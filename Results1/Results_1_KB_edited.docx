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C8A957" w14:textId="77777777" w:rsidR="0065693B" w:rsidRDefault="0065693B">
      <w:pPr>
        <w:pStyle w:val="BodyText"/>
        <w:rPr>
          <w:rFonts w:ascii="Times New Roman"/>
          <w:sz w:val="20"/>
        </w:rPr>
      </w:pPr>
    </w:p>
    <w:p w14:paraId="0A151592" w14:textId="77777777" w:rsidR="0065693B" w:rsidRDefault="0065693B">
      <w:pPr>
        <w:pStyle w:val="BodyText"/>
        <w:rPr>
          <w:rFonts w:ascii="Times New Roman"/>
          <w:sz w:val="20"/>
        </w:rPr>
      </w:pPr>
    </w:p>
    <w:p w14:paraId="65E946E6" w14:textId="77777777" w:rsidR="0065693B" w:rsidRDefault="0065693B">
      <w:pPr>
        <w:pStyle w:val="BodyText"/>
        <w:rPr>
          <w:rFonts w:ascii="Times New Roman"/>
          <w:sz w:val="20"/>
        </w:rPr>
      </w:pPr>
    </w:p>
    <w:p w14:paraId="4151D39D" w14:textId="77777777" w:rsidR="0065693B" w:rsidRDefault="0065693B">
      <w:pPr>
        <w:pStyle w:val="BodyText"/>
        <w:rPr>
          <w:rFonts w:ascii="Times New Roman"/>
          <w:sz w:val="20"/>
        </w:rPr>
      </w:pPr>
    </w:p>
    <w:p w14:paraId="7B30186E" w14:textId="77777777" w:rsidR="0065693B" w:rsidRDefault="0065693B">
      <w:pPr>
        <w:pStyle w:val="BodyText"/>
        <w:spacing w:before="4"/>
        <w:rPr>
          <w:rFonts w:ascii="Times New Roman"/>
          <w:sz w:val="16"/>
        </w:rPr>
      </w:pPr>
    </w:p>
    <w:p w14:paraId="7F263176" w14:textId="77777777" w:rsidR="0065693B" w:rsidRDefault="00372F18">
      <w:pPr>
        <w:spacing w:before="111"/>
        <w:ind w:left="377"/>
        <w:rPr>
          <w:sz w:val="49"/>
        </w:rPr>
      </w:pPr>
      <w:bookmarkStart w:id="0" w:name="_bookmark0"/>
      <w:bookmarkEnd w:id="0"/>
      <w:r>
        <w:rPr>
          <w:w w:val="115"/>
          <w:sz w:val="49"/>
        </w:rPr>
        <w:t>Chapter 1</w:t>
      </w:r>
    </w:p>
    <w:p w14:paraId="774485A8" w14:textId="77777777" w:rsidR="0065693B" w:rsidRDefault="0065693B">
      <w:pPr>
        <w:pStyle w:val="BodyText"/>
        <w:spacing w:before="1"/>
        <w:rPr>
          <w:sz w:val="73"/>
        </w:rPr>
      </w:pPr>
    </w:p>
    <w:p w14:paraId="1AC87FBC" w14:textId="77777777" w:rsidR="0065693B" w:rsidRDefault="00372F18">
      <w:pPr>
        <w:spacing w:line="427" w:lineRule="auto"/>
        <w:ind w:left="372" w:firstLine="4"/>
        <w:rPr>
          <w:sz w:val="49"/>
        </w:rPr>
      </w:pPr>
      <w:r>
        <w:rPr>
          <w:w w:val="105"/>
          <w:sz w:val="49"/>
        </w:rPr>
        <w:t>Establishment of laboratory methods and analytical tools to assess genome- wide chromatin accessibility in clinical samples</w:t>
      </w:r>
    </w:p>
    <w:p w14:paraId="18D912F6" w14:textId="77777777" w:rsidR="0065693B" w:rsidRDefault="00372F18">
      <w:pPr>
        <w:pStyle w:val="Heading1"/>
        <w:numPr>
          <w:ilvl w:val="1"/>
          <w:numId w:val="4"/>
        </w:numPr>
        <w:tabs>
          <w:tab w:val="left" w:pos="1187"/>
          <w:tab w:val="left" w:pos="1188"/>
        </w:tabs>
        <w:spacing w:before="365"/>
      </w:pPr>
      <w:r>
        <w:rPr>
          <w:w w:val="105"/>
        </w:rPr>
        <w:t>Introduction</w:t>
      </w:r>
    </w:p>
    <w:p w14:paraId="5AB91BAA" w14:textId="77777777" w:rsidR="0065693B" w:rsidRDefault="0065693B">
      <w:pPr>
        <w:pStyle w:val="BodyText"/>
        <w:spacing w:before="1"/>
        <w:rPr>
          <w:sz w:val="49"/>
        </w:rPr>
      </w:pPr>
    </w:p>
    <w:p w14:paraId="0A6740B9" w14:textId="77777777" w:rsidR="0065693B" w:rsidRDefault="00372F18">
      <w:pPr>
        <w:pStyle w:val="Heading2"/>
        <w:numPr>
          <w:ilvl w:val="2"/>
          <w:numId w:val="4"/>
        </w:numPr>
        <w:tabs>
          <w:tab w:val="left" w:pos="1283"/>
          <w:tab w:val="left" w:pos="1285"/>
        </w:tabs>
        <w:spacing w:before="1" w:line="448" w:lineRule="auto"/>
        <w:ind w:right="442"/>
      </w:pPr>
      <w:r>
        <w:rPr>
          <w:w w:val="110"/>
        </w:rPr>
        <w:t xml:space="preserve">Principle of </w:t>
      </w:r>
      <w:r>
        <w:rPr>
          <w:spacing w:val="-9"/>
          <w:w w:val="110"/>
        </w:rPr>
        <w:t xml:space="preserve">ATAC-seq </w:t>
      </w:r>
      <w:r>
        <w:rPr>
          <w:w w:val="110"/>
        </w:rPr>
        <w:t>and compatibility with clinical samples</w:t>
      </w:r>
    </w:p>
    <w:p w14:paraId="362AA544" w14:textId="77777777" w:rsidR="0065693B" w:rsidRDefault="00372F18">
      <w:pPr>
        <w:pStyle w:val="BodyText"/>
        <w:spacing w:before="73" w:line="420" w:lineRule="auto"/>
        <w:ind w:left="377" w:right="441" w:firstLine="566"/>
        <w:jc w:val="both"/>
      </w:pPr>
      <w:r>
        <w:t>Several techniques including DNase-seq, FAIRE-seq and MNase-seq have been used during the last few decades to map the accessible genome in di</w:t>
      </w:r>
      <w:r>
        <w:rPr>
          <w:rFonts w:ascii="Trebuchet MS"/>
        </w:rPr>
        <w:t>ff</w:t>
      </w:r>
      <w:r>
        <w:t>erent cell lines and some abundant sources of primary cells, as previously reviewed in Chapter ??. All these techniques</w:t>
      </w:r>
      <w:del w:id="1" w:author="Katie Burnham" w:date="2018-11-19T12:56:00Z">
        <w:r w:rsidDel="00372F18">
          <w:delText xml:space="preserve"> present</w:delText>
        </w:r>
      </w:del>
      <w:del w:id="2" w:author="Katie Burnham" w:date="2018-11-19T12:57:00Z">
        <w:r w:rsidDel="00372F18">
          <w:delText>, amongst other limitations,</w:delText>
        </w:r>
      </w:del>
      <w:r>
        <w:t xml:space="preserve"> </w:t>
      </w:r>
      <w:del w:id="3" w:author="Katie Burnham" w:date="2018-11-19T12:56:00Z">
        <w:r w:rsidDel="00372F18">
          <w:delText xml:space="preserve">the </w:delText>
        </w:r>
      </w:del>
      <w:ins w:id="4" w:author="Katie Burnham" w:date="2018-11-19T12:56:00Z">
        <w:r>
          <w:t xml:space="preserve">require a </w:t>
        </w:r>
      </w:ins>
      <w:r>
        <w:t xml:space="preserve">large number of cells </w:t>
      </w:r>
      <w:del w:id="5" w:author="Katie Burnham" w:date="2018-11-19T12:56:00Z">
        <w:r w:rsidDel="00372F18">
          <w:delText xml:space="preserve">required </w:delText>
        </w:r>
      </w:del>
      <w:r>
        <w:t xml:space="preserve">as input material, making them unsuitable for </w:t>
      </w:r>
      <w:del w:id="6" w:author="Katie Burnham" w:date="2018-11-19T12:57:00Z">
        <w:r w:rsidDel="00372F18">
          <w:delText xml:space="preserve">the </w:delText>
        </w:r>
      </w:del>
      <w:r>
        <w:t xml:space="preserve">use in a clinical setting. </w:t>
      </w:r>
      <w:del w:id="7" w:author="Katie Burnham" w:date="2018-11-19T12:57:00Z">
        <w:r w:rsidDel="00372F18">
          <w:delText>P</w:delText>
        </w:r>
      </w:del>
      <w:ins w:id="8" w:author="Katie Burnham" w:date="2018-11-19T12:57:00Z">
        <w:r>
          <w:t>The p</w:t>
        </w:r>
      </w:ins>
      <w:r>
        <w:t xml:space="preserve">ublication of </w:t>
      </w:r>
      <w:r>
        <w:rPr>
          <w:spacing w:val="-7"/>
        </w:rPr>
        <w:t xml:space="preserve">ATAC-seq </w:t>
      </w:r>
      <w:r>
        <w:t xml:space="preserve">represented a revolution in the field to interrogate chromatin accessibility. </w:t>
      </w:r>
      <w:r>
        <w:rPr>
          <w:spacing w:val="-7"/>
        </w:rPr>
        <w:t xml:space="preserve">ATAC-seq </w:t>
      </w:r>
      <w:r>
        <w:t>uses a hyperactive modification of the bacterial transposase Tn5 to perform simultaneous fragmentation and insertion of synthetic oligonucleotides (adapters) into native chromatin from 50,000</w:t>
      </w:r>
      <w:r>
        <w:rPr>
          <w:spacing w:val="-12"/>
        </w:rPr>
        <w:t xml:space="preserve"> </w:t>
      </w:r>
      <w:r>
        <w:t>cells</w:t>
      </w:r>
      <w:r>
        <w:rPr>
          <w:spacing w:val="-12"/>
        </w:rPr>
        <w:t xml:space="preserve"> </w:t>
      </w:r>
      <w:r>
        <w:t>and</w:t>
      </w:r>
      <w:r>
        <w:rPr>
          <w:spacing w:val="-12"/>
        </w:rPr>
        <w:t xml:space="preserve"> </w:t>
      </w:r>
      <w:r>
        <w:t>also</w:t>
      </w:r>
      <w:r>
        <w:rPr>
          <w:spacing w:val="-11"/>
        </w:rPr>
        <w:t xml:space="preserve"> </w:t>
      </w:r>
      <w:r>
        <w:t>at</w:t>
      </w:r>
      <w:r>
        <w:rPr>
          <w:spacing w:val="-12"/>
        </w:rPr>
        <w:t xml:space="preserve"> </w:t>
      </w:r>
      <w:r>
        <w:t>the</w:t>
      </w:r>
      <w:r>
        <w:rPr>
          <w:spacing w:val="-12"/>
        </w:rPr>
        <w:t xml:space="preserve"> </w:t>
      </w:r>
      <w:r>
        <w:t>single-cell</w:t>
      </w:r>
      <w:r>
        <w:rPr>
          <w:spacing w:val="-11"/>
        </w:rPr>
        <w:t xml:space="preserve"> </w:t>
      </w:r>
      <w:r>
        <w:t>resolution</w:t>
      </w:r>
      <w:r>
        <w:rPr>
          <w:spacing w:val="-12"/>
        </w:rPr>
        <w:t xml:space="preserve"> </w:t>
      </w:r>
      <w:r>
        <w:t>(Buenrostro2013;</w:t>
      </w:r>
      <w:r>
        <w:rPr>
          <w:spacing w:val="-9"/>
        </w:rPr>
        <w:t xml:space="preserve"> </w:t>
      </w:r>
      <w:r>
        <w:t>Buenrostro</w:t>
      </w:r>
      <w:r>
        <w:rPr>
          <w:spacing w:val="-12"/>
        </w:rPr>
        <w:t xml:space="preserve"> </w:t>
      </w:r>
      <w:r>
        <w:t>et</w:t>
      </w:r>
    </w:p>
    <w:p w14:paraId="1D12F40D" w14:textId="77777777" w:rsidR="0065693B" w:rsidRDefault="0065693B">
      <w:pPr>
        <w:spacing w:line="420" w:lineRule="auto"/>
        <w:jc w:val="both"/>
        <w:sectPr w:rsidR="0065693B">
          <w:footerReference w:type="default" r:id="rId8"/>
          <w:type w:val="continuous"/>
          <w:pgSz w:w="11910" w:h="16840"/>
          <w:pgMar w:top="1580" w:right="900" w:bottom="800" w:left="1680" w:header="720" w:footer="615" w:gutter="0"/>
          <w:pgNumType w:start="1"/>
          <w:cols w:space="720"/>
        </w:sectPr>
      </w:pPr>
    </w:p>
    <w:p w14:paraId="7B296219" w14:textId="77777777" w:rsidR="0065693B" w:rsidRDefault="0065693B">
      <w:pPr>
        <w:pStyle w:val="BodyText"/>
        <w:rPr>
          <w:sz w:val="20"/>
        </w:rPr>
      </w:pPr>
    </w:p>
    <w:p w14:paraId="7DA54EF1" w14:textId="77777777" w:rsidR="0065693B" w:rsidRDefault="00372F18">
      <w:pPr>
        <w:pStyle w:val="BodyText"/>
        <w:spacing w:before="231" w:line="420" w:lineRule="auto"/>
        <w:ind w:left="377" w:right="441"/>
        <w:jc w:val="both"/>
      </w:pPr>
      <w:r>
        <w:t>al.</w:t>
      </w:r>
      <w:r>
        <w:rPr>
          <w:spacing w:val="-16"/>
        </w:rPr>
        <w:t xml:space="preserve"> </w:t>
      </w:r>
      <w:hyperlink w:anchor="_bookmark0" w:history="1">
        <w:r>
          <w:t>2015).</w:t>
        </w:r>
        <w:r>
          <w:rPr>
            <w:spacing w:val="7"/>
          </w:rPr>
          <w:t xml:space="preserve"> </w:t>
        </w:r>
      </w:hyperlink>
      <w:r>
        <w:t>The</w:t>
      </w:r>
      <w:r>
        <w:rPr>
          <w:spacing w:val="-16"/>
        </w:rPr>
        <w:t xml:space="preserve"> </w:t>
      </w:r>
      <w:r>
        <w:t>Tn5</w:t>
      </w:r>
      <w:r>
        <w:rPr>
          <w:spacing w:val="-15"/>
        </w:rPr>
        <w:t xml:space="preserve"> </w:t>
      </w:r>
      <w:r>
        <w:t>reaction</w:t>
      </w:r>
      <w:r>
        <w:rPr>
          <w:spacing w:val="-15"/>
        </w:rPr>
        <w:t xml:space="preserve"> </w:t>
      </w:r>
      <w:r>
        <w:t>incorporates</w:t>
      </w:r>
      <w:r>
        <w:rPr>
          <w:spacing w:val="-16"/>
        </w:rPr>
        <w:t xml:space="preserve"> </w:t>
      </w:r>
      <w:r>
        <w:t>in</w:t>
      </w:r>
      <w:r>
        <w:rPr>
          <w:spacing w:val="-15"/>
        </w:rPr>
        <w:t xml:space="preserve"> </w:t>
      </w:r>
      <w:r>
        <w:t>a</w:t>
      </w:r>
      <w:r>
        <w:rPr>
          <w:spacing w:val="-15"/>
        </w:rPr>
        <w:t xml:space="preserve"> </w:t>
      </w:r>
      <w:r>
        <w:t>non-strand</w:t>
      </w:r>
      <w:r>
        <w:rPr>
          <w:spacing w:val="-15"/>
        </w:rPr>
        <w:t xml:space="preserve"> </w:t>
      </w:r>
      <w:r>
        <w:t>specific</w:t>
      </w:r>
      <w:r>
        <w:rPr>
          <w:spacing w:val="-16"/>
        </w:rPr>
        <w:t xml:space="preserve"> </w:t>
      </w:r>
      <w:r>
        <w:t>manner</w:t>
      </w:r>
      <w:r>
        <w:rPr>
          <w:spacing w:val="-15"/>
        </w:rPr>
        <w:t xml:space="preserve"> </w:t>
      </w:r>
      <w:r>
        <w:t>adapters containing the complementary sequences to the i5-R1 and i7-R2 elements</w:t>
      </w:r>
      <w:del w:id="9" w:author="Katie Burnham" w:date="2018-11-19T12:58:00Z">
        <w:r w:rsidDel="00372F18">
          <w:delText>,</w:delText>
        </w:r>
      </w:del>
      <w:r>
        <w:t xml:space="preserve"> required for Illumina NGS. </w:t>
      </w:r>
      <w:r>
        <w:rPr>
          <w:spacing w:val="-7"/>
        </w:rPr>
        <w:t xml:space="preserve">ATAC-seq </w:t>
      </w:r>
      <w:del w:id="10" w:author="Katie Burnham" w:date="2018-11-19T12:58:00Z">
        <w:r w:rsidDel="00372F18">
          <w:delText xml:space="preserve">represented </w:delText>
        </w:r>
      </w:del>
      <w:ins w:id="11" w:author="Katie Burnham" w:date="2018-11-19T12:58:00Z">
        <w:r>
          <w:t xml:space="preserve">provided </w:t>
        </w:r>
      </w:ins>
      <w:r>
        <w:t>a fast two-step</w:t>
      </w:r>
      <w:del w:id="12" w:author="Katie Burnham" w:date="2018-11-19T12:58:00Z">
        <w:r w:rsidDel="00372F18">
          <w:delText>s</w:delText>
        </w:r>
      </w:del>
      <w:r>
        <w:t xml:space="preserve"> protocol, not requiring cross-linking, enzyme titration or sonication, that was able to yield information regarding nucleosome-free DNA (fragments </w:t>
      </w:r>
      <w:r>
        <w:rPr>
          <w:rFonts w:ascii="DejaVu Sans" w:hAnsi="DejaVu Sans"/>
        </w:rPr>
        <w:t>≤</w:t>
      </w:r>
      <w:r>
        <w:t xml:space="preserve">150bp) and DNA spanning nucleosomes (fragments </w:t>
      </w:r>
      <w:r>
        <w:rPr>
          <w:rFonts w:ascii="Arial" w:hAnsi="Arial"/>
          <w:i/>
        </w:rPr>
        <w:t>&gt;</w:t>
      </w:r>
      <w:r>
        <w:t xml:space="preserve">150bp). </w:t>
      </w:r>
      <w:r>
        <w:rPr>
          <w:spacing w:val="-7"/>
        </w:rPr>
        <w:t xml:space="preserve">ATAC-seq </w:t>
      </w:r>
      <w:r>
        <w:t xml:space="preserve">data can also be used to identify TF foot-printing as well as nucleosome positioning in the genome. This </w:t>
      </w:r>
      <w:del w:id="13" w:author="Katie Burnham" w:date="2018-11-19T12:59:00Z">
        <w:r w:rsidDel="00372F18">
          <w:delText xml:space="preserve">new </w:delText>
        </w:r>
      </w:del>
      <w:r>
        <w:t xml:space="preserve">technique opened a new </w:t>
      </w:r>
      <w:r>
        <w:rPr>
          <w:spacing w:val="-2"/>
        </w:rPr>
        <w:t xml:space="preserve">avenue </w:t>
      </w:r>
      <w:r>
        <w:t xml:space="preserve">to interrogate the chromatin landscape in clinical samples with limited input material as well as in rare cell populations with a shorter preparation </w:t>
      </w:r>
      <w:del w:id="14" w:author="Katie Burnham" w:date="2018-11-19T12:59:00Z">
        <w:r w:rsidDel="00372F18">
          <w:delText xml:space="preserve">time </w:delText>
        </w:r>
      </w:del>
      <w:r>
        <w:t>and results</w:t>
      </w:r>
      <w:r>
        <w:rPr>
          <w:spacing w:val="17"/>
        </w:rPr>
        <w:t xml:space="preserve"> </w:t>
      </w:r>
      <w:r>
        <w:t>turn-over</w:t>
      </w:r>
      <w:ins w:id="15" w:author="Katie Burnham" w:date="2018-11-19T12:59:00Z">
        <w:r w:rsidRPr="00372F18">
          <w:t xml:space="preserve"> </w:t>
        </w:r>
        <w:r>
          <w:t>time</w:t>
        </w:r>
      </w:ins>
      <w:r>
        <w:t>.</w:t>
      </w:r>
    </w:p>
    <w:p w14:paraId="49D2691D" w14:textId="77777777" w:rsidR="0065693B" w:rsidRDefault="0065693B">
      <w:pPr>
        <w:pStyle w:val="BodyText"/>
        <w:spacing w:before="6"/>
        <w:rPr>
          <w:sz w:val="35"/>
        </w:rPr>
      </w:pPr>
    </w:p>
    <w:p w14:paraId="2817573A" w14:textId="77777777" w:rsidR="0065693B" w:rsidRDefault="00372F18">
      <w:pPr>
        <w:pStyle w:val="Heading2"/>
        <w:numPr>
          <w:ilvl w:val="2"/>
          <w:numId w:val="4"/>
        </w:numPr>
        <w:tabs>
          <w:tab w:val="left" w:pos="1283"/>
          <w:tab w:val="left" w:pos="1285"/>
        </w:tabs>
      </w:pPr>
      <w:r>
        <w:rPr>
          <w:spacing w:val="-9"/>
          <w:w w:val="110"/>
        </w:rPr>
        <w:t xml:space="preserve">ATAC-seq </w:t>
      </w:r>
      <w:r>
        <w:rPr>
          <w:w w:val="110"/>
        </w:rPr>
        <w:t>limitations and advances in</w:t>
      </w:r>
      <w:r>
        <w:rPr>
          <w:spacing w:val="-42"/>
          <w:w w:val="110"/>
        </w:rPr>
        <w:t xml:space="preserve"> </w:t>
      </w:r>
      <w:r>
        <w:rPr>
          <w:w w:val="110"/>
        </w:rPr>
        <w:t>optimisation</w:t>
      </w:r>
    </w:p>
    <w:p w14:paraId="227A0FCF" w14:textId="77777777" w:rsidR="0065693B" w:rsidRDefault="0065693B">
      <w:pPr>
        <w:pStyle w:val="BodyText"/>
        <w:spacing w:before="10"/>
        <w:rPr>
          <w:sz w:val="30"/>
        </w:rPr>
      </w:pPr>
    </w:p>
    <w:p w14:paraId="3FBD3378" w14:textId="77777777" w:rsidR="0065693B" w:rsidRDefault="00372F18">
      <w:pPr>
        <w:pStyle w:val="BodyText"/>
        <w:spacing w:before="1" w:line="420" w:lineRule="auto"/>
        <w:ind w:left="377" w:right="441" w:firstLine="566"/>
        <w:jc w:val="both"/>
      </w:pPr>
      <w:r>
        <w:t xml:space="preserve">Despite the advantages in terms of reduced input material and </w:t>
      </w:r>
      <w:del w:id="16" w:author="Katie Burnham" w:date="2018-11-19T13:00:00Z">
        <w:r w:rsidDel="00372F18">
          <w:delText xml:space="preserve">time </w:delText>
        </w:r>
      </w:del>
      <w:r>
        <w:t>processing</w:t>
      </w:r>
      <w:ins w:id="17" w:author="Katie Burnham" w:date="2018-11-19T13:00:00Z">
        <w:r w:rsidRPr="00372F18">
          <w:t xml:space="preserve"> </w:t>
        </w:r>
        <w:r>
          <w:t>time</w:t>
        </w:r>
      </w:ins>
      <w:r>
        <w:t xml:space="preserve">, </w:t>
      </w:r>
      <w:ins w:id="18" w:author="Katie Burnham" w:date="2018-11-19T13:00:00Z">
        <w:r>
          <w:t xml:space="preserve">early </w:t>
        </w:r>
      </w:ins>
      <w:ins w:id="19" w:author="Katie Burnham" w:date="2018-11-19T13:01:00Z">
        <w:r>
          <w:rPr>
            <w:spacing w:val="-7"/>
          </w:rPr>
          <w:t xml:space="preserve">data from </w:t>
        </w:r>
      </w:ins>
      <w:r>
        <w:rPr>
          <w:spacing w:val="-7"/>
        </w:rPr>
        <w:t xml:space="preserve">ATAC-seq </w:t>
      </w:r>
      <w:r>
        <w:t>revealed two major limitations involving high percentage of mitochrondrial (MT) DNA tagged by the Tn5 enzyme and insu</w:t>
      </w:r>
      <w:r>
        <w:rPr>
          <w:rFonts w:ascii="Trebuchet MS"/>
        </w:rPr>
        <w:t>ffi</w:t>
      </w:r>
      <w:r>
        <w:t xml:space="preserve">cient sensitivity to detect all the accessible regions, partly due to high background noise (Corces2016; Sos2016). An optimised </w:t>
      </w:r>
      <w:del w:id="20" w:author="Katie Burnham" w:date="2018-11-19T13:00:00Z">
        <w:r w:rsidDel="00372F18">
          <w:delText xml:space="preserve"> </w:delText>
        </w:r>
      </w:del>
      <w:r>
        <w:t xml:space="preserve">version of </w:t>
      </w:r>
      <w:ins w:id="21" w:author="Katie Burnham" w:date="2018-11-19T13:00:00Z">
        <w:r>
          <w:t>the</w:t>
        </w:r>
      </w:ins>
      <w:r>
        <w:t xml:space="preserve"> protocol particularly for hematopoietic cells, named </w:t>
      </w:r>
      <w:r>
        <w:rPr>
          <w:spacing w:val="-9"/>
        </w:rPr>
        <w:t xml:space="preserve">Fast-ATAC, </w:t>
      </w:r>
      <w:r>
        <w:t xml:space="preserve">replaced the </w:t>
      </w:r>
      <w:r>
        <w:rPr>
          <w:spacing w:val="-5"/>
        </w:rPr>
        <w:t xml:space="preserve">NP-40 </w:t>
      </w:r>
      <w:r>
        <w:t xml:space="preserve">detergent used in </w:t>
      </w:r>
      <w:r>
        <w:rPr>
          <w:spacing w:val="-7"/>
        </w:rPr>
        <w:t xml:space="preserve">ATAC-seq </w:t>
      </w:r>
      <w:del w:id="22" w:author="Katie Burnham" w:date="2018-11-19T13:02:00Z">
        <w:r w:rsidDel="00372F18">
          <w:delText xml:space="preserve">by </w:delText>
        </w:r>
      </w:del>
      <w:ins w:id="23" w:author="Katie Burnham" w:date="2018-11-19T13:02:00Z">
        <w:r>
          <w:t xml:space="preserve">with </w:t>
        </w:r>
      </w:ins>
      <w:r>
        <w:t>digitonin. This prevents solubilisation of the MT membrane, and perform</w:t>
      </w:r>
      <w:ins w:id="24" w:author="Katie Burnham" w:date="2018-11-19T13:02:00Z">
        <w:r>
          <w:t>s</w:t>
        </w:r>
      </w:ins>
      <w:del w:id="25" w:author="Katie Burnham" w:date="2018-11-19T13:02:00Z">
        <w:r w:rsidDel="00372F18">
          <w:delText>ed</w:delText>
        </w:r>
      </w:del>
      <w:r>
        <w:t xml:space="preserve"> lysis and transposition in a single step. This modification</w:t>
      </w:r>
      <w:del w:id="26" w:author="Katie Burnham" w:date="2018-11-19T13:02:00Z">
        <w:r w:rsidDel="00372F18">
          <w:delText>s</w:delText>
        </w:r>
      </w:del>
      <w:r>
        <w:t xml:space="preserve"> e</w:t>
      </w:r>
      <w:r>
        <w:rPr>
          <w:rFonts w:ascii="Trebuchet MS"/>
        </w:rPr>
        <w:t>ffi</w:t>
      </w:r>
      <w:r>
        <w:t>ciently reduced the percentage of MT reads down to approximately</w:t>
      </w:r>
      <w:r>
        <w:rPr>
          <w:spacing w:val="46"/>
        </w:rPr>
        <w:t xml:space="preserve"> </w:t>
      </w:r>
      <w:r>
        <w:t xml:space="preserve">10% and increased </w:t>
      </w:r>
      <w:r>
        <w:rPr>
          <w:spacing w:val="-14"/>
        </w:rPr>
        <w:t xml:space="preserve">ATAC </w:t>
      </w:r>
      <w:r>
        <w:t>signal</w:t>
      </w:r>
      <w:ins w:id="27" w:author="Katie Burnham" w:date="2018-11-19T13:02:00Z">
        <w:r>
          <w:t>s</w:t>
        </w:r>
      </w:ins>
      <w:r>
        <w:t xml:space="preserve"> at annotated TSS, using only 5,000 cells as input material (Corces2016). Optimisation of the </w:t>
      </w:r>
      <w:r>
        <w:rPr>
          <w:spacing w:val="-7"/>
        </w:rPr>
        <w:t xml:space="preserve">ATAC-seq </w:t>
      </w:r>
      <w:r>
        <w:t>protocol</w:t>
      </w:r>
      <w:del w:id="28" w:author="Katie Burnham" w:date="2018-11-19T13:02:00Z">
        <w:r w:rsidDel="00372F18">
          <w:delText>s</w:delText>
        </w:r>
      </w:del>
      <w:r>
        <w:t xml:space="preserve"> for </w:t>
      </w:r>
      <w:r>
        <w:rPr>
          <w:spacing w:val="-5"/>
        </w:rPr>
        <w:t xml:space="preserve">KCs </w:t>
      </w:r>
      <w:r>
        <w:t xml:space="preserve">was also published by Bao and colleagues, where they performed the two </w:t>
      </w:r>
      <w:r>
        <w:rPr>
          <w:spacing w:val="-7"/>
        </w:rPr>
        <w:t xml:space="preserve">ATAC-seq </w:t>
      </w:r>
      <w:r>
        <w:t>steps directly on the 96-well plate containing adherent NHEKs using an increased concentration of Tn5 in the transposition reaction</w:t>
      </w:r>
      <w:r>
        <w:rPr>
          <w:spacing w:val="14"/>
        </w:rPr>
        <w:t xml:space="preserve"> </w:t>
      </w:r>
      <w:r>
        <w:t>(Bao2015).</w:t>
      </w:r>
    </w:p>
    <w:p w14:paraId="586C5012" w14:textId="77777777" w:rsidR="0065693B" w:rsidRDefault="00372F18">
      <w:pPr>
        <w:pStyle w:val="BodyText"/>
        <w:spacing w:line="415" w:lineRule="auto"/>
        <w:ind w:left="377" w:right="441" w:firstLine="566"/>
        <w:jc w:val="both"/>
      </w:pPr>
      <w:r>
        <w:t>The third generation of ATAC, known as Omni-ATAC, was released in 2017 and o</w:t>
      </w:r>
      <w:r>
        <w:rPr>
          <w:rFonts w:ascii="Trebuchet MS"/>
        </w:rPr>
        <w:t>ff</w:t>
      </w:r>
      <w:r>
        <w:t>ered a generic version of the protocol optimised to yield high quality</w:t>
      </w:r>
    </w:p>
    <w:p w14:paraId="4E489556" w14:textId="77777777" w:rsidR="0065693B" w:rsidRDefault="0065693B">
      <w:pPr>
        <w:spacing w:line="415" w:lineRule="auto"/>
        <w:jc w:val="both"/>
        <w:sectPr w:rsidR="0065693B">
          <w:headerReference w:type="default" r:id="rId9"/>
          <w:pgSz w:w="11910" w:h="16840"/>
          <w:pgMar w:top="1580" w:right="900" w:bottom="800" w:left="1680" w:header="1231" w:footer="615" w:gutter="0"/>
          <w:cols w:space="720"/>
        </w:sectPr>
      </w:pPr>
    </w:p>
    <w:p w14:paraId="5195D311" w14:textId="77777777" w:rsidR="0065693B" w:rsidRDefault="0065693B">
      <w:pPr>
        <w:pStyle w:val="BodyText"/>
        <w:rPr>
          <w:sz w:val="20"/>
        </w:rPr>
      </w:pPr>
    </w:p>
    <w:p w14:paraId="7BCF104F" w14:textId="77777777" w:rsidR="0065693B" w:rsidRDefault="00372F18">
      <w:pPr>
        <w:pStyle w:val="BodyText"/>
        <w:spacing w:before="231" w:line="420" w:lineRule="auto"/>
        <w:ind w:left="368" w:right="441" w:firstLine="9"/>
        <w:jc w:val="both"/>
      </w:pPr>
      <w:r>
        <w:t xml:space="preserve">data in any cell type and fresh or frozen tissue (Corces2017). The Omni- </w:t>
      </w:r>
      <w:r>
        <w:rPr>
          <w:spacing w:val="-14"/>
        </w:rPr>
        <w:t xml:space="preserve">ATAC </w:t>
      </w:r>
      <w:r>
        <w:t xml:space="preserve">protocol consisted of lysis, a wash and transposition steps. In addition to the </w:t>
      </w:r>
      <w:r>
        <w:rPr>
          <w:spacing w:val="-5"/>
        </w:rPr>
        <w:t xml:space="preserve">NP-40 </w:t>
      </w:r>
      <w:r>
        <w:t xml:space="preserve">and digitonin, used by the previous </w:t>
      </w:r>
      <w:r>
        <w:rPr>
          <w:spacing w:val="-14"/>
        </w:rPr>
        <w:t xml:space="preserve">ATAC </w:t>
      </w:r>
      <w:r>
        <w:t xml:space="preserve">protocols, </w:t>
      </w:r>
      <w:r>
        <w:rPr>
          <w:spacing w:val="-8"/>
        </w:rPr>
        <w:t xml:space="preserve">Omni-ATAC </w:t>
      </w:r>
      <w:r>
        <w:t xml:space="preserve">also included </w:t>
      </w:r>
      <w:r>
        <w:rPr>
          <w:spacing w:val="-4"/>
        </w:rPr>
        <w:t xml:space="preserve">Tween-20 </w:t>
      </w:r>
      <w:r>
        <w:t>in the lysis bu</w:t>
      </w:r>
      <w:r>
        <w:rPr>
          <w:rFonts w:ascii="Trebuchet MS"/>
        </w:rPr>
        <w:t>ff</w:t>
      </w:r>
      <w:r>
        <w:t>er to improve cell</w:t>
      </w:r>
      <w:r>
        <w:rPr>
          <w:spacing w:val="29"/>
        </w:rPr>
        <w:t xml:space="preserve"> </w:t>
      </w:r>
      <w:r>
        <w:t xml:space="preserve">permeabilisation. Comparison of </w:t>
      </w:r>
      <w:r>
        <w:rPr>
          <w:spacing w:val="-8"/>
        </w:rPr>
        <w:t xml:space="preserve">Omni-ATAC </w:t>
      </w:r>
      <w:r>
        <w:t xml:space="preserve">with </w:t>
      </w:r>
      <w:r>
        <w:rPr>
          <w:spacing w:val="-7"/>
        </w:rPr>
        <w:t xml:space="preserve">ATAC-seq </w:t>
      </w:r>
      <w:r>
        <w:t xml:space="preserve">and </w:t>
      </w:r>
      <w:r>
        <w:rPr>
          <w:spacing w:val="-10"/>
        </w:rPr>
        <w:t xml:space="preserve">Fast-ATAC </w:t>
      </w:r>
      <w:r>
        <w:t xml:space="preserve">data demonstrated </w:t>
      </w:r>
      <w:del w:id="29" w:author="Katie Burnham" w:date="2018-11-19T13:04:00Z">
        <w:r w:rsidDel="00372F18">
          <w:delText xml:space="preserve">the </w:delText>
        </w:r>
      </w:del>
      <w:ins w:id="30" w:author="Katie Burnham" w:date="2018-11-19T13:04:00Z">
        <w:r>
          <w:t xml:space="preserve">a </w:t>
        </w:r>
      </w:ins>
      <w:r>
        <w:t xml:space="preserve">higher variability in </w:t>
      </w:r>
      <w:del w:id="31" w:author="Katie Burnham" w:date="2018-11-19T13:03:00Z">
        <w:r w:rsidDel="00372F18">
          <w:delText xml:space="preserve">quality </w:delText>
        </w:r>
      </w:del>
      <w:r>
        <w:t>sample</w:t>
      </w:r>
      <w:del w:id="32" w:author="Katie Burnham" w:date="2018-11-19T13:03:00Z">
        <w:r w:rsidDel="00372F18">
          <w:delText>s</w:delText>
        </w:r>
      </w:del>
      <w:r>
        <w:t xml:space="preserve"> </w:t>
      </w:r>
      <w:ins w:id="33" w:author="Katie Burnham" w:date="2018-11-19T13:03:00Z">
        <w:r>
          <w:t xml:space="preserve">quality </w:t>
        </w:r>
      </w:ins>
      <w:r>
        <w:t xml:space="preserve">and sensitivity </w:t>
      </w:r>
      <w:del w:id="34" w:author="Katie Burnham" w:date="2018-11-19T13:04:00Z">
        <w:r w:rsidDel="00372F18">
          <w:delText>of the two later ones</w:delText>
        </w:r>
      </w:del>
      <w:ins w:id="35" w:author="Katie Burnham" w:date="2018-11-19T13:04:00Z">
        <w:r>
          <w:t>in the latter two protocols</w:t>
        </w:r>
      </w:ins>
      <w:r>
        <w:t xml:space="preserve">. Moreover, greater signal-to-noise ratios were also achieved </w:t>
      </w:r>
      <w:ins w:id="36" w:author="Katie Burnham" w:date="2018-11-19T13:05:00Z">
        <w:r>
          <w:t xml:space="preserve">with Omni-ATAC </w:t>
        </w:r>
      </w:ins>
      <w:r>
        <w:t>by modif</w:t>
      </w:r>
      <w:del w:id="37" w:author="Katie Burnham" w:date="2018-11-19T13:05:00Z">
        <w:r w:rsidDel="00372F18">
          <w:delText>ication in</w:delText>
        </w:r>
      </w:del>
      <w:ins w:id="38" w:author="Katie Burnham" w:date="2018-11-19T13:05:00Z">
        <w:r>
          <w:t>ying</w:t>
        </w:r>
      </w:ins>
      <w:r>
        <w:t xml:space="preserve"> the transposition </w:t>
      </w:r>
      <w:r>
        <w:rPr>
          <w:spacing w:val="-3"/>
        </w:rPr>
        <w:t>bu</w:t>
      </w:r>
      <w:r>
        <w:rPr>
          <w:rFonts w:ascii="Trebuchet MS"/>
          <w:spacing w:val="-3"/>
        </w:rPr>
        <w:t>ff</w:t>
      </w:r>
      <w:r>
        <w:rPr>
          <w:spacing w:val="-3"/>
        </w:rPr>
        <w:t xml:space="preserve">er. </w:t>
      </w:r>
      <w:r>
        <w:rPr>
          <w:spacing w:val="-4"/>
        </w:rPr>
        <w:t xml:space="preserve">Notably, </w:t>
      </w:r>
      <w:r>
        <w:t xml:space="preserve">this versatile protocol presented particular improvement in </w:t>
      </w:r>
      <w:r>
        <w:rPr>
          <w:spacing w:val="-5"/>
        </w:rPr>
        <w:t xml:space="preserve">KCs </w:t>
      </w:r>
      <w:r>
        <w:t xml:space="preserve">with data demonstrating the inability of </w:t>
      </w:r>
      <w:r>
        <w:rPr>
          <w:spacing w:val="-7"/>
        </w:rPr>
        <w:t xml:space="preserve">ATAC-seq </w:t>
      </w:r>
      <w:r>
        <w:t>and</w:t>
      </w:r>
      <w:r>
        <w:rPr>
          <w:spacing w:val="-34"/>
        </w:rPr>
        <w:t xml:space="preserve"> </w:t>
      </w:r>
      <w:r>
        <w:rPr>
          <w:spacing w:val="-5"/>
        </w:rPr>
        <w:t xml:space="preserve">Fast- </w:t>
      </w:r>
      <w:r>
        <w:rPr>
          <w:spacing w:val="-14"/>
        </w:rPr>
        <w:t xml:space="preserve">ATAC </w:t>
      </w:r>
      <w:r>
        <w:t>to yield good quality data in this cell</w:t>
      </w:r>
      <w:r>
        <w:rPr>
          <w:spacing w:val="11"/>
        </w:rPr>
        <w:t xml:space="preserve"> </w:t>
      </w:r>
      <w:r>
        <w:t>type.</w:t>
      </w:r>
    </w:p>
    <w:p w14:paraId="51B19E6F" w14:textId="77777777" w:rsidR="0065693B" w:rsidRDefault="0065693B">
      <w:pPr>
        <w:pStyle w:val="BodyText"/>
        <w:spacing w:before="4"/>
        <w:rPr>
          <w:sz w:val="35"/>
        </w:rPr>
      </w:pPr>
    </w:p>
    <w:p w14:paraId="2617EC5B" w14:textId="77777777" w:rsidR="0065693B" w:rsidRDefault="00372F18">
      <w:pPr>
        <w:pStyle w:val="Heading2"/>
        <w:numPr>
          <w:ilvl w:val="2"/>
          <w:numId w:val="4"/>
        </w:numPr>
        <w:tabs>
          <w:tab w:val="left" w:pos="1283"/>
          <w:tab w:val="left" w:pos="1285"/>
        </w:tabs>
        <w:spacing w:before="1"/>
      </w:pPr>
      <w:r>
        <w:rPr>
          <w:w w:val="110"/>
        </w:rPr>
        <w:t xml:space="preserve">Challenges of </w:t>
      </w:r>
      <w:r>
        <w:rPr>
          <w:spacing w:val="-17"/>
          <w:w w:val="110"/>
        </w:rPr>
        <w:t xml:space="preserve">ATAC </w:t>
      </w:r>
      <w:r>
        <w:rPr>
          <w:w w:val="110"/>
        </w:rPr>
        <w:t>data</w:t>
      </w:r>
      <w:r>
        <w:rPr>
          <w:spacing w:val="-7"/>
          <w:w w:val="110"/>
        </w:rPr>
        <w:t xml:space="preserve"> </w:t>
      </w:r>
      <w:r>
        <w:rPr>
          <w:w w:val="110"/>
        </w:rPr>
        <w:t>analysis</w:t>
      </w:r>
    </w:p>
    <w:p w14:paraId="7ED32556" w14:textId="77777777" w:rsidR="0065693B" w:rsidRDefault="00372F18">
      <w:pPr>
        <w:pStyle w:val="BodyText"/>
        <w:spacing w:before="188" w:line="478" w:lineRule="exact"/>
        <w:ind w:left="377" w:right="441" w:firstLine="566"/>
        <w:jc w:val="both"/>
      </w:pPr>
      <w:r>
        <w:t xml:space="preserve">Although some guidelines for DHS data analysis were available, the release of the new </w:t>
      </w:r>
      <w:r>
        <w:rPr>
          <w:spacing w:val="-14"/>
        </w:rPr>
        <w:t xml:space="preserve">ATAC </w:t>
      </w:r>
      <w:r>
        <w:t xml:space="preserve">methods also </w:t>
      </w:r>
      <w:del w:id="39" w:author="Katie Burnham" w:date="2018-11-19T13:06:00Z">
        <w:r w:rsidDel="00372F18">
          <w:delText>represented the</w:delText>
        </w:r>
      </w:del>
      <w:ins w:id="40" w:author="Katie Burnham" w:date="2018-11-19T13:06:00Z">
        <w:r>
          <w:t>led to a</w:t>
        </w:r>
      </w:ins>
      <w:r>
        <w:t xml:space="preserve"> need to adapt and develop additional tools and strategies for chromatin accessibility data analysis. In contrast to DNase-seq or FAIRE-seq data starting from high number</w:t>
      </w:r>
      <w:ins w:id="41" w:author="Katie Burnham" w:date="2018-11-19T13:06:00Z">
        <w:r w:rsidR="00376626">
          <w:t>s</w:t>
        </w:r>
      </w:ins>
      <w:r>
        <w:t xml:space="preserve"> of cells (minimum of 10x10</w:t>
      </w:r>
      <w:r>
        <w:rPr>
          <w:position w:val="9"/>
          <w:sz w:val="18"/>
        </w:rPr>
        <w:t xml:space="preserve">6 </w:t>
      </w:r>
      <w:r>
        <w:t xml:space="preserve">cells), </w:t>
      </w:r>
      <w:r>
        <w:rPr>
          <w:spacing w:val="-7"/>
        </w:rPr>
        <w:t xml:space="preserve">ATAC-seq </w:t>
      </w:r>
      <w:r>
        <w:t xml:space="preserve">and </w:t>
      </w:r>
      <w:r>
        <w:rPr>
          <w:spacing w:val="-10"/>
        </w:rPr>
        <w:t xml:space="preserve">Fast-ATAC </w:t>
      </w:r>
      <w:r>
        <w:t>showed lower signal-to-</w:t>
      </w:r>
      <w:del w:id="42" w:author="Katie Burnham" w:date="2018-11-19T13:06:00Z">
        <w:r w:rsidDel="00376626">
          <w:delText xml:space="preserve"> </w:delText>
        </w:r>
      </w:del>
      <w:r>
        <w:t xml:space="preserve">noise ratios and higher variability across samples, as previously mentioned. This required appropriate implementation of quality control (QC) measurements in order to confidently identify good quality samples prior to downstream analysis. Regarding peak calling in </w:t>
      </w:r>
      <w:r>
        <w:rPr>
          <w:spacing w:val="-11"/>
        </w:rPr>
        <w:t xml:space="preserve">ATAC, </w:t>
      </w:r>
      <w:r>
        <w:t>di</w:t>
      </w:r>
      <w:r>
        <w:rPr>
          <w:rFonts w:ascii="Trebuchet MS"/>
        </w:rPr>
        <w:t>ff</w:t>
      </w:r>
      <w:r>
        <w:t xml:space="preserve">erent algorithms have been applied, </w:t>
      </w:r>
      <w:del w:id="43" w:author="Katie Burnham" w:date="2018-11-19T13:07:00Z">
        <w:r w:rsidDel="00376626">
          <w:delText xml:space="preserve">being </w:delText>
        </w:r>
      </w:del>
      <w:ins w:id="44" w:author="Katie Burnham" w:date="2018-11-19T13:07:00Z">
        <w:r w:rsidR="00376626">
          <w:t xml:space="preserve">with </w:t>
        </w:r>
      </w:ins>
      <w:r>
        <w:rPr>
          <w:spacing w:val="-3"/>
        </w:rPr>
        <w:t xml:space="preserve">MACS2 </w:t>
      </w:r>
      <w:ins w:id="45" w:author="Katie Burnham" w:date="2018-11-19T13:07:00Z">
        <w:r w:rsidR="00376626">
          <w:rPr>
            <w:spacing w:val="-3"/>
          </w:rPr>
          <w:t xml:space="preserve">being </w:t>
        </w:r>
      </w:ins>
      <w:del w:id="46" w:author="Katie Burnham" w:date="2018-11-19T13:07:00Z">
        <w:r w:rsidDel="00376626">
          <w:delText xml:space="preserve">the </w:delText>
        </w:r>
      </w:del>
      <w:r>
        <w:t xml:space="preserve">preferred by the majority of </w:t>
      </w:r>
      <w:del w:id="47" w:author="Katie Burnham" w:date="2018-11-19T13:07:00Z">
        <w:r w:rsidDel="00376626">
          <w:delText>them</w:delText>
        </w:r>
      </w:del>
      <w:ins w:id="48" w:author="Katie Burnham" w:date="2018-11-19T13:07:00Z">
        <w:r w:rsidR="00376626">
          <w:t>studies</w:t>
        </w:r>
      </w:ins>
      <w:r>
        <w:t xml:space="preserve">, including ENCODE </w:t>
      </w:r>
      <w:r>
        <w:rPr>
          <w:spacing w:val="-4"/>
        </w:rPr>
        <w:t xml:space="preserve">(Table </w:t>
      </w:r>
      <w:hyperlink w:anchor="_bookmark1" w:history="1">
        <w:r>
          <w:t>1.1).</w:t>
        </w:r>
      </w:hyperlink>
      <w:r>
        <w:t xml:space="preserve"> </w:t>
      </w:r>
      <w:del w:id="49" w:author="Katie Burnham" w:date="2018-11-19T13:09:00Z">
        <w:r w:rsidDel="00376626">
          <w:delText xml:space="preserve">The </w:delText>
        </w:r>
      </w:del>
      <w:ins w:id="50" w:author="Katie Burnham" w:date="2018-11-19T13:09:00Z">
        <w:r w:rsidR="00376626">
          <w:t xml:space="preserve">Determining </w:t>
        </w:r>
      </w:ins>
      <w:r>
        <w:t xml:space="preserve">criteria </w:t>
      </w:r>
      <w:del w:id="51" w:author="Katie Burnham" w:date="2018-11-19T13:08:00Z">
        <w:r w:rsidDel="00376626">
          <w:delText xml:space="preserve">to </w:delText>
        </w:r>
      </w:del>
      <w:ins w:id="52" w:author="Katie Burnham" w:date="2018-11-19T13:08:00Z">
        <w:r w:rsidR="00376626">
          <w:t xml:space="preserve">for </w:t>
        </w:r>
      </w:ins>
      <w:r>
        <w:t>filter</w:t>
      </w:r>
      <w:ins w:id="53" w:author="Katie Burnham" w:date="2018-11-19T13:08:00Z">
        <w:r w:rsidR="00376626">
          <w:t>ing</w:t>
        </w:r>
      </w:ins>
      <w:r>
        <w:t xml:space="preserve"> </w:t>
      </w:r>
      <w:ins w:id="54" w:author="Katie Burnham" w:date="2018-11-19T13:09:00Z">
        <w:r w:rsidR="00376626">
          <w:t xml:space="preserve">out </w:t>
        </w:r>
      </w:ins>
      <w:del w:id="55" w:author="Katie Burnham" w:date="2018-11-19T13:09:00Z">
        <w:r w:rsidDel="00376626">
          <w:delText>good</w:delText>
        </w:r>
      </w:del>
      <w:ins w:id="56" w:author="Katie Burnham" w:date="2018-11-19T13:09:00Z">
        <w:r w:rsidR="00376626">
          <w:t>poor</w:t>
        </w:r>
      </w:ins>
      <w:r>
        <w:t xml:space="preserve"> quality peaks in </w:t>
      </w:r>
      <w:r>
        <w:rPr>
          <w:spacing w:val="-14"/>
        </w:rPr>
        <w:t xml:space="preserve">ATAC </w:t>
      </w:r>
      <w:del w:id="57" w:author="Katie Burnham" w:date="2018-11-19T13:09:00Z">
        <w:r w:rsidDel="00376626">
          <w:delText xml:space="preserve">represents </w:delText>
        </w:r>
      </w:del>
      <w:ins w:id="58" w:author="Katie Burnham" w:date="2018-11-19T13:09:00Z">
        <w:r w:rsidR="00376626">
          <w:t xml:space="preserve">is </w:t>
        </w:r>
      </w:ins>
      <w:r>
        <w:t>another critical aspect, particularly for the libraries at the lower end of the quality spectrum. Using false discovery rate (FDR) has been the most widely applied criteri</w:t>
      </w:r>
      <w:ins w:id="59" w:author="Katie Burnham" w:date="2018-11-19T13:10:00Z">
        <w:r w:rsidR="00376626">
          <w:t>on</w:t>
        </w:r>
      </w:ins>
      <w:del w:id="60" w:author="Katie Burnham" w:date="2018-11-19T13:10:00Z">
        <w:r w:rsidDel="00376626">
          <w:delText>a</w:delText>
        </w:r>
      </w:del>
      <w:r>
        <w:t xml:space="preserve"> except for ENCODE data, where technical replicates are generated and the irreproducibility discovery rate (IDR) analysis has been used to identify robust peaks </w:t>
      </w:r>
      <w:r>
        <w:rPr>
          <w:spacing w:val="-4"/>
        </w:rPr>
        <w:t>(Table</w:t>
      </w:r>
      <w:r>
        <w:rPr>
          <w:spacing w:val="6"/>
        </w:rPr>
        <w:t xml:space="preserve"> </w:t>
      </w:r>
      <w:hyperlink w:anchor="_bookmark1" w:history="1">
        <w:r>
          <w:t>1.1).</w:t>
        </w:r>
      </w:hyperlink>
    </w:p>
    <w:p w14:paraId="054C62FC" w14:textId="77777777" w:rsidR="0065693B" w:rsidRDefault="0065693B">
      <w:pPr>
        <w:spacing w:line="478" w:lineRule="exact"/>
        <w:jc w:val="both"/>
        <w:sectPr w:rsidR="0065693B">
          <w:pgSz w:w="11910" w:h="16840"/>
          <w:pgMar w:top="1580" w:right="900" w:bottom="800" w:left="1680" w:header="1231" w:footer="615" w:gutter="0"/>
          <w:cols w:space="720"/>
        </w:sectPr>
      </w:pPr>
    </w:p>
    <w:p w14:paraId="5E7E1212" w14:textId="77777777" w:rsidR="0065693B" w:rsidRDefault="0065693B">
      <w:pPr>
        <w:pStyle w:val="BodyText"/>
        <w:rPr>
          <w:sz w:val="20"/>
        </w:rPr>
      </w:pPr>
    </w:p>
    <w:p w14:paraId="2588230B" w14:textId="77777777" w:rsidR="0065693B" w:rsidRDefault="0065693B">
      <w:pPr>
        <w:pStyle w:val="BodyText"/>
        <w:rPr>
          <w:sz w:val="20"/>
        </w:rPr>
      </w:pPr>
    </w:p>
    <w:p w14:paraId="72B5230D" w14:textId="77777777" w:rsidR="0065693B" w:rsidRDefault="0065693B">
      <w:pPr>
        <w:pStyle w:val="BodyText"/>
        <w:rPr>
          <w:sz w:val="20"/>
        </w:rPr>
      </w:pPr>
    </w:p>
    <w:p w14:paraId="2A0EA38F" w14:textId="77777777" w:rsidR="0065693B" w:rsidRDefault="0065693B">
      <w:pPr>
        <w:pStyle w:val="BodyText"/>
        <w:rPr>
          <w:sz w:val="20"/>
        </w:rPr>
      </w:pPr>
    </w:p>
    <w:p w14:paraId="0EA565EA" w14:textId="77777777" w:rsidR="0065693B" w:rsidRDefault="0065693B">
      <w:pPr>
        <w:pStyle w:val="BodyText"/>
        <w:rPr>
          <w:sz w:val="20"/>
        </w:rPr>
      </w:pPr>
    </w:p>
    <w:p w14:paraId="7A4387FD" w14:textId="77777777" w:rsidR="0065693B" w:rsidRDefault="0065693B">
      <w:pPr>
        <w:pStyle w:val="BodyText"/>
        <w:rPr>
          <w:sz w:val="20"/>
        </w:rPr>
      </w:pPr>
    </w:p>
    <w:p w14:paraId="0BC4E7C7" w14:textId="77777777" w:rsidR="0065693B" w:rsidRDefault="0065693B">
      <w:pPr>
        <w:pStyle w:val="BodyText"/>
        <w:rPr>
          <w:sz w:val="20"/>
        </w:rPr>
      </w:pPr>
    </w:p>
    <w:p w14:paraId="1BFC824E" w14:textId="77777777" w:rsidR="0065693B" w:rsidRDefault="0065693B">
      <w:pPr>
        <w:pStyle w:val="BodyText"/>
        <w:rPr>
          <w:sz w:val="20"/>
        </w:rPr>
      </w:pPr>
    </w:p>
    <w:p w14:paraId="411FA8FA" w14:textId="77777777" w:rsidR="0065693B" w:rsidRDefault="0065693B">
      <w:pPr>
        <w:pStyle w:val="BodyText"/>
        <w:spacing w:before="10"/>
        <w:rPr>
          <w:sz w:val="21"/>
        </w:rPr>
      </w:pPr>
    </w:p>
    <w:p w14:paraId="76A252F6" w14:textId="298E664F" w:rsidR="0065693B" w:rsidRDefault="00B8797A">
      <w:pPr>
        <w:spacing w:before="101" w:line="259" w:lineRule="auto"/>
        <w:ind w:left="103" w:right="34"/>
      </w:pPr>
      <w:r>
        <w:rPr>
          <w:noProof/>
        </w:rPr>
        <mc:AlternateContent>
          <mc:Choice Requires="wps">
            <w:drawing>
              <wp:anchor distT="0" distB="0" distL="114300" distR="114300" simplePos="0" relativeHeight="251411456" behindDoc="0" locked="0" layoutInCell="1" allowOverlap="1" wp14:anchorId="3C2D80E3" wp14:editId="2F63FA84">
                <wp:simplePos x="0" y="0"/>
                <wp:positionH relativeFrom="page">
                  <wp:posOffset>565150</wp:posOffset>
                </wp:positionH>
                <wp:positionV relativeFrom="paragraph">
                  <wp:posOffset>-9525</wp:posOffset>
                </wp:positionV>
                <wp:extent cx="0" cy="5400040"/>
                <wp:effectExtent l="12700" t="8255" r="6350" b="11430"/>
                <wp:wrapNone/>
                <wp:docPr id="2127" name="Line 2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B40EF" id="Line 2075" o:spid="_x0000_s1026" style="position:absolute;z-index:25141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pt,-.75pt" to="44.5pt,4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" strokeweight=".17569mm">
                <w10:wrap anchorx="page"/>
              </v:line>
            </w:pict>
          </mc:Fallback>
        </mc:AlternateContent>
      </w:r>
      <w:r w:rsidR="00372F18">
        <w:rPr>
          <w:w w:val="105"/>
        </w:rPr>
        <w:t xml:space="preserve">Table 1.1: Summary table of ATAC-seq </w:t>
      </w:r>
      <w:ins w:id="61" w:author="Katie Burnham" w:date="2018-11-19T13:10:00Z">
        <w:r w:rsidR="00376626">
          <w:rPr>
            <w:w w:val="105"/>
          </w:rPr>
          <w:t xml:space="preserve">analysis </w:t>
        </w:r>
      </w:ins>
      <w:r w:rsidR="00372F18">
        <w:rPr>
          <w:w w:val="105"/>
        </w:rPr>
        <w:t xml:space="preserve">methodology </w:t>
      </w:r>
      <w:del w:id="62" w:author="Katie Burnham" w:date="2018-11-19T13:10:00Z">
        <w:r w:rsidR="00372F18" w:rsidDel="00376626">
          <w:rPr>
            <w:w w:val="105"/>
          </w:rPr>
          <w:delText xml:space="preserve">analysis </w:delText>
        </w:r>
      </w:del>
      <w:r w:rsidR="00372F18">
        <w:rPr>
          <w:w w:val="105"/>
        </w:rPr>
        <w:t>for peak calling, filtering and di</w:t>
      </w:r>
      <w:r w:rsidR="00372F18">
        <w:rPr>
          <w:rFonts w:ascii="Trebuchet MS"/>
          <w:w w:val="105"/>
        </w:rPr>
        <w:t>ff</w:t>
      </w:r>
      <w:r w:rsidR="00372F18">
        <w:rPr>
          <w:w w:val="105"/>
        </w:rPr>
        <w:t>erential analysis. NA indicates the study did not perform or detail that aspect of the analysis.</w:t>
      </w:r>
    </w:p>
    <w:p w14:paraId="4C55A6E5" w14:textId="69F14DD9" w:rsidR="0065693B" w:rsidRDefault="00B8797A">
      <w:pPr>
        <w:pStyle w:val="BodyText"/>
        <w:spacing w:before="2"/>
        <w:rPr>
          <w:sz w:val="15"/>
        </w:rPr>
      </w:pPr>
      <w:r>
        <w:rPr>
          <w:noProof/>
        </w:rPr>
        <mc:AlternateContent>
          <mc:Choice Requires="wps">
            <w:drawing>
              <wp:anchor distT="0" distB="0" distL="0" distR="0" simplePos="0" relativeHeight="251829248" behindDoc="1" locked="0" layoutInCell="1" allowOverlap="1" wp14:anchorId="38B65264" wp14:editId="7FD6AE7F">
                <wp:simplePos x="0" y="0"/>
                <wp:positionH relativeFrom="page">
                  <wp:posOffset>994410</wp:posOffset>
                </wp:positionH>
                <wp:positionV relativeFrom="paragraph">
                  <wp:posOffset>140970</wp:posOffset>
                </wp:positionV>
                <wp:extent cx="8167370" cy="0"/>
                <wp:effectExtent l="13335" t="6985" r="10795" b="12065"/>
                <wp:wrapTopAndBottom/>
                <wp:docPr id="2126" name="Line 2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6737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B763C" id="Line 2074" o:spid="_x0000_s1026" style="position:absolute;z-index:-251487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8.3pt,11.1pt" to="721.4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" strokeweight=".33019mm">
                <w10:wrap type="topAndBottom" anchorx="page"/>
              </v:line>
            </w:pict>
          </mc:Fallback>
        </mc:AlternateContent>
      </w:r>
    </w:p>
    <w:p w14:paraId="0CF07F07" w14:textId="77777777" w:rsidR="0065693B" w:rsidRDefault="00372F18">
      <w:pPr>
        <w:pStyle w:val="BodyText"/>
        <w:tabs>
          <w:tab w:val="left" w:pos="2565"/>
          <w:tab w:val="left" w:pos="6205"/>
          <w:tab w:val="left" w:pos="9846"/>
        </w:tabs>
        <w:spacing w:before="146" w:after="132"/>
        <w:ind w:left="625"/>
      </w:pPr>
      <w:r>
        <w:rPr>
          <w:w w:val="105"/>
        </w:rPr>
        <w:t>Publication</w:t>
      </w:r>
      <w:r>
        <w:rPr>
          <w:w w:val="105"/>
        </w:rPr>
        <w:tab/>
      </w:r>
      <w:r>
        <w:rPr>
          <w:spacing w:val="-4"/>
          <w:w w:val="105"/>
        </w:rPr>
        <w:t xml:space="preserve">Peak </w:t>
      </w:r>
      <w:r>
        <w:rPr>
          <w:w w:val="105"/>
        </w:rPr>
        <w:t>calling</w:t>
      </w:r>
      <w:r>
        <w:rPr>
          <w:spacing w:val="12"/>
          <w:w w:val="105"/>
        </w:rPr>
        <w:t xml:space="preserve"> </w:t>
      </w:r>
      <w:r>
        <w:rPr>
          <w:w w:val="105"/>
        </w:rPr>
        <w:t>and</w:t>
      </w:r>
      <w:r>
        <w:rPr>
          <w:spacing w:val="5"/>
          <w:w w:val="105"/>
        </w:rPr>
        <w:t xml:space="preserve"> </w:t>
      </w:r>
      <w:r>
        <w:rPr>
          <w:w w:val="105"/>
        </w:rPr>
        <w:t>filtering</w:t>
      </w:r>
      <w:r>
        <w:rPr>
          <w:w w:val="105"/>
        </w:rPr>
        <w:tab/>
        <w:t>Master</w:t>
      </w:r>
      <w:r>
        <w:rPr>
          <w:spacing w:val="-4"/>
          <w:w w:val="105"/>
        </w:rPr>
        <w:t xml:space="preserve"> </w:t>
      </w:r>
      <w:r>
        <w:rPr>
          <w:w w:val="105"/>
        </w:rPr>
        <w:t>list</w:t>
      </w:r>
      <w:r>
        <w:rPr>
          <w:w w:val="105"/>
        </w:rPr>
        <w:tab/>
        <w:t>Di</w:t>
      </w:r>
      <w:r>
        <w:rPr>
          <w:rFonts w:ascii="Trebuchet MS"/>
          <w:w w:val="105"/>
        </w:rPr>
        <w:t>ff</w:t>
      </w:r>
      <w:r>
        <w:rPr>
          <w:w w:val="105"/>
        </w:rPr>
        <w:t>erential</w:t>
      </w:r>
      <w:r>
        <w:rPr>
          <w:spacing w:val="-4"/>
          <w:w w:val="105"/>
        </w:rPr>
        <w:t xml:space="preserve"> </w:t>
      </w:r>
      <w:r>
        <w:rPr>
          <w:w w:val="105"/>
        </w:rPr>
        <w:t>analysis</w:t>
      </w:r>
    </w:p>
    <w:p w14:paraId="0145EF3C" w14:textId="7647CC77" w:rsidR="0065693B" w:rsidRDefault="00B8797A">
      <w:pPr>
        <w:pStyle w:val="BodyText"/>
        <w:spacing w:line="63" w:lineRule="exact"/>
        <w:ind w:left="500"/>
        <w:rPr>
          <w:sz w:val="6"/>
        </w:rPr>
      </w:pPr>
      <w:r>
        <w:rPr>
          <w:noProof/>
          <w:sz w:val="6"/>
        </w:rPr>
        <mc:AlternateContent>
          <mc:Choice Requires="wpg">
            <w:drawing>
              <wp:inline distT="0" distB="0" distL="0" distR="0" wp14:anchorId="651A6980" wp14:editId="746232E7">
                <wp:extent cx="8167370" cy="40640"/>
                <wp:effectExtent l="9525" t="9525" r="5080" b="6985"/>
                <wp:docPr id="2123" name="Group 2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7370" cy="40640"/>
                          <a:chOff x="0" y="0"/>
                          <a:chExt cx="12862" cy="64"/>
                        </a:xfrm>
                      </wpg:grpSpPr>
                      <wps:wsp>
                        <wps:cNvPr id="2124" name="Line 2073"/>
                        <wps:cNvCnPr>
                          <a:cxnSpLocks noChangeShapeType="1"/>
                        </wps:cNvCnPr>
                        <wps:spPr bwMode="auto">
                          <a:xfrm>
                            <a:off x="0" y="6"/>
                            <a:ext cx="12862"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s:wsp>
                        <wps:cNvPr id="2125" name="Line 2072"/>
                        <wps:cNvCnPr>
                          <a:cxnSpLocks noChangeShapeType="1"/>
                        </wps:cNvCnPr>
                        <wps:spPr bwMode="auto">
                          <a:xfrm>
                            <a:off x="0" y="57"/>
                            <a:ext cx="12862"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83CD938" id="Group 2071" o:spid="_x0000_s1026" style="width:643.1pt;height:3.2pt;mso-position-horizontal-relative:char;mso-position-vertical-relative:line" coordsize="1286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">
                <v:line id="Line 2073" o:spid="_x0000_s1027" style="position:absolute;visibility:visible;mso-wrap-style:square" from="0,6" to="128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" strokeweight=".20639mm"/>
                <v:line id="Line 2072" o:spid="_x0000_s1028" style="position:absolute;visibility:visible;mso-wrap-style:square" from="0,57" to="128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" strokeweight=".20639mm"/>
                <w10:anchorlock/>
              </v:group>
            </w:pict>
          </mc:Fallback>
        </mc:AlternateContent>
      </w:r>
    </w:p>
    <w:p w14:paraId="72F79368" w14:textId="77777777" w:rsidR="0065693B" w:rsidRDefault="0065693B">
      <w:pPr>
        <w:pStyle w:val="BodyText"/>
        <w:spacing w:before="10"/>
        <w:rPr>
          <w:sz w:val="6"/>
        </w:rPr>
      </w:pPr>
    </w:p>
    <w:p w14:paraId="1EDEE8FB" w14:textId="77777777" w:rsidR="0065693B" w:rsidRDefault="0065693B">
      <w:pPr>
        <w:rPr>
          <w:sz w:val="6"/>
        </w:rPr>
        <w:sectPr w:rsidR="0065693B">
          <w:headerReference w:type="default" r:id="rId10"/>
          <w:footerReference w:type="default" r:id="rId11"/>
          <w:pgSz w:w="16840" w:h="11910" w:orient="landscape"/>
          <w:pgMar w:top="0" w:right="1960" w:bottom="280" w:left="1060" w:header="0" w:footer="0" w:gutter="0"/>
          <w:cols w:space="720"/>
        </w:sectPr>
      </w:pPr>
    </w:p>
    <w:p w14:paraId="689CAF49" w14:textId="77777777" w:rsidR="0065693B" w:rsidRDefault="00372F18">
      <w:pPr>
        <w:tabs>
          <w:tab w:val="left" w:pos="1588"/>
          <w:tab w:val="left" w:pos="2017"/>
        </w:tabs>
        <w:spacing w:before="100" w:line="417" w:lineRule="auto"/>
        <w:ind w:left="625"/>
        <w:rPr>
          <w:sz w:val="24"/>
        </w:rPr>
      </w:pPr>
      <w:r>
        <w:rPr>
          <w:sz w:val="24"/>
        </w:rPr>
        <w:t>Corces</w:t>
      </w:r>
      <w:r>
        <w:rPr>
          <w:sz w:val="24"/>
        </w:rPr>
        <w:tab/>
      </w:r>
      <w:r>
        <w:rPr>
          <w:rFonts w:ascii="Times New Roman"/>
          <w:i/>
          <w:sz w:val="24"/>
        </w:rPr>
        <w:t>et</w:t>
      </w:r>
      <w:r>
        <w:rPr>
          <w:rFonts w:ascii="Times New Roman"/>
          <w:i/>
          <w:sz w:val="24"/>
        </w:rPr>
        <w:tab/>
      </w:r>
      <w:r>
        <w:rPr>
          <w:rFonts w:ascii="Times New Roman"/>
          <w:i/>
          <w:w w:val="95"/>
          <w:sz w:val="24"/>
        </w:rPr>
        <w:t>al.</w:t>
      </w:r>
      <w:r>
        <w:rPr>
          <w:w w:val="95"/>
          <w:sz w:val="24"/>
        </w:rPr>
        <w:t xml:space="preserve">, </w:t>
      </w:r>
      <w:r>
        <w:rPr>
          <w:sz w:val="24"/>
        </w:rPr>
        <w:t>2016</w:t>
      </w:r>
    </w:p>
    <w:p w14:paraId="5DFD7602" w14:textId="77777777" w:rsidR="0065693B" w:rsidRDefault="00372F18">
      <w:pPr>
        <w:pStyle w:val="BodyText"/>
        <w:spacing w:before="103" w:line="415" w:lineRule="auto"/>
        <w:ind w:left="199"/>
        <w:jc w:val="both"/>
      </w:pPr>
      <w:r>
        <w:br w:type="column"/>
      </w:r>
      <w:r>
        <w:t>MACS2 (-nomodel), peak summit extension +</w:t>
      </w:r>
      <w:r>
        <w:rPr>
          <w:rFonts w:ascii="Arial" w:hAnsi="Arial"/>
          <w:i/>
        </w:rPr>
        <w:t>/</w:t>
      </w:r>
      <w:r>
        <w:rPr>
          <w:rFonts w:ascii="DejaVu Sans" w:hAnsi="DejaVu Sans"/>
        </w:rPr>
        <w:t>−</w:t>
      </w:r>
      <w:r>
        <w:t>250bp, rank summits by pval</w:t>
      </w:r>
    </w:p>
    <w:p w14:paraId="5FA5198B" w14:textId="77777777" w:rsidR="0065693B" w:rsidRDefault="00372F18">
      <w:pPr>
        <w:pStyle w:val="BodyText"/>
        <w:tabs>
          <w:tab w:val="left" w:pos="1664"/>
          <w:tab w:val="left" w:pos="3106"/>
        </w:tabs>
        <w:spacing w:before="103" w:line="420" w:lineRule="auto"/>
        <w:ind w:left="199"/>
      </w:pPr>
      <w:r>
        <w:br w:type="column"/>
      </w:r>
      <w:r>
        <w:t>Maximally</w:t>
      </w:r>
      <w:r>
        <w:tab/>
        <w:t>significant</w:t>
      </w:r>
      <w:r>
        <w:tab/>
      </w:r>
      <w:r>
        <w:rPr>
          <w:w w:val="95"/>
        </w:rPr>
        <w:t xml:space="preserve">non- </w:t>
      </w:r>
      <w:r>
        <w:t>overlapping</w:t>
      </w:r>
      <w:r>
        <w:rPr>
          <w:spacing w:val="3"/>
        </w:rPr>
        <w:t xml:space="preserve"> </w:t>
      </w:r>
      <w:r>
        <w:t>peaks.</w:t>
      </w:r>
    </w:p>
    <w:p w14:paraId="5BD1DC23" w14:textId="77777777" w:rsidR="0065693B" w:rsidRDefault="00372F18">
      <w:pPr>
        <w:pStyle w:val="BodyText"/>
        <w:tabs>
          <w:tab w:val="left" w:pos="2342"/>
        </w:tabs>
        <w:spacing w:before="103" w:line="420" w:lineRule="auto"/>
        <w:ind w:left="199" w:right="567"/>
        <w:jc w:val="both"/>
      </w:pPr>
      <w:r>
        <w:br w:type="column"/>
      </w:r>
      <w:r>
        <w:t>Quantile normalisation and unsupervised</w:t>
      </w:r>
      <w:r>
        <w:tab/>
        <w:t>hierarchical clustering.</w:t>
      </w:r>
    </w:p>
    <w:p w14:paraId="1CF7011C" w14:textId="77777777" w:rsidR="0065693B" w:rsidRDefault="0065693B">
      <w:pPr>
        <w:spacing w:line="420" w:lineRule="auto"/>
        <w:jc w:val="both"/>
        <w:sectPr w:rsidR="0065693B">
          <w:type w:val="continuous"/>
          <w:pgSz w:w="16840" w:h="11910" w:orient="landscape"/>
          <w:pgMar w:top="1580" w:right="1960" w:bottom="800" w:left="1060" w:header="720" w:footer="720" w:gutter="0"/>
          <w:cols w:num="4" w:space="720" w:equalWidth="0">
            <w:col w:w="2327" w:space="40"/>
            <w:col w:w="3601" w:space="39"/>
            <w:col w:w="3601" w:space="39"/>
            <w:col w:w="4173"/>
          </w:cols>
        </w:sectPr>
      </w:pPr>
    </w:p>
    <w:p w14:paraId="4AF25335" w14:textId="77777777" w:rsidR="0065693B" w:rsidRDefault="00372F18">
      <w:pPr>
        <w:pStyle w:val="BodyText"/>
        <w:tabs>
          <w:tab w:val="left" w:pos="2565"/>
        </w:tabs>
        <w:spacing w:before="3"/>
        <w:ind w:left="625"/>
      </w:pPr>
      <w:r>
        <w:t>ENCODE</w:t>
      </w:r>
      <w:r>
        <w:tab/>
      </w:r>
      <w:r>
        <w:rPr>
          <w:spacing w:val="-3"/>
        </w:rPr>
        <w:t xml:space="preserve">MACS2 </w:t>
      </w:r>
      <w:r>
        <w:t>-nomodel, pairwise</w:t>
      </w:r>
      <w:r>
        <w:rPr>
          <w:spacing w:val="13"/>
        </w:rPr>
        <w:t xml:space="preserve"> </w:t>
      </w:r>
      <w:r>
        <w:t>IDR</w:t>
      </w:r>
    </w:p>
    <w:p w14:paraId="4D6EEF65" w14:textId="77777777" w:rsidR="0065693B" w:rsidRDefault="00372F18">
      <w:pPr>
        <w:pStyle w:val="BodyText"/>
        <w:spacing w:before="201"/>
        <w:ind w:left="2565"/>
      </w:pPr>
      <w:r>
        <w:t>analysis, filtering IDR</w:t>
      </w:r>
      <w:r>
        <w:rPr>
          <w:rFonts w:ascii="Arial"/>
          <w:i/>
        </w:rPr>
        <w:t>&lt;</w:t>
      </w:r>
      <w:r>
        <w:t>10%</w:t>
      </w:r>
    </w:p>
    <w:p w14:paraId="33E2D90C" w14:textId="77777777" w:rsidR="0065693B" w:rsidRDefault="00372F18">
      <w:pPr>
        <w:pStyle w:val="BodyText"/>
        <w:tabs>
          <w:tab w:val="left" w:pos="1191"/>
          <w:tab w:val="left" w:pos="1568"/>
          <w:tab w:val="left" w:pos="1607"/>
          <w:tab w:val="left" w:pos="2147"/>
          <w:tab w:val="left" w:pos="2698"/>
          <w:tab w:val="left" w:pos="2745"/>
          <w:tab w:val="left" w:pos="3839"/>
        </w:tabs>
        <w:spacing w:before="3" w:line="420" w:lineRule="auto"/>
        <w:ind w:left="199" w:right="3605"/>
      </w:pPr>
      <w:r>
        <w:br w:type="column"/>
      </w:r>
      <w:r>
        <w:t>Choosing</w:t>
      </w:r>
      <w:r>
        <w:tab/>
      </w:r>
      <w:r>
        <w:tab/>
        <w:t>longest</w:t>
      </w:r>
      <w:r>
        <w:tab/>
        <w:t>pairwise</w:t>
      </w:r>
      <w:r>
        <w:tab/>
        <w:t>NA IDR filtered list or only peaks present</w:t>
      </w:r>
      <w:r>
        <w:tab/>
        <w:t>in</w:t>
      </w:r>
      <w:r>
        <w:tab/>
      </w:r>
      <w:r>
        <w:tab/>
        <w:t>the</w:t>
      </w:r>
      <w:r>
        <w:tab/>
        <w:t>two</w:t>
      </w:r>
      <w:r>
        <w:tab/>
      </w:r>
      <w:r>
        <w:tab/>
        <w:t>samples pseudoreplicates.</w:t>
      </w:r>
    </w:p>
    <w:p w14:paraId="20AD75A8" w14:textId="77777777" w:rsidR="0065693B" w:rsidRDefault="0065693B">
      <w:pPr>
        <w:spacing w:line="420" w:lineRule="auto"/>
        <w:sectPr w:rsidR="0065693B">
          <w:type w:val="continuous"/>
          <w:pgSz w:w="16840" w:h="11910" w:orient="landscape"/>
          <w:pgMar w:top="1580" w:right="1960" w:bottom="800" w:left="1060" w:header="720" w:footer="720" w:gutter="0"/>
          <w:cols w:num="2" w:space="720" w:equalWidth="0">
            <w:col w:w="5967" w:space="40"/>
            <w:col w:w="7813"/>
          </w:cols>
        </w:sectPr>
      </w:pPr>
    </w:p>
    <w:p w14:paraId="39876EC5" w14:textId="77777777" w:rsidR="0065693B" w:rsidRDefault="00372F18">
      <w:pPr>
        <w:tabs>
          <w:tab w:val="left" w:pos="1592"/>
          <w:tab w:val="left" w:pos="2017"/>
        </w:tabs>
        <w:spacing w:line="417" w:lineRule="auto"/>
        <w:ind w:left="625"/>
        <w:rPr>
          <w:sz w:val="24"/>
        </w:rPr>
      </w:pPr>
      <w:r>
        <w:rPr>
          <w:spacing w:val="-4"/>
          <w:sz w:val="24"/>
        </w:rPr>
        <w:t>Turner</w:t>
      </w:r>
      <w:r>
        <w:rPr>
          <w:spacing w:val="-4"/>
          <w:sz w:val="24"/>
        </w:rPr>
        <w:tab/>
      </w:r>
      <w:r>
        <w:rPr>
          <w:rFonts w:ascii="Times New Roman"/>
          <w:i/>
          <w:sz w:val="24"/>
        </w:rPr>
        <w:t>et</w:t>
      </w:r>
      <w:r>
        <w:rPr>
          <w:rFonts w:ascii="Times New Roman"/>
          <w:i/>
          <w:sz w:val="24"/>
        </w:rPr>
        <w:tab/>
      </w:r>
      <w:r>
        <w:rPr>
          <w:rFonts w:ascii="Times New Roman"/>
          <w:i/>
          <w:w w:val="95"/>
          <w:sz w:val="24"/>
        </w:rPr>
        <w:t>al.</w:t>
      </w:r>
      <w:r>
        <w:rPr>
          <w:w w:val="95"/>
          <w:sz w:val="24"/>
        </w:rPr>
        <w:t xml:space="preserve">, </w:t>
      </w:r>
      <w:r>
        <w:rPr>
          <w:sz w:val="24"/>
        </w:rPr>
        <w:t>2018</w:t>
      </w:r>
    </w:p>
    <w:p w14:paraId="1BB15303" w14:textId="77777777" w:rsidR="0065693B" w:rsidRDefault="00372F18">
      <w:pPr>
        <w:pStyle w:val="BodyText"/>
        <w:tabs>
          <w:tab w:val="left" w:pos="3839"/>
        </w:tabs>
        <w:spacing w:before="4"/>
        <w:ind w:left="199"/>
      </w:pPr>
      <w:r>
        <w:br w:type="column"/>
      </w:r>
      <w:r>
        <w:rPr>
          <w:spacing w:val="-3"/>
        </w:rPr>
        <w:t xml:space="preserve">MACS2 </w:t>
      </w:r>
      <w:r>
        <w:t>(-nomodel</w:t>
      </w:r>
      <w:r>
        <w:rPr>
          <w:spacing w:val="-11"/>
        </w:rPr>
        <w:t xml:space="preserve"> </w:t>
      </w:r>
      <w:r>
        <w:t>–q</w:t>
      </w:r>
      <w:r>
        <w:rPr>
          <w:spacing w:val="-6"/>
        </w:rPr>
        <w:t xml:space="preserve"> </w:t>
      </w:r>
      <w:r>
        <w:t>0.01)</w:t>
      </w:r>
      <w:r>
        <w:tab/>
        <w:t>Merging all filtered called</w:t>
      </w:r>
      <w:r>
        <w:rPr>
          <w:spacing w:val="20"/>
        </w:rPr>
        <w:t xml:space="preserve"> </w:t>
      </w:r>
      <w:r>
        <w:t>peaks</w:t>
      </w:r>
    </w:p>
    <w:p w14:paraId="7CCA4C97" w14:textId="77777777" w:rsidR="0065693B" w:rsidRDefault="00372F18">
      <w:pPr>
        <w:pStyle w:val="BodyText"/>
        <w:spacing w:before="200"/>
        <w:ind w:left="3839"/>
      </w:pPr>
      <w:r>
        <w:t>from the di</w:t>
      </w:r>
      <w:r>
        <w:rPr>
          <w:rFonts w:ascii="Trebuchet MS"/>
        </w:rPr>
        <w:t>ff</w:t>
      </w:r>
      <w:r>
        <w:t>erent cell types.</w:t>
      </w:r>
    </w:p>
    <w:p w14:paraId="77E92707" w14:textId="77777777" w:rsidR="0065693B" w:rsidRDefault="00372F18">
      <w:pPr>
        <w:pStyle w:val="BodyText"/>
        <w:spacing w:line="415" w:lineRule="auto"/>
        <w:ind w:left="199" w:right="562"/>
      </w:pPr>
      <w:r>
        <w:br w:type="column"/>
      </w:r>
      <w:r>
        <w:rPr>
          <w:rFonts w:ascii="Times New Roman"/>
          <w:i/>
        </w:rPr>
        <w:t>De novo</w:t>
      </w:r>
      <w:r>
        <w:t>:Di</w:t>
      </w:r>
      <w:r>
        <w:rPr>
          <w:rFonts w:ascii="Trebuchet MS"/>
        </w:rPr>
        <w:t>ff</w:t>
      </w:r>
      <w:r>
        <w:t>Reps with fragment size 50bp.</w:t>
      </w:r>
    </w:p>
    <w:p w14:paraId="468B2038" w14:textId="77777777" w:rsidR="0065693B" w:rsidRDefault="0065693B">
      <w:pPr>
        <w:spacing w:line="415" w:lineRule="auto"/>
        <w:sectPr w:rsidR="0065693B">
          <w:type w:val="continuous"/>
          <w:pgSz w:w="16840" w:h="11910" w:orient="landscape"/>
          <w:pgMar w:top="1580" w:right="1960" w:bottom="800" w:left="1060" w:header="720" w:footer="720" w:gutter="0"/>
          <w:cols w:num="3" w:space="720" w:equalWidth="0">
            <w:col w:w="2327" w:space="40"/>
            <w:col w:w="7241" w:space="39"/>
            <w:col w:w="4173"/>
          </w:cols>
        </w:sectPr>
      </w:pPr>
    </w:p>
    <w:p w14:paraId="625FD4BD" w14:textId="77777777" w:rsidR="0065693B" w:rsidRDefault="00372F18">
      <w:pPr>
        <w:tabs>
          <w:tab w:val="left" w:pos="1591"/>
          <w:tab w:val="left" w:pos="2017"/>
        </w:tabs>
        <w:spacing w:before="1" w:line="417" w:lineRule="auto"/>
        <w:ind w:left="625"/>
        <w:rPr>
          <w:sz w:val="24"/>
        </w:rPr>
      </w:pPr>
      <w:r>
        <w:rPr>
          <w:sz w:val="24"/>
        </w:rPr>
        <w:t>Alasoo</w:t>
      </w:r>
      <w:r>
        <w:rPr>
          <w:sz w:val="24"/>
        </w:rPr>
        <w:tab/>
      </w:r>
      <w:r>
        <w:rPr>
          <w:rFonts w:ascii="Times New Roman"/>
          <w:i/>
          <w:sz w:val="24"/>
        </w:rPr>
        <w:t>et</w:t>
      </w:r>
      <w:r>
        <w:rPr>
          <w:rFonts w:ascii="Times New Roman"/>
          <w:i/>
          <w:sz w:val="24"/>
        </w:rPr>
        <w:tab/>
      </w:r>
      <w:r>
        <w:rPr>
          <w:rFonts w:ascii="Times New Roman"/>
          <w:i/>
          <w:w w:val="95"/>
          <w:sz w:val="24"/>
        </w:rPr>
        <w:t>al.</w:t>
      </w:r>
      <w:r>
        <w:rPr>
          <w:w w:val="95"/>
          <w:sz w:val="24"/>
        </w:rPr>
        <w:t xml:space="preserve">, </w:t>
      </w:r>
      <w:r>
        <w:rPr>
          <w:sz w:val="24"/>
        </w:rPr>
        <w:t>2018</w:t>
      </w:r>
    </w:p>
    <w:p w14:paraId="1171530B" w14:textId="77777777" w:rsidR="0065693B" w:rsidRDefault="00372F18">
      <w:pPr>
        <w:pStyle w:val="BodyText"/>
        <w:spacing w:before="5" w:line="420" w:lineRule="auto"/>
        <w:ind w:left="199"/>
      </w:pPr>
      <w:r>
        <w:br w:type="column"/>
      </w:r>
      <w:r>
        <w:t>MACS2 (-nomodel -shift -25 - extsize 50 –q 0.01</w:t>
      </w:r>
    </w:p>
    <w:p w14:paraId="438B948D" w14:textId="77777777" w:rsidR="0065693B" w:rsidRDefault="00372F18">
      <w:pPr>
        <w:pStyle w:val="BodyText"/>
        <w:spacing w:before="5" w:line="420" w:lineRule="auto"/>
        <w:ind w:left="199"/>
        <w:jc w:val="both"/>
      </w:pPr>
      <w:r>
        <w:br w:type="column"/>
      </w:r>
      <w:r>
        <w:t>Union of peaks from all conditions present in at least three samples of the same</w:t>
      </w:r>
      <w:r>
        <w:rPr>
          <w:w w:val="97"/>
        </w:rPr>
        <w:t xml:space="preserve"> </w:t>
      </w:r>
      <w:r>
        <w:t>condition.</w:t>
      </w:r>
    </w:p>
    <w:p w14:paraId="5CCED0F8" w14:textId="77777777" w:rsidR="0065693B" w:rsidRDefault="00372F18">
      <w:pPr>
        <w:pStyle w:val="BodyText"/>
        <w:spacing w:before="5" w:line="415" w:lineRule="auto"/>
        <w:ind w:left="199" w:right="497"/>
      </w:pPr>
      <w:r>
        <w:br w:type="column"/>
      </w:r>
      <w:r>
        <w:t>Peak based: TMM normalisation and lima voom (FDR</w:t>
      </w:r>
      <w:r>
        <w:rPr>
          <w:rFonts w:ascii="Arial"/>
          <w:i/>
        </w:rPr>
        <w:t>&lt;</w:t>
      </w:r>
      <w:r>
        <w:t>0.01).</w:t>
      </w:r>
    </w:p>
    <w:p w14:paraId="05339B94" w14:textId="77777777" w:rsidR="0065693B" w:rsidRDefault="0065693B">
      <w:pPr>
        <w:spacing w:line="415" w:lineRule="auto"/>
        <w:sectPr w:rsidR="0065693B">
          <w:type w:val="continuous"/>
          <w:pgSz w:w="16840" w:h="11910" w:orient="landscape"/>
          <w:pgMar w:top="1580" w:right="1960" w:bottom="800" w:left="1060" w:header="720" w:footer="720" w:gutter="0"/>
          <w:cols w:num="4" w:space="720" w:equalWidth="0">
            <w:col w:w="2327" w:space="40"/>
            <w:col w:w="3601" w:space="39"/>
            <w:col w:w="3601" w:space="39"/>
            <w:col w:w="4173"/>
          </w:cols>
        </w:sectPr>
      </w:pPr>
    </w:p>
    <w:p w14:paraId="27E43C4E" w14:textId="7CC016D8" w:rsidR="0065693B" w:rsidRDefault="00B8797A">
      <w:pPr>
        <w:rPr>
          <w:sz w:val="2"/>
          <w:szCs w:val="2"/>
        </w:rPr>
      </w:pPr>
      <w:r>
        <w:rPr>
          <w:noProof/>
        </w:rPr>
        <mc:AlternateContent>
          <mc:Choice Requires="wps">
            <w:drawing>
              <wp:anchor distT="0" distB="0" distL="114300" distR="114300" simplePos="0" relativeHeight="251410432" behindDoc="0" locked="0" layoutInCell="1" allowOverlap="1" wp14:anchorId="414E32E2" wp14:editId="102529C5">
                <wp:simplePos x="0" y="0"/>
                <wp:positionH relativeFrom="page">
                  <wp:posOffset>9711055</wp:posOffset>
                </wp:positionH>
                <wp:positionV relativeFrom="page">
                  <wp:posOffset>1306830</wp:posOffset>
                </wp:positionV>
                <wp:extent cx="0" cy="5400040"/>
                <wp:effectExtent l="5080" t="11430" r="13970" b="8255"/>
                <wp:wrapNone/>
                <wp:docPr id="2122" name="Line 2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9C7CC" id="Line 2070" o:spid="_x0000_s1026" style="position:absolute;z-index:25141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" strokeweight=".17569mm">
                <w10:wrap anchorx="page" anchory="page"/>
              </v:line>
            </w:pict>
          </mc:Fallback>
        </mc:AlternateContent>
      </w:r>
      <w:r>
        <w:rPr>
          <w:noProof/>
        </w:rPr>
        <mc:AlternateContent>
          <mc:Choice Requires="wps">
            <w:drawing>
              <wp:anchor distT="0" distB="0" distL="114300" distR="114300" simplePos="0" relativeHeight="251412480" behindDoc="0" locked="0" layoutInCell="1" allowOverlap="1" wp14:anchorId="7002EAB4" wp14:editId="782FA719">
                <wp:simplePos x="0" y="0"/>
                <wp:positionH relativeFrom="page">
                  <wp:posOffset>9714865</wp:posOffset>
                </wp:positionH>
                <wp:positionV relativeFrom="page">
                  <wp:posOffset>1294130</wp:posOffset>
                </wp:positionV>
                <wp:extent cx="208280" cy="5126355"/>
                <wp:effectExtent l="0" t="0" r="1905" b="0"/>
                <wp:wrapNone/>
                <wp:docPr id="2121" name="Text Box 2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D84A9"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2EAB4" id="_x0000_t202" coordsize="21600,21600" o:spt="202" path="m,l,21600r21600,l21600,xe">
                <v:stroke joinstyle="miter"/>
                <v:path gradientshapeok="t" o:connecttype="rect"/>
              </v:shapetype>
              <v:shape id="Text Box 2069" o:spid="_x0000_s1026" type="#_x0000_t202" style="position:absolute;margin-left:764.95pt;margin-top:101.9pt;width:16.4pt;height:403.65pt;z-index:25141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" filled="f" stroked="f">
                <v:textbox style="layout-flow:vertical" inset="0,0,0,0">
                  <w:txbxContent>
                    <w:p w14:paraId="761D84A9"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r>
        <w:rPr>
          <w:noProof/>
        </w:rPr>
        <mc:AlternateContent>
          <mc:Choice Requires="wps">
            <w:drawing>
              <wp:anchor distT="0" distB="0" distL="114300" distR="114300" simplePos="0" relativeHeight="251413504" behindDoc="0" locked="0" layoutInCell="1" allowOverlap="1" wp14:anchorId="3AF2FD18" wp14:editId="7D1DB80F">
                <wp:simplePos x="0" y="0"/>
                <wp:positionH relativeFrom="page">
                  <wp:posOffset>323850</wp:posOffset>
                </wp:positionH>
                <wp:positionV relativeFrom="page">
                  <wp:posOffset>6610985</wp:posOffset>
                </wp:positionV>
                <wp:extent cx="208280" cy="108585"/>
                <wp:effectExtent l="0" t="635" r="1270" b="0"/>
                <wp:wrapNone/>
                <wp:docPr id="2120" name="Text Box 2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B1977" w14:textId="77777777" w:rsidR="003162A5" w:rsidRDefault="003162A5">
                            <w:pPr>
                              <w:pStyle w:val="BodyText"/>
                              <w:spacing w:before="22"/>
                              <w:ind w:left="20"/>
                            </w:pPr>
                            <w:r>
                              <w:rPr>
                                <w:w w:val="96"/>
                              </w:rPr>
                              <w:t>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F2FD18" id="Text Box 2068" o:spid="_x0000_s1027" type="#_x0000_t202" style="position:absolute;margin-left:25.5pt;margin-top:520.55pt;width:16.4pt;height:8.5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" filled="f" stroked="f">
                <v:textbox style="layout-flow:vertical" inset="0,0,0,0">
                  <w:txbxContent>
                    <w:p w14:paraId="2D7B1977" w14:textId="77777777" w:rsidR="003162A5" w:rsidRDefault="003162A5">
                      <w:pPr>
                        <w:pStyle w:val="BodyText"/>
                        <w:spacing w:before="22"/>
                        <w:ind w:left="20"/>
                      </w:pPr>
                      <w:r>
                        <w:rPr>
                          <w:w w:val="96"/>
                        </w:rPr>
                        <w:t>4</w:t>
                      </w:r>
                    </w:p>
                  </w:txbxContent>
                </v:textbox>
                <w10:wrap anchorx="page" anchory="page"/>
              </v:shape>
            </w:pict>
          </mc:Fallback>
        </mc:AlternateContent>
      </w:r>
    </w:p>
    <w:p w14:paraId="79EA575F" w14:textId="77777777" w:rsidR="0065693B" w:rsidRDefault="0065693B">
      <w:pPr>
        <w:rPr>
          <w:sz w:val="2"/>
          <w:szCs w:val="2"/>
        </w:rPr>
        <w:sectPr w:rsidR="0065693B">
          <w:type w:val="continuous"/>
          <w:pgSz w:w="16840" w:h="11910" w:orient="landscape"/>
          <w:pgMar w:top="1580" w:right="1960" w:bottom="800" w:left="1060" w:header="720" w:footer="720" w:gutter="0"/>
          <w:cols w:space="720"/>
        </w:sectPr>
      </w:pPr>
    </w:p>
    <w:p w14:paraId="2E26CBF4" w14:textId="77777777" w:rsidR="0065693B" w:rsidRDefault="0065693B">
      <w:pPr>
        <w:pStyle w:val="BodyText"/>
        <w:rPr>
          <w:sz w:val="20"/>
        </w:rPr>
      </w:pPr>
    </w:p>
    <w:p w14:paraId="216B0D9C" w14:textId="77777777" w:rsidR="0065693B" w:rsidRDefault="0065693B">
      <w:pPr>
        <w:pStyle w:val="BodyText"/>
        <w:rPr>
          <w:sz w:val="20"/>
        </w:rPr>
      </w:pPr>
    </w:p>
    <w:p w14:paraId="22F5D577" w14:textId="77777777" w:rsidR="0065693B" w:rsidRDefault="0065693B">
      <w:pPr>
        <w:pStyle w:val="BodyText"/>
        <w:rPr>
          <w:sz w:val="20"/>
        </w:rPr>
      </w:pPr>
    </w:p>
    <w:p w14:paraId="4C0B0E1F" w14:textId="77777777" w:rsidR="0065693B" w:rsidRDefault="0065693B">
      <w:pPr>
        <w:pStyle w:val="BodyText"/>
        <w:rPr>
          <w:sz w:val="20"/>
        </w:rPr>
      </w:pPr>
    </w:p>
    <w:p w14:paraId="5F299792" w14:textId="77777777" w:rsidR="0065693B" w:rsidRDefault="0065693B">
      <w:pPr>
        <w:pStyle w:val="BodyText"/>
        <w:rPr>
          <w:sz w:val="20"/>
        </w:rPr>
      </w:pPr>
    </w:p>
    <w:p w14:paraId="59A8B3D9" w14:textId="77777777" w:rsidR="0065693B" w:rsidRDefault="0065693B">
      <w:pPr>
        <w:pStyle w:val="BodyText"/>
        <w:rPr>
          <w:sz w:val="20"/>
        </w:rPr>
      </w:pPr>
    </w:p>
    <w:p w14:paraId="380876AE" w14:textId="77777777" w:rsidR="0065693B" w:rsidRDefault="0065693B">
      <w:pPr>
        <w:pStyle w:val="BodyText"/>
        <w:rPr>
          <w:sz w:val="20"/>
        </w:rPr>
      </w:pPr>
    </w:p>
    <w:p w14:paraId="37BDCBCD" w14:textId="77777777" w:rsidR="0065693B" w:rsidRDefault="0065693B">
      <w:pPr>
        <w:pStyle w:val="BodyText"/>
        <w:rPr>
          <w:sz w:val="20"/>
        </w:rPr>
      </w:pPr>
    </w:p>
    <w:p w14:paraId="0740421B" w14:textId="77777777" w:rsidR="0065693B" w:rsidRDefault="0065693B">
      <w:pPr>
        <w:pStyle w:val="BodyText"/>
        <w:spacing w:before="6"/>
        <w:rPr>
          <w:sz w:val="21"/>
        </w:rPr>
      </w:pPr>
    </w:p>
    <w:p w14:paraId="4734B5FD" w14:textId="77777777" w:rsidR="0065693B" w:rsidRDefault="0065693B">
      <w:pPr>
        <w:rPr>
          <w:sz w:val="21"/>
        </w:rPr>
        <w:sectPr w:rsidR="0065693B">
          <w:headerReference w:type="default" r:id="rId12"/>
          <w:footerReference w:type="default" r:id="rId13"/>
          <w:pgSz w:w="16840" w:h="11910" w:orient="landscape"/>
          <w:pgMar w:top="0" w:right="1960" w:bottom="280" w:left="1060" w:header="0" w:footer="0" w:gutter="0"/>
          <w:cols w:space="720"/>
        </w:sectPr>
      </w:pPr>
    </w:p>
    <w:p w14:paraId="4C367CE2" w14:textId="17A56BCF" w:rsidR="0065693B" w:rsidRDefault="00B8797A">
      <w:pPr>
        <w:pStyle w:val="BodyText"/>
        <w:tabs>
          <w:tab w:val="left" w:pos="2565"/>
          <w:tab w:val="left" w:pos="6205"/>
        </w:tabs>
        <w:spacing w:before="99" w:line="417" w:lineRule="auto"/>
        <w:ind w:left="6206" w:hanging="5581"/>
      </w:pPr>
      <w:r>
        <w:rPr>
          <w:noProof/>
        </w:rPr>
        <mc:AlternateContent>
          <mc:Choice Requires="wps">
            <w:drawing>
              <wp:anchor distT="0" distB="0" distL="114300" distR="114300" simplePos="0" relativeHeight="251415552" behindDoc="0" locked="0" layoutInCell="1" allowOverlap="1" wp14:anchorId="16E44562" wp14:editId="2037CC4D">
                <wp:simplePos x="0" y="0"/>
                <wp:positionH relativeFrom="page">
                  <wp:posOffset>565150</wp:posOffset>
                </wp:positionH>
                <wp:positionV relativeFrom="paragraph">
                  <wp:posOffset>-6985</wp:posOffset>
                </wp:positionV>
                <wp:extent cx="0" cy="5400040"/>
                <wp:effectExtent l="12700" t="8255" r="6350" b="11430"/>
                <wp:wrapNone/>
                <wp:docPr id="2119" name="Line 2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25BA0C" id="Line 2067" o:spid="_x0000_s1026" style="position:absolute;z-index:25141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pt,-.55pt" to="44.5pt,4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" strokeweight=".17569mm">
                <w10:wrap anchorx="page"/>
              </v:line>
            </w:pict>
          </mc:Fallback>
        </mc:AlternateContent>
      </w:r>
      <w:r w:rsidR="00372F18" w:rsidRPr="00B8797A">
        <w:rPr>
          <w:lang w:val="es-ES"/>
          <w:rPrChange w:id="63" w:author="Alicia Lledolara" w:date="2018-11-23T10:37:00Z">
            <w:rPr/>
          </w:rPrChange>
        </w:rPr>
        <w:t xml:space="preserve">Qu </w:t>
      </w:r>
      <w:r w:rsidR="00372F18" w:rsidRPr="00B8797A">
        <w:rPr>
          <w:rFonts w:ascii="Times New Roman"/>
          <w:i/>
          <w:lang w:val="es-ES"/>
          <w:rPrChange w:id="64" w:author="Alicia Lledolara" w:date="2018-11-23T10:37:00Z">
            <w:rPr>
              <w:rFonts w:ascii="Times New Roman"/>
              <w:i/>
            </w:rPr>
          </w:rPrChange>
        </w:rPr>
        <w:t>et</w:t>
      </w:r>
      <w:r w:rsidR="00372F18" w:rsidRPr="00B8797A">
        <w:rPr>
          <w:rFonts w:ascii="Times New Roman"/>
          <w:i/>
          <w:spacing w:val="16"/>
          <w:lang w:val="es-ES"/>
          <w:rPrChange w:id="65" w:author="Alicia Lledolara" w:date="2018-11-23T10:37:00Z">
            <w:rPr>
              <w:rFonts w:ascii="Times New Roman"/>
              <w:i/>
              <w:spacing w:val="16"/>
            </w:rPr>
          </w:rPrChange>
        </w:rPr>
        <w:t xml:space="preserve"> </w:t>
      </w:r>
      <w:r w:rsidR="00372F18" w:rsidRPr="00B8797A">
        <w:rPr>
          <w:rFonts w:ascii="Times New Roman"/>
          <w:i/>
          <w:lang w:val="es-ES"/>
          <w:rPrChange w:id="66" w:author="Alicia Lledolara" w:date="2018-11-23T10:37:00Z">
            <w:rPr>
              <w:rFonts w:ascii="Times New Roman"/>
              <w:i/>
            </w:rPr>
          </w:rPrChange>
        </w:rPr>
        <w:t>al.</w:t>
      </w:r>
      <w:r w:rsidR="00372F18" w:rsidRPr="00B8797A">
        <w:rPr>
          <w:lang w:val="es-ES"/>
          <w:rPrChange w:id="67" w:author="Alicia Lledolara" w:date="2018-11-23T10:37:00Z">
            <w:rPr/>
          </w:rPrChange>
        </w:rPr>
        <w:t>,</w:t>
      </w:r>
      <w:r w:rsidR="00372F18" w:rsidRPr="00B8797A">
        <w:rPr>
          <w:spacing w:val="10"/>
          <w:lang w:val="es-ES"/>
          <w:rPrChange w:id="68" w:author="Alicia Lledolara" w:date="2018-11-23T10:37:00Z">
            <w:rPr>
              <w:spacing w:val="10"/>
            </w:rPr>
          </w:rPrChange>
        </w:rPr>
        <w:t xml:space="preserve"> </w:t>
      </w:r>
      <w:r w:rsidR="00372F18" w:rsidRPr="00B8797A">
        <w:rPr>
          <w:lang w:val="es-ES"/>
          <w:rPrChange w:id="69" w:author="Alicia Lledolara" w:date="2018-11-23T10:37:00Z">
            <w:rPr/>
          </w:rPrChange>
        </w:rPr>
        <w:t>2017</w:t>
      </w:r>
      <w:r w:rsidR="00372F18" w:rsidRPr="00B8797A">
        <w:rPr>
          <w:lang w:val="es-ES"/>
          <w:rPrChange w:id="70" w:author="Alicia Lledolara" w:date="2018-11-23T10:37:00Z">
            <w:rPr/>
          </w:rPrChange>
        </w:rPr>
        <w:tab/>
      </w:r>
      <w:r w:rsidR="00372F18" w:rsidRPr="00B8797A">
        <w:rPr>
          <w:spacing w:val="-3"/>
          <w:lang w:val="es-ES"/>
          <w:rPrChange w:id="71" w:author="Alicia Lledolara" w:date="2018-11-23T10:37:00Z">
            <w:rPr>
              <w:spacing w:val="-3"/>
            </w:rPr>
          </w:rPrChange>
        </w:rPr>
        <w:t>ZINBA</w:t>
      </w:r>
      <w:r w:rsidR="00372F18" w:rsidRPr="00B8797A">
        <w:rPr>
          <w:spacing w:val="-1"/>
          <w:lang w:val="es-ES"/>
          <w:rPrChange w:id="72" w:author="Alicia Lledolara" w:date="2018-11-23T10:37:00Z">
            <w:rPr>
              <w:spacing w:val="-1"/>
            </w:rPr>
          </w:rPrChange>
        </w:rPr>
        <w:t xml:space="preserve"> </w:t>
      </w:r>
      <w:r w:rsidR="00372F18" w:rsidRPr="00B8797A">
        <w:rPr>
          <w:lang w:val="es-ES"/>
          <w:rPrChange w:id="73" w:author="Alicia Lledolara" w:date="2018-11-23T10:37:00Z">
            <w:rPr/>
          </w:rPrChange>
        </w:rPr>
        <w:t>PP</w:t>
      </w:r>
      <w:r w:rsidR="00372F18" w:rsidRPr="00B8797A">
        <w:rPr>
          <w:rFonts w:ascii="Arial"/>
          <w:i/>
          <w:lang w:val="es-ES"/>
          <w:rPrChange w:id="74" w:author="Alicia Lledolara" w:date="2018-11-23T10:37:00Z">
            <w:rPr>
              <w:rFonts w:ascii="Arial"/>
              <w:i/>
            </w:rPr>
          </w:rPrChange>
        </w:rPr>
        <w:t>&gt;</w:t>
      </w:r>
      <w:r w:rsidR="00372F18" w:rsidRPr="00B8797A">
        <w:rPr>
          <w:lang w:val="es-ES"/>
          <w:rPrChange w:id="75" w:author="Alicia Lledolara" w:date="2018-11-23T10:37:00Z">
            <w:rPr/>
          </w:rPrChange>
        </w:rPr>
        <w:t>0.99.</w:t>
      </w:r>
      <w:r w:rsidR="00372F18" w:rsidRPr="00B8797A">
        <w:rPr>
          <w:lang w:val="es-ES"/>
          <w:rPrChange w:id="76" w:author="Alicia Lledolara" w:date="2018-11-23T10:37:00Z">
            <w:rPr/>
          </w:rPrChange>
        </w:rPr>
        <w:tab/>
      </w:r>
      <w:r w:rsidR="00372F18">
        <w:t>Merging of filtered peaks from each individual</w:t>
      </w:r>
      <w:r w:rsidR="00372F18">
        <w:rPr>
          <w:spacing w:val="8"/>
        </w:rPr>
        <w:t xml:space="preserve"> </w:t>
      </w:r>
      <w:r w:rsidR="00372F18">
        <w:t>sample.</w:t>
      </w:r>
    </w:p>
    <w:p w14:paraId="6161B900" w14:textId="77777777" w:rsidR="0065693B" w:rsidRDefault="00372F18">
      <w:pPr>
        <w:pStyle w:val="BodyText"/>
        <w:spacing w:before="104" w:line="420" w:lineRule="auto"/>
        <w:ind w:left="199" w:right="567"/>
        <w:jc w:val="both"/>
      </w:pPr>
      <w:r>
        <w:br w:type="column"/>
        <w:t>Quantile normalisation and peak based in house Pearson correlation method.</w:t>
      </w:r>
    </w:p>
    <w:p w14:paraId="7D03191A" w14:textId="77777777" w:rsidR="0065693B" w:rsidRDefault="0065693B">
      <w:pPr>
        <w:spacing w:line="420" w:lineRule="auto"/>
        <w:jc w:val="both"/>
        <w:sectPr w:rsidR="0065693B">
          <w:type w:val="continuous"/>
          <w:pgSz w:w="16840" w:h="11910" w:orient="landscape"/>
          <w:pgMar w:top="1580" w:right="1960" w:bottom="800" w:left="1060" w:header="720" w:footer="720" w:gutter="0"/>
          <w:cols w:num="2" w:space="720" w:equalWidth="0">
            <w:col w:w="9608" w:space="40"/>
            <w:col w:w="4172"/>
          </w:cols>
        </w:sectPr>
      </w:pPr>
    </w:p>
    <w:p w14:paraId="7AE6EE0E" w14:textId="77777777" w:rsidR="0065693B" w:rsidRDefault="00372F18">
      <w:pPr>
        <w:spacing w:line="276" w:lineRule="exact"/>
        <w:ind w:left="625"/>
        <w:rPr>
          <w:rFonts w:ascii="Times New Roman"/>
          <w:i/>
          <w:sz w:val="24"/>
        </w:rPr>
      </w:pPr>
      <w:r>
        <w:rPr>
          <w:sz w:val="24"/>
        </w:rPr>
        <w:t xml:space="preserve">Rendeiro </w:t>
      </w:r>
      <w:r>
        <w:rPr>
          <w:rFonts w:ascii="Times New Roman"/>
          <w:i/>
          <w:sz w:val="24"/>
        </w:rPr>
        <w:t>et al.</w:t>
      </w:r>
    </w:p>
    <w:p w14:paraId="084799C8" w14:textId="77777777" w:rsidR="0065693B" w:rsidRDefault="00372F18">
      <w:pPr>
        <w:pStyle w:val="BodyText"/>
        <w:spacing w:before="205"/>
        <w:ind w:left="625"/>
      </w:pPr>
      <w:r>
        <w:t>2016</w:t>
      </w:r>
    </w:p>
    <w:p w14:paraId="3DE34986" w14:textId="77777777" w:rsidR="0065693B" w:rsidRDefault="0065693B">
      <w:pPr>
        <w:pStyle w:val="BodyText"/>
        <w:rPr>
          <w:sz w:val="28"/>
        </w:rPr>
      </w:pPr>
    </w:p>
    <w:p w14:paraId="5388788A" w14:textId="77777777" w:rsidR="0065693B" w:rsidRDefault="0065693B">
      <w:pPr>
        <w:pStyle w:val="BodyText"/>
        <w:spacing w:before="9"/>
        <w:rPr>
          <w:sz w:val="31"/>
        </w:rPr>
      </w:pPr>
    </w:p>
    <w:p w14:paraId="35851E53" w14:textId="77777777" w:rsidR="0065693B" w:rsidRDefault="00372F18">
      <w:pPr>
        <w:tabs>
          <w:tab w:val="left" w:pos="1662"/>
          <w:tab w:val="left" w:pos="2079"/>
        </w:tabs>
        <w:ind w:left="625"/>
        <w:rPr>
          <w:rFonts w:ascii="Times New Roman"/>
          <w:i/>
          <w:sz w:val="24"/>
        </w:rPr>
      </w:pPr>
      <w:r>
        <w:rPr>
          <w:sz w:val="24"/>
        </w:rPr>
        <w:t>Scharer</w:t>
      </w:r>
      <w:r>
        <w:rPr>
          <w:sz w:val="24"/>
        </w:rPr>
        <w:tab/>
      </w:r>
      <w:r>
        <w:rPr>
          <w:rFonts w:ascii="Times New Roman"/>
          <w:i/>
          <w:sz w:val="24"/>
        </w:rPr>
        <w:t>et</w:t>
      </w:r>
      <w:r>
        <w:rPr>
          <w:rFonts w:ascii="Times New Roman"/>
          <w:i/>
          <w:sz w:val="24"/>
        </w:rPr>
        <w:tab/>
        <w:t>al.</w:t>
      </w:r>
    </w:p>
    <w:p w14:paraId="4EE927F9" w14:textId="77777777" w:rsidR="0065693B" w:rsidRDefault="00372F18">
      <w:pPr>
        <w:pStyle w:val="BodyText"/>
        <w:spacing w:before="206"/>
        <w:ind w:left="625"/>
      </w:pPr>
      <w:r>
        <w:t>2016</w:t>
      </w:r>
    </w:p>
    <w:p w14:paraId="61AF62C8" w14:textId="77777777" w:rsidR="0065693B" w:rsidRDefault="00372F18">
      <w:pPr>
        <w:pStyle w:val="BodyText"/>
        <w:tabs>
          <w:tab w:val="left" w:pos="3839"/>
        </w:tabs>
        <w:spacing w:before="3"/>
        <w:ind w:left="199"/>
      </w:pPr>
      <w:r>
        <w:br w:type="column"/>
      </w:r>
      <w:r>
        <w:rPr>
          <w:spacing w:val="-3"/>
        </w:rPr>
        <w:t xml:space="preserve">MACS2 </w:t>
      </w:r>
      <w:r>
        <w:t>(-nomodel</w:t>
      </w:r>
      <w:r>
        <w:rPr>
          <w:spacing w:val="17"/>
        </w:rPr>
        <w:t xml:space="preserve"> </w:t>
      </w:r>
      <w:r>
        <w:t>-extsize</w:t>
      </w:r>
      <w:r>
        <w:rPr>
          <w:spacing w:val="8"/>
        </w:rPr>
        <w:t xml:space="preserve"> </w:t>
      </w:r>
      <w:r>
        <w:t>147)</w:t>
      </w:r>
      <w:r>
        <w:tab/>
        <w:t>Merge of peaks from all</w:t>
      </w:r>
      <w:r>
        <w:rPr>
          <w:spacing w:val="-17"/>
        </w:rPr>
        <w:t xml:space="preserve"> </w:t>
      </w:r>
      <w:r>
        <w:t>samples</w:t>
      </w:r>
    </w:p>
    <w:p w14:paraId="206D7F01" w14:textId="77777777" w:rsidR="0065693B" w:rsidRDefault="00372F18">
      <w:pPr>
        <w:pStyle w:val="BodyText"/>
        <w:spacing w:before="205" w:line="420" w:lineRule="auto"/>
        <w:ind w:left="3839"/>
      </w:pPr>
      <w:r>
        <w:t>in an iterative process including permutations</w:t>
      </w:r>
    </w:p>
    <w:p w14:paraId="23AE15DE" w14:textId="77777777" w:rsidR="0065693B" w:rsidRDefault="00372F18">
      <w:pPr>
        <w:pStyle w:val="BodyText"/>
        <w:tabs>
          <w:tab w:val="left" w:pos="3839"/>
        </w:tabs>
        <w:spacing w:before="2"/>
        <w:ind w:left="199"/>
      </w:pPr>
      <w:r>
        <w:t>HOMER</w:t>
      </w:r>
      <w:r>
        <w:rPr>
          <w:spacing w:val="-9"/>
        </w:rPr>
        <w:t xml:space="preserve"> </w:t>
      </w:r>
      <w:r>
        <w:t>(-style</w:t>
      </w:r>
      <w:r>
        <w:rPr>
          <w:spacing w:val="-8"/>
        </w:rPr>
        <w:t xml:space="preserve"> </w:t>
      </w:r>
      <w:r>
        <w:t>dnase)</w:t>
      </w:r>
      <w:r>
        <w:tab/>
        <w:t>Merge of all overlapping</w:t>
      </w:r>
      <w:r>
        <w:rPr>
          <w:spacing w:val="-15"/>
        </w:rPr>
        <w:t xml:space="preserve"> </w:t>
      </w:r>
      <w:r>
        <w:t>peaks</w:t>
      </w:r>
    </w:p>
    <w:p w14:paraId="6889AA95" w14:textId="46ED3C79" w:rsidR="0065693B" w:rsidRDefault="00B8797A">
      <w:pPr>
        <w:pStyle w:val="BodyText"/>
        <w:tabs>
          <w:tab w:val="left" w:pos="4992"/>
          <w:tab w:val="left" w:pos="5532"/>
          <w:tab w:val="left" w:pos="6659"/>
        </w:tabs>
        <w:spacing w:before="206" w:line="420" w:lineRule="auto"/>
        <w:ind w:left="3839"/>
      </w:pPr>
      <w:r>
        <w:rPr>
          <w:noProof/>
        </w:rPr>
        <mc:AlternateContent>
          <mc:Choice Requires="wps">
            <w:drawing>
              <wp:anchor distT="0" distB="0" distL="114300" distR="114300" simplePos="0" relativeHeight="251712512" behindDoc="1" locked="0" layoutInCell="1" allowOverlap="1" wp14:anchorId="4E4674E7" wp14:editId="200DA7DB">
                <wp:simplePos x="0" y="0"/>
                <wp:positionH relativeFrom="page">
                  <wp:posOffset>994410</wp:posOffset>
                </wp:positionH>
                <wp:positionV relativeFrom="paragraph">
                  <wp:posOffset>697230</wp:posOffset>
                </wp:positionV>
                <wp:extent cx="8167370" cy="0"/>
                <wp:effectExtent l="13335" t="10795" r="10795" b="8255"/>
                <wp:wrapNone/>
                <wp:docPr id="2118" name="Line 2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6737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C54EB" id="Line 2066" o:spid="_x0000_s1026" style="position:absolute;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8.3pt,54.9pt" to="721.4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" strokeweight=".33019mm">
                <w10:wrap anchorx="page"/>
              </v:line>
            </w:pict>
          </mc:Fallback>
        </mc:AlternateContent>
      </w:r>
      <w:r w:rsidR="00372F18">
        <w:t>between</w:t>
      </w:r>
      <w:r w:rsidR="00372F18">
        <w:tab/>
        <w:t>all</w:t>
      </w:r>
      <w:r w:rsidR="00372F18">
        <w:tab/>
        <w:t>samples</w:t>
      </w:r>
      <w:r w:rsidR="00372F18">
        <w:tab/>
        <w:t>using HOMER mergePeaks</w:t>
      </w:r>
    </w:p>
    <w:p w14:paraId="0461F42B" w14:textId="77777777" w:rsidR="0065693B" w:rsidRDefault="00372F18">
      <w:pPr>
        <w:pStyle w:val="BodyText"/>
        <w:tabs>
          <w:tab w:val="left" w:pos="2720"/>
        </w:tabs>
        <w:spacing w:before="3" w:line="417" w:lineRule="auto"/>
        <w:ind w:left="199" w:right="567"/>
        <w:jc w:val="both"/>
      </w:pPr>
      <w:r>
        <w:br w:type="column"/>
      </w:r>
      <w:r>
        <w:rPr>
          <w:spacing w:val="-4"/>
        </w:rPr>
        <w:t xml:space="preserve">Peak </w:t>
      </w:r>
      <w:r>
        <w:t>based:</w:t>
      </w:r>
      <w:r>
        <w:tab/>
      </w:r>
      <w:r>
        <w:rPr>
          <w:spacing w:val="-1"/>
        </w:rPr>
        <w:t xml:space="preserve">quantile </w:t>
      </w:r>
      <w:r>
        <w:t>normalisation and Fisher exact text</w:t>
      </w:r>
      <w:r>
        <w:rPr>
          <w:spacing w:val="-1"/>
        </w:rPr>
        <w:t xml:space="preserve"> </w:t>
      </w:r>
      <w:r>
        <w:t>(FDR</w:t>
      </w:r>
      <w:r>
        <w:rPr>
          <w:rFonts w:ascii="Arial"/>
          <w:i/>
        </w:rPr>
        <w:t>&lt;</w:t>
      </w:r>
      <w:r>
        <w:t>0.05).</w:t>
      </w:r>
    </w:p>
    <w:p w14:paraId="3CE0C786" w14:textId="77777777" w:rsidR="0065693B" w:rsidRDefault="00372F18">
      <w:pPr>
        <w:pStyle w:val="BodyText"/>
        <w:spacing w:before="3" w:line="415" w:lineRule="auto"/>
        <w:ind w:left="199" w:right="567"/>
        <w:jc w:val="both"/>
      </w:pPr>
      <w:r>
        <w:rPr>
          <w:spacing w:val="-4"/>
        </w:rPr>
        <w:t xml:space="preserve">Peak </w:t>
      </w:r>
      <w:r>
        <w:t>based: TMM</w:t>
      </w:r>
      <w:r>
        <w:rPr>
          <w:spacing w:val="-38"/>
        </w:rPr>
        <w:t xml:space="preserve"> </w:t>
      </w:r>
      <w:r>
        <w:t>normalisation and</w:t>
      </w:r>
      <w:r>
        <w:rPr>
          <w:spacing w:val="-18"/>
        </w:rPr>
        <w:t xml:space="preserve"> </w:t>
      </w:r>
      <w:r>
        <w:t>edgeR</w:t>
      </w:r>
      <w:r>
        <w:rPr>
          <w:spacing w:val="-18"/>
        </w:rPr>
        <w:t xml:space="preserve"> </w:t>
      </w:r>
      <w:r>
        <w:t>package</w:t>
      </w:r>
      <w:r>
        <w:rPr>
          <w:spacing w:val="-18"/>
        </w:rPr>
        <w:t xml:space="preserve"> </w:t>
      </w:r>
      <w:r>
        <w:t>(FDR</w:t>
      </w:r>
      <w:r>
        <w:rPr>
          <w:rFonts w:ascii="Arial"/>
          <w:i/>
        </w:rPr>
        <w:t>&lt;</w:t>
      </w:r>
      <w:r>
        <w:t>0.05).</w:t>
      </w:r>
    </w:p>
    <w:p w14:paraId="16533879" w14:textId="77777777" w:rsidR="0065693B" w:rsidRDefault="0065693B">
      <w:pPr>
        <w:spacing w:line="415" w:lineRule="auto"/>
        <w:jc w:val="both"/>
        <w:sectPr w:rsidR="0065693B">
          <w:type w:val="continuous"/>
          <w:pgSz w:w="16840" w:h="11910" w:orient="landscape"/>
          <w:pgMar w:top="1580" w:right="1960" w:bottom="800" w:left="1060" w:header="720" w:footer="720" w:gutter="0"/>
          <w:cols w:num="3" w:space="720" w:equalWidth="0">
            <w:col w:w="2327" w:space="40"/>
            <w:col w:w="7242" w:space="39"/>
            <w:col w:w="4172"/>
          </w:cols>
        </w:sectPr>
      </w:pPr>
    </w:p>
    <w:p w14:paraId="11AA36CD" w14:textId="0E562DA1" w:rsidR="0065693B" w:rsidRDefault="00B8797A">
      <w:pPr>
        <w:rPr>
          <w:sz w:val="2"/>
          <w:szCs w:val="2"/>
        </w:rPr>
      </w:pPr>
      <w:r>
        <w:rPr>
          <w:noProof/>
        </w:rPr>
        <mc:AlternateContent>
          <mc:Choice Requires="wps">
            <w:drawing>
              <wp:anchor distT="0" distB="0" distL="114300" distR="114300" simplePos="0" relativeHeight="251414528" behindDoc="0" locked="0" layoutInCell="1" allowOverlap="1" wp14:anchorId="7FFF9383" wp14:editId="65DDF03C">
                <wp:simplePos x="0" y="0"/>
                <wp:positionH relativeFrom="page">
                  <wp:posOffset>9711055</wp:posOffset>
                </wp:positionH>
                <wp:positionV relativeFrom="page">
                  <wp:posOffset>1306830</wp:posOffset>
                </wp:positionV>
                <wp:extent cx="0" cy="5400040"/>
                <wp:effectExtent l="5080" t="11430" r="13970" b="8255"/>
                <wp:wrapNone/>
                <wp:docPr id="2117" name="Line 2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0617A5" id="Line 2065" o:spid="_x0000_s1026" style="position:absolute;z-index:25141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" strokeweight=".17569mm">
                <w10:wrap anchorx="page" anchory="page"/>
              </v:line>
            </w:pict>
          </mc:Fallback>
        </mc:AlternateContent>
      </w:r>
      <w:r>
        <w:rPr>
          <w:noProof/>
        </w:rPr>
        <mc:AlternateContent>
          <mc:Choice Requires="wps">
            <w:drawing>
              <wp:anchor distT="0" distB="0" distL="114300" distR="114300" simplePos="0" relativeHeight="251416576" behindDoc="0" locked="0" layoutInCell="1" allowOverlap="1" wp14:anchorId="0ACB0161" wp14:editId="215FBF8A">
                <wp:simplePos x="0" y="0"/>
                <wp:positionH relativeFrom="page">
                  <wp:posOffset>9714865</wp:posOffset>
                </wp:positionH>
                <wp:positionV relativeFrom="page">
                  <wp:posOffset>1294130</wp:posOffset>
                </wp:positionV>
                <wp:extent cx="208280" cy="5126355"/>
                <wp:effectExtent l="0" t="0" r="1905" b="0"/>
                <wp:wrapNone/>
                <wp:docPr id="2116" name="Text Box 2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607EF"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B0161" id="Text Box 2064" o:spid="_x0000_s1028" type="#_x0000_t202" style="position:absolute;margin-left:764.95pt;margin-top:101.9pt;width:16.4pt;height:403.65pt;z-index:25141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" filled="f" stroked="f">
                <v:textbox style="layout-flow:vertical" inset="0,0,0,0">
                  <w:txbxContent>
                    <w:p w14:paraId="3D2607EF"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r>
        <w:rPr>
          <w:noProof/>
        </w:rPr>
        <mc:AlternateContent>
          <mc:Choice Requires="wps">
            <w:drawing>
              <wp:anchor distT="0" distB="0" distL="114300" distR="114300" simplePos="0" relativeHeight="251417600" behindDoc="0" locked="0" layoutInCell="1" allowOverlap="1" wp14:anchorId="29009239" wp14:editId="772B31A4">
                <wp:simplePos x="0" y="0"/>
                <wp:positionH relativeFrom="page">
                  <wp:posOffset>323850</wp:posOffset>
                </wp:positionH>
                <wp:positionV relativeFrom="page">
                  <wp:posOffset>6610985</wp:posOffset>
                </wp:positionV>
                <wp:extent cx="208280" cy="108585"/>
                <wp:effectExtent l="0" t="635" r="1270" b="0"/>
                <wp:wrapNone/>
                <wp:docPr id="2115" name="Text Box 2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18523" w14:textId="77777777" w:rsidR="003162A5" w:rsidRDefault="003162A5">
                            <w:pPr>
                              <w:pStyle w:val="BodyText"/>
                              <w:spacing w:before="22"/>
                              <w:ind w:left="20"/>
                            </w:pPr>
                            <w:r>
                              <w:rPr>
                                <w:w w:val="102"/>
                              </w:rPr>
                              <w:t>5</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009239" id="Text Box 2063" o:spid="_x0000_s1029" type="#_x0000_t202" style="position:absolute;margin-left:25.5pt;margin-top:520.55pt;width:16.4pt;height:8.55pt;z-index:25141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" filled="f" stroked="f">
                <v:textbox style="layout-flow:vertical" inset="0,0,0,0">
                  <w:txbxContent>
                    <w:p w14:paraId="01F18523" w14:textId="77777777" w:rsidR="003162A5" w:rsidRDefault="003162A5">
                      <w:pPr>
                        <w:pStyle w:val="BodyText"/>
                        <w:spacing w:before="22"/>
                        <w:ind w:left="20"/>
                      </w:pPr>
                      <w:r>
                        <w:rPr>
                          <w:w w:val="102"/>
                        </w:rPr>
                        <w:t>5</w:t>
                      </w:r>
                    </w:p>
                  </w:txbxContent>
                </v:textbox>
                <w10:wrap anchorx="page" anchory="page"/>
              </v:shape>
            </w:pict>
          </mc:Fallback>
        </mc:AlternateContent>
      </w:r>
    </w:p>
    <w:p w14:paraId="4A051CD4" w14:textId="77777777" w:rsidR="0065693B" w:rsidRDefault="0065693B">
      <w:pPr>
        <w:rPr>
          <w:sz w:val="2"/>
          <w:szCs w:val="2"/>
        </w:rPr>
        <w:sectPr w:rsidR="0065693B">
          <w:type w:val="continuous"/>
          <w:pgSz w:w="16840" w:h="11910" w:orient="landscape"/>
          <w:pgMar w:top="1580" w:right="1960" w:bottom="800" w:left="1060" w:header="720" w:footer="720" w:gutter="0"/>
          <w:cols w:space="720"/>
        </w:sectPr>
      </w:pPr>
    </w:p>
    <w:p w14:paraId="412FE05C" w14:textId="77777777" w:rsidR="0065693B" w:rsidRDefault="0065693B">
      <w:pPr>
        <w:pStyle w:val="BodyText"/>
        <w:spacing w:before="10"/>
      </w:pPr>
    </w:p>
    <w:p w14:paraId="64BF001D" w14:textId="77777777" w:rsidR="0065693B" w:rsidRDefault="00372F18">
      <w:pPr>
        <w:pStyle w:val="BodyText"/>
        <w:spacing w:before="100" w:line="417" w:lineRule="auto"/>
        <w:ind w:left="377" w:right="1341" w:firstLine="566"/>
        <w:jc w:val="both"/>
      </w:pPr>
      <w:r>
        <w:t xml:space="preserve">The feasibility </w:t>
      </w:r>
      <w:del w:id="77" w:author="Katie Burnham" w:date="2018-11-19T13:12:00Z">
        <w:r w:rsidDel="00376626">
          <w:delText xml:space="preserve">to </w:delText>
        </w:r>
      </w:del>
      <w:ins w:id="78" w:author="Katie Burnham" w:date="2018-11-19T13:12:00Z">
        <w:r w:rsidR="00376626">
          <w:t xml:space="preserve">of </w:t>
        </w:r>
      </w:ins>
      <w:r>
        <w:t>generat</w:t>
      </w:r>
      <w:ins w:id="79" w:author="Katie Burnham" w:date="2018-11-19T13:12:00Z">
        <w:r w:rsidR="00376626">
          <w:t>ing</w:t>
        </w:r>
      </w:ins>
      <w:del w:id="80" w:author="Katie Burnham" w:date="2018-11-19T13:12:00Z">
        <w:r w:rsidDel="00376626">
          <w:delText>e</w:delText>
        </w:r>
      </w:del>
      <w:r>
        <w:t xml:space="preserve"> </w:t>
      </w:r>
      <w:r>
        <w:rPr>
          <w:spacing w:val="-14"/>
        </w:rPr>
        <w:t xml:space="preserve">ATAC </w:t>
      </w:r>
      <w:r>
        <w:t>data from low number</w:t>
      </w:r>
      <w:ins w:id="81" w:author="Katie Burnham" w:date="2018-11-19T13:12:00Z">
        <w:r w:rsidR="00376626">
          <w:t>s</w:t>
        </w:r>
      </w:ins>
      <w:r>
        <w:t xml:space="preserve"> of cells and clinical samples</w:t>
      </w:r>
      <w:r>
        <w:rPr>
          <w:spacing w:val="-17"/>
        </w:rPr>
        <w:t xml:space="preserve"> </w:t>
      </w:r>
      <w:del w:id="82" w:author="Katie Burnham" w:date="2018-11-19T13:23:00Z">
        <w:r w:rsidDel="00CD7454">
          <w:delText>re</w:delText>
        </w:r>
      </w:del>
      <w:r>
        <w:t>presents</w:t>
      </w:r>
      <w:r>
        <w:rPr>
          <w:spacing w:val="-17"/>
        </w:rPr>
        <w:t xml:space="preserve"> </w:t>
      </w:r>
      <w:r>
        <w:t>an</w:t>
      </w:r>
      <w:r>
        <w:rPr>
          <w:spacing w:val="-16"/>
        </w:rPr>
        <w:t xml:space="preserve"> </w:t>
      </w:r>
      <w:r>
        <w:t>opportunity</w:t>
      </w:r>
      <w:r>
        <w:rPr>
          <w:spacing w:val="-17"/>
        </w:rPr>
        <w:t xml:space="preserve"> </w:t>
      </w:r>
      <w:r>
        <w:t>to</w:t>
      </w:r>
      <w:r>
        <w:rPr>
          <w:spacing w:val="-16"/>
        </w:rPr>
        <w:t xml:space="preserve"> </w:t>
      </w:r>
      <w:r>
        <w:t>perform</w:t>
      </w:r>
      <w:r>
        <w:rPr>
          <w:spacing w:val="-17"/>
        </w:rPr>
        <w:t xml:space="preserve"> </w:t>
      </w:r>
      <w:r>
        <w:t>di</w:t>
      </w:r>
      <w:r>
        <w:rPr>
          <w:rFonts w:ascii="Trebuchet MS"/>
        </w:rPr>
        <w:t>ff</w:t>
      </w:r>
      <w:r>
        <w:t>erential</w:t>
      </w:r>
      <w:r>
        <w:rPr>
          <w:spacing w:val="-16"/>
        </w:rPr>
        <w:t xml:space="preserve"> </w:t>
      </w:r>
      <w:r>
        <w:t>chromatin</w:t>
      </w:r>
      <w:r>
        <w:rPr>
          <w:spacing w:val="-17"/>
        </w:rPr>
        <w:t xml:space="preserve"> </w:t>
      </w:r>
      <w:r>
        <w:t xml:space="preserve">accessibility analysis between conditions, cell types or groups of patients and healthy control samples. The most common approach is a peak based </w:t>
      </w:r>
      <w:r>
        <w:rPr>
          <w:spacing w:val="-4"/>
        </w:rPr>
        <w:t xml:space="preserve">strategy, </w:t>
      </w:r>
      <w:r>
        <w:t>which requires building a non-redundant and non-overlapping list of high quality peaks, counting the reads mapping to those locations and perform</w:t>
      </w:r>
      <w:ins w:id="83" w:author="Katie Burnham" w:date="2018-11-19T13:24:00Z">
        <w:r w:rsidR="00CD7454">
          <w:t>ing</w:t>
        </w:r>
      </w:ins>
      <w:r>
        <w:t xml:space="preserve"> normalisation</w:t>
      </w:r>
      <w:r>
        <w:rPr>
          <w:spacing w:val="-39"/>
        </w:rPr>
        <w:t xml:space="preserve"> </w:t>
      </w:r>
      <w:r>
        <w:t>across samples before conducting di</w:t>
      </w:r>
      <w:r>
        <w:rPr>
          <w:rFonts w:ascii="Trebuchet MS"/>
        </w:rPr>
        <w:t>ff</w:t>
      </w:r>
      <w:r>
        <w:t>erential analysis with microarray or</w:t>
      </w:r>
      <w:r>
        <w:rPr>
          <w:spacing w:val="31"/>
        </w:rPr>
        <w:t xml:space="preserve"> </w:t>
      </w:r>
      <w:r>
        <w:t>RNA-seq based-methods. A</w:t>
      </w:r>
      <w:ins w:id="84" w:author="Katie Burnham" w:date="2018-11-19T13:24:00Z">
        <w:r w:rsidR="00CD7454">
          <w:t>n</w:t>
        </w:r>
      </w:ins>
      <w:r>
        <w:t xml:space="preserve"> alternative is </w:t>
      </w:r>
      <w:del w:id="85" w:author="Katie Burnham" w:date="2018-11-19T13:24:00Z">
        <w:r w:rsidDel="00CD7454">
          <w:delText xml:space="preserve">the </w:delText>
        </w:r>
      </w:del>
      <w:r>
        <w:t>known as</w:t>
      </w:r>
      <w:ins w:id="86" w:author="Katie Burnham" w:date="2018-11-19T13:24:00Z">
        <w:r w:rsidR="00CD7454">
          <w:t xml:space="preserve"> the</w:t>
        </w:r>
      </w:ins>
      <w:r>
        <w:t xml:space="preserve"> </w:t>
      </w:r>
      <w:r>
        <w:rPr>
          <w:rFonts w:ascii="Times New Roman"/>
          <w:i/>
        </w:rPr>
        <w:t xml:space="preserve">de novo </w:t>
      </w:r>
      <w:r>
        <w:t>approach, used for ChIP data, which consists of using a</w:t>
      </w:r>
      <w:del w:id="87" w:author="Katie Burnham" w:date="2018-11-19T13:24:00Z">
        <w:r w:rsidDel="00CD7454">
          <w:delText>n</w:delText>
        </w:r>
      </w:del>
      <w:r>
        <w:t xml:space="preserve"> sliding window to scan the genome and identify those regions showing read count di</w:t>
      </w:r>
      <w:r>
        <w:rPr>
          <w:rFonts w:ascii="Trebuchet MS"/>
        </w:rPr>
        <w:t>ff</w:t>
      </w:r>
      <w:r>
        <w:t>erences between two groups of samples, avoiding peak calling bias</w:t>
      </w:r>
      <w:r>
        <w:rPr>
          <w:spacing w:val="13"/>
        </w:rPr>
        <w:t xml:space="preserve"> </w:t>
      </w:r>
      <w:r>
        <w:t>(Shen2013).</w:t>
      </w:r>
    </w:p>
    <w:p w14:paraId="0E743872" w14:textId="77777777" w:rsidR="0065693B" w:rsidRDefault="0065693B">
      <w:pPr>
        <w:pStyle w:val="BodyText"/>
        <w:spacing w:before="7"/>
        <w:rPr>
          <w:sz w:val="36"/>
        </w:rPr>
      </w:pPr>
    </w:p>
    <w:p w14:paraId="1BA63413" w14:textId="77777777" w:rsidR="0065693B" w:rsidRDefault="00372F18">
      <w:pPr>
        <w:pStyle w:val="Heading2"/>
        <w:numPr>
          <w:ilvl w:val="2"/>
          <w:numId w:val="4"/>
        </w:numPr>
        <w:tabs>
          <w:tab w:val="left" w:pos="1283"/>
          <w:tab w:val="left" w:pos="1285"/>
        </w:tabs>
      </w:pPr>
      <w:r>
        <w:rPr>
          <w:w w:val="110"/>
        </w:rPr>
        <w:t>The challenge of working with clinical</w:t>
      </w:r>
      <w:r>
        <w:rPr>
          <w:spacing w:val="-40"/>
          <w:w w:val="110"/>
        </w:rPr>
        <w:t xml:space="preserve"> </w:t>
      </w:r>
      <w:r>
        <w:rPr>
          <w:w w:val="110"/>
        </w:rPr>
        <w:t>samples</w:t>
      </w:r>
    </w:p>
    <w:p w14:paraId="52287B64" w14:textId="77777777" w:rsidR="0065693B" w:rsidRDefault="0065693B">
      <w:pPr>
        <w:pStyle w:val="BodyText"/>
        <w:spacing w:before="10"/>
        <w:rPr>
          <w:sz w:val="30"/>
        </w:rPr>
      </w:pPr>
    </w:p>
    <w:p w14:paraId="761297E5" w14:textId="77777777" w:rsidR="0065693B" w:rsidRDefault="00372F18">
      <w:pPr>
        <w:pStyle w:val="BodyText"/>
        <w:spacing w:line="420" w:lineRule="auto"/>
        <w:ind w:left="377" w:right="1341" w:firstLine="566"/>
        <w:jc w:val="both"/>
      </w:pPr>
      <w:r>
        <w:t>The opportunity to apply epigenetic assays to clinical samples has also highlighted a logistic problem regarding</w:t>
      </w:r>
      <w:ins w:id="88" w:author="Katie Burnham" w:date="2018-11-19T13:24:00Z">
        <w:r w:rsidR="00CD7454">
          <w:t xml:space="preserve"> the</w:t>
        </w:r>
      </w:ins>
      <w:r>
        <w:t xml:space="preserve"> handling of clinical samples. Often sample recruitment takes place at distant geographical locations or out of normal working hours. This requires the application of preservation methods that prevent</w:t>
      </w:r>
      <w:del w:id="89" w:author="Katie Burnham" w:date="2018-11-19T13:24:00Z">
        <w:r w:rsidDel="00CD7454">
          <w:delText>s</w:delText>
        </w:r>
      </w:del>
      <w:r>
        <w:t xml:space="preserve"> the alteration of the </w:t>
      </w:r>
      <w:r>
        <w:rPr>
          <w:rFonts w:ascii="Times New Roman"/>
          <w:i/>
        </w:rPr>
        <w:t xml:space="preserve">in vivo </w:t>
      </w:r>
      <w:r>
        <w:t>cellular characteristics and avoid</w:t>
      </w:r>
      <w:del w:id="90" w:author="Katie Burnham" w:date="2018-11-19T13:25:00Z">
        <w:r w:rsidDel="00CD7454">
          <w:delText>s</w:delText>
        </w:r>
      </w:del>
      <w:r>
        <w:t xml:space="preserve"> confounders in the biological significance of the </w:t>
      </w:r>
      <w:ins w:id="91" w:author="Katie Burnham" w:date="2018-11-19T13:25:00Z">
        <w:r w:rsidR="00CD7454">
          <w:t xml:space="preserve">results </w:t>
        </w:r>
      </w:ins>
      <w:r>
        <w:t>generated</w:t>
      </w:r>
      <w:del w:id="92" w:author="Katie Burnham" w:date="2018-11-19T13:25:00Z">
        <w:r w:rsidDel="00CD7454">
          <w:delText xml:space="preserve"> results</w:delText>
        </w:r>
      </w:del>
      <w:r>
        <w:t>. The main methods to preserve cell structure and DNA integrity involve</w:t>
      </w:r>
      <w:del w:id="93" w:author="Katie Burnham" w:date="2018-11-19T13:25:00Z">
        <w:r w:rsidDel="00CD7454">
          <w:delText>s</w:delText>
        </w:r>
      </w:del>
      <w:r>
        <w:t xml:space="preserve"> cryopreservation or DNA-protein fixative compounds such as formaldehyde. Regarding preservation of pure cell populations for </w:t>
      </w:r>
      <w:r>
        <w:rPr>
          <w:spacing w:val="-14"/>
        </w:rPr>
        <w:t xml:space="preserve">ATAC </w:t>
      </w:r>
      <w:r>
        <w:t>processing, a study in motor neurons demonstrated that slow-cooling using DMSO but not snap- freezing maintained intact cell nucl</w:t>
      </w:r>
      <w:ins w:id="94" w:author="Katie Burnham" w:date="2018-11-19T13:25:00Z">
        <w:r w:rsidR="00CD7454">
          <w:t>e</w:t>
        </w:r>
      </w:ins>
      <w:r>
        <w:t xml:space="preserve">i and chromatin organisation and overall yielded comparable </w:t>
      </w:r>
      <w:r>
        <w:rPr>
          <w:spacing w:val="-7"/>
        </w:rPr>
        <w:t xml:space="preserve">ATAC-seq </w:t>
      </w:r>
      <w:r>
        <w:t xml:space="preserve">data to </w:t>
      </w:r>
      <w:del w:id="95" w:author="Katie Burnham" w:date="2018-11-19T13:25:00Z">
        <w:r w:rsidDel="00CD7454">
          <w:delText>the on</w:delText>
        </w:r>
      </w:del>
      <w:ins w:id="96" w:author="Katie Burnham" w:date="2018-11-19T13:25:00Z">
        <w:r w:rsidR="00CD7454">
          <w:t>those</w:t>
        </w:r>
      </w:ins>
      <w:del w:id="97" w:author="Katie Burnham" w:date="2018-11-19T13:25:00Z">
        <w:r w:rsidDel="00CD7454">
          <w:delText>e</w:delText>
        </w:r>
      </w:del>
      <w:r>
        <w:t xml:space="preserve"> generated in fresh neurons (Milani2016). When working with mixed cell populations such as PBMCs, slow temperature cryopreservation with DMSO allows long term storage and also</w:t>
      </w:r>
      <w:r>
        <w:rPr>
          <w:spacing w:val="19"/>
        </w:rPr>
        <w:t xml:space="preserve"> </w:t>
      </w:r>
      <w:r>
        <w:t>o</w:t>
      </w:r>
      <w:r>
        <w:rPr>
          <w:rFonts w:ascii="Trebuchet MS"/>
        </w:rPr>
        <w:t>ff</w:t>
      </w:r>
      <w:r>
        <w:t>ers</w:t>
      </w:r>
      <w:r>
        <w:rPr>
          <w:spacing w:val="20"/>
        </w:rPr>
        <w:t xml:space="preserve"> </w:t>
      </w:r>
      <w:r>
        <w:t>the</w:t>
      </w:r>
      <w:r>
        <w:rPr>
          <w:spacing w:val="20"/>
        </w:rPr>
        <w:t xml:space="preserve"> </w:t>
      </w:r>
      <w:r>
        <w:t>flexibility</w:t>
      </w:r>
      <w:r>
        <w:rPr>
          <w:spacing w:val="20"/>
        </w:rPr>
        <w:t xml:space="preserve"> </w:t>
      </w:r>
      <w:r>
        <w:t>of</w:t>
      </w:r>
      <w:r>
        <w:rPr>
          <w:spacing w:val="20"/>
        </w:rPr>
        <w:t xml:space="preserve"> </w:t>
      </w:r>
      <w:r>
        <w:t>retrospective</w:t>
      </w:r>
      <w:r>
        <w:rPr>
          <w:spacing w:val="20"/>
        </w:rPr>
        <w:t xml:space="preserve"> </w:t>
      </w:r>
      <w:r>
        <w:t>separation</w:t>
      </w:r>
      <w:r>
        <w:rPr>
          <w:spacing w:val="20"/>
        </w:rPr>
        <w:t xml:space="preserve"> </w:t>
      </w:r>
      <w:r>
        <w:t>of</w:t>
      </w:r>
      <w:r>
        <w:rPr>
          <w:spacing w:val="20"/>
        </w:rPr>
        <w:t xml:space="preserve"> </w:t>
      </w:r>
      <w:r>
        <w:t>distinct</w:t>
      </w:r>
      <w:r>
        <w:rPr>
          <w:spacing w:val="20"/>
        </w:rPr>
        <w:t xml:space="preserve"> </w:t>
      </w:r>
      <w:r>
        <w:t>cell</w:t>
      </w:r>
      <w:r>
        <w:rPr>
          <w:spacing w:val="19"/>
        </w:rPr>
        <w:t xml:space="preserve"> </w:t>
      </w:r>
      <w:r>
        <w:t>populations</w:t>
      </w:r>
    </w:p>
    <w:p w14:paraId="425A33F6" w14:textId="77777777" w:rsidR="0065693B" w:rsidRDefault="0065693B">
      <w:pPr>
        <w:spacing w:line="420" w:lineRule="auto"/>
        <w:jc w:val="both"/>
        <w:sectPr w:rsidR="0065693B">
          <w:headerReference w:type="default" r:id="rId14"/>
          <w:footerReference w:type="default" r:id="rId15"/>
          <w:pgSz w:w="11910" w:h="16840"/>
          <w:pgMar w:top="1660" w:right="0" w:bottom="800" w:left="1680" w:header="1231" w:footer="615" w:gutter="0"/>
          <w:pgNumType w:start="6"/>
          <w:cols w:space="720"/>
        </w:sectPr>
      </w:pPr>
    </w:p>
    <w:p w14:paraId="1988434E" w14:textId="77777777" w:rsidR="0065693B" w:rsidRDefault="0065693B">
      <w:pPr>
        <w:pStyle w:val="BodyText"/>
        <w:spacing w:before="10"/>
      </w:pPr>
    </w:p>
    <w:p w14:paraId="1B8AC022" w14:textId="77777777" w:rsidR="0065693B" w:rsidRDefault="00372F18">
      <w:pPr>
        <w:pStyle w:val="BodyText"/>
        <w:spacing w:before="100" w:line="420" w:lineRule="auto"/>
        <w:ind w:left="377" w:right="1341"/>
        <w:jc w:val="both"/>
      </w:pPr>
      <w:r>
        <w:t xml:space="preserve">by </w:t>
      </w:r>
      <w:r>
        <w:rPr>
          <w:spacing w:val="-8"/>
        </w:rPr>
        <w:t xml:space="preserve">FACS </w:t>
      </w:r>
      <w:r>
        <w:t xml:space="preserve">following thawing and </w:t>
      </w:r>
      <w:r>
        <w:rPr>
          <w:spacing w:val="-4"/>
        </w:rPr>
        <w:t xml:space="preserve">recovery. </w:t>
      </w:r>
      <w:r>
        <w:rPr>
          <w:spacing w:val="-3"/>
        </w:rPr>
        <w:t xml:space="preserve">However, </w:t>
      </w:r>
      <w:r>
        <w:t>in a mixed population such as PBMCs some cell types are more sensitive to cryopreservation and that may lead to distinct alterations in the chromatin accessibility landscape and gene expression profile. In terms of fixatives, the Oxford Genomic Cent</w:t>
      </w:r>
      <w:del w:id="98" w:author="Katie Burnham" w:date="2018-11-19T13:59:00Z">
        <w:r w:rsidDel="0038135C">
          <w:delText>e</w:delText>
        </w:r>
      </w:del>
      <w:r>
        <w:t>r</w:t>
      </w:r>
      <w:ins w:id="99" w:author="Katie Burnham" w:date="2018-11-19T13:59:00Z">
        <w:r w:rsidR="0038135C">
          <w:t>e</w:t>
        </w:r>
      </w:ins>
      <w:r>
        <w:t xml:space="preserve"> at the </w:t>
      </w:r>
      <w:r>
        <w:rPr>
          <w:spacing w:val="-4"/>
        </w:rPr>
        <w:t xml:space="preserve">WCHG </w:t>
      </w:r>
      <w:r>
        <w:t>had incorporated the use of dithio-bis(succinimidyl propionate) (DSP) to stabilise cell samples for single-cell transcriptomic applications demonstrating only moderate di</w:t>
      </w:r>
      <w:r>
        <w:rPr>
          <w:rFonts w:ascii="Trebuchet MS"/>
        </w:rPr>
        <w:t>ff</w:t>
      </w:r>
      <w:r>
        <w:t>erences from fresh samples profiles (Attar2018). DSP is a reversible</w:t>
      </w:r>
      <w:r>
        <w:rPr>
          <w:spacing w:val="-6"/>
        </w:rPr>
        <w:t xml:space="preserve"> </w:t>
      </w:r>
      <w:r>
        <w:t>cross-linker</w:t>
      </w:r>
      <w:r>
        <w:rPr>
          <w:spacing w:val="-5"/>
        </w:rPr>
        <w:t xml:space="preserve"> </w:t>
      </w:r>
      <w:r>
        <w:t>of</w:t>
      </w:r>
      <w:r>
        <w:rPr>
          <w:spacing w:val="-4"/>
        </w:rPr>
        <w:t xml:space="preserve"> </w:t>
      </w:r>
      <w:r>
        <w:t>free</w:t>
      </w:r>
      <w:r>
        <w:rPr>
          <w:spacing w:val="-6"/>
        </w:rPr>
        <w:t xml:space="preserve"> </w:t>
      </w:r>
      <w:r>
        <w:t>amine</w:t>
      </w:r>
      <w:r>
        <w:rPr>
          <w:spacing w:val="-5"/>
        </w:rPr>
        <w:t xml:space="preserve"> </w:t>
      </w:r>
      <w:r>
        <w:t>groups</w:t>
      </w:r>
      <w:r>
        <w:rPr>
          <w:spacing w:val="-5"/>
        </w:rPr>
        <w:t xml:space="preserve"> </w:t>
      </w:r>
      <w:r>
        <w:t>that</w:t>
      </w:r>
      <w:r>
        <w:rPr>
          <w:spacing w:val="-5"/>
        </w:rPr>
        <w:t xml:space="preserve"> </w:t>
      </w:r>
      <w:r>
        <w:t>fixes</w:t>
      </w:r>
      <w:r>
        <w:rPr>
          <w:spacing w:val="-5"/>
        </w:rPr>
        <w:t xml:space="preserve"> </w:t>
      </w:r>
      <w:r>
        <w:t>proteins</w:t>
      </w:r>
      <w:r>
        <w:rPr>
          <w:spacing w:val="-5"/>
        </w:rPr>
        <w:t xml:space="preserve"> </w:t>
      </w:r>
      <w:r>
        <w:t>without</w:t>
      </w:r>
      <w:r>
        <w:rPr>
          <w:spacing w:val="-5"/>
        </w:rPr>
        <w:t xml:space="preserve"> </w:t>
      </w:r>
      <w:r>
        <w:t xml:space="preserve">damaging RNA and is compatible with microfluidics-based scRNA-seq systems, </w:t>
      </w:r>
      <w:del w:id="100" w:author="Katie Burnham" w:date="2018-11-19T14:01:00Z">
        <w:r w:rsidDel="0038135C">
          <w:delText>a</w:delText>
        </w:r>
      </w:del>
      <w:r>
        <w:t>like formaldehyde fixation. DSP preservation does not require sample freezing after fixation and samples can undergo successful immuno-staining as well</w:t>
      </w:r>
      <w:ins w:id="101" w:author="Katie Burnham" w:date="2018-11-19T14:01:00Z">
        <w:r w:rsidR="0038135C">
          <w:t xml:space="preserve"> as</w:t>
        </w:r>
      </w:ins>
      <w:r>
        <w:t xml:space="preserve"> </w:t>
      </w:r>
      <w:r>
        <w:rPr>
          <w:spacing w:val="-8"/>
        </w:rPr>
        <w:t xml:space="preserve">FACS </w:t>
      </w:r>
      <w:r>
        <w:t>cell separation</w:t>
      </w:r>
      <w:r>
        <w:rPr>
          <w:spacing w:val="2"/>
        </w:rPr>
        <w:t xml:space="preserve"> </w:t>
      </w:r>
      <w:r>
        <w:t>(Espina2013).</w:t>
      </w:r>
    </w:p>
    <w:p w14:paraId="34F9A60E" w14:textId="77777777" w:rsidR="0065693B" w:rsidRDefault="0065693B">
      <w:pPr>
        <w:pStyle w:val="BodyText"/>
        <w:spacing w:before="5"/>
        <w:rPr>
          <w:sz w:val="36"/>
        </w:rPr>
      </w:pPr>
    </w:p>
    <w:p w14:paraId="6864286C" w14:textId="77777777" w:rsidR="0065693B" w:rsidRDefault="00372F18">
      <w:pPr>
        <w:pStyle w:val="Heading2"/>
        <w:numPr>
          <w:ilvl w:val="2"/>
          <w:numId w:val="4"/>
        </w:numPr>
        <w:tabs>
          <w:tab w:val="left" w:pos="1283"/>
          <w:tab w:val="left" w:pos="1285"/>
        </w:tabs>
      </w:pPr>
      <w:r>
        <w:rPr>
          <w:w w:val="110"/>
        </w:rPr>
        <w:t>Aims</w:t>
      </w:r>
    </w:p>
    <w:p w14:paraId="656FA00F" w14:textId="77777777" w:rsidR="0065693B" w:rsidRDefault="0065693B">
      <w:pPr>
        <w:pStyle w:val="BodyText"/>
        <w:spacing w:before="7"/>
        <w:rPr>
          <w:sz w:val="44"/>
        </w:rPr>
      </w:pPr>
    </w:p>
    <w:p w14:paraId="065C3DB6" w14:textId="77777777" w:rsidR="0065693B" w:rsidRDefault="00372F18">
      <w:pPr>
        <w:pStyle w:val="ListParagraph"/>
        <w:numPr>
          <w:ilvl w:val="1"/>
          <w:numId w:val="3"/>
        </w:numPr>
        <w:tabs>
          <w:tab w:val="left" w:pos="1187"/>
          <w:tab w:val="left" w:pos="1188"/>
        </w:tabs>
        <w:ind w:firstLine="0"/>
        <w:rPr>
          <w:sz w:val="34"/>
        </w:rPr>
      </w:pPr>
      <w:r>
        <w:rPr>
          <w:w w:val="105"/>
          <w:sz w:val="34"/>
        </w:rPr>
        <w:t>Results</w:t>
      </w:r>
    </w:p>
    <w:p w14:paraId="1BB835ED" w14:textId="77777777" w:rsidR="0065693B" w:rsidRDefault="0065693B">
      <w:pPr>
        <w:pStyle w:val="BodyText"/>
        <w:spacing w:before="2"/>
        <w:rPr>
          <w:sz w:val="49"/>
        </w:rPr>
      </w:pPr>
    </w:p>
    <w:p w14:paraId="04F99187" w14:textId="77777777" w:rsidR="0065693B" w:rsidRDefault="00372F18">
      <w:pPr>
        <w:tabs>
          <w:tab w:val="left" w:pos="1283"/>
        </w:tabs>
        <w:spacing w:line="448" w:lineRule="auto"/>
        <w:ind w:left="1284" w:right="1342" w:hanging="907"/>
        <w:rPr>
          <w:sz w:val="28"/>
        </w:rPr>
      </w:pPr>
      <w:r>
        <w:rPr>
          <w:w w:val="110"/>
          <w:sz w:val="28"/>
        </w:rPr>
        <w:t>1.2.1</w:t>
      </w:r>
      <w:r>
        <w:rPr>
          <w:w w:val="110"/>
          <w:sz w:val="28"/>
        </w:rPr>
        <w:tab/>
        <w:t xml:space="preserve">Establishment of an </w:t>
      </w:r>
      <w:r>
        <w:rPr>
          <w:spacing w:val="-9"/>
          <w:w w:val="110"/>
          <w:sz w:val="28"/>
        </w:rPr>
        <w:t xml:space="preserve">ATAC-seq </w:t>
      </w:r>
      <w:r>
        <w:rPr>
          <w:w w:val="110"/>
          <w:sz w:val="28"/>
        </w:rPr>
        <w:t>data analysis pipeline based on current</w:t>
      </w:r>
      <w:r>
        <w:rPr>
          <w:spacing w:val="-22"/>
          <w:w w:val="110"/>
          <w:sz w:val="28"/>
        </w:rPr>
        <w:t xml:space="preserve"> </w:t>
      </w:r>
      <w:r>
        <w:rPr>
          <w:w w:val="110"/>
          <w:sz w:val="28"/>
        </w:rPr>
        <w:t>knowledge</w:t>
      </w:r>
    </w:p>
    <w:p w14:paraId="7550A601" w14:textId="77777777" w:rsidR="0065693B" w:rsidRDefault="00372F18">
      <w:pPr>
        <w:pStyle w:val="BodyText"/>
        <w:spacing w:before="73" w:line="417" w:lineRule="auto"/>
        <w:ind w:left="377" w:right="1341" w:firstLine="566"/>
        <w:jc w:val="both"/>
      </w:pPr>
      <w:r>
        <w:rPr>
          <w:spacing w:val="-3"/>
        </w:rPr>
        <w:t xml:space="preserve">At </w:t>
      </w:r>
      <w:r>
        <w:t xml:space="preserve">the time of the first </w:t>
      </w:r>
      <w:r>
        <w:rPr>
          <w:spacing w:val="-7"/>
        </w:rPr>
        <w:t xml:space="preserve">ATAC-seq </w:t>
      </w:r>
      <w:r>
        <w:t>publication (Buenrostro2013), well established</w:t>
      </w:r>
      <w:r>
        <w:rPr>
          <w:spacing w:val="-12"/>
        </w:rPr>
        <w:t xml:space="preserve"> </w:t>
      </w:r>
      <w:r>
        <w:t>protocols</w:t>
      </w:r>
      <w:r>
        <w:rPr>
          <w:spacing w:val="-11"/>
        </w:rPr>
        <w:t xml:space="preserve"> </w:t>
      </w:r>
      <w:r>
        <w:t>for</w:t>
      </w:r>
      <w:r>
        <w:rPr>
          <w:spacing w:val="-12"/>
        </w:rPr>
        <w:t xml:space="preserve"> </w:t>
      </w:r>
      <w:del w:id="102" w:author="Katie Burnham" w:date="2018-11-19T14:02:00Z">
        <w:r w:rsidDel="0038135C">
          <w:delText>the</w:delText>
        </w:r>
        <w:r w:rsidDel="0038135C">
          <w:rPr>
            <w:spacing w:val="-11"/>
          </w:rPr>
          <w:delText xml:space="preserve"> </w:delText>
        </w:r>
      </w:del>
      <w:r>
        <w:t>complete</w:t>
      </w:r>
      <w:r>
        <w:rPr>
          <w:spacing w:val="-11"/>
        </w:rPr>
        <w:t xml:space="preserve"> </w:t>
      </w:r>
      <w:r>
        <w:t>processing</w:t>
      </w:r>
      <w:r>
        <w:rPr>
          <w:spacing w:val="-12"/>
        </w:rPr>
        <w:t xml:space="preserve"> </w:t>
      </w:r>
      <w:r>
        <w:t>and</w:t>
      </w:r>
      <w:r>
        <w:rPr>
          <w:spacing w:val="-11"/>
        </w:rPr>
        <w:t xml:space="preserve"> </w:t>
      </w:r>
      <w:r>
        <w:t>data</w:t>
      </w:r>
      <w:r>
        <w:rPr>
          <w:spacing w:val="-11"/>
        </w:rPr>
        <w:t xml:space="preserve"> </w:t>
      </w:r>
      <w:r>
        <w:t>analysis</w:t>
      </w:r>
      <w:r>
        <w:rPr>
          <w:spacing w:val="-12"/>
        </w:rPr>
        <w:t xml:space="preserve"> </w:t>
      </w:r>
      <w:r>
        <w:t>were</w:t>
      </w:r>
      <w:r>
        <w:rPr>
          <w:spacing w:val="-11"/>
        </w:rPr>
        <w:t xml:space="preserve"> </w:t>
      </w:r>
      <w:del w:id="103" w:author="Katie Burnham" w:date="2018-11-19T14:02:00Z">
        <w:r w:rsidDel="0038135C">
          <w:delText>missing</w:delText>
        </w:r>
      </w:del>
      <w:ins w:id="104" w:author="Katie Burnham" w:date="2018-11-19T14:02:00Z">
        <w:r w:rsidR="0038135C">
          <w:t>lacking</w:t>
        </w:r>
      </w:ins>
      <w:r>
        <w:t xml:space="preserve">. Since then, several publications have implemented </w:t>
      </w:r>
      <w:r>
        <w:rPr>
          <w:spacing w:val="-7"/>
        </w:rPr>
        <w:t xml:space="preserve">ATAC-seq </w:t>
      </w:r>
      <w:r>
        <w:t>and modifications of this protocol together with a wide range of data analysis strategies to answer di</w:t>
      </w:r>
      <w:r>
        <w:rPr>
          <w:rFonts w:ascii="Trebuchet MS"/>
        </w:rPr>
        <w:t>ff</w:t>
      </w:r>
      <w:r>
        <w:t xml:space="preserve">erent biological questions </w:t>
      </w:r>
      <w:r>
        <w:rPr>
          <w:spacing w:val="-4"/>
        </w:rPr>
        <w:t xml:space="preserve">(Table </w:t>
      </w:r>
      <w:hyperlink w:anchor="_bookmark1" w:history="1">
        <w:r>
          <w:t>1.1).</w:t>
        </w:r>
      </w:hyperlink>
      <w:r>
        <w:t xml:space="preserve"> In the process of analysing </w:t>
      </w:r>
      <w:r>
        <w:rPr>
          <w:spacing w:val="-7"/>
        </w:rPr>
        <w:t xml:space="preserve">ATAC-seq </w:t>
      </w:r>
      <w:r>
        <w:t>data, several limiting aspects are encountered, including QC assessment, peak calling</w:t>
      </w:r>
      <w:ins w:id="105" w:author="Katie Burnham" w:date="2018-11-19T14:03:00Z">
        <w:r w:rsidR="0038135C">
          <w:t xml:space="preserve"> and </w:t>
        </w:r>
      </w:ins>
      <w:r>
        <w:t>filtering</w:t>
      </w:r>
      <w:ins w:id="106" w:author="Katie Burnham" w:date="2018-11-19T14:03:00Z">
        <w:r w:rsidR="0038135C">
          <w:t>,</w:t>
        </w:r>
      </w:ins>
      <w:r>
        <w:t xml:space="preserve"> and identification of di</w:t>
      </w:r>
      <w:r>
        <w:rPr>
          <w:rFonts w:ascii="Trebuchet MS"/>
        </w:rPr>
        <w:t>ff</w:t>
      </w:r>
      <w:r>
        <w:t xml:space="preserve">erential chromatin accessibility </w:t>
      </w:r>
      <w:del w:id="107" w:author="Katie Burnham" w:date="2018-11-19T14:05:00Z">
        <w:r w:rsidDel="0038135C">
          <w:delText xml:space="preserve">regions </w:delText>
        </w:r>
      </w:del>
      <w:r>
        <w:t xml:space="preserve">between groups of samples. Using the current knowledge in the field as well as </w:t>
      </w:r>
      <w:del w:id="108" w:author="Katie Burnham" w:date="2018-11-19T14:03:00Z">
        <w:r w:rsidDel="0038135C">
          <w:delText>own</w:delText>
        </w:r>
        <w:r w:rsidDel="0038135C">
          <w:rPr>
            <w:spacing w:val="7"/>
          </w:rPr>
          <w:delText xml:space="preserve"> </w:delText>
        </w:r>
      </w:del>
      <w:ins w:id="109" w:author="Katie Burnham" w:date="2018-11-19T14:05:00Z">
        <w:r w:rsidR="0038135C">
          <w:t>custom</w:t>
        </w:r>
      </w:ins>
      <w:ins w:id="110" w:author="Katie Burnham" w:date="2018-11-19T14:03:00Z">
        <w:r w:rsidR="0038135C">
          <w:rPr>
            <w:spacing w:val="7"/>
          </w:rPr>
          <w:t xml:space="preserve"> </w:t>
        </w:r>
      </w:ins>
      <w:r>
        <w:t>analysis,</w:t>
      </w:r>
      <w:r>
        <w:rPr>
          <w:spacing w:val="10"/>
        </w:rPr>
        <w:t xml:space="preserve"> </w:t>
      </w:r>
      <w:r>
        <w:t>the</w:t>
      </w:r>
      <w:r>
        <w:rPr>
          <w:spacing w:val="8"/>
        </w:rPr>
        <w:t xml:space="preserve"> </w:t>
      </w:r>
      <w:r>
        <w:t>most</w:t>
      </w:r>
      <w:r>
        <w:rPr>
          <w:spacing w:val="8"/>
        </w:rPr>
        <w:t xml:space="preserve"> </w:t>
      </w:r>
      <w:r>
        <w:t>appropriate</w:t>
      </w:r>
      <w:r>
        <w:rPr>
          <w:spacing w:val="8"/>
        </w:rPr>
        <w:t xml:space="preserve"> </w:t>
      </w:r>
      <w:r>
        <w:t>criteria</w:t>
      </w:r>
      <w:r>
        <w:rPr>
          <w:spacing w:val="8"/>
        </w:rPr>
        <w:t xml:space="preserve"> </w:t>
      </w:r>
      <w:r>
        <w:t>and</w:t>
      </w:r>
      <w:r>
        <w:rPr>
          <w:spacing w:val="8"/>
        </w:rPr>
        <w:t xml:space="preserve"> </w:t>
      </w:r>
      <w:r>
        <w:t>parameters</w:t>
      </w:r>
      <w:r>
        <w:rPr>
          <w:spacing w:val="8"/>
        </w:rPr>
        <w:t xml:space="preserve"> </w:t>
      </w:r>
      <w:r>
        <w:t>to</w:t>
      </w:r>
      <w:r>
        <w:rPr>
          <w:spacing w:val="8"/>
        </w:rPr>
        <w:t xml:space="preserve"> </w:t>
      </w:r>
      <w:r>
        <w:t>implement</w:t>
      </w:r>
      <w:r>
        <w:rPr>
          <w:spacing w:val="8"/>
        </w:rPr>
        <w:t xml:space="preserve"> </w:t>
      </w:r>
      <w:r>
        <w:t>in</w:t>
      </w:r>
      <w:r>
        <w:rPr>
          <w:spacing w:val="8"/>
        </w:rPr>
        <w:t xml:space="preserve"> </w:t>
      </w:r>
      <w:r>
        <w:t>the</w:t>
      </w:r>
    </w:p>
    <w:p w14:paraId="31FD7CE2" w14:textId="77777777" w:rsidR="0065693B" w:rsidRDefault="0065693B">
      <w:pPr>
        <w:spacing w:line="417" w:lineRule="auto"/>
        <w:jc w:val="both"/>
        <w:sectPr w:rsidR="0065693B">
          <w:pgSz w:w="11910" w:h="16840"/>
          <w:pgMar w:top="1660" w:right="0" w:bottom="800" w:left="1680" w:header="1231" w:footer="615" w:gutter="0"/>
          <w:cols w:space="720"/>
        </w:sectPr>
      </w:pPr>
    </w:p>
    <w:p w14:paraId="64ACC224" w14:textId="77777777" w:rsidR="0065693B" w:rsidRDefault="0065693B">
      <w:pPr>
        <w:pStyle w:val="BodyText"/>
        <w:spacing w:before="3"/>
      </w:pPr>
    </w:p>
    <w:p w14:paraId="52A0C953" w14:textId="77777777" w:rsidR="0065693B" w:rsidRDefault="00372F18">
      <w:pPr>
        <w:pStyle w:val="BodyText"/>
        <w:spacing w:before="102" w:line="408" w:lineRule="auto"/>
        <w:ind w:left="377" w:right="1341"/>
        <w:jc w:val="both"/>
      </w:pPr>
      <w:r>
        <w:t xml:space="preserve">in-house pipeline were </w:t>
      </w:r>
      <w:del w:id="111" w:author="Katie Burnham" w:date="2018-11-19T14:08:00Z">
        <w:r w:rsidDel="0038135C">
          <w:delText>agreed</w:delText>
        </w:r>
      </w:del>
      <w:ins w:id="112" w:author="Katie Burnham" w:date="2018-11-19T14:08:00Z">
        <w:r w:rsidR="0038135C">
          <w:t>established</w:t>
        </w:r>
      </w:ins>
      <w:r>
        <w:t>. For this purpose di</w:t>
      </w:r>
      <w:r>
        <w:rPr>
          <w:rFonts w:ascii="Trebuchet MS"/>
        </w:rPr>
        <w:t>ff</w:t>
      </w:r>
      <w:r>
        <w:t xml:space="preserve">erent types of analysis were performed using </w:t>
      </w:r>
      <w:r>
        <w:rPr>
          <w:spacing w:val="-7"/>
        </w:rPr>
        <w:t xml:space="preserve">ATAC-seq </w:t>
      </w:r>
      <w:r>
        <w:t>data generated with the (Buenrostro2013) protocol in paired CD14</w:t>
      </w:r>
      <w:r>
        <w:rPr>
          <w:position w:val="9"/>
          <w:sz w:val="18"/>
        </w:rPr>
        <w:t xml:space="preserve">+ </w:t>
      </w:r>
      <w:r>
        <w:t>monocytes and total CD4</w:t>
      </w:r>
      <w:r>
        <w:rPr>
          <w:position w:val="9"/>
          <w:sz w:val="18"/>
        </w:rPr>
        <w:t xml:space="preserve">+ </w:t>
      </w:r>
      <w:r>
        <w:t>T cells (tCD4</w:t>
      </w:r>
      <w:r>
        <w:rPr>
          <w:position w:val="9"/>
          <w:sz w:val="18"/>
        </w:rPr>
        <w:t>+</w:t>
      </w:r>
      <w:r>
        <w:t xml:space="preserve">) from three healthy individuals </w:t>
      </w:r>
      <w:r>
        <w:rPr>
          <w:spacing w:val="-6"/>
        </w:rPr>
        <w:t xml:space="preserve">(ATAC-seq </w:t>
      </w:r>
      <w:r>
        <w:t>fresh samples generated for</w:t>
      </w:r>
      <w:r>
        <w:rPr>
          <w:spacing w:val="26"/>
        </w:rPr>
        <w:t xml:space="preserve"> </w:t>
      </w:r>
      <w:ins w:id="113" w:author="Katie Burnham" w:date="2018-11-19T14:08:00Z">
        <w:r w:rsidR="0038135C">
          <w:rPr>
            <w:spacing w:val="26"/>
          </w:rPr>
          <w:t>??</w:t>
        </w:r>
      </w:ins>
      <w:r>
        <w:t>).</w:t>
      </w:r>
    </w:p>
    <w:p w14:paraId="7D5864B8" w14:textId="77777777" w:rsidR="0065693B" w:rsidRDefault="0065693B">
      <w:pPr>
        <w:pStyle w:val="BodyText"/>
        <w:rPr>
          <w:sz w:val="31"/>
        </w:rPr>
      </w:pPr>
    </w:p>
    <w:p w14:paraId="431CD271" w14:textId="77777777" w:rsidR="0065693B" w:rsidRDefault="00372F18">
      <w:pPr>
        <w:pStyle w:val="BodyText"/>
        <w:spacing w:before="1"/>
        <w:ind w:left="377"/>
      </w:pPr>
      <w:r>
        <w:rPr>
          <w:w w:val="110"/>
        </w:rPr>
        <w:t>Sample QC</w:t>
      </w:r>
    </w:p>
    <w:p w14:paraId="43C20C99" w14:textId="77777777" w:rsidR="0065693B" w:rsidRDefault="0065693B">
      <w:pPr>
        <w:pStyle w:val="BodyText"/>
        <w:spacing w:before="7"/>
        <w:rPr>
          <w:sz w:val="31"/>
        </w:rPr>
      </w:pPr>
    </w:p>
    <w:p w14:paraId="066A115E" w14:textId="77777777" w:rsidR="0065693B" w:rsidRDefault="00372F18">
      <w:pPr>
        <w:pStyle w:val="BodyText"/>
        <w:spacing w:line="417" w:lineRule="auto"/>
        <w:ind w:left="377" w:right="1341" w:firstLine="566"/>
        <w:jc w:val="both"/>
      </w:pPr>
      <w:del w:id="114" w:author="Katie Burnham" w:date="2018-11-19T14:09:00Z">
        <w:r w:rsidDel="0038135C">
          <w:delText>Regarding QC measurements, t</w:delText>
        </w:r>
      </w:del>
      <w:ins w:id="115" w:author="Katie Burnham" w:date="2018-11-19T14:09:00Z">
        <w:r w:rsidR="0038135C">
          <w:t>T</w:t>
        </w:r>
      </w:ins>
      <w:r>
        <w:t xml:space="preserve">he variability in performance of </w:t>
      </w:r>
      <w:r>
        <w:rPr>
          <w:spacing w:val="-7"/>
        </w:rPr>
        <w:t xml:space="preserve">ATAC-seq </w:t>
      </w:r>
      <w:r>
        <w:t xml:space="preserve">and </w:t>
      </w:r>
      <w:r>
        <w:rPr>
          <w:spacing w:val="-9"/>
        </w:rPr>
        <w:t>Fast-ATAC</w:t>
      </w:r>
      <w:del w:id="116" w:author="Katie Burnham" w:date="2018-11-19T14:09:00Z">
        <w:r w:rsidDel="0038135C">
          <w:rPr>
            <w:spacing w:val="-9"/>
          </w:rPr>
          <w:delText>,</w:delText>
        </w:r>
      </w:del>
      <w:r>
        <w:rPr>
          <w:spacing w:val="-9"/>
        </w:rPr>
        <w:t xml:space="preserve"> </w:t>
      </w:r>
      <w:del w:id="117" w:author="Katie Burnham" w:date="2018-11-19T14:09:00Z">
        <w:r w:rsidDel="0038135C">
          <w:delText>has required to identify</w:delText>
        </w:r>
      </w:del>
      <w:ins w:id="118" w:author="Katie Burnham" w:date="2018-11-19T14:09:00Z">
        <w:r w:rsidR="0038135C">
          <w:t>necessitated the identification of</w:t>
        </w:r>
      </w:ins>
      <w:r>
        <w:t xml:space="preserve"> appropriate parameters to determine the quality of the samples before proceeding with downstream di</w:t>
      </w:r>
      <w:r>
        <w:rPr>
          <w:rFonts w:ascii="Trebuchet MS"/>
        </w:rPr>
        <w:t>ff</w:t>
      </w:r>
      <w:r>
        <w:t xml:space="preserve">erential analysis. This has been a dynamic process during the project that has benefited from the increase in the number of publications including </w:t>
      </w:r>
      <w:r>
        <w:rPr>
          <w:spacing w:val="-14"/>
        </w:rPr>
        <w:t xml:space="preserve">ATAC </w:t>
      </w:r>
      <w:r>
        <w:t xml:space="preserve">data analysis as well as understanding the technical limitations from </w:t>
      </w:r>
      <w:r>
        <w:rPr>
          <w:spacing w:val="-7"/>
        </w:rPr>
        <w:t xml:space="preserve">ATAC-seq </w:t>
      </w:r>
      <w:r>
        <w:t xml:space="preserve">and </w:t>
      </w:r>
      <w:r>
        <w:rPr>
          <w:spacing w:val="-10"/>
        </w:rPr>
        <w:t xml:space="preserve">Fast-ATAC </w:t>
      </w:r>
      <w:r>
        <w:t>protocols.</w:t>
      </w:r>
      <w:r>
        <w:rPr>
          <w:spacing w:val="9"/>
        </w:rPr>
        <w:t xml:space="preserve"> </w:t>
      </w:r>
      <w:r>
        <w:t>After</w:t>
      </w:r>
      <w:r>
        <w:rPr>
          <w:spacing w:val="-10"/>
        </w:rPr>
        <w:t xml:space="preserve"> </w:t>
      </w:r>
      <w:r>
        <w:t>continuous</w:t>
      </w:r>
      <w:r>
        <w:rPr>
          <w:spacing w:val="-10"/>
        </w:rPr>
        <w:t xml:space="preserve"> </w:t>
      </w:r>
      <w:r>
        <w:t>review</w:t>
      </w:r>
      <w:r>
        <w:rPr>
          <w:spacing w:val="-10"/>
        </w:rPr>
        <w:t xml:space="preserve"> </w:t>
      </w:r>
      <w:r>
        <w:t>of</w:t>
      </w:r>
      <w:r>
        <w:rPr>
          <w:spacing w:val="-10"/>
        </w:rPr>
        <w:t xml:space="preserve"> </w:t>
      </w:r>
      <w:r>
        <w:t>the</w:t>
      </w:r>
      <w:r>
        <w:rPr>
          <w:spacing w:val="-10"/>
        </w:rPr>
        <w:t xml:space="preserve"> </w:t>
      </w:r>
      <w:r>
        <w:t>di</w:t>
      </w:r>
      <w:r>
        <w:rPr>
          <w:rFonts w:ascii="Trebuchet MS"/>
        </w:rPr>
        <w:t>ff</w:t>
      </w:r>
      <w:r>
        <w:t>erent</w:t>
      </w:r>
      <w:r>
        <w:rPr>
          <w:spacing w:val="-10"/>
        </w:rPr>
        <w:t xml:space="preserve"> </w:t>
      </w:r>
      <w:r>
        <w:t>read-outs</w:t>
      </w:r>
      <w:r>
        <w:rPr>
          <w:spacing w:val="-10"/>
        </w:rPr>
        <w:t xml:space="preserve"> </w:t>
      </w:r>
      <w:r>
        <w:t>implemented</w:t>
      </w:r>
      <w:r>
        <w:rPr>
          <w:spacing w:val="-10"/>
        </w:rPr>
        <w:t xml:space="preserve"> </w:t>
      </w:r>
      <w:r>
        <w:t>across di</w:t>
      </w:r>
      <w:r>
        <w:rPr>
          <w:rFonts w:ascii="Trebuchet MS"/>
        </w:rPr>
        <w:t>ff</w:t>
      </w:r>
      <w:r>
        <w:t>erent</w:t>
      </w:r>
      <w:r>
        <w:rPr>
          <w:spacing w:val="-12"/>
        </w:rPr>
        <w:t xml:space="preserve"> </w:t>
      </w:r>
      <w:r>
        <w:t>publications,</w:t>
      </w:r>
      <w:r>
        <w:rPr>
          <w:spacing w:val="-9"/>
        </w:rPr>
        <w:t xml:space="preserve"> </w:t>
      </w:r>
      <w:r>
        <w:t>as</w:t>
      </w:r>
      <w:r>
        <w:rPr>
          <w:spacing w:val="-11"/>
        </w:rPr>
        <w:t xml:space="preserve"> </w:t>
      </w:r>
      <w:r>
        <w:t>well</w:t>
      </w:r>
      <w:r>
        <w:rPr>
          <w:spacing w:val="-11"/>
        </w:rPr>
        <w:t xml:space="preserve"> </w:t>
      </w:r>
      <w:r>
        <w:t>as</w:t>
      </w:r>
      <w:r>
        <w:rPr>
          <w:spacing w:val="-11"/>
        </w:rPr>
        <w:t xml:space="preserve"> </w:t>
      </w:r>
      <w:r>
        <w:t>the</w:t>
      </w:r>
      <w:r>
        <w:rPr>
          <w:spacing w:val="-11"/>
        </w:rPr>
        <w:t xml:space="preserve"> </w:t>
      </w:r>
      <w:r>
        <w:t>recently</w:t>
      </w:r>
      <w:r>
        <w:rPr>
          <w:spacing w:val="-10"/>
        </w:rPr>
        <w:t xml:space="preserve"> </w:t>
      </w:r>
      <w:r>
        <w:t>ENCODE</w:t>
      </w:r>
      <w:r>
        <w:rPr>
          <w:spacing w:val="-11"/>
        </w:rPr>
        <w:t xml:space="preserve"> </w:t>
      </w:r>
      <w:r>
        <w:t>updates,</w:t>
      </w:r>
      <w:r>
        <w:rPr>
          <w:spacing w:val="-10"/>
        </w:rPr>
        <w:t xml:space="preserve"> </w:t>
      </w:r>
      <w:r>
        <w:t>a</w:t>
      </w:r>
      <w:r>
        <w:rPr>
          <w:spacing w:val="-11"/>
        </w:rPr>
        <w:t xml:space="preserve"> </w:t>
      </w:r>
      <w:r>
        <w:t>comprehensive analysis was performed in order to identify the most informative QC measures as well as equivalence and correlation between</w:t>
      </w:r>
      <w:r>
        <w:rPr>
          <w:spacing w:val="19"/>
        </w:rPr>
        <w:t xml:space="preserve"> </w:t>
      </w:r>
      <w:r>
        <w:t>them.</w:t>
      </w:r>
    </w:p>
    <w:p w14:paraId="2E28F713" w14:textId="77777777" w:rsidR="0065693B" w:rsidRDefault="00372F18">
      <w:pPr>
        <w:pStyle w:val="BodyText"/>
        <w:spacing w:before="6" w:line="420" w:lineRule="auto"/>
        <w:ind w:left="377" w:right="1341" w:firstLine="566"/>
        <w:jc w:val="both"/>
      </w:pPr>
      <w:r>
        <w:t xml:space="preserve">First, </w:t>
      </w:r>
      <w:r>
        <w:rPr>
          <w:spacing w:val="-7"/>
        </w:rPr>
        <w:t xml:space="preserve">ATAC-seq </w:t>
      </w:r>
      <w:r>
        <w:t>fragment size distribution was analysed in each of the six libraries</w:t>
      </w:r>
      <w:ins w:id="119" w:author="Katie Burnham" w:date="2018-11-19T14:12:00Z">
        <w:r w:rsidR="005129AC">
          <w:t>,</w:t>
        </w:r>
      </w:ins>
      <w:r>
        <w:t xml:space="preserve"> following down-sampling to 30 million reads after filtering</w:t>
      </w:r>
      <w:del w:id="120" w:author="Katie Burnham" w:date="2018-11-19T14:12:00Z">
        <w:r w:rsidDel="005129AC">
          <w:delText>,</w:delText>
        </w:r>
      </w:del>
      <w:r>
        <w:t xml:space="preserve"> to facilitate the comparison</w:t>
      </w:r>
      <w:del w:id="121" w:author="Katie Burnham" w:date="2018-11-19T14:13:00Z">
        <w:r w:rsidDel="005129AC">
          <w:delText xml:space="preserve"> across them</w:delText>
        </w:r>
      </w:del>
      <w:r>
        <w:t xml:space="preserve">. The fragment size distribution showed presence of nucleosome periodicity protecting the DNA during the transposition event (Figure </w:t>
      </w:r>
      <w:hyperlink w:anchor="_bookmark2" w:history="1">
        <w:r>
          <w:t>1.1</w:t>
        </w:r>
      </w:hyperlink>
      <w:r>
        <w:t xml:space="preserve"> a), one of the indicators of chromatin integrity and thus good quality </w:t>
      </w:r>
      <w:r>
        <w:rPr>
          <w:spacing w:val="-7"/>
        </w:rPr>
        <w:t xml:space="preserve">ATAC-seq </w:t>
      </w:r>
      <w:r>
        <w:t xml:space="preserve">libraries. All the samples presented appropriate nucleosome periodicity (every </w:t>
      </w:r>
      <w:r>
        <w:rPr>
          <w:rFonts w:ascii="DejaVu Sans" w:hAnsi="DejaVu Sans"/>
        </w:rPr>
        <w:t>∼</w:t>
      </w:r>
      <w:r>
        <w:t xml:space="preserve">200bp) up to 600bp, clearly distinguishing </w:t>
      </w:r>
      <w:del w:id="122" w:author="Katie Burnham" w:date="2018-11-19T14:13:00Z">
        <w:r w:rsidDel="005129AC">
          <w:delText xml:space="preserve">chromatin organisation into </w:delText>
        </w:r>
      </w:del>
      <w:r>
        <w:t>mono-, di- and tri-nucleosomes. The relative intensity of nucleosome-free fragments (NFF,</w:t>
      </w:r>
      <w:r>
        <w:rPr>
          <w:rFonts w:ascii="DejaVu Sans" w:hAnsi="DejaVu Sans"/>
        </w:rPr>
        <w:t>≤</w:t>
      </w:r>
      <w:r>
        <w:t>147pb, approximately)</w:t>
      </w:r>
      <w:r>
        <w:rPr>
          <w:spacing w:val="-29"/>
        </w:rPr>
        <w:t xml:space="preserve"> </w:t>
      </w:r>
      <w:r>
        <w:t>compared</w:t>
      </w:r>
    </w:p>
    <w:p w14:paraId="749B6905" w14:textId="77777777" w:rsidR="0065693B" w:rsidRDefault="00372F18">
      <w:pPr>
        <w:pStyle w:val="BodyText"/>
        <w:spacing w:line="258" w:lineRule="exact"/>
        <w:ind w:left="377"/>
        <w:rPr>
          <w:sz w:val="18"/>
        </w:rPr>
      </w:pPr>
      <w:r>
        <w:t>to nucleosome-bound DNA was greater for some of the samples (e.g CTL1 CD4</w:t>
      </w:r>
      <w:r>
        <w:rPr>
          <w:position w:val="9"/>
          <w:sz w:val="18"/>
        </w:rPr>
        <w:t>+</w:t>
      </w:r>
    </w:p>
    <w:p w14:paraId="0918CBD9" w14:textId="77777777" w:rsidR="0065693B" w:rsidRDefault="00372F18">
      <w:pPr>
        <w:pStyle w:val="BodyText"/>
        <w:spacing w:before="170" w:line="420" w:lineRule="auto"/>
        <w:ind w:left="377" w:right="1238"/>
      </w:pPr>
      <w:r>
        <w:t>and CD14</w:t>
      </w:r>
      <w:r>
        <w:rPr>
          <w:position w:val="9"/>
          <w:sz w:val="18"/>
        </w:rPr>
        <w:t>+</w:t>
      </w:r>
      <w:r>
        <w:t xml:space="preserve">) and </w:t>
      </w:r>
      <w:del w:id="123" w:author="Katie Burnham" w:date="2018-11-19T14:15:00Z">
        <w:r w:rsidDel="005129AC">
          <w:delText xml:space="preserve">similar </w:delText>
        </w:r>
      </w:del>
      <w:ins w:id="124" w:author="Katie Burnham" w:date="2018-11-19T14:15:00Z">
        <w:r w:rsidR="005129AC">
          <w:t xml:space="preserve">equal </w:t>
        </w:r>
      </w:ins>
      <w:r>
        <w:t>or lower for others (e.g CTL3 CD4</w:t>
      </w:r>
      <w:r>
        <w:rPr>
          <w:position w:val="9"/>
          <w:sz w:val="18"/>
        </w:rPr>
        <w:t xml:space="preserve">+ </w:t>
      </w:r>
      <w:r>
        <w:t>and CD14</w:t>
      </w:r>
      <w:r>
        <w:rPr>
          <w:position w:val="9"/>
          <w:sz w:val="18"/>
        </w:rPr>
        <w:t>+</w:t>
      </w:r>
      <w:r>
        <w:t>). NFF were</w:t>
      </w:r>
      <w:r>
        <w:rPr>
          <w:spacing w:val="14"/>
        </w:rPr>
        <w:t xml:space="preserve"> </w:t>
      </w:r>
      <w:r>
        <w:t>clearly</w:t>
      </w:r>
      <w:r>
        <w:rPr>
          <w:spacing w:val="15"/>
        </w:rPr>
        <w:t xml:space="preserve"> </w:t>
      </w:r>
      <w:r>
        <w:t>distinguished</w:t>
      </w:r>
      <w:r>
        <w:rPr>
          <w:spacing w:val="15"/>
        </w:rPr>
        <w:t xml:space="preserve"> </w:t>
      </w:r>
      <w:r>
        <w:t>in</w:t>
      </w:r>
      <w:r>
        <w:rPr>
          <w:spacing w:val="15"/>
        </w:rPr>
        <w:t xml:space="preserve"> </w:t>
      </w:r>
      <w:r>
        <w:t>all</w:t>
      </w:r>
      <w:r>
        <w:rPr>
          <w:spacing w:val="15"/>
        </w:rPr>
        <w:t xml:space="preserve"> </w:t>
      </w:r>
      <w:r>
        <w:t>of</w:t>
      </w:r>
      <w:r>
        <w:rPr>
          <w:spacing w:val="15"/>
        </w:rPr>
        <w:t xml:space="preserve"> </w:t>
      </w:r>
      <w:r>
        <w:t>the</w:t>
      </w:r>
      <w:r>
        <w:rPr>
          <w:spacing w:val="15"/>
        </w:rPr>
        <w:t xml:space="preserve"> </w:t>
      </w:r>
      <w:r>
        <w:t>samples</w:t>
      </w:r>
      <w:ins w:id="125" w:author="Katie Burnham" w:date="2018-11-19T14:15:00Z">
        <w:r w:rsidR="005129AC">
          <w:t>,</w:t>
        </w:r>
      </w:ins>
      <w:r>
        <w:rPr>
          <w:spacing w:val="15"/>
        </w:rPr>
        <w:t xml:space="preserve"> </w:t>
      </w:r>
      <w:ins w:id="126" w:author="Katie Burnham" w:date="2018-11-19T14:15:00Z">
        <w:r w:rsidR="005129AC">
          <w:rPr>
            <w:spacing w:val="15"/>
          </w:rPr>
          <w:t>which</w:t>
        </w:r>
      </w:ins>
      <w:del w:id="127" w:author="Katie Burnham" w:date="2018-11-19T14:15:00Z">
        <w:r w:rsidDel="005129AC">
          <w:delText>and</w:delText>
        </w:r>
        <w:r w:rsidDel="005129AC">
          <w:rPr>
            <w:spacing w:val="15"/>
          </w:rPr>
          <w:delText xml:space="preserve"> </w:delText>
        </w:r>
      </w:del>
      <w:ins w:id="128" w:author="Katie Burnham" w:date="2018-11-19T14:15:00Z">
        <w:r w:rsidR="005129AC">
          <w:rPr>
            <w:spacing w:val="15"/>
          </w:rPr>
          <w:t xml:space="preserve"> </w:t>
        </w:r>
      </w:ins>
      <w:r>
        <w:t>is</w:t>
      </w:r>
      <w:r>
        <w:rPr>
          <w:spacing w:val="15"/>
        </w:rPr>
        <w:t xml:space="preserve"> </w:t>
      </w:r>
      <w:r>
        <w:t>considered</w:t>
      </w:r>
      <w:r>
        <w:rPr>
          <w:spacing w:val="14"/>
        </w:rPr>
        <w:t xml:space="preserve"> </w:t>
      </w:r>
      <w:r>
        <w:t>a</w:t>
      </w:r>
      <w:r>
        <w:rPr>
          <w:spacing w:val="15"/>
        </w:rPr>
        <w:t xml:space="preserve"> </w:t>
      </w:r>
      <w:r>
        <w:t>compulsory</w:t>
      </w:r>
    </w:p>
    <w:p w14:paraId="1750EE05" w14:textId="77777777" w:rsidR="0065693B" w:rsidRDefault="0065693B">
      <w:pPr>
        <w:spacing w:line="420" w:lineRule="auto"/>
        <w:sectPr w:rsidR="0065693B">
          <w:pgSz w:w="11910" w:h="16840"/>
          <w:pgMar w:top="1660" w:right="0" w:bottom="800" w:left="1680" w:header="1231" w:footer="615" w:gutter="0"/>
          <w:cols w:space="720"/>
        </w:sectPr>
      </w:pPr>
    </w:p>
    <w:p w14:paraId="16C7F369" w14:textId="77777777" w:rsidR="0065693B" w:rsidRDefault="0065693B">
      <w:pPr>
        <w:pStyle w:val="BodyText"/>
        <w:spacing w:before="10"/>
      </w:pPr>
    </w:p>
    <w:p w14:paraId="0FD1C276" w14:textId="77777777" w:rsidR="0065693B" w:rsidRDefault="00372F18">
      <w:pPr>
        <w:pStyle w:val="BodyText"/>
        <w:spacing w:before="100" w:line="420" w:lineRule="auto"/>
        <w:ind w:left="377" w:right="1342"/>
      </w:pPr>
      <w:r>
        <w:t>feature for ATAC-seq libraries to pass QC, according to the latest ENCODE recommendations (ENCODE).</w:t>
      </w:r>
    </w:p>
    <w:p w14:paraId="7D1DEEFF" w14:textId="77777777" w:rsidR="0065693B" w:rsidRDefault="00372F18">
      <w:pPr>
        <w:pStyle w:val="BodyText"/>
        <w:spacing w:before="2" w:line="420" w:lineRule="auto"/>
        <w:ind w:left="377" w:right="1341" w:firstLine="566"/>
        <w:jc w:val="both"/>
      </w:pPr>
      <w:r>
        <w:t xml:space="preserve">Another QC measurement that was investigated and implemented was the enrichment of </w:t>
      </w:r>
      <w:r>
        <w:rPr>
          <w:spacing w:val="-7"/>
        </w:rPr>
        <w:t xml:space="preserve">ATAC-seq </w:t>
      </w:r>
      <w:r>
        <w:t>signal over a random background of reads across all the TSS identified for Ensembl</w:t>
      </w:r>
      <w:del w:id="129" w:author="Katie Burnham" w:date="2018-11-19T14:17:00Z">
        <w:r w:rsidDel="005129AC">
          <w:delText>e</w:delText>
        </w:r>
      </w:del>
      <w:r>
        <w:t xml:space="preserve"> genes (Figure </w:t>
      </w:r>
      <w:hyperlink w:anchor="_bookmark2" w:history="1">
        <w:r>
          <w:t>1.1b).</w:t>
        </w:r>
      </w:hyperlink>
      <w:r>
        <w:t xml:space="preserve"> It is well established that nucleosome</w:t>
      </w:r>
      <w:r>
        <w:rPr>
          <w:spacing w:val="18"/>
        </w:rPr>
        <w:t xml:space="preserve"> </w:t>
      </w:r>
      <w:r>
        <w:t>repositioning</w:t>
      </w:r>
      <w:r>
        <w:rPr>
          <w:spacing w:val="19"/>
        </w:rPr>
        <w:t xml:space="preserve"> </w:t>
      </w:r>
      <w:r>
        <w:t>and</w:t>
      </w:r>
      <w:r>
        <w:rPr>
          <w:spacing w:val="18"/>
        </w:rPr>
        <w:t xml:space="preserve"> </w:t>
      </w:r>
      <w:r>
        <w:t>an</w:t>
      </w:r>
      <w:r>
        <w:rPr>
          <w:spacing w:val="19"/>
        </w:rPr>
        <w:t xml:space="preserve"> </w:t>
      </w:r>
      <w:r>
        <w:t>increase</w:t>
      </w:r>
      <w:r>
        <w:rPr>
          <w:spacing w:val="19"/>
        </w:rPr>
        <w:t xml:space="preserve"> </w:t>
      </w:r>
      <w:r>
        <w:t>in</w:t>
      </w:r>
      <w:r>
        <w:rPr>
          <w:spacing w:val="18"/>
        </w:rPr>
        <w:t xml:space="preserve"> </w:t>
      </w:r>
      <w:r>
        <w:t>chromatin</w:t>
      </w:r>
      <w:r>
        <w:rPr>
          <w:spacing w:val="19"/>
        </w:rPr>
        <w:t xml:space="preserve"> </w:t>
      </w:r>
      <w:r>
        <w:t>accessibility</w:t>
      </w:r>
      <w:r>
        <w:rPr>
          <w:spacing w:val="19"/>
        </w:rPr>
        <w:t xml:space="preserve"> </w:t>
      </w:r>
      <w:del w:id="130" w:author="Katie Burnham" w:date="2018-11-19T14:17:00Z">
        <w:r w:rsidDel="005129AC">
          <w:delText>take</w:delText>
        </w:r>
        <w:r w:rsidDel="005129AC">
          <w:rPr>
            <w:spacing w:val="18"/>
          </w:rPr>
          <w:delText xml:space="preserve"> </w:delText>
        </w:r>
        <w:r w:rsidDel="005129AC">
          <w:delText>place</w:delText>
        </w:r>
      </w:del>
      <w:ins w:id="131" w:author="Katie Burnham" w:date="2018-11-19T14:17:00Z">
        <w:r w:rsidR="005129AC">
          <w:t>occur</w:t>
        </w:r>
      </w:ins>
    </w:p>
    <w:p w14:paraId="0066AD71" w14:textId="77777777" w:rsidR="0065693B" w:rsidRDefault="00372F18">
      <w:pPr>
        <w:pStyle w:val="BodyText"/>
        <w:spacing w:before="4"/>
        <w:ind w:left="377"/>
      </w:pPr>
      <w:r>
        <w:t xml:space="preserve">at the </w:t>
      </w:r>
      <w:del w:id="132" w:author="Katie Burnham" w:date="2018-11-19T14:18:00Z">
        <w:r w:rsidDel="005129AC">
          <w:delText xml:space="preserve">genes </w:delText>
        </w:r>
      </w:del>
      <w:r>
        <w:t>TSS to allow TF</w:t>
      </w:r>
      <w:del w:id="133" w:author="Katie Burnham" w:date="2018-11-19T14:18:00Z">
        <w:r w:rsidDel="005129AC">
          <w:delText>s</w:delText>
        </w:r>
      </w:del>
      <w:r>
        <w:t xml:space="preserve"> binding and initiation of transcription.</w:t>
      </w:r>
    </w:p>
    <w:p w14:paraId="7E1884D0" w14:textId="77777777" w:rsidR="0065693B" w:rsidRDefault="0065693B">
      <w:pPr>
        <w:sectPr w:rsidR="0065693B">
          <w:pgSz w:w="11910" w:h="16840"/>
          <w:pgMar w:top="1660" w:right="0" w:bottom="800" w:left="1680" w:header="1231" w:footer="615" w:gutter="0"/>
          <w:cols w:space="720"/>
        </w:sectPr>
      </w:pPr>
    </w:p>
    <w:p w14:paraId="0DAC2BAF" w14:textId="77777777" w:rsidR="0065693B" w:rsidRDefault="0065693B">
      <w:pPr>
        <w:pStyle w:val="BodyText"/>
        <w:rPr>
          <w:sz w:val="8"/>
        </w:rPr>
      </w:pPr>
    </w:p>
    <w:p w14:paraId="21148DB3" w14:textId="77777777" w:rsidR="0065693B" w:rsidRDefault="0065693B">
      <w:pPr>
        <w:pStyle w:val="BodyText"/>
        <w:rPr>
          <w:sz w:val="8"/>
        </w:rPr>
      </w:pPr>
    </w:p>
    <w:p w14:paraId="2C8CDD8D" w14:textId="77777777" w:rsidR="0065693B" w:rsidRDefault="0065693B">
      <w:pPr>
        <w:pStyle w:val="BodyText"/>
        <w:rPr>
          <w:sz w:val="8"/>
        </w:rPr>
      </w:pPr>
    </w:p>
    <w:p w14:paraId="331C35AD" w14:textId="77777777" w:rsidR="0065693B" w:rsidRDefault="0065693B">
      <w:pPr>
        <w:pStyle w:val="BodyText"/>
        <w:rPr>
          <w:sz w:val="8"/>
        </w:rPr>
      </w:pPr>
    </w:p>
    <w:p w14:paraId="5C440450" w14:textId="5EF8848E" w:rsidR="0065693B" w:rsidRDefault="00372F18">
      <w:pPr>
        <w:spacing w:before="63"/>
        <w:ind w:left="1032"/>
        <w:rPr>
          <w:rFonts w:ascii="Arial"/>
          <w:sz w:val="7"/>
        </w:rPr>
      </w:pPr>
      <w:r>
        <w:rPr>
          <w:noProof/>
        </w:rPr>
        <w:drawing>
          <wp:anchor distT="0" distB="0" distL="0" distR="0" simplePos="0" relativeHeight="251387904" behindDoc="0" locked="0" layoutInCell="1" allowOverlap="1" wp14:anchorId="577F32FC" wp14:editId="4D4D28C1">
            <wp:simplePos x="0" y="0"/>
            <wp:positionH relativeFrom="page">
              <wp:posOffset>1862693</wp:posOffset>
            </wp:positionH>
            <wp:positionV relativeFrom="paragraph">
              <wp:posOffset>106447</wp:posOffset>
            </wp:positionV>
            <wp:extent cx="1953841" cy="152011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6" cstate="print"/>
                    <a:stretch>
                      <a:fillRect/>
                    </a:stretch>
                  </pic:blipFill>
                  <pic:spPr>
                    <a:xfrm>
                      <a:off x="0" y="0"/>
                      <a:ext cx="1953841" cy="1520114"/>
                    </a:xfrm>
                    <a:prstGeom prst="rect">
                      <a:avLst/>
                    </a:prstGeom>
                  </pic:spPr>
                </pic:pic>
              </a:graphicData>
            </a:graphic>
          </wp:anchor>
        </w:drawing>
      </w:r>
      <w:r w:rsidR="00B8797A">
        <w:rPr>
          <w:noProof/>
        </w:rPr>
        <mc:AlternateContent>
          <mc:Choice Requires="wps">
            <w:drawing>
              <wp:anchor distT="0" distB="0" distL="114300" distR="114300" simplePos="0" relativeHeight="251419648" behindDoc="0" locked="0" layoutInCell="1" allowOverlap="1" wp14:anchorId="174CDFE7" wp14:editId="1FAD85F3">
                <wp:simplePos x="0" y="0"/>
                <wp:positionH relativeFrom="page">
                  <wp:posOffset>1764665</wp:posOffset>
                </wp:positionH>
                <wp:positionV relativeFrom="paragraph">
                  <wp:posOffset>32385</wp:posOffset>
                </wp:positionV>
                <wp:extent cx="2148205" cy="1668780"/>
                <wp:effectExtent l="12065" t="10795" r="11430" b="6350"/>
                <wp:wrapNone/>
                <wp:docPr id="2114" name="Text Box 2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205" cy="1668780"/>
                        </a:xfrm>
                        <a:prstGeom prst="rect">
                          <a:avLst/>
                        </a:prstGeom>
                        <a:noFill/>
                        <a:ln w="3279">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8832111" w14:textId="77777777" w:rsidR="003162A5" w:rsidRDefault="003162A5">
                            <w:pPr>
                              <w:pStyle w:val="BodyText"/>
                              <w:rPr>
                                <w:sz w:val="10"/>
                              </w:rPr>
                            </w:pPr>
                          </w:p>
                          <w:p w14:paraId="499855E7" w14:textId="77777777" w:rsidR="003162A5" w:rsidRDefault="003162A5">
                            <w:pPr>
                              <w:pStyle w:val="BodyText"/>
                              <w:spacing w:before="9"/>
                              <w:rPr>
                                <w:sz w:val="9"/>
                              </w:rPr>
                            </w:pPr>
                          </w:p>
                          <w:p w14:paraId="742458C1" w14:textId="77777777" w:rsidR="003162A5" w:rsidRDefault="003162A5">
                            <w:pPr>
                              <w:spacing w:before="1" w:line="218" w:lineRule="auto"/>
                              <w:ind w:left="2585" w:right="308"/>
                              <w:rPr>
                                <w:rFonts w:ascii="Arial"/>
                                <w:b/>
                                <w:sz w:val="8"/>
                              </w:rPr>
                            </w:pPr>
                            <w:r>
                              <w:rPr>
                                <w:rFonts w:ascii="Arial"/>
                                <w:b/>
                                <w:w w:val="110"/>
                                <w:sz w:val="8"/>
                              </w:rPr>
                              <w:t>CTL1 CD4 CTL2 CD4 CTL3 CD4 CTL1 CD14 CTL2 CD14 CTL3 CD14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CDFE7" id="Text Box 2062" o:spid="_x0000_s1030" type="#_x0000_t202" style="position:absolute;left:0;text-align:left;margin-left:138.95pt;margin-top:2.55pt;width:169.15pt;height:131.4pt;z-index:25141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" filled="f" strokecolor="#333" strokeweight=".09108mm">
                <v:textbox inset="0,0,0,0">
                  <w:txbxContent>
                    <w:p w14:paraId="28832111" w14:textId="77777777" w:rsidR="003162A5" w:rsidRDefault="003162A5">
                      <w:pPr>
                        <w:pStyle w:val="BodyText"/>
                        <w:rPr>
                          <w:sz w:val="10"/>
                        </w:rPr>
                      </w:pPr>
                    </w:p>
                    <w:p w14:paraId="499855E7" w14:textId="77777777" w:rsidR="003162A5" w:rsidRDefault="003162A5">
                      <w:pPr>
                        <w:pStyle w:val="BodyText"/>
                        <w:spacing w:before="9"/>
                        <w:rPr>
                          <w:sz w:val="9"/>
                        </w:rPr>
                      </w:pPr>
                    </w:p>
                    <w:p w14:paraId="742458C1" w14:textId="77777777" w:rsidR="003162A5" w:rsidRDefault="003162A5">
                      <w:pPr>
                        <w:spacing w:before="1" w:line="218" w:lineRule="auto"/>
                        <w:ind w:left="2585" w:right="308"/>
                        <w:rPr>
                          <w:rFonts w:ascii="Arial"/>
                          <w:b/>
                          <w:sz w:val="8"/>
                        </w:rPr>
                      </w:pPr>
                      <w:r>
                        <w:rPr>
                          <w:rFonts w:ascii="Arial"/>
                          <w:b/>
                          <w:w w:val="110"/>
                          <w:sz w:val="8"/>
                        </w:rPr>
                        <w:t>CTL1 CD4 CTL2 CD4 CTL3 CD4 CTL1 CD14 CTL2 CD14 CTL3 CD14</w:t>
                      </w:r>
                    </w:p>
                  </w:txbxContent>
                </v:textbox>
                <w10:wrap anchorx="page"/>
              </v:shape>
            </w:pict>
          </mc:Fallback>
        </mc:AlternateContent>
      </w:r>
      <w:r>
        <w:rPr>
          <w:rFonts w:ascii="Arial"/>
          <w:color w:val="4D4D4D"/>
          <w:w w:val="110"/>
          <w:sz w:val="7"/>
        </w:rPr>
        <w:t>6</w:t>
      </w:r>
    </w:p>
    <w:p w14:paraId="3866626E" w14:textId="77777777" w:rsidR="0065693B" w:rsidRDefault="0065693B">
      <w:pPr>
        <w:pStyle w:val="BodyText"/>
        <w:rPr>
          <w:rFonts w:ascii="Arial"/>
          <w:sz w:val="8"/>
        </w:rPr>
      </w:pPr>
    </w:p>
    <w:p w14:paraId="4ADAE8FB" w14:textId="77777777" w:rsidR="0065693B" w:rsidRDefault="0065693B">
      <w:pPr>
        <w:pStyle w:val="BodyText"/>
        <w:rPr>
          <w:rFonts w:ascii="Arial"/>
          <w:sz w:val="8"/>
        </w:rPr>
      </w:pPr>
    </w:p>
    <w:p w14:paraId="4B28C8EA" w14:textId="77777777" w:rsidR="0065693B" w:rsidRDefault="0065693B">
      <w:pPr>
        <w:pStyle w:val="BodyText"/>
        <w:rPr>
          <w:rFonts w:ascii="Arial"/>
          <w:sz w:val="8"/>
        </w:rPr>
      </w:pPr>
    </w:p>
    <w:p w14:paraId="76B089C7" w14:textId="77777777" w:rsidR="0065693B" w:rsidRDefault="0065693B">
      <w:pPr>
        <w:pStyle w:val="BodyText"/>
        <w:rPr>
          <w:rFonts w:ascii="Arial"/>
          <w:sz w:val="8"/>
        </w:rPr>
      </w:pPr>
    </w:p>
    <w:p w14:paraId="6DA29026" w14:textId="77777777" w:rsidR="0065693B" w:rsidRDefault="0065693B">
      <w:pPr>
        <w:pStyle w:val="BodyText"/>
        <w:rPr>
          <w:rFonts w:ascii="Arial"/>
          <w:sz w:val="8"/>
        </w:rPr>
      </w:pPr>
    </w:p>
    <w:p w14:paraId="10810190" w14:textId="77777777" w:rsidR="0065693B" w:rsidRDefault="0065693B">
      <w:pPr>
        <w:pStyle w:val="BodyText"/>
        <w:rPr>
          <w:rFonts w:ascii="Arial"/>
          <w:sz w:val="8"/>
        </w:rPr>
      </w:pPr>
    </w:p>
    <w:p w14:paraId="40259940" w14:textId="77777777" w:rsidR="0065693B" w:rsidRDefault="0065693B">
      <w:pPr>
        <w:pStyle w:val="BodyText"/>
        <w:rPr>
          <w:rFonts w:ascii="Arial"/>
          <w:sz w:val="8"/>
        </w:rPr>
      </w:pPr>
    </w:p>
    <w:p w14:paraId="7D74FEF8" w14:textId="77777777" w:rsidR="0065693B" w:rsidRDefault="0065693B">
      <w:pPr>
        <w:pStyle w:val="BodyText"/>
        <w:spacing w:before="3"/>
        <w:rPr>
          <w:rFonts w:ascii="Arial"/>
          <w:sz w:val="8"/>
        </w:rPr>
      </w:pPr>
    </w:p>
    <w:p w14:paraId="0C665E51" w14:textId="7C0C73E7" w:rsidR="0065693B" w:rsidRDefault="00372F18">
      <w:pPr>
        <w:ind w:left="1032"/>
        <w:rPr>
          <w:rFonts w:ascii="Arial"/>
          <w:sz w:val="7"/>
        </w:rPr>
      </w:pPr>
      <w:r>
        <w:rPr>
          <w:noProof/>
        </w:rPr>
        <w:drawing>
          <wp:anchor distT="0" distB="0" distL="0" distR="0" simplePos="0" relativeHeight="251390976" behindDoc="0" locked="0" layoutInCell="1" allowOverlap="1" wp14:anchorId="07DA38C0" wp14:editId="24215FB6">
            <wp:simplePos x="0" y="0"/>
            <wp:positionH relativeFrom="page">
              <wp:posOffset>1756383</wp:posOffset>
            </wp:positionH>
            <wp:positionV relativeFrom="paragraph">
              <wp:posOffset>22465</wp:posOffset>
            </wp:positionV>
            <wp:extent cx="8395" cy="32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8395" cy="3278"/>
                    </a:xfrm>
                    <a:prstGeom prst="rect">
                      <a:avLst/>
                    </a:prstGeom>
                  </pic:spPr>
                </pic:pic>
              </a:graphicData>
            </a:graphic>
          </wp:anchor>
        </w:drawing>
      </w:r>
      <w:r w:rsidR="00B8797A">
        <w:rPr>
          <w:noProof/>
        </w:rPr>
        <mc:AlternateContent>
          <mc:Choice Requires="wps">
            <w:drawing>
              <wp:anchor distT="0" distB="0" distL="114300" distR="114300" simplePos="0" relativeHeight="251420672" behindDoc="0" locked="0" layoutInCell="1" allowOverlap="1" wp14:anchorId="45BEABD2" wp14:editId="1F863E30">
                <wp:simplePos x="0" y="0"/>
                <wp:positionH relativeFrom="page">
                  <wp:posOffset>1605915</wp:posOffset>
                </wp:positionH>
                <wp:positionV relativeFrom="paragraph">
                  <wp:posOffset>-167005</wp:posOffset>
                </wp:positionV>
                <wp:extent cx="93980" cy="1110615"/>
                <wp:effectExtent l="0" t="0" r="0" b="3810"/>
                <wp:wrapNone/>
                <wp:docPr id="2113" name="Text Box 2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1110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37758" w14:textId="77777777" w:rsidR="003162A5" w:rsidRDefault="003162A5">
                            <w:pPr>
                              <w:spacing w:before="23"/>
                              <w:ind w:left="20"/>
                              <w:rPr>
                                <w:rFonts w:ascii="Arial" w:hAnsi="Arial"/>
                                <w:b/>
                                <w:sz w:val="9"/>
                              </w:rPr>
                            </w:pPr>
                            <w:r>
                              <w:rPr>
                                <w:rFonts w:ascii="Arial" w:hAnsi="Arial"/>
                                <w:b/>
                                <w:w w:val="110"/>
                                <w:sz w:val="9"/>
                              </w:rPr>
                              <w:t>Normalised</w:t>
                            </w:r>
                            <w:r>
                              <w:rPr>
                                <w:rFonts w:ascii="Arial" w:hAnsi="Arial"/>
                                <w:b/>
                                <w:spacing w:val="-9"/>
                                <w:w w:val="110"/>
                                <w:sz w:val="9"/>
                              </w:rPr>
                              <w:t xml:space="preserve"> </w:t>
                            </w:r>
                            <w:r>
                              <w:rPr>
                                <w:rFonts w:ascii="Arial" w:hAnsi="Arial"/>
                                <w:b/>
                                <w:w w:val="110"/>
                                <w:sz w:val="9"/>
                              </w:rPr>
                              <w:t>insert</w:t>
                            </w:r>
                            <w:r>
                              <w:rPr>
                                <w:rFonts w:ascii="Arial" w:hAnsi="Arial"/>
                                <w:b/>
                                <w:spacing w:val="-9"/>
                                <w:w w:val="110"/>
                                <w:sz w:val="9"/>
                              </w:rPr>
                              <w:t xml:space="preserve"> </w:t>
                            </w:r>
                            <w:r>
                              <w:rPr>
                                <w:rFonts w:ascii="Arial" w:hAnsi="Arial"/>
                                <w:b/>
                                <w:w w:val="110"/>
                                <w:sz w:val="9"/>
                              </w:rPr>
                              <w:t>size</w:t>
                            </w:r>
                            <w:r>
                              <w:rPr>
                                <w:rFonts w:ascii="Arial" w:hAnsi="Arial"/>
                                <w:b/>
                                <w:spacing w:val="-9"/>
                                <w:w w:val="110"/>
                                <w:sz w:val="9"/>
                              </w:rPr>
                              <w:t xml:space="preserve"> </w:t>
                            </w:r>
                            <w:r>
                              <w:rPr>
                                <w:rFonts w:ascii="Arial" w:hAnsi="Arial"/>
                                <w:b/>
                                <w:w w:val="110"/>
                                <w:sz w:val="9"/>
                              </w:rPr>
                              <w:t>density</w:t>
                            </w:r>
                            <w:r>
                              <w:rPr>
                                <w:rFonts w:ascii="Arial" w:hAnsi="Arial"/>
                                <w:b/>
                                <w:spacing w:val="-9"/>
                                <w:w w:val="110"/>
                                <w:sz w:val="9"/>
                              </w:rPr>
                              <w:t xml:space="preserve"> </w:t>
                            </w:r>
                            <w:r>
                              <w:rPr>
                                <w:rFonts w:ascii="Arial" w:hAnsi="Arial"/>
                                <w:b/>
                                <w:w w:val="110"/>
                                <w:sz w:val="9"/>
                              </w:rPr>
                              <w:t>(x10</w:t>
                            </w:r>
                            <w:r>
                              <w:rPr>
                                <w:rFonts w:ascii="Arial" w:hAnsi="Arial"/>
                                <w:b/>
                                <w:w w:val="110"/>
                                <w:position w:val="3"/>
                                <w:sz w:val="5"/>
                              </w:rPr>
                              <w:t>−3</w:t>
                            </w:r>
                            <w:r>
                              <w:rPr>
                                <w:rFonts w:ascii="Arial" w:hAnsi="Arial"/>
                                <w:b/>
                                <w:w w:val="110"/>
                                <w:sz w:val="9"/>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EABD2" id="Text Box 2061" o:spid="_x0000_s1031" type="#_x0000_t202" style="position:absolute;left:0;text-align:left;margin-left:126.45pt;margin-top:-13.15pt;width:7.4pt;height:87.45pt;z-index:25142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" filled="f" stroked="f">
                <v:textbox style="layout-flow:vertical;mso-layout-flow-alt:bottom-to-top" inset="0,0,0,0">
                  <w:txbxContent>
                    <w:p w14:paraId="5EA37758" w14:textId="77777777" w:rsidR="003162A5" w:rsidRDefault="003162A5">
                      <w:pPr>
                        <w:spacing w:before="23"/>
                        <w:ind w:left="20"/>
                        <w:rPr>
                          <w:rFonts w:ascii="Arial" w:hAnsi="Arial"/>
                          <w:b/>
                          <w:sz w:val="9"/>
                        </w:rPr>
                      </w:pPr>
                      <w:r>
                        <w:rPr>
                          <w:rFonts w:ascii="Arial" w:hAnsi="Arial"/>
                          <w:b/>
                          <w:w w:val="110"/>
                          <w:sz w:val="9"/>
                        </w:rPr>
                        <w:t>Normalised</w:t>
                      </w:r>
                      <w:r>
                        <w:rPr>
                          <w:rFonts w:ascii="Arial" w:hAnsi="Arial"/>
                          <w:b/>
                          <w:spacing w:val="-9"/>
                          <w:w w:val="110"/>
                          <w:sz w:val="9"/>
                        </w:rPr>
                        <w:t xml:space="preserve"> </w:t>
                      </w:r>
                      <w:r>
                        <w:rPr>
                          <w:rFonts w:ascii="Arial" w:hAnsi="Arial"/>
                          <w:b/>
                          <w:w w:val="110"/>
                          <w:sz w:val="9"/>
                        </w:rPr>
                        <w:t>insert</w:t>
                      </w:r>
                      <w:r>
                        <w:rPr>
                          <w:rFonts w:ascii="Arial" w:hAnsi="Arial"/>
                          <w:b/>
                          <w:spacing w:val="-9"/>
                          <w:w w:val="110"/>
                          <w:sz w:val="9"/>
                        </w:rPr>
                        <w:t xml:space="preserve"> </w:t>
                      </w:r>
                      <w:r>
                        <w:rPr>
                          <w:rFonts w:ascii="Arial" w:hAnsi="Arial"/>
                          <w:b/>
                          <w:w w:val="110"/>
                          <w:sz w:val="9"/>
                        </w:rPr>
                        <w:t>size</w:t>
                      </w:r>
                      <w:r>
                        <w:rPr>
                          <w:rFonts w:ascii="Arial" w:hAnsi="Arial"/>
                          <w:b/>
                          <w:spacing w:val="-9"/>
                          <w:w w:val="110"/>
                          <w:sz w:val="9"/>
                        </w:rPr>
                        <w:t xml:space="preserve"> </w:t>
                      </w:r>
                      <w:r>
                        <w:rPr>
                          <w:rFonts w:ascii="Arial" w:hAnsi="Arial"/>
                          <w:b/>
                          <w:w w:val="110"/>
                          <w:sz w:val="9"/>
                        </w:rPr>
                        <w:t>density</w:t>
                      </w:r>
                      <w:r>
                        <w:rPr>
                          <w:rFonts w:ascii="Arial" w:hAnsi="Arial"/>
                          <w:b/>
                          <w:spacing w:val="-9"/>
                          <w:w w:val="110"/>
                          <w:sz w:val="9"/>
                        </w:rPr>
                        <w:t xml:space="preserve"> </w:t>
                      </w:r>
                      <w:r>
                        <w:rPr>
                          <w:rFonts w:ascii="Arial" w:hAnsi="Arial"/>
                          <w:b/>
                          <w:w w:val="110"/>
                          <w:sz w:val="9"/>
                        </w:rPr>
                        <w:t>(x10</w:t>
                      </w:r>
                      <w:r>
                        <w:rPr>
                          <w:rFonts w:ascii="Arial" w:hAnsi="Arial"/>
                          <w:b/>
                          <w:w w:val="110"/>
                          <w:position w:val="3"/>
                          <w:sz w:val="5"/>
                        </w:rPr>
                        <w:t>−3</w:t>
                      </w:r>
                      <w:r>
                        <w:rPr>
                          <w:rFonts w:ascii="Arial" w:hAnsi="Arial"/>
                          <w:b/>
                          <w:w w:val="110"/>
                          <w:sz w:val="9"/>
                        </w:rPr>
                        <w:t>)</w:t>
                      </w:r>
                    </w:p>
                  </w:txbxContent>
                </v:textbox>
                <w10:wrap anchorx="page"/>
              </v:shape>
            </w:pict>
          </mc:Fallback>
        </mc:AlternateContent>
      </w:r>
      <w:r>
        <w:rPr>
          <w:rFonts w:ascii="Arial"/>
          <w:color w:val="4D4D4D"/>
          <w:w w:val="110"/>
          <w:sz w:val="7"/>
        </w:rPr>
        <w:t>4</w:t>
      </w:r>
    </w:p>
    <w:p w14:paraId="4E3D0465" w14:textId="77777777" w:rsidR="0065693B" w:rsidRDefault="0065693B">
      <w:pPr>
        <w:pStyle w:val="BodyText"/>
        <w:rPr>
          <w:rFonts w:ascii="Arial"/>
          <w:sz w:val="8"/>
        </w:rPr>
      </w:pPr>
    </w:p>
    <w:p w14:paraId="15DE6EA9" w14:textId="77777777" w:rsidR="0065693B" w:rsidRDefault="0065693B">
      <w:pPr>
        <w:pStyle w:val="BodyText"/>
        <w:rPr>
          <w:rFonts w:ascii="Arial"/>
          <w:sz w:val="8"/>
        </w:rPr>
      </w:pPr>
    </w:p>
    <w:p w14:paraId="11480650" w14:textId="77777777" w:rsidR="0065693B" w:rsidRDefault="0065693B">
      <w:pPr>
        <w:pStyle w:val="BodyText"/>
        <w:rPr>
          <w:rFonts w:ascii="Arial"/>
          <w:sz w:val="8"/>
        </w:rPr>
      </w:pPr>
    </w:p>
    <w:p w14:paraId="1326F864" w14:textId="77777777" w:rsidR="0065693B" w:rsidRDefault="0065693B">
      <w:pPr>
        <w:pStyle w:val="BodyText"/>
        <w:rPr>
          <w:rFonts w:ascii="Arial"/>
          <w:sz w:val="8"/>
        </w:rPr>
      </w:pPr>
    </w:p>
    <w:p w14:paraId="5913D930" w14:textId="77777777" w:rsidR="0065693B" w:rsidRDefault="0065693B">
      <w:pPr>
        <w:pStyle w:val="BodyText"/>
        <w:rPr>
          <w:rFonts w:ascii="Arial"/>
          <w:sz w:val="8"/>
        </w:rPr>
      </w:pPr>
    </w:p>
    <w:p w14:paraId="697FDD81" w14:textId="77777777" w:rsidR="0065693B" w:rsidRDefault="0065693B">
      <w:pPr>
        <w:pStyle w:val="BodyText"/>
        <w:rPr>
          <w:rFonts w:ascii="Arial"/>
          <w:sz w:val="8"/>
        </w:rPr>
      </w:pPr>
    </w:p>
    <w:p w14:paraId="69617A3F" w14:textId="77777777" w:rsidR="0065693B" w:rsidRDefault="0065693B">
      <w:pPr>
        <w:pStyle w:val="BodyText"/>
        <w:rPr>
          <w:rFonts w:ascii="Arial"/>
          <w:sz w:val="8"/>
        </w:rPr>
      </w:pPr>
    </w:p>
    <w:p w14:paraId="5B9BC1AA" w14:textId="77777777" w:rsidR="0065693B" w:rsidRDefault="0065693B">
      <w:pPr>
        <w:pStyle w:val="BodyText"/>
        <w:spacing w:before="2"/>
        <w:rPr>
          <w:rFonts w:ascii="Arial"/>
          <w:sz w:val="8"/>
        </w:rPr>
      </w:pPr>
    </w:p>
    <w:p w14:paraId="01617D7D" w14:textId="77777777" w:rsidR="0065693B" w:rsidRDefault="00372F18">
      <w:pPr>
        <w:spacing w:before="1"/>
        <w:ind w:left="1032"/>
        <w:rPr>
          <w:rFonts w:ascii="Arial"/>
          <w:sz w:val="7"/>
        </w:rPr>
      </w:pPr>
      <w:r>
        <w:rPr>
          <w:noProof/>
        </w:rPr>
        <w:drawing>
          <wp:anchor distT="0" distB="0" distL="0" distR="0" simplePos="0" relativeHeight="251389952" behindDoc="0" locked="0" layoutInCell="1" allowOverlap="1" wp14:anchorId="7FECB110" wp14:editId="2F619CAA">
            <wp:simplePos x="0" y="0"/>
            <wp:positionH relativeFrom="page">
              <wp:posOffset>1756383</wp:posOffset>
            </wp:positionH>
            <wp:positionV relativeFrom="paragraph">
              <wp:posOffset>23124</wp:posOffset>
            </wp:positionV>
            <wp:extent cx="8395" cy="3278"/>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7" cstate="print"/>
                    <a:stretch>
                      <a:fillRect/>
                    </a:stretch>
                  </pic:blipFill>
                  <pic:spPr>
                    <a:xfrm>
                      <a:off x="0" y="0"/>
                      <a:ext cx="8395" cy="3278"/>
                    </a:xfrm>
                    <a:prstGeom prst="rect">
                      <a:avLst/>
                    </a:prstGeom>
                  </pic:spPr>
                </pic:pic>
              </a:graphicData>
            </a:graphic>
          </wp:anchor>
        </w:drawing>
      </w:r>
      <w:r>
        <w:rPr>
          <w:rFonts w:ascii="Arial"/>
          <w:color w:val="4D4D4D"/>
          <w:w w:val="110"/>
          <w:sz w:val="7"/>
        </w:rPr>
        <w:t>2</w:t>
      </w:r>
    </w:p>
    <w:p w14:paraId="1417D903" w14:textId="77777777" w:rsidR="0065693B" w:rsidRDefault="0065693B">
      <w:pPr>
        <w:pStyle w:val="BodyText"/>
        <w:rPr>
          <w:rFonts w:ascii="Arial"/>
          <w:sz w:val="8"/>
        </w:rPr>
      </w:pPr>
    </w:p>
    <w:p w14:paraId="71ED0F32" w14:textId="77777777" w:rsidR="0065693B" w:rsidRDefault="0065693B">
      <w:pPr>
        <w:pStyle w:val="BodyText"/>
        <w:rPr>
          <w:rFonts w:ascii="Arial"/>
          <w:sz w:val="8"/>
        </w:rPr>
      </w:pPr>
    </w:p>
    <w:p w14:paraId="2E6CE4F8" w14:textId="77777777" w:rsidR="0065693B" w:rsidRDefault="0065693B">
      <w:pPr>
        <w:pStyle w:val="BodyText"/>
        <w:rPr>
          <w:rFonts w:ascii="Arial"/>
          <w:sz w:val="8"/>
        </w:rPr>
      </w:pPr>
    </w:p>
    <w:p w14:paraId="2298BA43" w14:textId="77777777" w:rsidR="0065693B" w:rsidRDefault="0065693B">
      <w:pPr>
        <w:pStyle w:val="BodyText"/>
        <w:rPr>
          <w:rFonts w:ascii="Arial"/>
          <w:sz w:val="8"/>
        </w:rPr>
      </w:pPr>
    </w:p>
    <w:p w14:paraId="582E70B5" w14:textId="77777777" w:rsidR="0065693B" w:rsidRDefault="0065693B">
      <w:pPr>
        <w:pStyle w:val="BodyText"/>
        <w:rPr>
          <w:rFonts w:ascii="Arial"/>
          <w:sz w:val="8"/>
        </w:rPr>
      </w:pPr>
    </w:p>
    <w:p w14:paraId="08A6BDD4" w14:textId="77777777" w:rsidR="0065693B" w:rsidRDefault="0065693B">
      <w:pPr>
        <w:pStyle w:val="BodyText"/>
        <w:rPr>
          <w:rFonts w:ascii="Arial"/>
          <w:sz w:val="8"/>
        </w:rPr>
      </w:pPr>
    </w:p>
    <w:p w14:paraId="7FCD1AF8" w14:textId="77777777" w:rsidR="0065693B" w:rsidRDefault="0065693B">
      <w:pPr>
        <w:pStyle w:val="BodyText"/>
        <w:rPr>
          <w:rFonts w:ascii="Arial"/>
          <w:sz w:val="8"/>
        </w:rPr>
      </w:pPr>
    </w:p>
    <w:p w14:paraId="7A909BB2" w14:textId="77777777" w:rsidR="0065693B" w:rsidRDefault="0065693B">
      <w:pPr>
        <w:pStyle w:val="BodyText"/>
        <w:spacing w:before="2"/>
        <w:rPr>
          <w:rFonts w:ascii="Arial"/>
          <w:sz w:val="8"/>
        </w:rPr>
      </w:pPr>
    </w:p>
    <w:p w14:paraId="18B1E265" w14:textId="77777777" w:rsidR="0065693B" w:rsidRDefault="00372F18">
      <w:pPr>
        <w:spacing w:before="1"/>
        <w:ind w:left="1032"/>
        <w:rPr>
          <w:rFonts w:ascii="Arial"/>
          <w:sz w:val="7"/>
        </w:rPr>
      </w:pPr>
      <w:r>
        <w:rPr>
          <w:noProof/>
        </w:rPr>
        <w:drawing>
          <wp:anchor distT="0" distB="0" distL="0" distR="0" simplePos="0" relativeHeight="251388928" behindDoc="0" locked="0" layoutInCell="1" allowOverlap="1" wp14:anchorId="7761915E" wp14:editId="4EC3ED8A">
            <wp:simplePos x="0" y="0"/>
            <wp:positionH relativeFrom="page">
              <wp:posOffset>1756383</wp:posOffset>
            </wp:positionH>
            <wp:positionV relativeFrom="paragraph">
              <wp:posOffset>23070</wp:posOffset>
            </wp:positionV>
            <wp:extent cx="8395" cy="3278"/>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7" cstate="print"/>
                    <a:stretch>
                      <a:fillRect/>
                    </a:stretch>
                  </pic:blipFill>
                  <pic:spPr>
                    <a:xfrm>
                      <a:off x="0" y="0"/>
                      <a:ext cx="8395" cy="3278"/>
                    </a:xfrm>
                    <a:prstGeom prst="rect">
                      <a:avLst/>
                    </a:prstGeom>
                  </pic:spPr>
                </pic:pic>
              </a:graphicData>
            </a:graphic>
          </wp:anchor>
        </w:drawing>
      </w:r>
      <w:r>
        <w:rPr>
          <w:rFonts w:ascii="Arial"/>
          <w:color w:val="4D4D4D"/>
          <w:w w:val="110"/>
          <w:sz w:val="7"/>
        </w:rPr>
        <w:t>0</w:t>
      </w:r>
    </w:p>
    <w:p w14:paraId="7B46F15D" w14:textId="77777777" w:rsidR="0065693B" w:rsidRDefault="0065693B">
      <w:pPr>
        <w:pStyle w:val="BodyText"/>
        <w:spacing w:before="7"/>
        <w:rPr>
          <w:rFonts w:ascii="Arial"/>
          <w:sz w:val="6"/>
        </w:rPr>
      </w:pPr>
    </w:p>
    <w:p w14:paraId="6BA67139" w14:textId="77777777" w:rsidR="0065693B" w:rsidRDefault="00372F18">
      <w:pPr>
        <w:tabs>
          <w:tab w:val="left" w:pos="1865"/>
          <w:tab w:val="left" w:pos="2480"/>
          <w:tab w:val="left" w:pos="3095"/>
          <w:tab w:val="left" w:pos="3710"/>
          <w:tab w:val="left" w:pos="4325"/>
        </w:tabs>
        <w:spacing w:line="20" w:lineRule="exact"/>
        <w:ind w:left="1250" w:right="-40"/>
        <w:rPr>
          <w:rFonts w:ascii="Arial"/>
          <w:sz w:val="2"/>
        </w:rPr>
      </w:pPr>
      <w:r>
        <w:rPr>
          <w:rFonts w:ascii="Arial"/>
          <w:noProof/>
          <w:sz w:val="2"/>
        </w:rPr>
        <w:drawing>
          <wp:inline distT="0" distB="0" distL="0" distR="0" wp14:anchorId="698FE007" wp14:editId="4D7CA16C">
            <wp:extent cx="3236" cy="8286"/>
            <wp:effectExtent l="0" t="0" r="0" b="0"/>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8"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3BCAD672" wp14:editId="4149815A">
            <wp:extent cx="3236" cy="8286"/>
            <wp:effectExtent l="0" t="0" r="0" b="0"/>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18"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3F075272" wp14:editId="3BF440B9">
            <wp:extent cx="3236" cy="8286"/>
            <wp:effectExtent l="0" t="0" r="0" b="0"/>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8"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78C543C4" wp14:editId="2463C9AF">
            <wp:extent cx="3236" cy="8286"/>
            <wp:effectExtent l="0" t="0" r="0" b="0"/>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8"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3369E2C2" wp14:editId="233CF533">
            <wp:extent cx="3236" cy="8286"/>
            <wp:effectExtent l="0" t="0" r="0" b="0"/>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18" cstate="print"/>
                    <a:stretch>
                      <a:fillRect/>
                    </a:stretch>
                  </pic:blipFill>
                  <pic:spPr>
                    <a:xfrm>
                      <a:off x="0" y="0"/>
                      <a:ext cx="3236" cy="8286"/>
                    </a:xfrm>
                    <a:prstGeom prst="rect">
                      <a:avLst/>
                    </a:prstGeom>
                  </pic:spPr>
                </pic:pic>
              </a:graphicData>
            </a:graphic>
          </wp:inline>
        </w:drawing>
      </w:r>
      <w:r>
        <w:rPr>
          <w:rFonts w:ascii="Arial"/>
          <w:sz w:val="2"/>
        </w:rPr>
        <w:tab/>
      </w:r>
      <w:r>
        <w:rPr>
          <w:rFonts w:ascii="Arial"/>
          <w:noProof/>
          <w:sz w:val="2"/>
        </w:rPr>
        <w:drawing>
          <wp:inline distT="0" distB="0" distL="0" distR="0" wp14:anchorId="572AA7B2" wp14:editId="749768F6">
            <wp:extent cx="3236" cy="8286"/>
            <wp:effectExtent l="0" t="0" r="0" b="0"/>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pic:cNvPicPr/>
                  </pic:nvPicPr>
                  <pic:blipFill>
                    <a:blip r:embed="rId18" cstate="print"/>
                    <a:stretch>
                      <a:fillRect/>
                    </a:stretch>
                  </pic:blipFill>
                  <pic:spPr>
                    <a:xfrm>
                      <a:off x="0" y="0"/>
                      <a:ext cx="3236" cy="8286"/>
                    </a:xfrm>
                    <a:prstGeom prst="rect">
                      <a:avLst/>
                    </a:prstGeom>
                  </pic:spPr>
                </pic:pic>
              </a:graphicData>
            </a:graphic>
          </wp:inline>
        </w:drawing>
      </w:r>
    </w:p>
    <w:p w14:paraId="6B527C09" w14:textId="77777777" w:rsidR="0065693B" w:rsidRDefault="00372F18">
      <w:pPr>
        <w:tabs>
          <w:tab w:val="left" w:pos="1698"/>
          <w:tab w:val="left" w:pos="2313"/>
          <w:tab w:val="left" w:pos="2928"/>
          <w:tab w:val="left" w:pos="3543"/>
          <w:tab w:val="left" w:pos="4110"/>
        </w:tabs>
        <w:spacing w:before="1"/>
        <w:ind w:left="1180"/>
        <w:jc w:val="center"/>
        <w:rPr>
          <w:rFonts w:ascii="Arial"/>
          <w:sz w:val="7"/>
        </w:rPr>
      </w:pPr>
      <w:r>
        <w:rPr>
          <w:rFonts w:ascii="Arial"/>
          <w:color w:val="4D4D4D"/>
          <w:w w:val="110"/>
          <w:sz w:val="7"/>
        </w:rPr>
        <w:t>0</w:t>
      </w:r>
      <w:r>
        <w:rPr>
          <w:rFonts w:ascii="Arial"/>
          <w:color w:val="4D4D4D"/>
          <w:w w:val="110"/>
          <w:sz w:val="7"/>
        </w:rPr>
        <w:tab/>
        <w:t>200</w:t>
      </w:r>
      <w:r>
        <w:rPr>
          <w:rFonts w:ascii="Arial"/>
          <w:color w:val="4D4D4D"/>
          <w:w w:val="110"/>
          <w:sz w:val="7"/>
        </w:rPr>
        <w:tab/>
        <w:t>400</w:t>
      </w:r>
      <w:r>
        <w:rPr>
          <w:rFonts w:ascii="Arial"/>
          <w:color w:val="4D4D4D"/>
          <w:w w:val="110"/>
          <w:sz w:val="7"/>
        </w:rPr>
        <w:tab/>
        <w:t>600</w:t>
      </w:r>
      <w:r>
        <w:rPr>
          <w:rFonts w:ascii="Arial"/>
          <w:color w:val="4D4D4D"/>
          <w:w w:val="110"/>
          <w:sz w:val="7"/>
        </w:rPr>
        <w:tab/>
        <w:t>800</w:t>
      </w:r>
      <w:r>
        <w:rPr>
          <w:rFonts w:ascii="Arial"/>
          <w:color w:val="4D4D4D"/>
          <w:w w:val="110"/>
          <w:sz w:val="7"/>
        </w:rPr>
        <w:tab/>
        <w:t>1000</w:t>
      </w:r>
    </w:p>
    <w:p w14:paraId="566D4780" w14:textId="77777777" w:rsidR="0065693B" w:rsidRDefault="00372F18">
      <w:pPr>
        <w:spacing w:before="25"/>
        <w:ind w:left="1221"/>
        <w:jc w:val="center"/>
        <w:rPr>
          <w:rFonts w:ascii="Arial"/>
          <w:b/>
          <w:sz w:val="9"/>
        </w:rPr>
      </w:pPr>
      <w:r>
        <w:rPr>
          <w:rFonts w:ascii="Arial"/>
          <w:b/>
          <w:w w:val="105"/>
          <w:sz w:val="9"/>
        </w:rPr>
        <w:t>Fragment length (bp)</w:t>
      </w:r>
    </w:p>
    <w:p w14:paraId="395CD86F" w14:textId="77777777" w:rsidR="0065693B" w:rsidRDefault="0065693B">
      <w:pPr>
        <w:pStyle w:val="BodyText"/>
        <w:rPr>
          <w:rFonts w:ascii="Arial"/>
          <w:b/>
          <w:sz w:val="10"/>
        </w:rPr>
      </w:pPr>
    </w:p>
    <w:p w14:paraId="39E7F97C" w14:textId="77777777" w:rsidR="0065693B" w:rsidRDefault="00372F18">
      <w:pPr>
        <w:spacing w:before="88"/>
        <w:ind w:left="1049"/>
        <w:jc w:val="center"/>
      </w:pPr>
      <w:r>
        <w:rPr>
          <w:w w:val="105"/>
        </w:rPr>
        <w:t>(a)</w:t>
      </w:r>
    </w:p>
    <w:p w14:paraId="135AD7C0" w14:textId="77777777" w:rsidR="0065693B" w:rsidRDefault="00372F18">
      <w:pPr>
        <w:pStyle w:val="BodyText"/>
        <w:rPr>
          <w:sz w:val="8"/>
        </w:rPr>
      </w:pPr>
      <w:r>
        <w:br w:type="column"/>
      </w:r>
    </w:p>
    <w:p w14:paraId="1F13A217" w14:textId="77777777" w:rsidR="0065693B" w:rsidRDefault="0065693B">
      <w:pPr>
        <w:pStyle w:val="BodyText"/>
        <w:rPr>
          <w:sz w:val="8"/>
        </w:rPr>
      </w:pPr>
    </w:p>
    <w:p w14:paraId="4F3E0ED1" w14:textId="77777777" w:rsidR="0065693B" w:rsidRDefault="0065693B">
      <w:pPr>
        <w:pStyle w:val="BodyText"/>
        <w:rPr>
          <w:sz w:val="8"/>
        </w:rPr>
      </w:pPr>
    </w:p>
    <w:p w14:paraId="1ACB4630" w14:textId="77777777" w:rsidR="0065693B" w:rsidRDefault="0065693B">
      <w:pPr>
        <w:pStyle w:val="BodyText"/>
        <w:rPr>
          <w:sz w:val="8"/>
        </w:rPr>
      </w:pPr>
    </w:p>
    <w:p w14:paraId="03506640" w14:textId="77777777" w:rsidR="0065693B" w:rsidRDefault="0065693B">
      <w:pPr>
        <w:pStyle w:val="BodyText"/>
        <w:spacing w:before="3"/>
        <w:rPr>
          <w:sz w:val="11"/>
        </w:rPr>
      </w:pPr>
    </w:p>
    <w:p w14:paraId="3E6F4B50" w14:textId="77777777" w:rsidR="0065693B" w:rsidRDefault="00372F18">
      <w:pPr>
        <w:ind w:left="432"/>
        <w:rPr>
          <w:rFonts w:ascii="Arial"/>
          <w:sz w:val="7"/>
        </w:rPr>
      </w:pPr>
      <w:r>
        <w:rPr>
          <w:rFonts w:ascii="Arial"/>
          <w:color w:val="4D4D4D"/>
          <w:w w:val="110"/>
          <w:sz w:val="7"/>
        </w:rPr>
        <w:t>25</w:t>
      </w:r>
    </w:p>
    <w:p w14:paraId="4EA92065" w14:textId="77777777" w:rsidR="0065693B" w:rsidRDefault="0065693B">
      <w:pPr>
        <w:pStyle w:val="BodyText"/>
        <w:rPr>
          <w:rFonts w:ascii="Arial"/>
          <w:sz w:val="8"/>
        </w:rPr>
      </w:pPr>
    </w:p>
    <w:p w14:paraId="494C957D" w14:textId="77777777" w:rsidR="0065693B" w:rsidRDefault="0065693B">
      <w:pPr>
        <w:pStyle w:val="BodyText"/>
        <w:rPr>
          <w:rFonts w:ascii="Arial"/>
          <w:sz w:val="8"/>
        </w:rPr>
      </w:pPr>
    </w:p>
    <w:p w14:paraId="1A0FAB3D" w14:textId="77777777" w:rsidR="0065693B" w:rsidRDefault="0065693B">
      <w:pPr>
        <w:pStyle w:val="BodyText"/>
        <w:rPr>
          <w:rFonts w:ascii="Arial"/>
          <w:sz w:val="8"/>
        </w:rPr>
      </w:pPr>
    </w:p>
    <w:p w14:paraId="6628F9EE" w14:textId="77777777" w:rsidR="0065693B" w:rsidRDefault="0065693B">
      <w:pPr>
        <w:pStyle w:val="BodyText"/>
        <w:spacing w:before="6"/>
        <w:rPr>
          <w:rFonts w:ascii="Arial"/>
          <w:sz w:val="11"/>
        </w:rPr>
      </w:pPr>
    </w:p>
    <w:p w14:paraId="4D091732" w14:textId="1A04F50E" w:rsidR="0065693B" w:rsidRDefault="00372F18">
      <w:pPr>
        <w:ind w:left="432"/>
        <w:rPr>
          <w:rFonts w:ascii="Arial"/>
          <w:sz w:val="7"/>
        </w:rPr>
      </w:pPr>
      <w:r>
        <w:rPr>
          <w:noProof/>
        </w:rPr>
        <w:drawing>
          <wp:anchor distT="0" distB="0" distL="0" distR="0" simplePos="0" relativeHeight="251392000" behindDoc="0" locked="0" layoutInCell="1" allowOverlap="1" wp14:anchorId="5F64082F" wp14:editId="6FA2917C">
            <wp:simplePos x="0" y="0"/>
            <wp:positionH relativeFrom="page">
              <wp:posOffset>4175345</wp:posOffset>
            </wp:positionH>
            <wp:positionV relativeFrom="paragraph">
              <wp:posOffset>-361168</wp:posOffset>
            </wp:positionV>
            <wp:extent cx="2181092" cy="171816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a:blip r:embed="rId19" cstate="print"/>
                    <a:stretch>
                      <a:fillRect/>
                    </a:stretch>
                  </pic:blipFill>
                  <pic:spPr>
                    <a:xfrm>
                      <a:off x="0" y="0"/>
                      <a:ext cx="2181092" cy="1718165"/>
                    </a:xfrm>
                    <a:prstGeom prst="rect">
                      <a:avLst/>
                    </a:prstGeom>
                  </pic:spPr>
                </pic:pic>
              </a:graphicData>
            </a:graphic>
          </wp:anchor>
        </w:drawing>
      </w:r>
      <w:r w:rsidR="00B8797A">
        <w:rPr>
          <w:noProof/>
        </w:rPr>
        <mc:AlternateContent>
          <mc:Choice Requires="wps">
            <w:drawing>
              <wp:anchor distT="0" distB="0" distL="114300" distR="114300" simplePos="0" relativeHeight="251418624" behindDoc="0" locked="0" layoutInCell="1" allowOverlap="1" wp14:anchorId="2AC47B68" wp14:editId="006411A1">
                <wp:simplePos x="0" y="0"/>
                <wp:positionH relativeFrom="page">
                  <wp:posOffset>4185285</wp:posOffset>
                </wp:positionH>
                <wp:positionV relativeFrom="paragraph">
                  <wp:posOffset>-359410</wp:posOffset>
                </wp:positionV>
                <wp:extent cx="2167890" cy="1706880"/>
                <wp:effectExtent l="3810" t="635" r="0" b="0"/>
                <wp:wrapNone/>
                <wp:docPr id="2112" name="Text Box 2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170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3A6DD" w14:textId="77777777" w:rsidR="003162A5" w:rsidRDefault="003162A5">
                            <w:pPr>
                              <w:pStyle w:val="BodyText"/>
                              <w:rPr>
                                <w:sz w:val="10"/>
                              </w:rPr>
                            </w:pPr>
                          </w:p>
                          <w:p w14:paraId="30A53903" w14:textId="77777777" w:rsidR="003162A5" w:rsidRDefault="003162A5">
                            <w:pPr>
                              <w:pStyle w:val="BodyText"/>
                              <w:rPr>
                                <w:sz w:val="10"/>
                              </w:rPr>
                            </w:pPr>
                          </w:p>
                          <w:p w14:paraId="4D8901EE" w14:textId="77777777" w:rsidR="003162A5" w:rsidRDefault="003162A5">
                            <w:pPr>
                              <w:spacing w:before="59" w:line="218" w:lineRule="auto"/>
                              <w:ind w:left="2752" w:right="41"/>
                              <w:rPr>
                                <w:rFonts w:ascii="Arial"/>
                                <w:b/>
                                <w:sz w:val="8"/>
                              </w:rPr>
                            </w:pPr>
                            <w:r>
                              <w:rPr>
                                <w:rFonts w:ascii="Arial"/>
                                <w:b/>
                                <w:w w:val="110"/>
                                <w:sz w:val="8"/>
                              </w:rPr>
                              <w:t>CTL1 CD4 CTL2 CD4 CTL3 CD4 CTL1 CD14 CTL2 CD14 CTL3 CD14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47B68" id="Text Box 2060" o:spid="_x0000_s1032" type="#_x0000_t202" style="position:absolute;left:0;text-align:left;margin-left:329.55pt;margin-top:-28.3pt;width:170.7pt;height:134.4pt;z-index:25141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" filled="f" stroked="f">
                <v:textbox inset="0,0,0,0">
                  <w:txbxContent>
                    <w:p w14:paraId="1783A6DD" w14:textId="77777777" w:rsidR="003162A5" w:rsidRDefault="003162A5">
                      <w:pPr>
                        <w:pStyle w:val="BodyText"/>
                        <w:rPr>
                          <w:sz w:val="10"/>
                        </w:rPr>
                      </w:pPr>
                    </w:p>
                    <w:p w14:paraId="30A53903" w14:textId="77777777" w:rsidR="003162A5" w:rsidRDefault="003162A5">
                      <w:pPr>
                        <w:pStyle w:val="BodyText"/>
                        <w:rPr>
                          <w:sz w:val="10"/>
                        </w:rPr>
                      </w:pPr>
                    </w:p>
                    <w:p w14:paraId="4D8901EE" w14:textId="77777777" w:rsidR="003162A5" w:rsidRDefault="003162A5">
                      <w:pPr>
                        <w:spacing w:before="59" w:line="218" w:lineRule="auto"/>
                        <w:ind w:left="2752" w:right="41"/>
                        <w:rPr>
                          <w:rFonts w:ascii="Arial"/>
                          <w:b/>
                          <w:sz w:val="8"/>
                        </w:rPr>
                      </w:pPr>
                      <w:r>
                        <w:rPr>
                          <w:rFonts w:ascii="Arial"/>
                          <w:b/>
                          <w:w w:val="110"/>
                          <w:sz w:val="8"/>
                        </w:rPr>
                        <w:t>CTL1 CD4 CTL2 CD4 CTL3 CD4 CTL1 CD14 CTL2 CD14 CTL3 CD14</w:t>
                      </w:r>
                    </w:p>
                  </w:txbxContent>
                </v:textbox>
                <w10:wrap anchorx="page"/>
              </v:shape>
            </w:pict>
          </mc:Fallback>
        </mc:AlternateContent>
      </w:r>
      <w:r>
        <w:rPr>
          <w:rFonts w:ascii="Arial"/>
          <w:color w:val="4D4D4D"/>
          <w:w w:val="110"/>
          <w:sz w:val="7"/>
        </w:rPr>
        <w:t>20</w:t>
      </w:r>
    </w:p>
    <w:p w14:paraId="70CBBD0A" w14:textId="77777777" w:rsidR="0065693B" w:rsidRDefault="0065693B">
      <w:pPr>
        <w:pStyle w:val="BodyText"/>
        <w:rPr>
          <w:rFonts w:ascii="Arial"/>
          <w:sz w:val="8"/>
        </w:rPr>
      </w:pPr>
    </w:p>
    <w:p w14:paraId="53202DB4" w14:textId="77777777" w:rsidR="0065693B" w:rsidRDefault="0065693B">
      <w:pPr>
        <w:pStyle w:val="BodyText"/>
        <w:rPr>
          <w:rFonts w:ascii="Arial"/>
          <w:sz w:val="8"/>
        </w:rPr>
      </w:pPr>
    </w:p>
    <w:p w14:paraId="14864303" w14:textId="77777777" w:rsidR="0065693B" w:rsidRDefault="0065693B">
      <w:pPr>
        <w:pStyle w:val="BodyText"/>
        <w:rPr>
          <w:rFonts w:ascii="Arial"/>
          <w:sz w:val="8"/>
        </w:rPr>
      </w:pPr>
    </w:p>
    <w:p w14:paraId="7DC57DC9" w14:textId="77777777" w:rsidR="0065693B" w:rsidRDefault="0065693B">
      <w:pPr>
        <w:pStyle w:val="BodyText"/>
        <w:spacing w:before="6"/>
        <w:rPr>
          <w:rFonts w:ascii="Arial"/>
          <w:sz w:val="11"/>
        </w:rPr>
      </w:pPr>
    </w:p>
    <w:p w14:paraId="1C7794F6" w14:textId="775B868D" w:rsidR="0065693B" w:rsidRDefault="00B8797A">
      <w:pPr>
        <w:ind w:left="432"/>
        <w:rPr>
          <w:rFonts w:ascii="Arial"/>
          <w:sz w:val="7"/>
        </w:rPr>
      </w:pPr>
      <w:r>
        <w:rPr>
          <w:noProof/>
        </w:rPr>
        <mc:AlternateContent>
          <mc:Choice Requires="wps">
            <w:drawing>
              <wp:anchor distT="0" distB="0" distL="114300" distR="114300" simplePos="0" relativeHeight="251421696" behindDoc="0" locked="0" layoutInCell="1" allowOverlap="1" wp14:anchorId="4EBF0BD0" wp14:editId="6A1D0BD3">
                <wp:simplePos x="0" y="0"/>
                <wp:positionH relativeFrom="page">
                  <wp:posOffset>4019550</wp:posOffset>
                </wp:positionH>
                <wp:positionV relativeFrom="paragraph">
                  <wp:posOffset>4445</wp:posOffset>
                </wp:positionV>
                <wp:extent cx="93980" cy="363855"/>
                <wp:effectExtent l="0" t="0" r="1270" b="0"/>
                <wp:wrapNone/>
                <wp:docPr id="2111" name="Text Box 2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36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5C6BD" w14:textId="77777777" w:rsidR="003162A5" w:rsidRDefault="003162A5">
                            <w:pPr>
                              <w:spacing w:before="23"/>
                              <w:ind w:left="20"/>
                              <w:rPr>
                                <w:rFonts w:ascii="Arial"/>
                                <w:b/>
                                <w:sz w:val="9"/>
                              </w:rPr>
                            </w:pPr>
                            <w:r>
                              <w:rPr>
                                <w:rFonts w:ascii="Arial"/>
                                <w:b/>
                                <w:w w:val="105"/>
                                <w:sz w:val="9"/>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F0BD0" id="Text Box 2059" o:spid="_x0000_s1033" type="#_x0000_t202" style="position:absolute;left:0;text-align:left;margin-left:316.5pt;margin-top:.35pt;width:7.4pt;height:28.65pt;z-index:25142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" filled="f" stroked="f">
                <v:textbox style="layout-flow:vertical;mso-layout-flow-alt:bottom-to-top" inset="0,0,0,0">
                  <w:txbxContent>
                    <w:p w14:paraId="7365C6BD" w14:textId="77777777" w:rsidR="003162A5" w:rsidRDefault="003162A5">
                      <w:pPr>
                        <w:spacing w:before="23"/>
                        <w:ind w:left="20"/>
                        <w:rPr>
                          <w:rFonts w:ascii="Arial"/>
                          <w:b/>
                          <w:sz w:val="9"/>
                        </w:rPr>
                      </w:pPr>
                      <w:r>
                        <w:rPr>
                          <w:rFonts w:ascii="Arial"/>
                          <w:b/>
                          <w:w w:val="105"/>
                          <w:sz w:val="9"/>
                        </w:rPr>
                        <w:t>Enrichment</w:t>
                      </w:r>
                    </w:p>
                  </w:txbxContent>
                </v:textbox>
                <w10:wrap anchorx="page"/>
              </v:shape>
            </w:pict>
          </mc:Fallback>
        </mc:AlternateContent>
      </w:r>
      <w:r w:rsidR="00372F18">
        <w:rPr>
          <w:rFonts w:ascii="Arial"/>
          <w:color w:val="4D4D4D"/>
          <w:w w:val="110"/>
          <w:sz w:val="7"/>
        </w:rPr>
        <w:t>15</w:t>
      </w:r>
    </w:p>
    <w:p w14:paraId="329A6E78" w14:textId="77777777" w:rsidR="0065693B" w:rsidRDefault="0065693B">
      <w:pPr>
        <w:pStyle w:val="BodyText"/>
        <w:rPr>
          <w:rFonts w:ascii="Arial"/>
          <w:sz w:val="8"/>
        </w:rPr>
      </w:pPr>
    </w:p>
    <w:p w14:paraId="698CC7E9" w14:textId="77777777" w:rsidR="0065693B" w:rsidRDefault="0065693B">
      <w:pPr>
        <w:pStyle w:val="BodyText"/>
        <w:rPr>
          <w:rFonts w:ascii="Arial"/>
          <w:sz w:val="8"/>
        </w:rPr>
      </w:pPr>
    </w:p>
    <w:p w14:paraId="58DE1913" w14:textId="77777777" w:rsidR="0065693B" w:rsidRDefault="0065693B">
      <w:pPr>
        <w:pStyle w:val="BodyText"/>
        <w:rPr>
          <w:rFonts w:ascii="Arial"/>
          <w:sz w:val="8"/>
        </w:rPr>
      </w:pPr>
    </w:p>
    <w:p w14:paraId="5B74C92A" w14:textId="77777777" w:rsidR="0065693B" w:rsidRDefault="0065693B">
      <w:pPr>
        <w:pStyle w:val="BodyText"/>
        <w:spacing w:before="6"/>
        <w:rPr>
          <w:rFonts w:ascii="Arial"/>
          <w:sz w:val="11"/>
        </w:rPr>
      </w:pPr>
    </w:p>
    <w:p w14:paraId="2A56333D" w14:textId="77777777" w:rsidR="0065693B" w:rsidRDefault="00372F18">
      <w:pPr>
        <w:ind w:left="432"/>
        <w:rPr>
          <w:rFonts w:ascii="Arial"/>
          <w:sz w:val="7"/>
        </w:rPr>
      </w:pPr>
      <w:r>
        <w:rPr>
          <w:rFonts w:ascii="Arial"/>
          <w:color w:val="4D4D4D"/>
          <w:w w:val="110"/>
          <w:sz w:val="7"/>
        </w:rPr>
        <w:t>10</w:t>
      </w:r>
    </w:p>
    <w:p w14:paraId="47F882FA" w14:textId="77777777" w:rsidR="0065693B" w:rsidRDefault="0065693B">
      <w:pPr>
        <w:pStyle w:val="BodyText"/>
        <w:rPr>
          <w:rFonts w:ascii="Arial"/>
          <w:sz w:val="8"/>
        </w:rPr>
      </w:pPr>
    </w:p>
    <w:p w14:paraId="23C5862A" w14:textId="77777777" w:rsidR="0065693B" w:rsidRDefault="0065693B">
      <w:pPr>
        <w:pStyle w:val="BodyText"/>
        <w:rPr>
          <w:rFonts w:ascii="Arial"/>
          <w:sz w:val="8"/>
        </w:rPr>
      </w:pPr>
    </w:p>
    <w:p w14:paraId="6BB8CED3" w14:textId="77777777" w:rsidR="0065693B" w:rsidRDefault="0065693B">
      <w:pPr>
        <w:pStyle w:val="BodyText"/>
        <w:rPr>
          <w:rFonts w:ascii="Arial"/>
          <w:sz w:val="8"/>
        </w:rPr>
      </w:pPr>
    </w:p>
    <w:p w14:paraId="2BE35F21" w14:textId="77777777" w:rsidR="0065693B" w:rsidRDefault="0065693B">
      <w:pPr>
        <w:pStyle w:val="BodyText"/>
        <w:spacing w:before="6"/>
        <w:rPr>
          <w:rFonts w:ascii="Arial"/>
          <w:sz w:val="11"/>
        </w:rPr>
      </w:pPr>
    </w:p>
    <w:p w14:paraId="4CC52CCF" w14:textId="77777777" w:rsidR="0065693B" w:rsidRDefault="00372F18">
      <w:pPr>
        <w:ind w:left="456"/>
        <w:rPr>
          <w:rFonts w:ascii="Arial"/>
          <w:sz w:val="7"/>
        </w:rPr>
      </w:pPr>
      <w:r>
        <w:rPr>
          <w:rFonts w:ascii="Arial"/>
          <w:color w:val="4D4D4D"/>
          <w:w w:val="110"/>
          <w:sz w:val="7"/>
        </w:rPr>
        <w:t>5</w:t>
      </w:r>
    </w:p>
    <w:p w14:paraId="4354E767" w14:textId="77777777" w:rsidR="0065693B" w:rsidRDefault="0065693B">
      <w:pPr>
        <w:pStyle w:val="BodyText"/>
        <w:rPr>
          <w:rFonts w:ascii="Arial"/>
          <w:sz w:val="8"/>
        </w:rPr>
      </w:pPr>
    </w:p>
    <w:p w14:paraId="2B3E2AF8" w14:textId="77777777" w:rsidR="0065693B" w:rsidRDefault="0065693B">
      <w:pPr>
        <w:pStyle w:val="BodyText"/>
        <w:rPr>
          <w:rFonts w:ascii="Arial"/>
          <w:sz w:val="8"/>
        </w:rPr>
      </w:pPr>
    </w:p>
    <w:p w14:paraId="0B0329B0" w14:textId="77777777" w:rsidR="0065693B" w:rsidRDefault="0065693B">
      <w:pPr>
        <w:pStyle w:val="BodyText"/>
        <w:rPr>
          <w:rFonts w:ascii="Arial"/>
          <w:sz w:val="8"/>
        </w:rPr>
      </w:pPr>
    </w:p>
    <w:p w14:paraId="13630441" w14:textId="77777777" w:rsidR="0065693B" w:rsidRDefault="0065693B">
      <w:pPr>
        <w:pStyle w:val="BodyText"/>
        <w:spacing w:before="6"/>
        <w:rPr>
          <w:rFonts w:ascii="Arial"/>
          <w:sz w:val="11"/>
        </w:rPr>
      </w:pPr>
    </w:p>
    <w:p w14:paraId="58A6F7BF" w14:textId="77777777" w:rsidR="0065693B" w:rsidRDefault="00372F18">
      <w:pPr>
        <w:ind w:left="456"/>
        <w:rPr>
          <w:rFonts w:ascii="Arial"/>
          <w:sz w:val="7"/>
        </w:rPr>
      </w:pPr>
      <w:r>
        <w:rPr>
          <w:rFonts w:ascii="Arial"/>
          <w:color w:val="4D4D4D"/>
          <w:w w:val="110"/>
          <w:sz w:val="7"/>
        </w:rPr>
        <w:t>0</w:t>
      </w:r>
    </w:p>
    <w:p w14:paraId="187B34D4" w14:textId="77777777" w:rsidR="0065693B" w:rsidRDefault="0065693B">
      <w:pPr>
        <w:pStyle w:val="BodyText"/>
        <w:spacing w:before="2"/>
        <w:rPr>
          <w:rFonts w:ascii="Arial"/>
          <w:sz w:val="9"/>
        </w:rPr>
      </w:pPr>
    </w:p>
    <w:p w14:paraId="49A665B5" w14:textId="77777777" w:rsidR="0065693B" w:rsidRDefault="00372F18">
      <w:pPr>
        <w:tabs>
          <w:tab w:val="left" w:pos="780"/>
          <w:tab w:val="left" w:pos="1610"/>
          <w:tab w:val="left" w:pos="2355"/>
          <w:tab w:val="left" w:pos="3136"/>
        </w:tabs>
        <w:ind w:right="1304"/>
        <w:jc w:val="center"/>
        <w:rPr>
          <w:rFonts w:ascii="Arial" w:hAnsi="Arial"/>
          <w:sz w:val="7"/>
        </w:rPr>
      </w:pPr>
      <w:r>
        <w:rPr>
          <w:rFonts w:ascii="Arial" w:hAnsi="Arial"/>
          <w:color w:val="4D4D4D"/>
          <w:w w:val="110"/>
          <w:sz w:val="7"/>
        </w:rPr>
        <w:t>−2000</w:t>
      </w:r>
      <w:r>
        <w:rPr>
          <w:rFonts w:ascii="Arial" w:hAnsi="Arial"/>
          <w:color w:val="4D4D4D"/>
          <w:w w:val="110"/>
          <w:sz w:val="7"/>
        </w:rPr>
        <w:tab/>
        <w:t>−1000</w:t>
      </w:r>
      <w:r>
        <w:rPr>
          <w:rFonts w:ascii="Arial" w:hAnsi="Arial"/>
          <w:color w:val="4D4D4D"/>
          <w:w w:val="110"/>
          <w:sz w:val="7"/>
        </w:rPr>
        <w:tab/>
        <w:t>0</w:t>
      </w:r>
      <w:r>
        <w:rPr>
          <w:rFonts w:ascii="Arial" w:hAnsi="Arial"/>
          <w:color w:val="4D4D4D"/>
          <w:w w:val="110"/>
          <w:sz w:val="7"/>
        </w:rPr>
        <w:tab/>
        <w:t>1000</w:t>
      </w:r>
      <w:r>
        <w:rPr>
          <w:rFonts w:ascii="Arial" w:hAnsi="Arial"/>
          <w:color w:val="4D4D4D"/>
          <w:w w:val="110"/>
          <w:sz w:val="7"/>
        </w:rPr>
        <w:tab/>
        <w:t>2000</w:t>
      </w:r>
    </w:p>
    <w:p w14:paraId="0F98AF8B" w14:textId="77777777" w:rsidR="0065693B" w:rsidRDefault="00372F18">
      <w:pPr>
        <w:spacing w:before="9"/>
        <w:ind w:right="1244"/>
        <w:jc w:val="center"/>
        <w:rPr>
          <w:rFonts w:ascii="Arial"/>
          <w:b/>
          <w:sz w:val="9"/>
        </w:rPr>
      </w:pPr>
      <w:r>
        <w:rPr>
          <w:rFonts w:ascii="Arial"/>
          <w:b/>
          <w:w w:val="105"/>
          <w:sz w:val="9"/>
        </w:rPr>
        <w:t>Distance to TSS (bp)</w:t>
      </w:r>
    </w:p>
    <w:p w14:paraId="6F93125A" w14:textId="77777777" w:rsidR="0065693B" w:rsidRDefault="0065693B">
      <w:pPr>
        <w:pStyle w:val="BodyText"/>
        <w:spacing w:before="10"/>
        <w:rPr>
          <w:rFonts w:ascii="Arial"/>
          <w:b/>
          <w:sz w:val="13"/>
        </w:rPr>
      </w:pPr>
    </w:p>
    <w:p w14:paraId="78340300" w14:textId="77777777" w:rsidR="0065693B" w:rsidRDefault="00372F18">
      <w:pPr>
        <w:ind w:right="1560"/>
        <w:jc w:val="center"/>
      </w:pPr>
      <w:r>
        <w:rPr>
          <w:w w:val="110"/>
        </w:rPr>
        <w:t>(b)</w:t>
      </w:r>
    </w:p>
    <w:p w14:paraId="7E63FE06" w14:textId="77777777" w:rsidR="0065693B" w:rsidRDefault="0065693B">
      <w:pPr>
        <w:jc w:val="center"/>
        <w:sectPr w:rsidR="0065693B">
          <w:type w:val="continuous"/>
          <w:pgSz w:w="11910" w:h="16840"/>
          <w:pgMar w:top="1580" w:right="0" w:bottom="800" w:left="1680" w:header="720" w:footer="720" w:gutter="0"/>
          <w:cols w:num="2" w:space="720" w:equalWidth="0">
            <w:col w:w="4331" w:space="40"/>
            <w:col w:w="5859"/>
          </w:cols>
        </w:sectPr>
      </w:pPr>
    </w:p>
    <w:p w14:paraId="5D152317" w14:textId="77777777" w:rsidR="0065693B" w:rsidRDefault="0065693B">
      <w:pPr>
        <w:pStyle w:val="BodyText"/>
        <w:rPr>
          <w:sz w:val="8"/>
        </w:rPr>
      </w:pPr>
    </w:p>
    <w:p w14:paraId="0EF00D63" w14:textId="77777777" w:rsidR="0065693B" w:rsidRDefault="0065693B">
      <w:pPr>
        <w:pStyle w:val="BodyText"/>
        <w:spacing w:before="2"/>
        <w:rPr>
          <w:sz w:val="8"/>
        </w:rPr>
      </w:pPr>
    </w:p>
    <w:p w14:paraId="2A3E5540" w14:textId="77777777" w:rsidR="0065693B" w:rsidRDefault="00372F18">
      <w:pPr>
        <w:spacing w:before="1"/>
        <w:jc w:val="right"/>
        <w:rPr>
          <w:rFonts w:ascii="Arial"/>
          <w:sz w:val="8"/>
        </w:rPr>
      </w:pPr>
      <w:r>
        <w:rPr>
          <w:rFonts w:ascii="Arial"/>
          <w:w w:val="105"/>
          <w:sz w:val="8"/>
        </w:rPr>
        <w:t>chr12:</w:t>
      </w:r>
    </w:p>
    <w:p w14:paraId="34593A43" w14:textId="77777777" w:rsidR="0065693B" w:rsidRDefault="00372F18">
      <w:pPr>
        <w:tabs>
          <w:tab w:val="left" w:pos="2555"/>
        </w:tabs>
        <w:spacing w:before="50"/>
        <w:ind w:left="1259"/>
        <w:rPr>
          <w:rFonts w:ascii="Arial"/>
          <w:sz w:val="8"/>
        </w:rPr>
      </w:pPr>
      <w:r>
        <w:br w:type="column"/>
      </w:r>
      <w:r>
        <w:rPr>
          <w:rFonts w:ascii="Arial"/>
          <w:w w:val="105"/>
          <w:sz w:val="8"/>
        </w:rPr>
        <w:t>10 kb</w:t>
      </w:r>
      <w:r>
        <w:rPr>
          <w:rFonts w:ascii="Arial"/>
          <w:w w:val="105"/>
          <w:sz w:val="8"/>
        </w:rPr>
        <w:tab/>
      </w:r>
      <w:r>
        <w:rPr>
          <w:rFonts w:ascii="Arial"/>
          <w:w w:val="105"/>
          <w:position w:val="2"/>
          <w:sz w:val="8"/>
        </w:rPr>
        <w:t>hg19</w:t>
      </w:r>
    </w:p>
    <w:p w14:paraId="5E1CF727" w14:textId="77777777" w:rsidR="0065693B" w:rsidRDefault="00372F18">
      <w:pPr>
        <w:spacing w:before="12"/>
        <w:ind w:left="101"/>
        <w:rPr>
          <w:rFonts w:ascii="Arial"/>
          <w:sz w:val="8"/>
        </w:rPr>
      </w:pPr>
      <w:r>
        <w:rPr>
          <w:noProof/>
        </w:rPr>
        <w:drawing>
          <wp:anchor distT="0" distB="0" distL="0" distR="0" simplePos="0" relativeHeight="251404288" behindDoc="1" locked="0" layoutInCell="1" allowOverlap="1" wp14:anchorId="62620EA8" wp14:editId="4AB44672">
            <wp:simplePos x="0" y="0"/>
            <wp:positionH relativeFrom="page">
              <wp:posOffset>3870922</wp:posOffset>
            </wp:positionH>
            <wp:positionV relativeFrom="paragraph">
              <wp:posOffset>-59192</wp:posOffset>
            </wp:positionV>
            <wp:extent cx="660185" cy="127565"/>
            <wp:effectExtent l="0" t="0" r="0" b="0"/>
            <wp:wrapNone/>
            <wp:docPr id="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png"/>
                    <pic:cNvPicPr/>
                  </pic:nvPicPr>
                  <pic:blipFill>
                    <a:blip r:embed="rId20" cstate="print"/>
                    <a:stretch>
                      <a:fillRect/>
                    </a:stretch>
                  </pic:blipFill>
                  <pic:spPr>
                    <a:xfrm>
                      <a:off x="0" y="0"/>
                      <a:ext cx="660185" cy="127565"/>
                    </a:xfrm>
                    <a:prstGeom prst="rect">
                      <a:avLst/>
                    </a:prstGeom>
                  </pic:spPr>
                </pic:pic>
              </a:graphicData>
            </a:graphic>
          </wp:anchor>
        </w:drawing>
      </w:r>
      <w:r>
        <w:rPr>
          <w:noProof/>
        </w:rPr>
        <w:drawing>
          <wp:anchor distT="0" distB="0" distL="0" distR="0" simplePos="0" relativeHeight="251405312" behindDoc="1" locked="0" layoutInCell="1" allowOverlap="1" wp14:anchorId="36AAAC58" wp14:editId="00FF5BC2">
            <wp:simplePos x="0" y="0"/>
            <wp:positionH relativeFrom="page">
              <wp:posOffset>3474003</wp:posOffset>
            </wp:positionH>
            <wp:positionV relativeFrom="paragraph">
              <wp:posOffset>133175</wp:posOffset>
            </wp:positionV>
            <wp:extent cx="1393256" cy="125555"/>
            <wp:effectExtent l="0" t="0" r="0" b="0"/>
            <wp:wrapNone/>
            <wp:docPr id="2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png"/>
                    <pic:cNvPicPr/>
                  </pic:nvPicPr>
                  <pic:blipFill>
                    <a:blip r:embed="rId21" cstate="print"/>
                    <a:stretch>
                      <a:fillRect/>
                    </a:stretch>
                  </pic:blipFill>
                  <pic:spPr>
                    <a:xfrm>
                      <a:off x="0" y="0"/>
                      <a:ext cx="1393256" cy="125555"/>
                    </a:xfrm>
                    <a:prstGeom prst="rect">
                      <a:avLst/>
                    </a:prstGeom>
                  </pic:spPr>
                </pic:pic>
              </a:graphicData>
            </a:graphic>
          </wp:anchor>
        </w:drawing>
      </w:r>
      <w:r>
        <w:rPr>
          <w:rFonts w:ascii="Arial"/>
          <w:w w:val="105"/>
          <w:position w:val="1"/>
          <w:sz w:val="8"/>
        </w:rPr>
        <w:t>6,640,00</w:t>
      </w:r>
      <w:r>
        <w:rPr>
          <w:rFonts w:ascii="Arial"/>
          <w:spacing w:val="4"/>
          <w:w w:val="105"/>
          <w:position w:val="1"/>
          <w:sz w:val="8"/>
        </w:rPr>
        <w:t>0</w:t>
      </w:r>
      <w:r>
        <w:rPr>
          <w:rFonts w:ascii="Arial"/>
          <w:noProof/>
          <w:spacing w:val="4"/>
          <w:w w:val="105"/>
          <w:sz w:val="8"/>
        </w:rPr>
        <w:drawing>
          <wp:inline distT="0" distB="0" distL="0" distR="0" wp14:anchorId="128F60E4" wp14:editId="5F6FDADF">
            <wp:extent cx="4050" cy="60752"/>
            <wp:effectExtent l="0" t="0" r="0" b="0"/>
            <wp:docPr id="2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png"/>
                    <pic:cNvPicPr/>
                  </pic:nvPicPr>
                  <pic:blipFill>
                    <a:blip r:embed="rId22" cstate="print"/>
                    <a:stretch>
                      <a:fillRect/>
                    </a:stretch>
                  </pic:blipFill>
                  <pic:spPr>
                    <a:xfrm>
                      <a:off x="0" y="0"/>
                      <a:ext cx="4050" cy="60752"/>
                    </a:xfrm>
                    <a:prstGeom prst="rect">
                      <a:avLst/>
                    </a:prstGeom>
                  </pic:spPr>
                </pic:pic>
              </a:graphicData>
            </a:graphic>
          </wp:inline>
        </w:drawing>
      </w:r>
      <w:r>
        <w:rPr>
          <w:rFonts w:ascii="Times New Roman"/>
          <w:spacing w:val="4"/>
          <w:w w:val="105"/>
          <w:position w:val="1"/>
          <w:sz w:val="8"/>
        </w:rPr>
        <w:t xml:space="preserve"> </w:t>
      </w:r>
      <w:r>
        <w:rPr>
          <w:rFonts w:ascii="Arial"/>
          <w:w w:val="105"/>
          <w:position w:val="1"/>
          <w:sz w:val="8"/>
        </w:rPr>
        <w:t>6,645,00</w:t>
      </w:r>
      <w:r>
        <w:rPr>
          <w:rFonts w:ascii="Arial"/>
          <w:spacing w:val="4"/>
          <w:w w:val="105"/>
          <w:position w:val="1"/>
          <w:sz w:val="8"/>
        </w:rPr>
        <w:t>0</w:t>
      </w:r>
      <w:r>
        <w:rPr>
          <w:rFonts w:ascii="Arial"/>
          <w:noProof/>
          <w:spacing w:val="4"/>
          <w:w w:val="105"/>
          <w:sz w:val="8"/>
        </w:rPr>
        <w:drawing>
          <wp:inline distT="0" distB="0" distL="0" distR="0" wp14:anchorId="7D997B97" wp14:editId="612C7C18">
            <wp:extent cx="4050" cy="60752"/>
            <wp:effectExtent l="0" t="0" r="0" b="0"/>
            <wp:docPr id="2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pic:nvPicPr>
                  <pic:blipFill>
                    <a:blip r:embed="rId22" cstate="print"/>
                    <a:stretch>
                      <a:fillRect/>
                    </a:stretch>
                  </pic:blipFill>
                  <pic:spPr>
                    <a:xfrm>
                      <a:off x="0" y="0"/>
                      <a:ext cx="4050" cy="60752"/>
                    </a:xfrm>
                    <a:prstGeom prst="rect">
                      <a:avLst/>
                    </a:prstGeom>
                  </pic:spPr>
                </pic:pic>
              </a:graphicData>
            </a:graphic>
          </wp:inline>
        </w:drawing>
      </w:r>
      <w:r>
        <w:rPr>
          <w:rFonts w:ascii="Times New Roman"/>
          <w:spacing w:val="4"/>
          <w:w w:val="105"/>
          <w:position w:val="1"/>
          <w:sz w:val="8"/>
        </w:rPr>
        <w:t xml:space="preserve"> </w:t>
      </w:r>
      <w:r>
        <w:rPr>
          <w:rFonts w:ascii="Arial"/>
          <w:w w:val="105"/>
          <w:position w:val="1"/>
          <w:sz w:val="8"/>
        </w:rPr>
        <w:t xml:space="preserve">6,650,000 6,655,000 6,660,000 </w:t>
      </w:r>
      <w:r>
        <w:rPr>
          <w:rFonts w:ascii="Arial"/>
          <w:noProof/>
          <w:spacing w:val="4"/>
          <w:w w:val="105"/>
          <w:sz w:val="8"/>
        </w:rPr>
        <w:drawing>
          <wp:inline distT="0" distB="0" distL="0" distR="0" wp14:anchorId="7159F6A9" wp14:editId="02A19D48">
            <wp:extent cx="4062" cy="60752"/>
            <wp:effectExtent l="0" t="0" r="0" b="0"/>
            <wp:docPr id="3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png"/>
                    <pic:cNvPicPr/>
                  </pic:nvPicPr>
                  <pic:blipFill>
                    <a:blip r:embed="rId22" cstate="print"/>
                    <a:stretch>
                      <a:fillRect/>
                    </a:stretch>
                  </pic:blipFill>
                  <pic:spPr>
                    <a:xfrm>
                      <a:off x="0" y="0"/>
                      <a:ext cx="4062" cy="60752"/>
                    </a:xfrm>
                    <a:prstGeom prst="rect">
                      <a:avLst/>
                    </a:prstGeom>
                  </pic:spPr>
                </pic:pic>
              </a:graphicData>
            </a:graphic>
          </wp:inline>
        </w:drawing>
      </w:r>
      <w:r>
        <w:rPr>
          <w:rFonts w:ascii="Times New Roman"/>
          <w:spacing w:val="4"/>
          <w:w w:val="105"/>
          <w:position w:val="1"/>
          <w:sz w:val="8"/>
        </w:rPr>
        <w:t xml:space="preserve"> </w:t>
      </w:r>
      <w:r>
        <w:rPr>
          <w:rFonts w:ascii="Arial"/>
          <w:w w:val="105"/>
          <w:position w:val="1"/>
          <w:sz w:val="8"/>
        </w:rPr>
        <w:t>6,670,00</w:t>
      </w:r>
      <w:r>
        <w:rPr>
          <w:rFonts w:ascii="Arial"/>
          <w:spacing w:val="4"/>
          <w:w w:val="105"/>
          <w:position w:val="1"/>
          <w:sz w:val="8"/>
        </w:rPr>
        <w:t>0</w:t>
      </w:r>
      <w:r>
        <w:rPr>
          <w:rFonts w:ascii="Arial"/>
          <w:noProof/>
          <w:spacing w:val="4"/>
          <w:w w:val="105"/>
          <w:sz w:val="8"/>
        </w:rPr>
        <w:drawing>
          <wp:inline distT="0" distB="0" distL="0" distR="0" wp14:anchorId="1CA4EC21" wp14:editId="0D1B909A">
            <wp:extent cx="4050" cy="60752"/>
            <wp:effectExtent l="0" t="0" r="0" b="0"/>
            <wp:docPr id="3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pic:cNvPicPr/>
                  </pic:nvPicPr>
                  <pic:blipFill>
                    <a:blip r:embed="rId22" cstate="print"/>
                    <a:stretch>
                      <a:fillRect/>
                    </a:stretch>
                  </pic:blipFill>
                  <pic:spPr>
                    <a:xfrm>
                      <a:off x="0" y="0"/>
                      <a:ext cx="4050" cy="60752"/>
                    </a:xfrm>
                    <a:prstGeom prst="rect">
                      <a:avLst/>
                    </a:prstGeom>
                  </pic:spPr>
                </pic:pic>
              </a:graphicData>
            </a:graphic>
          </wp:inline>
        </w:drawing>
      </w:r>
    </w:p>
    <w:p w14:paraId="184272B4"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2902" w:space="40"/>
            <w:col w:w="7288"/>
          </w:cols>
        </w:sectPr>
      </w:pPr>
    </w:p>
    <w:p w14:paraId="48372D92" w14:textId="77777777" w:rsidR="0065693B" w:rsidRDefault="0065693B">
      <w:pPr>
        <w:pStyle w:val="BodyText"/>
        <w:spacing w:before="7"/>
        <w:rPr>
          <w:rFonts w:ascii="Arial"/>
          <w:sz w:val="8"/>
        </w:rPr>
      </w:pPr>
    </w:p>
    <w:p w14:paraId="07DC0D23" w14:textId="77777777" w:rsidR="0065693B" w:rsidRDefault="00372F18">
      <w:pPr>
        <w:ind w:left="2559"/>
        <w:rPr>
          <w:rFonts w:ascii="Arial"/>
          <w:sz w:val="8"/>
        </w:rPr>
      </w:pPr>
      <w:r>
        <w:rPr>
          <w:noProof/>
        </w:rPr>
        <w:drawing>
          <wp:anchor distT="0" distB="0" distL="0" distR="0" simplePos="0" relativeHeight="251393024" behindDoc="0" locked="0" layoutInCell="1" allowOverlap="1" wp14:anchorId="620F8BCA" wp14:editId="75871553">
            <wp:simplePos x="0" y="0"/>
            <wp:positionH relativeFrom="page">
              <wp:posOffset>2925210</wp:posOffset>
            </wp:positionH>
            <wp:positionV relativeFrom="paragraph">
              <wp:posOffset>-2566</wp:posOffset>
            </wp:positionV>
            <wp:extent cx="390836" cy="60752"/>
            <wp:effectExtent l="0" t="0" r="0" b="0"/>
            <wp:wrapNone/>
            <wp:docPr id="3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png"/>
                    <pic:cNvPicPr/>
                  </pic:nvPicPr>
                  <pic:blipFill>
                    <a:blip r:embed="rId23" cstate="print"/>
                    <a:stretch>
                      <a:fillRect/>
                    </a:stretch>
                  </pic:blipFill>
                  <pic:spPr>
                    <a:xfrm>
                      <a:off x="0" y="0"/>
                      <a:ext cx="390836" cy="60752"/>
                    </a:xfrm>
                    <a:prstGeom prst="rect">
                      <a:avLst/>
                    </a:prstGeom>
                  </pic:spPr>
                </pic:pic>
              </a:graphicData>
            </a:graphic>
          </wp:anchor>
        </w:drawing>
      </w:r>
      <w:r>
        <w:rPr>
          <w:rFonts w:ascii="Arial"/>
          <w:color w:val="0B0B78"/>
          <w:w w:val="105"/>
          <w:sz w:val="8"/>
        </w:rPr>
        <w:t>NCAPD2</w:t>
      </w:r>
    </w:p>
    <w:p w14:paraId="1FF0BC0D" w14:textId="77777777" w:rsidR="0065693B" w:rsidRDefault="0065693B">
      <w:pPr>
        <w:pStyle w:val="BodyText"/>
        <w:rPr>
          <w:rFonts w:ascii="Arial"/>
          <w:sz w:val="8"/>
        </w:rPr>
      </w:pPr>
    </w:p>
    <w:p w14:paraId="716B0B5F" w14:textId="77777777" w:rsidR="0065693B" w:rsidRDefault="0065693B">
      <w:pPr>
        <w:pStyle w:val="BodyText"/>
        <w:spacing w:before="9"/>
        <w:rPr>
          <w:rFonts w:ascii="Arial"/>
          <w:sz w:val="9"/>
        </w:rPr>
      </w:pPr>
    </w:p>
    <w:p w14:paraId="32A034BF" w14:textId="77777777" w:rsidR="0065693B" w:rsidRDefault="00372F18">
      <w:pPr>
        <w:spacing w:line="676" w:lineRule="auto"/>
        <w:ind w:left="2248" w:right="-7"/>
        <w:rPr>
          <w:rFonts w:ascii="Arial"/>
          <w:b/>
          <w:sz w:val="13"/>
        </w:rPr>
      </w:pPr>
      <w:r>
        <w:rPr>
          <w:noProof/>
        </w:rPr>
        <w:drawing>
          <wp:anchor distT="0" distB="0" distL="0" distR="0" simplePos="0" relativeHeight="251394048" behindDoc="0" locked="0" layoutInCell="1" allowOverlap="1" wp14:anchorId="104BDE6E" wp14:editId="5A49F685">
            <wp:simplePos x="0" y="0"/>
            <wp:positionH relativeFrom="page">
              <wp:posOffset>2919130</wp:posOffset>
            </wp:positionH>
            <wp:positionV relativeFrom="paragraph">
              <wp:posOffset>-734</wp:posOffset>
            </wp:positionV>
            <wp:extent cx="2547552" cy="206558"/>
            <wp:effectExtent l="0" t="0" r="0" b="0"/>
            <wp:wrapNone/>
            <wp:docPr id="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24" cstate="print"/>
                    <a:stretch>
                      <a:fillRect/>
                    </a:stretch>
                  </pic:blipFill>
                  <pic:spPr>
                    <a:xfrm>
                      <a:off x="0" y="0"/>
                      <a:ext cx="2547552" cy="206558"/>
                    </a:xfrm>
                    <a:prstGeom prst="rect">
                      <a:avLst/>
                    </a:prstGeom>
                  </pic:spPr>
                </pic:pic>
              </a:graphicData>
            </a:graphic>
          </wp:anchor>
        </w:drawing>
      </w:r>
      <w:r>
        <w:rPr>
          <w:noProof/>
        </w:rPr>
        <w:drawing>
          <wp:anchor distT="0" distB="0" distL="0" distR="0" simplePos="0" relativeHeight="251395072" behindDoc="0" locked="0" layoutInCell="1" allowOverlap="1" wp14:anchorId="3AE0F315" wp14:editId="62833417">
            <wp:simplePos x="0" y="0"/>
            <wp:positionH relativeFrom="page">
              <wp:posOffset>2943431</wp:posOffset>
            </wp:positionH>
            <wp:positionV relativeFrom="paragraph">
              <wp:posOffset>266576</wp:posOffset>
            </wp:positionV>
            <wp:extent cx="2523251" cy="206558"/>
            <wp:effectExtent l="0" t="0" r="0" b="0"/>
            <wp:wrapNone/>
            <wp:docPr id="3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png"/>
                    <pic:cNvPicPr/>
                  </pic:nvPicPr>
                  <pic:blipFill>
                    <a:blip r:embed="rId25" cstate="print"/>
                    <a:stretch>
                      <a:fillRect/>
                    </a:stretch>
                  </pic:blipFill>
                  <pic:spPr>
                    <a:xfrm>
                      <a:off x="0" y="0"/>
                      <a:ext cx="2523251" cy="206558"/>
                    </a:xfrm>
                    <a:prstGeom prst="rect">
                      <a:avLst/>
                    </a:prstGeom>
                  </pic:spPr>
                </pic:pic>
              </a:graphicData>
            </a:graphic>
          </wp:anchor>
        </w:drawing>
      </w:r>
      <w:r>
        <w:rPr>
          <w:noProof/>
        </w:rPr>
        <w:drawing>
          <wp:anchor distT="0" distB="0" distL="0" distR="0" simplePos="0" relativeHeight="251396096" behindDoc="0" locked="0" layoutInCell="1" allowOverlap="1" wp14:anchorId="6B74F3C3" wp14:editId="5E724626">
            <wp:simplePos x="0" y="0"/>
            <wp:positionH relativeFrom="page">
              <wp:posOffset>2919130</wp:posOffset>
            </wp:positionH>
            <wp:positionV relativeFrom="paragraph">
              <wp:posOffset>533887</wp:posOffset>
            </wp:positionV>
            <wp:extent cx="2543514" cy="206558"/>
            <wp:effectExtent l="0" t="0" r="0" b="0"/>
            <wp:wrapNone/>
            <wp:docPr id="4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png"/>
                    <pic:cNvPicPr/>
                  </pic:nvPicPr>
                  <pic:blipFill>
                    <a:blip r:embed="rId26" cstate="print"/>
                    <a:stretch>
                      <a:fillRect/>
                    </a:stretch>
                  </pic:blipFill>
                  <pic:spPr>
                    <a:xfrm>
                      <a:off x="0" y="0"/>
                      <a:ext cx="2543514" cy="206558"/>
                    </a:xfrm>
                    <a:prstGeom prst="rect">
                      <a:avLst/>
                    </a:prstGeom>
                  </pic:spPr>
                </pic:pic>
              </a:graphicData>
            </a:graphic>
          </wp:anchor>
        </w:drawing>
      </w:r>
      <w:r>
        <w:rPr>
          <w:noProof/>
        </w:rPr>
        <w:drawing>
          <wp:anchor distT="0" distB="0" distL="0" distR="0" simplePos="0" relativeHeight="251397120" behindDoc="0" locked="0" layoutInCell="1" allowOverlap="1" wp14:anchorId="3FB087C8" wp14:editId="60F9F9F1">
            <wp:simplePos x="0" y="0"/>
            <wp:positionH relativeFrom="page">
              <wp:posOffset>2955582</wp:posOffset>
            </wp:positionH>
            <wp:positionV relativeFrom="paragraph">
              <wp:posOffset>801198</wp:posOffset>
            </wp:positionV>
            <wp:extent cx="1174547" cy="202508"/>
            <wp:effectExtent l="0" t="0" r="0" b="0"/>
            <wp:wrapNone/>
            <wp:docPr id="4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png"/>
                    <pic:cNvPicPr/>
                  </pic:nvPicPr>
                  <pic:blipFill>
                    <a:blip r:embed="rId27" cstate="print"/>
                    <a:stretch>
                      <a:fillRect/>
                    </a:stretch>
                  </pic:blipFill>
                  <pic:spPr>
                    <a:xfrm>
                      <a:off x="0" y="0"/>
                      <a:ext cx="1174547" cy="202508"/>
                    </a:xfrm>
                    <a:prstGeom prst="rect">
                      <a:avLst/>
                    </a:prstGeom>
                  </pic:spPr>
                </pic:pic>
              </a:graphicData>
            </a:graphic>
          </wp:anchor>
        </w:drawing>
      </w:r>
      <w:r>
        <w:rPr>
          <w:noProof/>
        </w:rPr>
        <w:drawing>
          <wp:anchor distT="0" distB="0" distL="0" distR="0" simplePos="0" relativeHeight="251398144" behindDoc="0" locked="0" layoutInCell="1" allowOverlap="1" wp14:anchorId="6030F006" wp14:editId="70F68018">
            <wp:simplePos x="0" y="0"/>
            <wp:positionH relativeFrom="page">
              <wp:posOffset>2919130</wp:posOffset>
            </wp:positionH>
            <wp:positionV relativeFrom="paragraph">
              <wp:posOffset>1068514</wp:posOffset>
            </wp:positionV>
            <wp:extent cx="2547552" cy="202508"/>
            <wp:effectExtent l="0" t="0" r="0" b="0"/>
            <wp:wrapNone/>
            <wp:docPr id="4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png"/>
                    <pic:cNvPicPr/>
                  </pic:nvPicPr>
                  <pic:blipFill>
                    <a:blip r:embed="rId28" cstate="print"/>
                    <a:stretch>
                      <a:fillRect/>
                    </a:stretch>
                  </pic:blipFill>
                  <pic:spPr>
                    <a:xfrm>
                      <a:off x="0" y="0"/>
                      <a:ext cx="2547552" cy="202508"/>
                    </a:xfrm>
                    <a:prstGeom prst="rect">
                      <a:avLst/>
                    </a:prstGeom>
                  </pic:spPr>
                </pic:pic>
              </a:graphicData>
            </a:graphic>
          </wp:anchor>
        </w:drawing>
      </w:r>
      <w:r>
        <w:rPr>
          <w:noProof/>
        </w:rPr>
        <w:drawing>
          <wp:anchor distT="0" distB="0" distL="0" distR="0" simplePos="0" relativeHeight="251399168" behindDoc="0" locked="0" layoutInCell="1" allowOverlap="1" wp14:anchorId="35E00B2C" wp14:editId="3B9D07FD">
            <wp:simplePos x="0" y="0"/>
            <wp:positionH relativeFrom="page">
              <wp:posOffset>2919130</wp:posOffset>
            </wp:positionH>
            <wp:positionV relativeFrom="paragraph">
              <wp:posOffset>1534283</wp:posOffset>
            </wp:positionV>
            <wp:extent cx="36057" cy="4000"/>
            <wp:effectExtent l="0" t="0" r="0" b="0"/>
            <wp:wrapNone/>
            <wp:docPr id="4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png"/>
                    <pic:cNvPicPr/>
                  </pic:nvPicPr>
                  <pic:blipFill>
                    <a:blip r:embed="rId29" cstate="print"/>
                    <a:stretch>
                      <a:fillRect/>
                    </a:stretch>
                  </pic:blipFill>
                  <pic:spPr>
                    <a:xfrm>
                      <a:off x="0" y="0"/>
                      <a:ext cx="36057" cy="4000"/>
                    </a:xfrm>
                    <a:prstGeom prst="rect">
                      <a:avLst/>
                    </a:prstGeom>
                  </pic:spPr>
                </pic:pic>
              </a:graphicData>
            </a:graphic>
          </wp:anchor>
        </w:drawing>
      </w:r>
      <w:r>
        <w:rPr>
          <w:noProof/>
        </w:rPr>
        <w:drawing>
          <wp:anchor distT="0" distB="0" distL="0" distR="0" simplePos="0" relativeHeight="251400192" behindDoc="0" locked="0" layoutInCell="1" allowOverlap="1" wp14:anchorId="3D4C68DC" wp14:editId="124844B6">
            <wp:simplePos x="0" y="0"/>
            <wp:positionH relativeFrom="page">
              <wp:posOffset>3000134</wp:posOffset>
            </wp:positionH>
            <wp:positionV relativeFrom="paragraph">
              <wp:posOffset>1335819</wp:posOffset>
            </wp:positionV>
            <wp:extent cx="2462511" cy="202508"/>
            <wp:effectExtent l="0" t="0" r="0" b="0"/>
            <wp:wrapNone/>
            <wp:docPr id="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png"/>
                    <pic:cNvPicPr/>
                  </pic:nvPicPr>
                  <pic:blipFill>
                    <a:blip r:embed="rId30" cstate="print"/>
                    <a:stretch>
                      <a:fillRect/>
                    </a:stretch>
                  </pic:blipFill>
                  <pic:spPr>
                    <a:xfrm>
                      <a:off x="0" y="0"/>
                      <a:ext cx="2462511" cy="202508"/>
                    </a:xfrm>
                    <a:prstGeom prst="rect">
                      <a:avLst/>
                    </a:prstGeom>
                  </pic:spPr>
                </pic:pic>
              </a:graphicData>
            </a:graphic>
          </wp:anchor>
        </w:drawing>
      </w:r>
      <w:r>
        <w:rPr>
          <w:rFonts w:ascii="Arial"/>
          <w:b/>
          <w:color w:val="FF0000"/>
          <w:sz w:val="13"/>
        </w:rPr>
        <w:t xml:space="preserve">CTL1 CD4 CTL2 CD4 CTL3 CD4 </w:t>
      </w:r>
      <w:r>
        <w:rPr>
          <w:rFonts w:ascii="Arial"/>
          <w:b/>
          <w:color w:val="00994B"/>
          <w:sz w:val="13"/>
        </w:rPr>
        <w:t>CTL1 CD14 CTL2 CD14 CTL3 CD14</w:t>
      </w:r>
    </w:p>
    <w:p w14:paraId="47145954" w14:textId="77777777" w:rsidR="0065693B" w:rsidRDefault="00372F18">
      <w:pPr>
        <w:pStyle w:val="BodyText"/>
        <w:rPr>
          <w:rFonts w:ascii="Arial"/>
          <w:b/>
          <w:sz w:val="8"/>
        </w:rPr>
      </w:pPr>
      <w:r>
        <w:br w:type="column"/>
      </w:r>
    </w:p>
    <w:p w14:paraId="72B3D277" w14:textId="77777777" w:rsidR="0065693B" w:rsidRDefault="0065693B">
      <w:pPr>
        <w:pStyle w:val="BodyText"/>
        <w:spacing w:before="5"/>
        <w:rPr>
          <w:rFonts w:ascii="Arial"/>
          <w:b/>
          <w:sz w:val="9"/>
        </w:rPr>
      </w:pPr>
    </w:p>
    <w:p w14:paraId="779E0F18" w14:textId="77777777" w:rsidR="0065693B" w:rsidRDefault="00372F18">
      <w:pPr>
        <w:spacing w:before="1"/>
        <w:ind w:left="462"/>
        <w:rPr>
          <w:rFonts w:ascii="Arial"/>
          <w:b/>
          <w:sz w:val="8"/>
        </w:rPr>
      </w:pPr>
      <w:r>
        <w:rPr>
          <w:rFonts w:ascii="Arial"/>
          <w:b/>
          <w:w w:val="105"/>
          <w:sz w:val="8"/>
        </w:rPr>
        <w:t>GAPDH</w:t>
      </w:r>
    </w:p>
    <w:p w14:paraId="05B61345" w14:textId="77777777" w:rsidR="0065693B" w:rsidRDefault="00372F18">
      <w:pPr>
        <w:pStyle w:val="BodyText"/>
        <w:spacing w:before="7"/>
        <w:rPr>
          <w:rFonts w:ascii="Arial"/>
          <w:b/>
          <w:sz w:val="8"/>
        </w:rPr>
      </w:pPr>
      <w:r>
        <w:br w:type="column"/>
      </w:r>
    </w:p>
    <w:p w14:paraId="350DE1CF" w14:textId="77777777" w:rsidR="0065693B" w:rsidRDefault="00372F18">
      <w:pPr>
        <w:ind w:left="194"/>
        <w:rPr>
          <w:rFonts w:ascii="Arial"/>
          <w:sz w:val="8"/>
        </w:rPr>
      </w:pPr>
      <w:r>
        <w:rPr>
          <w:rFonts w:ascii="Arial"/>
          <w:color w:val="0B0B78"/>
          <w:w w:val="105"/>
          <w:sz w:val="8"/>
        </w:rPr>
        <w:t>IFFO1</w:t>
      </w:r>
    </w:p>
    <w:p w14:paraId="709C8E53" w14:textId="77777777" w:rsidR="0065693B" w:rsidRDefault="00372F18">
      <w:pPr>
        <w:pStyle w:val="BodyText"/>
        <w:rPr>
          <w:rFonts w:ascii="Arial"/>
          <w:sz w:val="10"/>
        </w:rPr>
      </w:pPr>
      <w:r>
        <w:br w:type="column"/>
      </w:r>
    </w:p>
    <w:p w14:paraId="410CF4F9" w14:textId="77777777" w:rsidR="0065693B" w:rsidRDefault="00372F18">
      <w:pPr>
        <w:spacing w:before="82"/>
        <w:ind w:left="1548"/>
        <w:rPr>
          <w:rFonts w:ascii="Arial"/>
          <w:sz w:val="8"/>
        </w:rPr>
      </w:pPr>
      <w:r>
        <w:rPr>
          <w:rFonts w:ascii="Arial"/>
          <w:color w:val="0B0B78"/>
          <w:w w:val="105"/>
          <w:position w:val="2"/>
          <w:sz w:val="8"/>
        </w:rPr>
        <w:t xml:space="preserve">NOP2 </w:t>
      </w:r>
      <w:r>
        <w:rPr>
          <w:rFonts w:ascii="Arial"/>
          <w:noProof/>
          <w:color w:val="0B0B78"/>
          <w:spacing w:val="-7"/>
          <w:sz w:val="8"/>
        </w:rPr>
        <w:drawing>
          <wp:inline distT="0" distB="0" distL="0" distR="0" wp14:anchorId="6A0D9A56" wp14:editId="7980BEC0">
            <wp:extent cx="544750" cy="60752"/>
            <wp:effectExtent l="0" t="0" r="0" b="0"/>
            <wp:docPr id="5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png"/>
                    <pic:cNvPicPr/>
                  </pic:nvPicPr>
                  <pic:blipFill>
                    <a:blip r:embed="rId31" cstate="print"/>
                    <a:stretch>
                      <a:fillRect/>
                    </a:stretch>
                  </pic:blipFill>
                  <pic:spPr>
                    <a:xfrm>
                      <a:off x="0" y="0"/>
                      <a:ext cx="544750" cy="60752"/>
                    </a:xfrm>
                    <a:prstGeom prst="rect">
                      <a:avLst/>
                    </a:prstGeom>
                  </pic:spPr>
                </pic:pic>
              </a:graphicData>
            </a:graphic>
          </wp:inline>
        </w:drawing>
      </w:r>
    </w:p>
    <w:p w14:paraId="291EC0D0" w14:textId="77777777" w:rsidR="0065693B" w:rsidRDefault="0065693B">
      <w:pPr>
        <w:pStyle w:val="BodyText"/>
        <w:rPr>
          <w:rFonts w:ascii="Arial"/>
          <w:sz w:val="20"/>
        </w:rPr>
      </w:pPr>
    </w:p>
    <w:p w14:paraId="1BD7A290" w14:textId="77777777" w:rsidR="0065693B" w:rsidRDefault="0065693B">
      <w:pPr>
        <w:pStyle w:val="BodyText"/>
        <w:rPr>
          <w:rFonts w:ascii="Arial"/>
          <w:sz w:val="20"/>
        </w:rPr>
      </w:pPr>
    </w:p>
    <w:p w14:paraId="3A842E3A" w14:textId="77777777" w:rsidR="0065693B" w:rsidRDefault="0065693B">
      <w:pPr>
        <w:pStyle w:val="BodyText"/>
        <w:rPr>
          <w:rFonts w:ascii="Arial"/>
          <w:sz w:val="20"/>
        </w:rPr>
      </w:pPr>
    </w:p>
    <w:p w14:paraId="7BEE3E95" w14:textId="77777777" w:rsidR="0065693B" w:rsidRDefault="0065693B">
      <w:pPr>
        <w:pStyle w:val="BodyText"/>
        <w:rPr>
          <w:rFonts w:ascii="Arial"/>
          <w:sz w:val="20"/>
        </w:rPr>
      </w:pPr>
    </w:p>
    <w:p w14:paraId="7DE3E052" w14:textId="77777777" w:rsidR="0065693B" w:rsidRDefault="0065693B">
      <w:pPr>
        <w:pStyle w:val="BodyText"/>
        <w:rPr>
          <w:rFonts w:ascii="Arial"/>
          <w:sz w:val="20"/>
        </w:rPr>
      </w:pPr>
    </w:p>
    <w:p w14:paraId="2A21B648" w14:textId="77777777" w:rsidR="0065693B" w:rsidRDefault="00372F18">
      <w:pPr>
        <w:pStyle w:val="BodyText"/>
        <w:spacing w:before="3"/>
        <w:rPr>
          <w:rFonts w:ascii="Arial"/>
          <w:sz w:val="25"/>
        </w:rPr>
      </w:pPr>
      <w:r>
        <w:rPr>
          <w:noProof/>
        </w:rPr>
        <w:drawing>
          <wp:anchor distT="0" distB="0" distL="0" distR="0" simplePos="0" relativeHeight="251408384" behindDoc="1" locked="0" layoutInCell="1" allowOverlap="1" wp14:anchorId="7ED11C84" wp14:editId="5B22B446">
            <wp:simplePos x="0" y="0"/>
            <wp:positionH relativeFrom="page">
              <wp:posOffset>4174681</wp:posOffset>
            </wp:positionH>
            <wp:positionV relativeFrom="paragraph">
              <wp:posOffset>209694</wp:posOffset>
            </wp:positionV>
            <wp:extent cx="1072901" cy="128587"/>
            <wp:effectExtent l="0" t="0" r="0" b="0"/>
            <wp:wrapTopAndBottom/>
            <wp:docPr id="5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png"/>
                    <pic:cNvPicPr/>
                  </pic:nvPicPr>
                  <pic:blipFill>
                    <a:blip r:embed="rId32" cstate="print"/>
                    <a:stretch>
                      <a:fillRect/>
                    </a:stretch>
                  </pic:blipFill>
                  <pic:spPr>
                    <a:xfrm>
                      <a:off x="0" y="0"/>
                      <a:ext cx="1072901" cy="128587"/>
                    </a:xfrm>
                    <a:prstGeom prst="rect">
                      <a:avLst/>
                    </a:prstGeom>
                  </pic:spPr>
                </pic:pic>
              </a:graphicData>
            </a:graphic>
          </wp:anchor>
        </w:drawing>
      </w:r>
      <w:r>
        <w:rPr>
          <w:noProof/>
        </w:rPr>
        <w:drawing>
          <wp:anchor distT="0" distB="0" distL="0" distR="0" simplePos="0" relativeHeight="251409408" behindDoc="1" locked="0" layoutInCell="1" allowOverlap="1" wp14:anchorId="2B4CF6DE" wp14:editId="5D6ACA41">
            <wp:simplePos x="0" y="0"/>
            <wp:positionH relativeFrom="page">
              <wp:posOffset>5316827</wp:posOffset>
            </wp:positionH>
            <wp:positionV relativeFrom="paragraph">
              <wp:posOffset>327148</wp:posOffset>
            </wp:positionV>
            <wp:extent cx="150367" cy="12191"/>
            <wp:effectExtent l="0" t="0" r="0" b="0"/>
            <wp:wrapTopAndBottom/>
            <wp:docPr id="5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png"/>
                    <pic:cNvPicPr/>
                  </pic:nvPicPr>
                  <pic:blipFill>
                    <a:blip r:embed="rId33" cstate="print"/>
                    <a:stretch>
                      <a:fillRect/>
                    </a:stretch>
                  </pic:blipFill>
                  <pic:spPr>
                    <a:xfrm>
                      <a:off x="0" y="0"/>
                      <a:ext cx="150367" cy="12191"/>
                    </a:xfrm>
                    <a:prstGeom prst="rect">
                      <a:avLst/>
                    </a:prstGeom>
                  </pic:spPr>
                </pic:pic>
              </a:graphicData>
            </a:graphic>
          </wp:anchor>
        </w:drawing>
      </w:r>
    </w:p>
    <w:p w14:paraId="6A5AB1CF" w14:textId="77777777" w:rsidR="0065693B" w:rsidRDefault="0065693B">
      <w:pPr>
        <w:rPr>
          <w:rFonts w:ascii="Arial"/>
          <w:sz w:val="25"/>
        </w:rPr>
        <w:sectPr w:rsidR="0065693B">
          <w:type w:val="continuous"/>
          <w:pgSz w:w="11910" w:h="16840"/>
          <w:pgMar w:top="1580" w:right="0" w:bottom="800" w:left="1680" w:header="720" w:footer="720" w:gutter="0"/>
          <w:cols w:num="4" w:space="720" w:equalWidth="0">
            <w:col w:w="2955" w:space="40"/>
            <w:col w:w="767" w:space="39"/>
            <w:col w:w="434" w:space="39"/>
            <w:col w:w="5956"/>
          </w:cols>
        </w:sectPr>
      </w:pPr>
    </w:p>
    <w:p w14:paraId="3464413E" w14:textId="77777777" w:rsidR="0065693B" w:rsidRDefault="00372F18">
      <w:pPr>
        <w:spacing w:before="129"/>
        <w:ind w:left="4462"/>
      </w:pPr>
      <w:r>
        <w:rPr>
          <w:w w:val="105"/>
        </w:rPr>
        <w:t>(c)</w:t>
      </w:r>
    </w:p>
    <w:p w14:paraId="0527C8B6" w14:textId="77777777" w:rsidR="0065693B" w:rsidRDefault="00372F18">
      <w:pPr>
        <w:spacing w:before="220" w:line="252" w:lineRule="auto"/>
        <w:ind w:left="377" w:right="1341"/>
        <w:jc w:val="both"/>
      </w:pPr>
      <w:r>
        <w:t xml:space="preserve">Figure 1.1: Measurements for QC assessment in </w:t>
      </w:r>
      <w:r>
        <w:rPr>
          <w:spacing w:val="-7"/>
        </w:rPr>
        <w:t xml:space="preserve">ATAC-seq </w:t>
      </w:r>
      <w:r>
        <w:t>samples. For each of the CD14</w:t>
      </w:r>
      <w:r>
        <w:rPr>
          <w:position w:val="8"/>
          <w:sz w:val="16"/>
        </w:rPr>
        <w:t xml:space="preserve">+ </w:t>
      </w:r>
      <w:r>
        <w:t>monocytes and tCD4</w:t>
      </w:r>
      <w:r>
        <w:rPr>
          <w:position w:val="8"/>
          <w:sz w:val="16"/>
        </w:rPr>
        <w:t xml:space="preserve">+ </w:t>
      </w:r>
      <w:r>
        <w:t xml:space="preserve">samples used to establish </w:t>
      </w:r>
      <w:r>
        <w:rPr>
          <w:spacing w:val="-13"/>
        </w:rPr>
        <w:t xml:space="preserve">ATAC </w:t>
      </w:r>
      <w:r>
        <w:t xml:space="preserve">analysis QC measures include a) density distribution of </w:t>
      </w:r>
      <w:r>
        <w:rPr>
          <w:spacing w:val="-7"/>
        </w:rPr>
        <w:t xml:space="preserve">ATAC-seq </w:t>
      </w:r>
      <w:r>
        <w:t xml:space="preserve">fragment sizes, b) enrichment of </w:t>
      </w:r>
      <w:r>
        <w:rPr>
          <w:spacing w:val="-10"/>
        </w:rPr>
        <w:t xml:space="preserve">ATAC- </w:t>
      </w:r>
      <w:r>
        <w:t xml:space="preserve">seq fragments across </w:t>
      </w:r>
      <w:ins w:id="134" w:author="Katie Burnham" w:date="2018-11-19T14:16:00Z">
        <w:r w:rsidR="005129AC">
          <w:t xml:space="preserve">the </w:t>
        </w:r>
      </w:ins>
      <w:r>
        <w:t xml:space="preserve">TSS of all </w:t>
      </w:r>
      <w:del w:id="135" w:author="Katie Burnham" w:date="2018-11-19T14:16:00Z">
        <w:r w:rsidDel="005129AC">
          <w:delText xml:space="preserve">the </w:delText>
        </w:r>
      </w:del>
      <w:r>
        <w:t xml:space="preserve">Ensembl genes and c) UCSC Genome Browser view illustrating the </w:t>
      </w:r>
      <w:r>
        <w:rPr>
          <w:spacing w:val="-7"/>
        </w:rPr>
        <w:t xml:space="preserve">ATAC-seq </w:t>
      </w:r>
      <w:r>
        <w:t xml:space="preserve">normalised read density (y-axis) at the promoters of </w:t>
      </w:r>
      <w:r>
        <w:rPr>
          <w:rFonts w:ascii="Times New Roman"/>
          <w:i/>
        </w:rPr>
        <w:t xml:space="preserve">GAPDH </w:t>
      </w:r>
      <w:r>
        <w:t xml:space="preserve">and </w:t>
      </w:r>
      <w:r>
        <w:rPr>
          <w:rFonts w:ascii="Times New Roman"/>
          <w:i/>
        </w:rPr>
        <w:t xml:space="preserve">NOP2 </w:t>
      </w:r>
      <w:r>
        <w:t>genes. In c) CD14</w:t>
      </w:r>
      <w:r>
        <w:rPr>
          <w:position w:val="8"/>
          <w:sz w:val="16"/>
        </w:rPr>
        <w:t xml:space="preserve">+ </w:t>
      </w:r>
      <w:r>
        <w:t>monocytes and tCD4</w:t>
      </w:r>
      <w:r>
        <w:rPr>
          <w:position w:val="8"/>
          <w:sz w:val="16"/>
        </w:rPr>
        <w:t xml:space="preserve">+ </w:t>
      </w:r>
      <w:r>
        <w:t>tracks are colour-coded in green and red,</w:t>
      </w:r>
      <w:r>
        <w:rPr>
          <w:spacing w:val="4"/>
        </w:rPr>
        <w:t xml:space="preserve"> </w:t>
      </w:r>
      <w:r>
        <w:rPr>
          <w:spacing w:val="-3"/>
        </w:rPr>
        <w:t>respectively.</w:t>
      </w:r>
    </w:p>
    <w:p w14:paraId="624B91C8" w14:textId="77777777" w:rsidR="0065693B" w:rsidRDefault="0065693B">
      <w:pPr>
        <w:spacing w:line="252" w:lineRule="auto"/>
        <w:jc w:val="both"/>
        <w:sectPr w:rsidR="0065693B">
          <w:type w:val="continuous"/>
          <w:pgSz w:w="11910" w:h="16840"/>
          <w:pgMar w:top="1580" w:right="0" w:bottom="800" w:left="1680" w:header="720" w:footer="720" w:gutter="0"/>
          <w:cols w:space="720"/>
        </w:sectPr>
      </w:pPr>
    </w:p>
    <w:p w14:paraId="0824912F" w14:textId="77777777" w:rsidR="0065693B" w:rsidRDefault="0065693B">
      <w:pPr>
        <w:pStyle w:val="BodyText"/>
        <w:spacing w:before="1"/>
        <w:rPr>
          <w:sz w:val="22"/>
        </w:rPr>
      </w:pPr>
    </w:p>
    <w:p w14:paraId="7DE25E49" w14:textId="77777777" w:rsidR="0065693B" w:rsidRDefault="00372F18">
      <w:pPr>
        <w:pStyle w:val="BodyText"/>
        <w:spacing w:before="97" w:line="403" w:lineRule="auto"/>
        <w:ind w:left="377" w:right="1341" w:firstLine="566"/>
        <w:jc w:val="both"/>
      </w:pPr>
      <w:r>
        <w:t xml:space="preserve">Fold-enrichment signals over the TSS ranged </w:t>
      </w:r>
      <w:del w:id="136" w:author="Katie Burnham" w:date="2018-11-19T14:19:00Z">
        <w:r w:rsidDel="00FE121A">
          <w:delText xml:space="preserve">between </w:delText>
        </w:r>
      </w:del>
      <w:ins w:id="137" w:author="Katie Burnham" w:date="2018-11-19T14:19:00Z">
        <w:r w:rsidR="00FE121A">
          <w:t xml:space="preserve">from </w:t>
        </w:r>
      </w:ins>
      <w:r>
        <w:t>5-7 for the tCD4</w:t>
      </w:r>
      <w:r>
        <w:rPr>
          <w:position w:val="9"/>
          <w:sz w:val="18"/>
        </w:rPr>
        <w:t xml:space="preserve">+ </w:t>
      </w:r>
      <w:r>
        <w:t>samples</w:t>
      </w:r>
      <w:ins w:id="138" w:author="Katie Burnham" w:date="2018-11-19T14:19:00Z">
        <w:r w:rsidR="005129AC">
          <w:t>, and were</w:t>
        </w:r>
      </w:ins>
      <w:del w:id="139" w:author="Katie Burnham" w:date="2018-11-19T14:19:00Z">
        <w:r w:rsidDel="005129AC">
          <w:delText xml:space="preserve"> being</w:delText>
        </w:r>
      </w:del>
      <w:r>
        <w:t xml:space="preserve"> much higher</w:t>
      </w:r>
      <w:ins w:id="140" w:author="Katie Burnham" w:date="2018-11-19T14:19:00Z">
        <w:r w:rsidR="005129AC">
          <w:t xml:space="preserve"> </w:t>
        </w:r>
      </w:ins>
      <w:r>
        <w:t>(</w:t>
      </w:r>
      <w:del w:id="141" w:author="Katie Burnham" w:date="2018-11-19T14:19:00Z">
        <w:r w:rsidDel="00FE121A">
          <w:delText xml:space="preserve">between </w:delText>
        </w:r>
      </w:del>
      <w:r>
        <w:t>17-20) in the CD14</w:t>
      </w:r>
      <w:r>
        <w:rPr>
          <w:position w:val="9"/>
          <w:sz w:val="18"/>
        </w:rPr>
        <w:t xml:space="preserve">+ </w:t>
      </w:r>
      <w:r>
        <w:t>samples. The lower sample quality of the tCD4</w:t>
      </w:r>
      <w:r>
        <w:rPr>
          <w:position w:val="9"/>
          <w:sz w:val="18"/>
        </w:rPr>
        <w:t xml:space="preserve">+ </w:t>
      </w:r>
      <w:r>
        <w:t>compared to CD14</w:t>
      </w:r>
      <w:r>
        <w:rPr>
          <w:position w:val="9"/>
          <w:sz w:val="18"/>
        </w:rPr>
        <w:t xml:space="preserve">+ </w:t>
      </w:r>
      <w:r>
        <w:t xml:space="preserve">samples indicated by the TSS enrichment values were recapitulated by the </w:t>
      </w:r>
      <w:r>
        <w:rPr>
          <w:spacing w:val="-7"/>
        </w:rPr>
        <w:t xml:space="preserve">ATAC-seq </w:t>
      </w:r>
      <w:r>
        <w:t>read</w:t>
      </w:r>
      <w:del w:id="142" w:author="Katie Burnham" w:date="2018-11-19T14:22:00Z">
        <w:r w:rsidDel="00FE121A">
          <w:delText>s</w:delText>
        </w:r>
      </w:del>
      <w:r>
        <w:t xml:space="preserve"> pile up at the promoters of the glyceraldehyde-3-phosphate dehydrogenase (</w:t>
      </w:r>
      <w:r>
        <w:rPr>
          <w:rFonts w:ascii="Times New Roman"/>
          <w:i/>
        </w:rPr>
        <w:t>GAPDH</w:t>
      </w:r>
      <w:r>
        <w:t>) and the NOP2 Nucleolar Protein</w:t>
      </w:r>
      <w:del w:id="143" w:author="Katie Burnham" w:date="2018-11-19T14:23:00Z">
        <w:r w:rsidDel="00FE121A">
          <w:delText xml:space="preserve"> gene</w:delText>
        </w:r>
      </w:del>
      <w:r>
        <w:t xml:space="preserve"> </w:t>
      </w:r>
      <w:ins w:id="144" w:author="Katie Burnham" w:date="2018-11-19T14:23:00Z">
        <w:r w:rsidR="00FE121A">
          <w:t>(</w:t>
        </w:r>
      </w:ins>
      <w:r>
        <w:rPr>
          <w:rFonts w:ascii="Times New Roman"/>
          <w:i/>
        </w:rPr>
        <w:t>NOP2</w:t>
      </w:r>
      <w:ins w:id="145" w:author="Katie Burnham" w:date="2018-11-19T14:23:00Z">
        <w:r w:rsidR="00FE121A">
          <w:rPr>
            <w:rFonts w:ascii="Times New Roman"/>
            <w:i/>
          </w:rPr>
          <w:t>)</w:t>
        </w:r>
        <w:r w:rsidR="00FE121A">
          <w:t xml:space="preserve"> genes</w:t>
        </w:r>
      </w:ins>
      <w:r>
        <w:t xml:space="preserve">, </w:t>
      </w:r>
      <w:del w:id="146" w:author="Katie Burnham" w:date="2018-11-19T14:23:00Z">
        <w:r w:rsidDel="00FE121A">
          <w:delText xml:space="preserve">presenting </w:delText>
        </w:r>
      </w:del>
      <w:ins w:id="147" w:author="Katie Burnham" w:date="2018-11-19T14:23:00Z">
        <w:r w:rsidR="00FE121A">
          <w:t xml:space="preserve">showing </w:t>
        </w:r>
      </w:ins>
      <w:r>
        <w:t>more background reads and</w:t>
      </w:r>
      <w:r>
        <w:rPr>
          <w:spacing w:val="-22"/>
        </w:rPr>
        <w:t xml:space="preserve"> </w:t>
      </w:r>
      <w:r>
        <w:t>less define</w:t>
      </w:r>
      <w:ins w:id="148" w:author="Katie Burnham" w:date="2018-11-19T14:23:00Z">
        <w:r w:rsidR="00FE121A">
          <w:t>d</w:t>
        </w:r>
      </w:ins>
      <w:r>
        <w:t xml:space="preserve"> signal</w:t>
      </w:r>
      <w:ins w:id="149" w:author="Katie Burnham" w:date="2018-11-19T14:23:00Z">
        <w:r w:rsidR="00FE121A">
          <w:t>s</w:t>
        </w:r>
      </w:ins>
      <w:r>
        <w:t xml:space="preserve"> for the tCD4</w:t>
      </w:r>
      <w:r>
        <w:rPr>
          <w:position w:val="9"/>
          <w:sz w:val="18"/>
        </w:rPr>
        <w:t xml:space="preserve">+ </w:t>
      </w:r>
      <w:r>
        <w:t>samples in red (Figure</w:t>
      </w:r>
      <w:r>
        <w:rPr>
          <w:spacing w:val="13"/>
        </w:rPr>
        <w:t xml:space="preserve"> </w:t>
      </w:r>
      <w:hyperlink w:anchor="_bookmark2" w:history="1">
        <w:r>
          <w:t>1.1c).</w:t>
        </w:r>
      </w:hyperlink>
    </w:p>
    <w:p w14:paraId="704808C8" w14:textId="77777777" w:rsidR="0065693B" w:rsidRDefault="00372F18">
      <w:pPr>
        <w:pStyle w:val="BodyText"/>
        <w:spacing w:before="23" w:line="420" w:lineRule="auto"/>
        <w:ind w:left="377" w:right="1341" w:firstLine="566"/>
        <w:jc w:val="both"/>
      </w:pPr>
      <w:r>
        <w:t xml:space="preserve">As part of the QC assessment, the percentage of mitochondrial reads and the fraction of reads in peaks (FRiP) were also investigated (Table </w:t>
      </w:r>
      <w:hyperlink w:anchor="_bookmark3" w:history="1">
        <w:r>
          <w:t>1.2).</w:t>
        </w:r>
      </w:hyperlink>
    </w:p>
    <w:p w14:paraId="1685E103" w14:textId="77777777" w:rsidR="0065693B" w:rsidRDefault="0065693B">
      <w:pPr>
        <w:pStyle w:val="BodyText"/>
        <w:spacing w:before="3"/>
        <w:rPr>
          <w:sz w:val="8"/>
        </w:rPr>
      </w:pPr>
    </w:p>
    <w:tbl>
      <w:tblPr>
        <w:tblW w:w="0" w:type="auto"/>
        <w:tblInd w:w="1594" w:type="dxa"/>
        <w:tblLayout w:type="fixed"/>
        <w:tblCellMar>
          <w:left w:w="0" w:type="dxa"/>
          <w:right w:w="0" w:type="dxa"/>
        </w:tblCellMar>
        <w:tblLook w:val="01E0" w:firstRow="1" w:lastRow="1" w:firstColumn="1" w:lastColumn="1" w:noHBand="0" w:noVBand="0"/>
      </w:tblPr>
      <w:tblGrid>
        <w:gridCol w:w="1392"/>
        <w:gridCol w:w="1544"/>
        <w:gridCol w:w="3071"/>
      </w:tblGrid>
      <w:tr w:rsidR="0065693B" w14:paraId="1B276540" w14:textId="77777777">
        <w:trPr>
          <w:trHeight w:val="394"/>
        </w:trPr>
        <w:tc>
          <w:tcPr>
            <w:tcW w:w="1392" w:type="dxa"/>
            <w:tcBorders>
              <w:top w:val="single" w:sz="8" w:space="0" w:color="000000"/>
              <w:bottom w:val="single" w:sz="6" w:space="0" w:color="000000"/>
            </w:tcBorders>
          </w:tcPr>
          <w:p w14:paraId="2915E969" w14:textId="77777777" w:rsidR="0065693B" w:rsidRDefault="00372F18">
            <w:pPr>
              <w:pStyle w:val="TableParagraph"/>
              <w:spacing w:before="48"/>
              <w:ind w:left="224"/>
              <w:rPr>
                <w:sz w:val="24"/>
              </w:rPr>
            </w:pPr>
            <w:r>
              <w:rPr>
                <w:w w:val="105"/>
                <w:sz w:val="24"/>
              </w:rPr>
              <w:t>Sample</w:t>
            </w:r>
          </w:p>
        </w:tc>
        <w:tc>
          <w:tcPr>
            <w:tcW w:w="1544" w:type="dxa"/>
            <w:tcBorders>
              <w:top w:val="single" w:sz="8" w:space="0" w:color="000000"/>
              <w:bottom w:val="single" w:sz="6" w:space="0" w:color="000000"/>
            </w:tcBorders>
          </w:tcPr>
          <w:p w14:paraId="48A83943" w14:textId="77777777" w:rsidR="0065693B" w:rsidRDefault="00372F18">
            <w:pPr>
              <w:pStyle w:val="TableParagraph"/>
              <w:spacing w:before="48"/>
              <w:ind w:left="91" w:right="90"/>
              <w:jc w:val="center"/>
              <w:rPr>
                <w:sz w:val="24"/>
              </w:rPr>
            </w:pPr>
            <w:r>
              <w:rPr>
                <w:w w:val="105"/>
                <w:sz w:val="24"/>
              </w:rPr>
              <w:t>% MT reads</w:t>
            </w:r>
          </w:p>
        </w:tc>
        <w:tc>
          <w:tcPr>
            <w:tcW w:w="3071" w:type="dxa"/>
            <w:tcBorders>
              <w:top w:val="single" w:sz="8" w:space="0" w:color="000000"/>
              <w:bottom w:val="single" w:sz="6" w:space="0" w:color="000000"/>
            </w:tcBorders>
          </w:tcPr>
          <w:p w14:paraId="78A98A31" w14:textId="77777777" w:rsidR="0065693B" w:rsidRDefault="00372F18">
            <w:pPr>
              <w:pStyle w:val="TableParagraph"/>
              <w:spacing w:before="48"/>
              <w:ind w:left="82" w:right="80"/>
              <w:jc w:val="center"/>
              <w:rPr>
                <w:sz w:val="24"/>
              </w:rPr>
            </w:pPr>
            <w:r>
              <w:rPr>
                <w:w w:val="105"/>
                <w:sz w:val="24"/>
              </w:rPr>
              <w:t>Fraction of reads in peaks</w:t>
            </w:r>
          </w:p>
        </w:tc>
      </w:tr>
      <w:tr w:rsidR="0065693B" w14:paraId="60D4E7B5" w14:textId="77777777">
        <w:trPr>
          <w:trHeight w:val="36"/>
        </w:trPr>
        <w:tc>
          <w:tcPr>
            <w:tcW w:w="1392" w:type="dxa"/>
            <w:tcBorders>
              <w:top w:val="single" w:sz="6" w:space="0" w:color="000000"/>
              <w:bottom w:val="single" w:sz="6" w:space="0" w:color="000000"/>
            </w:tcBorders>
          </w:tcPr>
          <w:p w14:paraId="51640E02" w14:textId="77777777" w:rsidR="0065693B" w:rsidRDefault="0065693B">
            <w:pPr>
              <w:pStyle w:val="TableParagraph"/>
              <w:rPr>
                <w:rFonts w:ascii="Times New Roman"/>
                <w:sz w:val="2"/>
              </w:rPr>
            </w:pPr>
          </w:p>
        </w:tc>
        <w:tc>
          <w:tcPr>
            <w:tcW w:w="1544" w:type="dxa"/>
            <w:tcBorders>
              <w:top w:val="single" w:sz="6" w:space="0" w:color="000000"/>
              <w:bottom w:val="single" w:sz="6" w:space="0" w:color="000000"/>
            </w:tcBorders>
          </w:tcPr>
          <w:p w14:paraId="067A40B1" w14:textId="77777777" w:rsidR="0065693B" w:rsidRDefault="0065693B">
            <w:pPr>
              <w:pStyle w:val="TableParagraph"/>
              <w:rPr>
                <w:rFonts w:ascii="Times New Roman"/>
                <w:sz w:val="2"/>
              </w:rPr>
            </w:pPr>
          </w:p>
        </w:tc>
        <w:tc>
          <w:tcPr>
            <w:tcW w:w="3071" w:type="dxa"/>
            <w:tcBorders>
              <w:top w:val="single" w:sz="6" w:space="0" w:color="000000"/>
              <w:bottom w:val="single" w:sz="6" w:space="0" w:color="000000"/>
            </w:tcBorders>
          </w:tcPr>
          <w:p w14:paraId="1B10713D" w14:textId="77777777" w:rsidR="0065693B" w:rsidRDefault="0065693B">
            <w:pPr>
              <w:pStyle w:val="TableParagraph"/>
              <w:rPr>
                <w:rFonts w:ascii="Times New Roman"/>
                <w:sz w:val="2"/>
              </w:rPr>
            </w:pPr>
          </w:p>
        </w:tc>
      </w:tr>
      <w:tr w:rsidR="0065693B" w14:paraId="13C30AFB" w14:textId="77777777">
        <w:trPr>
          <w:trHeight w:val="333"/>
        </w:trPr>
        <w:tc>
          <w:tcPr>
            <w:tcW w:w="1392" w:type="dxa"/>
            <w:tcBorders>
              <w:top w:val="single" w:sz="6" w:space="0" w:color="000000"/>
            </w:tcBorders>
          </w:tcPr>
          <w:p w14:paraId="62C9ED95" w14:textId="77777777" w:rsidR="0065693B" w:rsidRDefault="00372F18">
            <w:pPr>
              <w:pStyle w:val="TableParagraph"/>
              <w:spacing w:before="47" w:line="266" w:lineRule="exact"/>
              <w:ind w:right="182"/>
              <w:jc w:val="right"/>
              <w:rPr>
                <w:sz w:val="24"/>
              </w:rPr>
            </w:pPr>
            <w:r>
              <w:rPr>
                <w:w w:val="105"/>
                <w:sz w:val="24"/>
              </w:rPr>
              <w:t>CTL1 CD4</w:t>
            </w:r>
          </w:p>
        </w:tc>
        <w:tc>
          <w:tcPr>
            <w:tcW w:w="1544" w:type="dxa"/>
            <w:tcBorders>
              <w:top w:val="single" w:sz="6" w:space="0" w:color="000000"/>
            </w:tcBorders>
          </w:tcPr>
          <w:p w14:paraId="77AC5D5E" w14:textId="77777777" w:rsidR="0065693B" w:rsidRDefault="00372F18">
            <w:pPr>
              <w:pStyle w:val="TableParagraph"/>
              <w:spacing w:before="47" w:line="266" w:lineRule="exact"/>
              <w:ind w:left="91" w:right="90"/>
              <w:jc w:val="center"/>
              <w:rPr>
                <w:sz w:val="24"/>
              </w:rPr>
            </w:pPr>
            <w:r>
              <w:rPr>
                <w:w w:val="105"/>
                <w:sz w:val="24"/>
              </w:rPr>
              <w:t>14.9</w:t>
            </w:r>
          </w:p>
        </w:tc>
        <w:tc>
          <w:tcPr>
            <w:tcW w:w="3071" w:type="dxa"/>
            <w:tcBorders>
              <w:top w:val="single" w:sz="6" w:space="0" w:color="000000"/>
            </w:tcBorders>
          </w:tcPr>
          <w:p w14:paraId="2A86E319" w14:textId="77777777" w:rsidR="0065693B" w:rsidRDefault="00372F18">
            <w:pPr>
              <w:pStyle w:val="TableParagraph"/>
              <w:spacing w:before="47" w:line="266" w:lineRule="exact"/>
              <w:ind w:left="82" w:right="79"/>
              <w:jc w:val="center"/>
              <w:rPr>
                <w:sz w:val="24"/>
              </w:rPr>
            </w:pPr>
            <w:r>
              <w:rPr>
                <w:sz w:val="24"/>
              </w:rPr>
              <w:t>9.8</w:t>
            </w:r>
          </w:p>
        </w:tc>
      </w:tr>
      <w:tr w:rsidR="0065693B" w14:paraId="1C04BC2B" w14:textId="77777777">
        <w:trPr>
          <w:trHeight w:val="288"/>
        </w:trPr>
        <w:tc>
          <w:tcPr>
            <w:tcW w:w="1392" w:type="dxa"/>
          </w:tcPr>
          <w:p w14:paraId="3C88EAF1" w14:textId="77777777" w:rsidR="0065693B" w:rsidRDefault="00372F18">
            <w:pPr>
              <w:pStyle w:val="TableParagraph"/>
              <w:spacing w:before="3" w:line="266" w:lineRule="exact"/>
              <w:ind w:right="182"/>
              <w:jc w:val="right"/>
              <w:rPr>
                <w:sz w:val="24"/>
              </w:rPr>
            </w:pPr>
            <w:r>
              <w:rPr>
                <w:w w:val="105"/>
                <w:sz w:val="24"/>
              </w:rPr>
              <w:t>CTL2 CD4</w:t>
            </w:r>
          </w:p>
        </w:tc>
        <w:tc>
          <w:tcPr>
            <w:tcW w:w="1544" w:type="dxa"/>
          </w:tcPr>
          <w:p w14:paraId="6BA9FC62" w14:textId="77777777" w:rsidR="0065693B" w:rsidRDefault="00372F18">
            <w:pPr>
              <w:pStyle w:val="TableParagraph"/>
              <w:spacing w:before="3" w:line="266" w:lineRule="exact"/>
              <w:ind w:left="91" w:right="90"/>
              <w:jc w:val="center"/>
              <w:rPr>
                <w:sz w:val="24"/>
              </w:rPr>
            </w:pPr>
            <w:r>
              <w:rPr>
                <w:sz w:val="24"/>
              </w:rPr>
              <w:t>30.5</w:t>
            </w:r>
          </w:p>
        </w:tc>
        <w:tc>
          <w:tcPr>
            <w:tcW w:w="3071" w:type="dxa"/>
          </w:tcPr>
          <w:p w14:paraId="73443DD3" w14:textId="77777777" w:rsidR="0065693B" w:rsidRDefault="00372F18">
            <w:pPr>
              <w:pStyle w:val="TableParagraph"/>
              <w:spacing w:before="3" w:line="266" w:lineRule="exact"/>
              <w:ind w:left="82" w:right="79"/>
              <w:jc w:val="center"/>
              <w:rPr>
                <w:sz w:val="24"/>
              </w:rPr>
            </w:pPr>
            <w:r>
              <w:rPr>
                <w:w w:val="110"/>
                <w:sz w:val="24"/>
              </w:rPr>
              <w:t>11.2</w:t>
            </w:r>
          </w:p>
        </w:tc>
      </w:tr>
      <w:tr w:rsidR="0065693B" w14:paraId="56D367DF" w14:textId="77777777">
        <w:trPr>
          <w:trHeight w:val="288"/>
        </w:trPr>
        <w:tc>
          <w:tcPr>
            <w:tcW w:w="1392" w:type="dxa"/>
          </w:tcPr>
          <w:p w14:paraId="7CB3827A" w14:textId="77777777" w:rsidR="0065693B" w:rsidRDefault="00372F18">
            <w:pPr>
              <w:pStyle w:val="TableParagraph"/>
              <w:spacing w:before="3" w:line="266" w:lineRule="exact"/>
              <w:ind w:right="182"/>
              <w:jc w:val="right"/>
              <w:rPr>
                <w:sz w:val="24"/>
              </w:rPr>
            </w:pPr>
            <w:r>
              <w:rPr>
                <w:w w:val="105"/>
                <w:sz w:val="24"/>
              </w:rPr>
              <w:t>CTL3 CD4</w:t>
            </w:r>
          </w:p>
        </w:tc>
        <w:tc>
          <w:tcPr>
            <w:tcW w:w="1544" w:type="dxa"/>
          </w:tcPr>
          <w:p w14:paraId="0DA17FC1" w14:textId="77777777" w:rsidR="0065693B" w:rsidRDefault="00372F18">
            <w:pPr>
              <w:pStyle w:val="TableParagraph"/>
              <w:spacing w:before="3" w:line="266" w:lineRule="exact"/>
              <w:ind w:left="91" w:right="90"/>
              <w:jc w:val="center"/>
              <w:rPr>
                <w:sz w:val="24"/>
              </w:rPr>
            </w:pPr>
            <w:r>
              <w:rPr>
                <w:sz w:val="24"/>
              </w:rPr>
              <w:t>28.8</w:t>
            </w:r>
          </w:p>
        </w:tc>
        <w:tc>
          <w:tcPr>
            <w:tcW w:w="3071" w:type="dxa"/>
          </w:tcPr>
          <w:p w14:paraId="07AEC54A" w14:textId="77777777" w:rsidR="0065693B" w:rsidRDefault="00372F18">
            <w:pPr>
              <w:pStyle w:val="TableParagraph"/>
              <w:spacing w:before="3" w:line="266" w:lineRule="exact"/>
              <w:ind w:left="82" w:right="79"/>
              <w:jc w:val="center"/>
              <w:rPr>
                <w:sz w:val="24"/>
              </w:rPr>
            </w:pPr>
            <w:r>
              <w:rPr>
                <w:w w:val="110"/>
                <w:sz w:val="24"/>
              </w:rPr>
              <w:t>11.6</w:t>
            </w:r>
          </w:p>
        </w:tc>
      </w:tr>
      <w:tr w:rsidR="0065693B" w14:paraId="19106782" w14:textId="77777777">
        <w:trPr>
          <w:trHeight w:val="288"/>
        </w:trPr>
        <w:tc>
          <w:tcPr>
            <w:tcW w:w="1392" w:type="dxa"/>
          </w:tcPr>
          <w:p w14:paraId="0744B480" w14:textId="77777777" w:rsidR="0065693B" w:rsidRDefault="00372F18">
            <w:pPr>
              <w:pStyle w:val="TableParagraph"/>
              <w:spacing w:before="3" w:line="266" w:lineRule="exact"/>
              <w:ind w:right="117"/>
              <w:jc w:val="right"/>
              <w:rPr>
                <w:sz w:val="24"/>
              </w:rPr>
            </w:pPr>
            <w:r>
              <w:rPr>
                <w:w w:val="110"/>
                <w:sz w:val="24"/>
              </w:rPr>
              <w:t>CTL1</w:t>
            </w:r>
            <w:r>
              <w:rPr>
                <w:spacing w:val="-27"/>
                <w:w w:val="110"/>
                <w:sz w:val="24"/>
              </w:rPr>
              <w:t xml:space="preserve"> </w:t>
            </w:r>
            <w:r>
              <w:rPr>
                <w:w w:val="110"/>
                <w:sz w:val="24"/>
              </w:rPr>
              <w:t>CD14</w:t>
            </w:r>
          </w:p>
        </w:tc>
        <w:tc>
          <w:tcPr>
            <w:tcW w:w="1544" w:type="dxa"/>
          </w:tcPr>
          <w:p w14:paraId="71CD47D9" w14:textId="77777777" w:rsidR="0065693B" w:rsidRDefault="00372F18">
            <w:pPr>
              <w:pStyle w:val="TableParagraph"/>
              <w:spacing w:before="3" w:line="266" w:lineRule="exact"/>
              <w:ind w:left="91" w:right="90"/>
              <w:jc w:val="center"/>
              <w:rPr>
                <w:sz w:val="24"/>
              </w:rPr>
            </w:pPr>
            <w:r>
              <w:rPr>
                <w:sz w:val="24"/>
              </w:rPr>
              <w:t>43.3</w:t>
            </w:r>
          </w:p>
        </w:tc>
        <w:tc>
          <w:tcPr>
            <w:tcW w:w="3071" w:type="dxa"/>
          </w:tcPr>
          <w:p w14:paraId="6B4A3642" w14:textId="77777777" w:rsidR="0065693B" w:rsidRDefault="00372F18">
            <w:pPr>
              <w:pStyle w:val="TableParagraph"/>
              <w:spacing w:before="3" w:line="266" w:lineRule="exact"/>
              <w:ind w:left="82" w:right="79"/>
              <w:jc w:val="center"/>
              <w:rPr>
                <w:sz w:val="24"/>
              </w:rPr>
            </w:pPr>
            <w:r>
              <w:rPr>
                <w:sz w:val="24"/>
              </w:rPr>
              <w:t>32.2</w:t>
            </w:r>
          </w:p>
        </w:tc>
      </w:tr>
      <w:tr w:rsidR="0065693B" w14:paraId="338FE918" w14:textId="77777777">
        <w:trPr>
          <w:trHeight w:val="288"/>
        </w:trPr>
        <w:tc>
          <w:tcPr>
            <w:tcW w:w="1392" w:type="dxa"/>
          </w:tcPr>
          <w:p w14:paraId="255F9E80" w14:textId="77777777" w:rsidR="0065693B" w:rsidRDefault="00372F18">
            <w:pPr>
              <w:pStyle w:val="TableParagraph"/>
              <w:spacing w:before="3" w:line="266" w:lineRule="exact"/>
              <w:ind w:right="117"/>
              <w:jc w:val="right"/>
              <w:rPr>
                <w:sz w:val="24"/>
              </w:rPr>
            </w:pPr>
            <w:r>
              <w:rPr>
                <w:w w:val="105"/>
                <w:sz w:val="24"/>
              </w:rPr>
              <w:t>CTL2 CD14</w:t>
            </w:r>
          </w:p>
        </w:tc>
        <w:tc>
          <w:tcPr>
            <w:tcW w:w="1544" w:type="dxa"/>
          </w:tcPr>
          <w:p w14:paraId="605057C9" w14:textId="77777777" w:rsidR="0065693B" w:rsidRDefault="00372F18">
            <w:pPr>
              <w:pStyle w:val="TableParagraph"/>
              <w:spacing w:before="3" w:line="266" w:lineRule="exact"/>
              <w:ind w:left="91" w:right="90"/>
              <w:jc w:val="center"/>
              <w:rPr>
                <w:sz w:val="24"/>
              </w:rPr>
            </w:pPr>
            <w:r>
              <w:rPr>
                <w:sz w:val="24"/>
              </w:rPr>
              <w:t>36.8</w:t>
            </w:r>
          </w:p>
        </w:tc>
        <w:tc>
          <w:tcPr>
            <w:tcW w:w="3071" w:type="dxa"/>
          </w:tcPr>
          <w:p w14:paraId="05449835" w14:textId="77777777" w:rsidR="0065693B" w:rsidRDefault="00372F18">
            <w:pPr>
              <w:pStyle w:val="TableParagraph"/>
              <w:spacing w:before="3" w:line="266" w:lineRule="exact"/>
              <w:ind w:left="82" w:right="79"/>
              <w:jc w:val="center"/>
              <w:rPr>
                <w:sz w:val="24"/>
              </w:rPr>
            </w:pPr>
            <w:r>
              <w:rPr>
                <w:sz w:val="24"/>
              </w:rPr>
              <w:t>57.0</w:t>
            </w:r>
          </w:p>
        </w:tc>
      </w:tr>
      <w:tr w:rsidR="0065693B" w14:paraId="5D219053" w14:textId="77777777">
        <w:trPr>
          <w:trHeight w:val="350"/>
        </w:trPr>
        <w:tc>
          <w:tcPr>
            <w:tcW w:w="1392" w:type="dxa"/>
            <w:tcBorders>
              <w:bottom w:val="single" w:sz="8" w:space="0" w:color="000000"/>
            </w:tcBorders>
          </w:tcPr>
          <w:p w14:paraId="32EE0E45" w14:textId="77777777" w:rsidR="0065693B" w:rsidRDefault="00372F18">
            <w:pPr>
              <w:pStyle w:val="TableParagraph"/>
              <w:spacing w:before="3"/>
              <w:ind w:right="117"/>
              <w:jc w:val="right"/>
              <w:rPr>
                <w:sz w:val="24"/>
              </w:rPr>
            </w:pPr>
            <w:r>
              <w:rPr>
                <w:w w:val="105"/>
                <w:sz w:val="24"/>
              </w:rPr>
              <w:t>CTL3 CD14</w:t>
            </w:r>
          </w:p>
        </w:tc>
        <w:tc>
          <w:tcPr>
            <w:tcW w:w="1544" w:type="dxa"/>
            <w:tcBorders>
              <w:bottom w:val="single" w:sz="8" w:space="0" w:color="000000"/>
            </w:tcBorders>
          </w:tcPr>
          <w:p w14:paraId="71A62AA8" w14:textId="77777777" w:rsidR="0065693B" w:rsidRDefault="00372F18">
            <w:pPr>
              <w:pStyle w:val="TableParagraph"/>
              <w:spacing w:before="3"/>
              <w:ind w:left="91" w:right="90"/>
              <w:jc w:val="center"/>
              <w:rPr>
                <w:sz w:val="24"/>
              </w:rPr>
            </w:pPr>
            <w:r>
              <w:rPr>
                <w:sz w:val="24"/>
              </w:rPr>
              <w:t>37.6</w:t>
            </w:r>
          </w:p>
        </w:tc>
        <w:tc>
          <w:tcPr>
            <w:tcW w:w="3071" w:type="dxa"/>
            <w:tcBorders>
              <w:bottom w:val="single" w:sz="8" w:space="0" w:color="000000"/>
            </w:tcBorders>
          </w:tcPr>
          <w:p w14:paraId="0EBF54B6" w14:textId="77777777" w:rsidR="0065693B" w:rsidRDefault="00372F18">
            <w:pPr>
              <w:pStyle w:val="TableParagraph"/>
              <w:spacing w:before="3"/>
              <w:ind w:left="82" w:right="79"/>
              <w:jc w:val="center"/>
              <w:rPr>
                <w:sz w:val="24"/>
              </w:rPr>
            </w:pPr>
            <w:r>
              <w:rPr>
                <w:sz w:val="24"/>
              </w:rPr>
              <w:t>49.9</w:t>
            </w:r>
          </w:p>
        </w:tc>
      </w:tr>
    </w:tbl>
    <w:p w14:paraId="6BAAA18F" w14:textId="77777777" w:rsidR="0065693B" w:rsidRDefault="0065693B">
      <w:pPr>
        <w:pStyle w:val="BodyText"/>
        <w:spacing w:before="2"/>
        <w:rPr>
          <w:sz w:val="26"/>
        </w:rPr>
      </w:pPr>
    </w:p>
    <w:p w14:paraId="0C04C9E3" w14:textId="77777777" w:rsidR="0065693B" w:rsidRDefault="00372F18">
      <w:pPr>
        <w:spacing w:line="259" w:lineRule="auto"/>
        <w:ind w:left="377" w:right="1341"/>
        <w:jc w:val="both"/>
      </w:pPr>
      <w:r>
        <w:rPr>
          <w:spacing w:val="-4"/>
        </w:rPr>
        <w:t xml:space="preserve">Table </w:t>
      </w:r>
      <w:r>
        <w:t xml:space="preserve">1.2: </w:t>
      </w:r>
      <w:r>
        <w:rPr>
          <w:spacing w:val="-7"/>
        </w:rPr>
        <w:t xml:space="preserve">ATAC-seq </w:t>
      </w:r>
      <w:r>
        <w:t xml:space="preserve">percentage of MT reads and fraction of reads in called peaks (FRiP). The percentage of MT reads was calculated over the total number of sequencing reads (before filtering). FRiP was calculated as the proportion </w:t>
      </w:r>
      <w:ins w:id="150" w:author="Katie Burnham" w:date="2018-11-19T15:23:00Z">
        <w:r w:rsidR="006D7E2D">
          <w:t xml:space="preserve">of </w:t>
        </w:r>
      </w:ins>
      <w:r>
        <w:rPr>
          <w:spacing w:val="-7"/>
        </w:rPr>
        <w:t xml:space="preserve">ATAC-seq </w:t>
      </w:r>
      <w:r>
        <w:t>fragments overlapping significant peaks with standard filtering for all the samples</w:t>
      </w:r>
      <w:r>
        <w:rPr>
          <w:spacing w:val="-3"/>
        </w:rPr>
        <w:t xml:space="preserve"> </w:t>
      </w:r>
      <w:r>
        <w:t>(FDR</w:t>
      </w:r>
      <w:r>
        <w:rPr>
          <w:rFonts w:ascii="Arial"/>
          <w:i/>
        </w:rPr>
        <w:t>&lt;</w:t>
      </w:r>
      <w:r>
        <w:t>0.01).</w:t>
      </w:r>
    </w:p>
    <w:p w14:paraId="2EC1C256" w14:textId="77777777" w:rsidR="0065693B" w:rsidRDefault="0065693B">
      <w:pPr>
        <w:pStyle w:val="BodyText"/>
        <w:rPr>
          <w:sz w:val="26"/>
        </w:rPr>
      </w:pPr>
    </w:p>
    <w:p w14:paraId="5A4931E9" w14:textId="77777777" w:rsidR="0065693B" w:rsidRDefault="0065693B">
      <w:pPr>
        <w:pStyle w:val="BodyText"/>
        <w:spacing w:before="6"/>
        <w:rPr>
          <w:sz w:val="23"/>
        </w:rPr>
      </w:pPr>
    </w:p>
    <w:p w14:paraId="450C9B39" w14:textId="77777777" w:rsidR="0065693B" w:rsidRDefault="00372F18">
      <w:pPr>
        <w:pStyle w:val="BodyText"/>
        <w:spacing w:line="478" w:lineRule="exact"/>
        <w:ind w:left="377" w:right="1341" w:firstLine="566"/>
        <w:jc w:val="both"/>
      </w:pPr>
      <w:r>
        <w:t xml:space="preserve">FRiP score is an alternative </w:t>
      </w:r>
      <w:del w:id="151" w:author="Katie Burnham" w:date="2018-11-19T14:25:00Z">
        <w:r w:rsidDel="00FE121A">
          <w:rPr>
            <w:spacing w:val="-3"/>
          </w:rPr>
          <w:delText xml:space="preserve">way </w:delText>
        </w:r>
      </w:del>
      <w:r>
        <w:t xml:space="preserve">to TSS </w:t>
      </w:r>
      <w:del w:id="152" w:author="Katie Burnham" w:date="2018-11-19T14:25:00Z">
        <w:r w:rsidDel="00FE121A">
          <w:delText>of</w:delText>
        </w:r>
      </w:del>
      <w:ins w:id="153" w:author="Katie Burnham" w:date="2018-11-19T14:25:00Z">
        <w:r w:rsidR="00FE121A">
          <w:t>for</w:t>
        </w:r>
      </w:ins>
      <w:r>
        <w:t xml:space="preserve"> assessing the background signal in di</w:t>
      </w:r>
      <w:r>
        <w:rPr>
          <w:rFonts w:ascii="Trebuchet MS"/>
        </w:rPr>
        <w:t>ff</w:t>
      </w:r>
      <w:r>
        <w:t xml:space="preserve">erent types of assays that are based on peak calling, including </w:t>
      </w:r>
      <w:r>
        <w:rPr>
          <w:spacing w:val="-5"/>
        </w:rPr>
        <w:t xml:space="preserve">ChIP- </w:t>
      </w:r>
      <w:r>
        <w:t xml:space="preserve">seq. </w:t>
      </w:r>
      <w:r>
        <w:rPr>
          <w:spacing w:val="-3"/>
        </w:rPr>
        <w:t xml:space="preserve">Positive </w:t>
      </w:r>
      <w:r>
        <w:t>correlation between the TSS fold-change enrichment and FRiP was observed</w:t>
      </w:r>
      <w:r>
        <w:rPr>
          <w:spacing w:val="-14"/>
        </w:rPr>
        <w:t xml:space="preserve"> </w:t>
      </w:r>
      <w:r>
        <w:t>(data</w:t>
      </w:r>
      <w:r>
        <w:rPr>
          <w:spacing w:val="-14"/>
        </w:rPr>
        <w:t xml:space="preserve"> </w:t>
      </w:r>
      <w:r>
        <w:t>not</w:t>
      </w:r>
      <w:r>
        <w:rPr>
          <w:spacing w:val="-14"/>
        </w:rPr>
        <w:t xml:space="preserve"> </w:t>
      </w:r>
      <w:r>
        <w:t>shown),</w:t>
      </w:r>
      <w:r>
        <w:rPr>
          <w:spacing w:val="-11"/>
        </w:rPr>
        <w:t xml:space="preserve"> </w:t>
      </w:r>
      <w:del w:id="154" w:author="Katie Burnham" w:date="2018-11-19T14:25:00Z">
        <w:r w:rsidDel="00FE121A">
          <w:delText>being</w:delText>
        </w:r>
        <w:r w:rsidDel="00FE121A">
          <w:rPr>
            <w:spacing w:val="-13"/>
          </w:rPr>
          <w:delText xml:space="preserve"> </w:delText>
        </w:r>
      </w:del>
      <w:ins w:id="155" w:author="Katie Burnham" w:date="2018-11-19T14:25:00Z">
        <w:r w:rsidR="00FE121A">
          <w:t>suggesting</w:t>
        </w:r>
        <w:r w:rsidR="00FE121A">
          <w:rPr>
            <w:spacing w:val="-13"/>
          </w:rPr>
          <w:t xml:space="preserve"> </w:t>
        </w:r>
      </w:ins>
      <w:r>
        <w:t>both</w:t>
      </w:r>
      <w:ins w:id="156" w:author="Katie Burnham" w:date="2018-11-19T14:25:00Z">
        <w:r w:rsidR="00FE121A">
          <w:t xml:space="preserve"> are</w:t>
        </w:r>
      </w:ins>
      <w:r>
        <w:rPr>
          <w:spacing w:val="-14"/>
        </w:rPr>
        <w:t xml:space="preserve"> </w:t>
      </w:r>
      <w:r>
        <w:t>appropriate</w:t>
      </w:r>
      <w:r>
        <w:rPr>
          <w:spacing w:val="-14"/>
        </w:rPr>
        <w:t xml:space="preserve"> </w:t>
      </w:r>
      <w:r>
        <w:t>inter-dependent</w:t>
      </w:r>
      <w:r>
        <w:rPr>
          <w:spacing w:val="-14"/>
        </w:rPr>
        <w:t xml:space="preserve"> </w:t>
      </w:r>
      <w:r>
        <w:t>QC</w:t>
      </w:r>
      <w:r>
        <w:rPr>
          <w:spacing w:val="-13"/>
        </w:rPr>
        <w:t xml:space="preserve"> </w:t>
      </w:r>
      <w:r>
        <w:t>measures to evaluate sample noise. The MT content ranged between 14.9-43.3%</w:t>
      </w:r>
      <w:ins w:id="157" w:author="Katie Burnham" w:date="2018-11-19T14:29:00Z">
        <w:r w:rsidR="00FE121A">
          <w:t>,</w:t>
        </w:r>
      </w:ins>
      <w:r>
        <w:t xml:space="preserve"> </w:t>
      </w:r>
      <w:del w:id="158" w:author="Katie Burnham" w:date="2018-11-19T14:29:00Z">
        <w:r w:rsidDel="00FE121A">
          <w:delText xml:space="preserve">and, </w:delText>
        </w:r>
      </w:del>
      <w:del w:id="159" w:author="Katie Burnham" w:date="2018-11-19T14:28:00Z">
        <w:r w:rsidDel="00FE121A">
          <w:delText>a</w:delText>
        </w:r>
      </w:del>
      <w:del w:id="160" w:author="Katie Burnham" w:date="2018-11-19T14:29:00Z">
        <w:r w:rsidDel="00FE121A">
          <w:delText xml:space="preserve">like FRiP and TSS, </w:delText>
        </w:r>
      </w:del>
      <w:del w:id="161" w:author="Katie Burnham" w:date="2018-11-19T14:30:00Z">
        <w:r w:rsidDel="00400BEB">
          <w:delText>it</w:delText>
        </w:r>
      </w:del>
      <w:r>
        <w:t xml:space="preserve"> was higher in CD14</w:t>
      </w:r>
      <w:r>
        <w:rPr>
          <w:position w:val="9"/>
          <w:sz w:val="18"/>
        </w:rPr>
        <w:t xml:space="preserve">+ </w:t>
      </w:r>
      <w:r>
        <w:t>than in tCD4</w:t>
      </w:r>
      <w:r>
        <w:rPr>
          <w:position w:val="9"/>
          <w:sz w:val="18"/>
        </w:rPr>
        <w:t xml:space="preserve">+ </w:t>
      </w:r>
      <w:del w:id="162" w:author="Katie Burnham" w:date="2018-11-19T14:28:00Z">
        <w:r w:rsidDel="00FE121A">
          <w:delText xml:space="preserve">and </w:delText>
        </w:r>
      </w:del>
      <w:ins w:id="163" w:author="Katie Burnham" w:date="2018-11-19T14:30:00Z">
        <w:r w:rsidR="00400BEB">
          <w:t>and</w:t>
        </w:r>
      </w:ins>
      <w:ins w:id="164" w:author="Katie Burnham" w:date="2018-11-19T14:28:00Z">
        <w:r w:rsidR="00FE121A">
          <w:t xml:space="preserve"> was </w:t>
        </w:r>
      </w:ins>
      <w:r>
        <w:t xml:space="preserve">not directly related with any of the other QC measurements. Therefore, MT reads in this range did not appear to reflect </w:t>
      </w:r>
      <w:del w:id="165" w:author="Katie Burnham" w:date="2018-11-19T14:28:00Z">
        <w:r w:rsidDel="00FE121A">
          <w:delText xml:space="preserve">in </w:delText>
        </w:r>
      </w:del>
      <w:r>
        <w:t>the sample</w:t>
      </w:r>
      <w:del w:id="166" w:author="Katie Burnham" w:date="2018-11-19T14:28:00Z">
        <w:r w:rsidDel="00FE121A">
          <w:delText>s</w:delText>
        </w:r>
      </w:del>
      <w:r>
        <w:t xml:space="preserve"> quality and the main inconvenience related to the need </w:t>
      </w:r>
      <w:del w:id="167" w:author="Katie Burnham" w:date="2018-11-19T14:30:00Z">
        <w:r w:rsidDel="00400BEB">
          <w:delText>of</w:delText>
        </w:r>
      </w:del>
      <w:ins w:id="168" w:author="Katie Burnham" w:date="2018-11-19T14:30:00Z">
        <w:r w:rsidR="00400BEB">
          <w:t>for</w:t>
        </w:r>
      </w:ins>
      <w:r>
        <w:t xml:space="preserve"> deeper sequencing to achieve the desired number of no</w:t>
      </w:r>
      <w:ins w:id="169" w:author="Katie Burnham" w:date="2018-11-19T14:30:00Z">
        <w:r w:rsidR="00400BEB">
          <w:t>n-</w:t>
        </w:r>
      </w:ins>
      <w:del w:id="170" w:author="Katie Burnham" w:date="2018-11-19T14:30:00Z">
        <w:r w:rsidDel="00400BEB">
          <w:delText xml:space="preserve"> </w:delText>
        </w:r>
      </w:del>
      <w:r>
        <w:t>MT reads for downstream</w:t>
      </w:r>
      <w:r>
        <w:rPr>
          <w:spacing w:val="5"/>
        </w:rPr>
        <w:t xml:space="preserve"> </w:t>
      </w:r>
      <w:r>
        <w:t>analysis.</w:t>
      </w:r>
    </w:p>
    <w:p w14:paraId="0FABC2E9" w14:textId="77777777" w:rsidR="0065693B" w:rsidRDefault="0065693B">
      <w:pPr>
        <w:spacing w:line="478" w:lineRule="exact"/>
        <w:jc w:val="both"/>
        <w:sectPr w:rsidR="0065693B">
          <w:pgSz w:w="11910" w:h="16840"/>
          <w:pgMar w:top="1660" w:right="0" w:bottom="800" w:left="1680" w:header="1231" w:footer="615" w:gutter="0"/>
          <w:cols w:space="720"/>
        </w:sectPr>
      </w:pPr>
    </w:p>
    <w:p w14:paraId="4B611905" w14:textId="77777777" w:rsidR="0065693B" w:rsidRDefault="0065693B">
      <w:pPr>
        <w:pStyle w:val="BodyText"/>
        <w:spacing w:before="10"/>
      </w:pPr>
    </w:p>
    <w:p w14:paraId="6709AD61" w14:textId="77777777" w:rsidR="0065693B" w:rsidRDefault="00372F18">
      <w:pPr>
        <w:pStyle w:val="BodyText"/>
        <w:spacing w:before="100" w:line="420" w:lineRule="auto"/>
        <w:ind w:left="377" w:right="1341" w:firstLine="566"/>
        <w:jc w:val="both"/>
      </w:pPr>
      <w:r>
        <w:t xml:space="preserve">In </w:t>
      </w:r>
      <w:r>
        <w:rPr>
          <w:spacing w:val="-3"/>
        </w:rPr>
        <w:t xml:space="preserve">summary, </w:t>
      </w:r>
      <w:r>
        <w:t xml:space="preserve">both TSS and FRiP </w:t>
      </w:r>
      <w:del w:id="171" w:author="Katie Burnham" w:date="2018-11-19T14:32:00Z">
        <w:r w:rsidDel="00400BEB">
          <w:delText>appeared as</w:delText>
        </w:r>
      </w:del>
      <w:ins w:id="172" w:author="Katie Burnham" w:date="2018-11-19T14:32:00Z">
        <w:r w:rsidR="00400BEB">
          <w:t>are</w:t>
        </w:r>
      </w:ins>
      <w:r>
        <w:t xml:space="preserve"> appropriate signal-to-noise measures, with recommended threshold values </w:t>
      </w:r>
      <w:del w:id="173" w:author="Katie Burnham" w:date="2018-11-19T14:33:00Z">
        <w:r w:rsidDel="00400BEB">
          <w:delText xml:space="preserve">by </w:delText>
        </w:r>
      </w:del>
      <w:ins w:id="174" w:author="Katie Burnham" w:date="2018-11-19T14:33:00Z">
        <w:r w:rsidR="00400BEB">
          <w:t xml:space="preserve">from </w:t>
        </w:r>
      </w:ins>
      <w:r>
        <w:t xml:space="preserve">ENCODE and Alsoo </w:t>
      </w:r>
      <w:r>
        <w:rPr>
          <w:rFonts w:ascii="Times New Roman"/>
          <w:i/>
        </w:rPr>
        <w:t>et al.</w:t>
      </w:r>
      <w:r>
        <w:t xml:space="preserve">, 2018 </w:t>
      </w:r>
      <w:ins w:id="175" w:author="Katie Burnham" w:date="2018-11-19T14:33:00Z">
        <w:r w:rsidR="00400BEB">
          <w:t>being</w:t>
        </w:r>
      </w:ins>
      <w:del w:id="176" w:author="Katie Burnham" w:date="2018-11-19T14:33:00Z">
        <w:r w:rsidDel="00400BEB">
          <w:delText>of</w:delText>
        </w:r>
      </w:del>
      <w:r>
        <w:t xml:space="preserve"> FRiP </w:t>
      </w:r>
      <w:del w:id="177" w:author="Katie Burnham" w:date="2018-11-19T14:33:00Z">
        <w:r w:rsidDel="00400BEB">
          <w:delText xml:space="preserve">between </w:delText>
        </w:r>
      </w:del>
      <w:r>
        <w:t xml:space="preserve">10-20% and TSS </w:t>
      </w:r>
      <w:del w:id="178" w:author="Katie Burnham" w:date="2018-11-19T14:33:00Z">
        <w:r w:rsidDel="00400BEB">
          <w:delText xml:space="preserve">between </w:delText>
        </w:r>
      </w:del>
      <w:r>
        <w:t xml:space="preserve">6-10. Importantly ENCODE has prioritised the use of TSS over FRiP as a more stable measure to determine the noise in the sample and will also be the chosen measure in this </w:t>
      </w:r>
      <w:r>
        <w:rPr>
          <w:spacing w:val="-4"/>
        </w:rPr>
        <w:t>study.</w:t>
      </w:r>
      <w:del w:id="179" w:author="Katie Burnham" w:date="2018-11-19T14:33:00Z">
        <w:r w:rsidDel="00400BEB">
          <w:rPr>
            <w:spacing w:val="-4"/>
          </w:rPr>
          <w:delText xml:space="preserve"> </w:delText>
        </w:r>
        <w:r w:rsidDel="00400BEB">
          <w:delText>Overall,</w:delText>
        </w:r>
      </w:del>
      <w:r>
        <w:t xml:space="preserve"> </w:t>
      </w:r>
      <w:del w:id="180" w:author="Katie Burnham" w:date="2018-11-19T14:33:00Z">
        <w:r w:rsidDel="00400BEB">
          <w:delText>a</w:delText>
        </w:r>
      </w:del>
      <w:ins w:id="181" w:author="Katie Burnham" w:date="2018-11-19T14:33:00Z">
        <w:r w:rsidR="00400BEB">
          <w:t>A</w:t>
        </w:r>
      </w:ins>
      <w:r>
        <w:t>ccording to this analysis, all six samples passed</w:t>
      </w:r>
      <w:ins w:id="182" w:author="Katie Burnham" w:date="2018-11-19T14:33:00Z">
        <w:r w:rsidR="00400BEB">
          <w:t>,</w:t>
        </w:r>
      </w:ins>
      <w:r>
        <w:t xml:space="preserve"> show</w:t>
      </w:r>
      <w:ins w:id="183" w:author="Katie Burnham" w:date="2018-11-19T14:33:00Z">
        <w:r w:rsidR="00400BEB">
          <w:t>ing</w:t>
        </w:r>
      </w:ins>
      <w:del w:id="184" w:author="Katie Burnham" w:date="2018-11-19T14:33:00Z">
        <w:r w:rsidDel="00400BEB">
          <w:delText>ed</w:delText>
        </w:r>
      </w:del>
      <w:r>
        <w:t xml:space="preserve"> appropriate</w:t>
      </w:r>
      <w:r>
        <w:rPr>
          <w:spacing w:val="-9"/>
        </w:rPr>
        <w:t xml:space="preserve"> </w:t>
      </w:r>
      <w:r>
        <w:rPr>
          <w:spacing w:val="-11"/>
        </w:rPr>
        <w:t>ATAC-</w:t>
      </w:r>
    </w:p>
    <w:p w14:paraId="794D56E6" w14:textId="77777777" w:rsidR="0065693B" w:rsidRDefault="00372F18">
      <w:pPr>
        <w:pStyle w:val="BodyText"/>
        <w:spacing w:line="410" w:lineRule="auto"/>
        <w:ind w:left="377" w:right="1342"/>
        <w:jc w:val="both"/>
      </w:pPr>
      <w:r>
        <w:t>seq pattern</w:t>
      </w:r>
      <w:ins w:id="185" w:author="Katie Burnham" w:date="2018-11-19T14:34:00Z">
        <w:r w:rsidR="00400BEB">
          <w:t>s</w:t>
        </w:r>
      </w:ins>
      <w:r>
        <w:t xml:space="preserve"> of fragment size distribution, FRiP and </w:t>
      </w:r>
      <w:del w:id="186" w:author="Katie Burnham" w:date="2018-11-19T14:34:00Z">
        <w:r w:rsidDel="00400BEB">
          <w:delText xml:space="preserve">also </w:delText>
        </w:r>
      </w:del>
      <w:r>
        <w:t xml:space="preserve">TSS, with </w:t>
      </w:r>
      <w:ins w:id="187" w:author="Katie Burnham" w:date="2018-11-19T14:34:00Z">
        <w:r w:rsidR="00400BEB">
          <w:t xml:space="preserve">the </w:t>
        </w:r>
      </w:ins>
      <w:r>
        <w:t>exception of tCD4</w:t>
      </w:r>
      <w:r>
        <w:rPr>
          <w:position w:val="9"/>
          <w:sz w:val="18"/>
        </w:rPr>
        <w:t xml:space="preserve">+ </w:t>
      </w:r>
      <w:r>
        <w:t>CTL1 and CTL2</w:t>
      </w:r>
      <w:del w:id="188" w:author="Katie Burnham" w:date="2018-11-19T14:38:00Z">
        <w:r w:rsidDel="00400BEB">
          <w:delText>, which were</w:delText>
        </w:r>
      </w:del>
      <w:ins w:id="189" w:author="Katie Burnham" w:date="2018-11-19T14:38:00Z">
        <w:r w:rsidR="00400BEB">
          <w:t xml:space="preserve"> being</w:t>
        </w:r>
      </w:ins>
      <w:r>
        <w:t xml:space="preserve"> borderline for the 6 fold-enrichment </w:t>
      </w:r>
      <w:ins w:id="190" w:author="Katie Burnham" w:date="2018-11-19T14:38:00Z">
        <w:r w:rsidR="00400BEB">
          <w:t xml:space="preserve">TSS </w:t>
        </w:r>
      </w:ins>
      <w:r>
        <w:t xml:space="preserve">threshold. </w:t>
      </w:r>
      <w:r>
        <w:rPr>
          <w:spacing w:val="-3"/>
        </w:rPr>
        <w:t xml:space="preserve">Importantly, </w:t>
      </w:r>
      <w:r>
        <w:t>th</w:t>
      </w:r>
      <w:ins w:id="191" w:author="Katie Burnham" w:date="2018-11-19T14:34:00Z">
        <w:r w:rsidR="00400BEB">
          <w:t>e</w:t>
        </w:r>
      </w:ins>
      <w:del w:id="192" w:author="Katie Burnham" w:date="2018-11-19T14:34:00Z">
        <w:r w:rsidDel="00400BEB">
          <w:delText>is</w:delText>
        </w:r>
      </w:del>
      <w:r>
        <w:t xml:space="preserve"> di</w:t>
      </w:r>
      <w:r>
        <w:rPr>
          <w:rFonts w:ascii="Trebuchet MS"/>
        </w:rPr>
        <w:t>ff</w:t>
      </w:r>
      <w:r>
        <w:t xml:space="preserve">erences in </w:t>
      </w:r>
      <w:del w:id="193" w:author="Katie Burnham" w:date="2018-11-19T14:34:00Z">
        <w:r w:rsidDel="00400BEB">
          <w:delText xml:space="preserve">the </w:delText>
        </w:r>
      </w:del>
      <w:r>
        <w:t>enrichment around the TSS successfully recapitulated the di</w:t>
      </w:r>
      <w:r>
        <w:rPr>
          <w:rFonts w:ascii="Trebuchet MS"/>
        </w:rPr>
        <w:t>ff</w:t>
      </w:r>
      <w:r>
        <w:t xml:space="preserve">erences observed in the </w:t>
      </w:r>
      <w:r>
        <w:rPr>
          <w:spacing w:val="-7"/>
        </w:rPr>
        <w:t xml:space="preserve">ATAC-seq </w:t>
      </w:r>
      <w:r>
        <w:t>density signal of the UCSC Genome Browser tracks between the CD14</w:t>
      </w:r>
      <w:r>
        <w:rPr>
          <w:position w:val="9"/>
          <w:sz w:val="18"/>
        </w:rPr>
        <w:t xml:space="preserve">+ </w:t>
      </w:r>
      <w:r>
        <w:t>and tCD4</w:t>
      </w:r>
      <w:r>
        <w:rPr>
          <w:position w:val="9"/>
          <w:sz w:val="18"/>
        </w:rPr>
        <w:t xml:space="preserve">+ </w:t>
      </w:r>
      <w:r>
        <w:t>samples. Th</w:t>
      </w:r>
      <w:del w:id="194" w:author="Katie Burnham" w:date="2018-11-19T14:34:00Z">
        <w:r w:rsidDel="00400BEB">
          <w:delText>is</w:delText>
        </w:r>
      </w:del>
      <w:ins w:id="195" w:author="Katie Burnham" w:date="2018-11-19T14:34:00Z">
        <w:r w:rsidR="00400BEB">
          <w:t>e</w:t>
        </w:r>
      </w:ins>
      <w:r>
        <w:t xml:space="preserve"> di</w:t>
      </w:r>
      <w:r>
        <w:rPr>
          <w:rFonts w:ascii="Trebuchet MS"/>
        </w:rPr>
        <w:t>ff</w:t>
      </w:r>
      <w:r>
        <w:t xml:space="preserve">erences in </w:t>
      </w:r>
      <w:r>
        <w:rPr>
          <w:spacing w:val="-7"/>
        </w:rPr>
        <w:t xml:space="preserve">ATAC-seq </w:t>
      </w:r>
      <w:r>
        <w:t xml:space="preserve">quality observed in these samples reflected the variability in performance of </w:t>
      </w:r>
      <w:r>
        <w:rPr>
          <w:spacing w:val="-7"/>
        </w:rPr>
        <w:t>ATAC-seq</w:t>
      </w:r>
      <w:ins w:id="196" w:author="Katie Burnham" w:date="2018-11-19T14:38:00Z">
        <w:r w:rsidR="00400BEB">
          <w:rPr>
            <w:spacing w:val="-7"/>
          </w:rPr>
          <w:t>,</w:t>
        </w:r>
      </w:ins>
      <w:r>
        <w:rPr>
          <w:spacing w:val="-7"/>
        </w:rPr>
        <w:t xml:space="preserve"> </w:t>
      </w:r>
      <w:r>
        <w:t xml:space="preserve">and </w:t>
      </w:r>
      <w:del w:id="197" w:author="Katie Burnham" w:date="2018-11-19T14:39:00Z">
        <w:r w:rsidDel="003554F8">
          <w:delText xml:space="preserve">was </w:delText>
        </w:r>
      </w:del>
      <w:ins w:id="198" w:author="Katie Burnham" w:date="2018-11-19T14:39:00Z">
        <w:r w:rsidR="003554F8">
          <w:t xml:space="preserve">were </w:t>
        </w:r>
      </w:ins>
      <w:del w:id="199" w:author="Katie Burnham" w:date="2018-11-19T14:39:00Z">
        <w:r w:rsidDel="00400BEB">
          <w:delText>a good scenario to</w:delText>
        </w:r>
      </w:del>
      <w:ins w:id="200" w:author="Katie Burnham" w:date="2018-11-19T14:39:00Z">
        <w:r w:rsidR="00400BEB">
          <w:t>useful in</w:t>
        </w:r>
      </w:ins>
      <w:r>
        <w:t xml:space="preserve"> determin</w:t>
      </w:r>
      <w:del w:id="201" w:author="Katie Burnham" w:date="2018-11-19T14:39:00Z">
        <w:r w:rsidDel="00400BEB">
          <w:delText>e</w:delText>
        </w:r>
      </w:del>
      <w:ins w:id="202" w:author="Katie Burnham" w:date="2018-11-19T14:39:00Z">
        <w:r w:rsidR="00400BEB">
          <w:t>ing</w:t>
        </w:r>
      </w:ins>
      <w:r>
        <w:t xml:space="preserve"> the influence of borderline sample quality in</w:t>
      </w:r>
      <w:del w:id="203" w:author="Katie Burnham" w:date="2018-11-19T14:39:00Z">
        <w:r w:rsidDel="003554F8">
          <w:delText xml:space="preserve"> the</w:delText>
        </w:r>
      </w:del>
      <w:r>
        <w:t xml:space="preserve"> downstream</w:t>
      </w:r>
      <w:r>
        <w:rPr>
          <w:spacing w:val="-18"/>
        </w:rPr>
        <w:t xml:space="preserve"> </w:t>
      </w:r>
      <w:r>
        <w:t>analysis in</w:t>
      </w:r>
      <w:r>
        <w:rPr>
          <w:spacing w:val="28"/>
        </w:rPr>
        <w:t xml:space="preserve"> </w:t>
      </w:r>
      <w:r>
        <w:t>order</w:t>
      </w:r>
      <w:r>
        <w:rPr>
          <w:spacing w:val="29"/>
        </w:rPr>
        <w:t xml:space="preserve"> </w:t>
      </w:r>
      <w:r>
        <w:t>to</w:t>
      </w:r>
      <w:r>
        <w:rPr>
          <w:spacing w:val="28"/>
        </w:rPr>
        <w:t xml:space="preserve"> </w:t>
      </w:r>
      <w:r>
        <w:t>choose</w:t>
      </w:r>
      <w:r>
        <w:rPr>
          <w:spacing w:val="29"/>
        </w:rPr>
        <w:t xml:space="preserve"> </w:t>
      </w:r>
      <w:r>
        <w:t>the</w:t>
      </w:r>
      <w:r>
        <w:rPr>
          <w:spacing w:val="29"/>
        </w:rPr>
        <w:t xml:space="preserve"> </w:t>
      </w:r>
      <w:r>
        <w:t>most</w:t>
      </w:r>
      <w:r>
        <w:rPr>
          <w:spacing w:val="28"/>
        </w:rPr>
        <w:t xml:space="preserve"> </w:t>
      </w:r>
      <w:r>
        <w:t>robust</w:t>
      </w:r>
      <w:r>
        <w:rPr>
          <w:spacing w:val="29"/>
        </w:rPr>
        <w:t xml:space="preserve"> </w:t>
      </w:r>
      <w:r>
        <w:t>strategy</w:t>
      </w:r>
      <w:r>
        <w:rPr>
          <w:spacing w:val="29"/>
        </w:rPr>
        <w:t xml:space="preserve"> </w:t>
      </w:r>
      <w:del w:id="204" w:author="Katie Burnham" w:date="2018-11-19T14:40:00Z">
        <w:r w:rsidDel="003554F8">
          <w:delText>that</w:delText>
        </w:r>
        <w:r w:rsidDel="003554F8">
          <w:rPr>
            <w:spacing w:val="28"/>
          </w:rPr>
          <w:delText xml:space="preserve"> </w:delText>
        </w:r>
        <w:r w:rsidDel="003554F8">
          <w:delText>allows</w:delText>
        </w:r>
        <w:r w:rsidDel="003554F8">
          <w:rPr>
            <w:spacing w:val="29"/>
          </w:rPr>
          <w:delText xml:space="preserve"> </w:delText>
        </w:r>
      </w:del>
      <w:r>
        <w:t>maximising</w:t>
      </w:r>
      <w:r>
        <w:rPr>
          <w:spacing w:val="28"/>
        </w:rPr>
        <w:t xml:space="preserve"> </w:t>
      </w:r>
      <w:r>
        <w:t>the</w:t>
      </w:r>
      <w:r>
        <w:rPr>
          <w:spacing w:val="29"/>
        </w:rPr>
        <w:t xml:space="preserve"> </w:t>
      </w:r>
      <w:r>
        <w:t>use</w:t>
      </w:r>
      <w:r>
        <w:rPr>
          <w:spacing w:val="29"/>
        </w:rPr>
        <w:t xml:space="preserve"> </w:t>
      </w:r>
      <w:r>
        <w:t>of</w:t>
      </w:r>
    </w:p>
    <w:p w14:paraId="270BAEA4" w14:textId="77777777" w:rsidR="0065693B" w:rsidRDefault="00372F18">
      <w:pPr>
        <w:pStyle w:val="BodyText"/>
        <w:spacing w:before="5"/>
        <w:ind w:left="377"/>
      </w:pPr>
      <w:r>
        <w:t>precious clinical samples.</w:t>
      </w:r>
    </w:p>
    <w:p w14:paraId="06379170" w14:textId="77777777" w:rsidR="0065693B" w:rsidRDefault="0065693B">
      <w:pPr>
        <w:pStyle w:val="BodyText"/>
        <w:rPr>
          <w:sz w:val="28"/>
        </w:rPr>
      </w:pPr>
    </w:p>
    <w:p w14:paraId="1CD33095" w14:textId="77777777" w:rsidR="0065693B" w:rsidRDefault="00372F18">
      <w:pPr>
        <w:pStyle w:val="BodyText"/>
        <w:spacing w:before="222"/>
        <w:ind w:left="377"/>
      </w:pPr>
      <w:r>
        <w:rPr>
          <w:w w:val="105"/>
        </w:rPr>
        <w:t>Peak calling and filtering</w:t>
      </w:r>
    </w:p>
    <w:p w14:paraId="6CFB9520" w14:textId="77777777" w:rsidR="0065693B" w:rsidRDefault="0065693B">
      <w:pPr>
        <w:pStyle w:val="BodyText"/>
        <w:spacing w:before="8"/>
        <w:rPr>
          <w:sz w:val="31"/>
        </w:rPr>
      </w:pPr>
    </w:p>
    <w:p w14:paraId="0A94D408" w14:textId="77777777" w:rsidR="0065693B" w:rsidRDefault="00372F18">
      <w:pPr>
        <w:pStyle w:val="BodyText"/>
        <w:spacing w:line="420" w:lineRule="auto"/>
        <w:ind w:left="377" w:right="1341" w:firstLine="566"/>
        <w:jc w:val="both"/>
      </w:pPr>
      <w:r>
        <w:t xml:space="preserve">As part of the </w:t>
      </w:r>
      <w:r>
        <w:rPr>
          <w:spacing w:val="-7"/>
        </w:rPr>
        <w:t xml:space="preserve">ATAC-seq </w:t>
      </w:r>
      <w:r>
        <w:t xml:space="preserve">pipeline implementation, </w:t>
      </w:r>
      <w:ins w:id="205" w:author="Katie Burnham" w:date="2018-11-19T14:42:00Z">
        <w:r w:rsidR="003554F8">
          <w:t xml:space="preserve">criteria for </w:t>
        </w:r>
      </w:ins>
      <w:del w:id="206" w:author="Katie Burnham" w:date="2018-11-19T14:42:00Z">
        <w:r w:rsidDel="003554F8">
          <w:delText xml:space="preserve">peak </w:delText>
        </w:r>
      </w:del>
      <w:r>
        <w:t xml:space="preserve">calling and </w:t>
      </w:r>
      <w:del w:id="207" w:author="Katie Burnham" w:date="2018-11-19T14:41:00Z">
        <w:r w:rsidDel="003554F8">
          <w:delText xml:space="preserve">their </w:delText>
        </w:r>
      </w:del>
      <w:del w:id="208" w:author="Katie Burnham" w:date="2018-11-19T14:42:00Z">
        <w:r w:rsidDel="003554F8">
          <w:delText xml:space="preserve">their </w:delText>
        </w:r>
      </w:del>
      <w:r>
        <w:t xml:space="preserve">filtering </w:t>
      </w:r>
      <w:ins w:id="209" w:author="Katie Burnham" w:date="2018-11-19T14:42:00Z">
        <w:r w:rsidR="003554F8">
          <w:t>peaks</w:t>
        </w:r>
      </w:ins>
      <w:del w:id="210" w:author="Katie Burnham" w:date="2018-11-19T14:42:00Z">
        <w:r w:rsidDel="003554F8">
          <w:delText>criteria</w:delText>
        </w:r>
      </w:del>
      <w:r>
        <w:t xml:space="preserve"> were another two aspects to </w:t>
      </w:r>
      <w:del w:id="211" w:author="Katie Burnham" w:date="2018-11-19T14:42:00Z">
        <w:r w:rsidDel="003554F8">
          <w:delText>determine</w:delText>
        </w:r>
      </w:del>
      <w:ins w:id="212" w:author="Katie Burnham" w:date="2018-11-19T14:42:00Z">
        <w:r w:rsidR="003554F8">
          <w:t>define</w:t>
        </w:r>
      </w:ins>
      <w:r>
        <w:t>. Although di</w:t>
      </w:r>
      <w:r>
        <w:rPr>
          <w:rFonts w:ascii="Trebuchet MS" w:hAnsi="Trebuchet MS"/>
        </w:rPr>
        <w:t>ff</w:t>
      </w:r>
      <w:r>
        <w:t xml:space="preserve">erent peak callers have been used to analyse </w:t>
      </w:r>
      <w:r>
        <w:rPr>
          <w:spacing w:val="-7"/>
        </w:rPr>
        <w:t xml:space="preserve">ATAC-seq </w:t>
      </w:r>
      <w:r>
        <w:t xml:space="preserve">data, </w:t>
      </w:r>
      <w:r>
        <w:rPr>
          <w:spacing w:val="-3"/>
        </w:rPr>
        <w:t xml:space="preserve">MACS2 </w:t>
      </w:r>
      <w:r>
        <w:t xml:space="preserve">has been the </w:t>
      </w:r>
      <w:del w:id="213" w:author="Katie Burnham" w:date="2018-11-19T14:43:00Z">
        <w:r w:rsidDel="003554F8">
          <w:delText xml:space="preserve">preferred </w:delText>
        </w:r>
      </w:del>
      <w:r>
        <w:t xml:space="preserve">methodology </w:t>
      </w:r>
      <w:ins w:id="214" w:author="Katie Burnham" w:date="2018-11-19T14:43:00Z">
        <w:r w:rsidR="003554F8">
          <w:t xml:space="preserve">preferred </w:t>
        </w:r>
      </w:ins>
      <w:r>
        <w:t xml:space="preserve">by ENCODE and most </w:t>
      </w:r>
      <w:del w:id="215" w:author="Katie Burnham" w:date="2018-11-19T14:43:00Z">
        <w:r w:rsidDel="003554F8">
          <w:delText xml:space="preserve">of the </w:delText>
        </w:r>
      </w:del>
      <w:r>
        <w:t xml:space="preserve">publications </w:t>
      </w:r>
      <w:r>
        <w:rPr>
          <w:spacing w:val="-4"/>
        </w:rPr>
        <w:t xml:space="preserve">(Table </w:t>
      </w:r>
      <w:hyperlink w:anchor="_bookmark1" w:history="1">
        <w:r>
          <w:t>1.1).</w:t>
        </w:r>
      </w:hyperlink>
      <w:r>
        <w:t xml:space="preserve"> </w:t>
      </w:r>
      <w:r>
        <w:rPr>
          <w:spacing w:val="-3"/>
        </w:rPr>
        <w:t xml:space="preserve">MACS2 </w:t>
      </w:r>
      <w:del w:id="216" w:author="Katie Burnham" w:date="2018-11-19T14:43:00Z">
        <w:r w:rsidDel="003554F8">
          <w:delText>has</w:delText>
        </w:r>
      </w:del>
      <w:ins w:id="217" w:author="Katie Burnham" w:date="2018-11-19T14:43:00Z">
        <w:r w:rsidR="003554F8">
          <w:t>was</w:t>
        </w:r>
      </w:ins>
      <w:r>
        <w:t xml:space="preserve"> initially </w:t>
      </w:r>
      <w:del w:id="218" w:author="Katie Burnham" w:date="2018-11-19T14:43:00Z">
        <w:r w:rsidDel="003554F8">
          <w:delText xml:space="preserve">been </w:delText>
        </w:r>
      </w:del>
      <w:r>
        <w:t xml:space="preserve">developed for ChIP data, but it has also been used for DHS and </w:t>
      </w:r>
      <w:r>
        <w:rPr>
          <w:spacing w:val="-7"/>
        </w:rPr>
        <w:t xml:space="preserve">ATAC-seq </w:t>
      </w:r>
      <w:ins w:id="219" w:author="Katie Burnham" w:date="2018-11-19T14:45:00Z">
        <w:r w:rsidR="003554F8">
          <w:rPr>
            <w:spacing w:val="-7"/>
          </w:rPr>
          <w:t xml:space="preserve">by </w:t>
        </w:r>
      </w:ins>
      <w:r>
        <w:t>disabling the model option and manually setting the shift (– shift)</w:t>
      </w:r>
      <w:r>
        <w:rPr>
          <w:spacing w:val="-10"/>
        </w:rPr>
        <w:t xml:space="preserve"> </w:t>
      </w:r>
      <w:r>
        <w:t>and</w:t>
      </w:r>
      <w:r>
        <w:rPr>
          <w:spacing w:val="-9"/>
        </w:rPr>
        <w:t xml:space="preserve"> </w:t>
      </w:r>
      <w:r>
        <w:t>extension</w:t>
      </w:r>
      <w:r>
        <w:rPr>
          <w:spacing w:val="-10"/>
        </w:rPr>
        <w:t xml:space="preserve"> </w:t>
      </w:r>
      <w:r>
        <w:t>size</w:t>
      </w:r>
      <w:r>
        <w:rPr>
          <w:spacing w:val="-10"/>
        </w:rPr>
        <w:t xml:space="preserve"> </w:t>
      </w:r>
      <w:r>
        <w:t>(–extsize)</w:t>
      </w:r>
      <w:ins w:id="220" w:author="Katie Burnham" w:date="2018-11-19T14:46:00Z">
        <w:r w:rsidR="003554F8">
          <w:t xml:space="preserve"> parameters</w:t>
        </w:r>
      </w:ins>
      <w:r>
        <w:t>,</w:t>
      </w:r>
      <w:r>
        <w:rPr>
          <w:spacing w:val="-8"/>
        </w:rPr>
        <w:t xml:space="preserve"> </w:t>
      </w:r>
      <w:r>
        <w:t>which</w:t>
      </w:r>
      <w:r>
        <w:rPr>
          <w:spacing w:val="-10"/>
        </w:rPr>
        <w:t xml:space="preserve"> </w:t>
      </w:r>
      <w:r>
        <w:t>refer</w:t>
      </w:r>
      <w:r>
        <w:rPr>
          <w:spacing w:val="-10"/>
        </w:rPr>
        <w:t xml:space="preserve"> </w:t>
      </w:r>
      <w:r>
        <w:t>to</w:t>
      </w:r>
      <w:r>
        <w:rPr>
          <w:spacing w:val="-9"/>
        </w:rPr>
        <w:t xml:space="preserve"> </w:t>
      </w:r>
      <w:r>
        <w:t>the</w:t>
      </w:r>
      <w:r>
        <w:rPr>
          <w:spacing w:val="-9"/>
        </w:rPr>
        <w:t xml:space="preserve"> </w:t>
      </w:r>
      <w:r>
        <w:t>number</w:t>
      </w:r>
      <w:r>
        <w:rPr>
          <w:spacing w:val="-10"/>
        </w:rPr>
        <w:t xml:space="preserve"> </w:t>
      </w:r>
      <w:r>
        <w:t>of</w:t>
      </w:r>
      <w:r>
        <w:rPr>
          <w:spacing w:val="-10"/>
        </w:rPr>
        <w:t xml:space="preserve"> </w:t>
      </w:r>
      <w:r>
        <w:t>bp</w:t>
      </w:r>
      <w:r>
        <w:rPr>
          <w:spacing w:val="-9"/>
        </w:rPr>
        <w:t xml:space="preserve"> </w:t>
      </w:r>
      <w:r>
        <w:t>and</w:t>
      </w:r>
      <w:r>
        <w:rPr>
          <w:spacing w:val="-10"/>
        </w:rPr>
        <w:t xml:space="preserve"> </w:t>
      </w:r>
      <w:r>
        <w:t>direction for the reads to be shifted and the number of bp for them to be</w:t>
      </w:r>
      <w:r>
        <w:rPr>
          <w:spacing w:val="-3"/>
        </w:rPr>
        <w:t xml:space="preserve"> </w:t>
      </w:r>
      <w:r>
        <w:t xml:space="preserve">extended, </w:t>
      </w:r>
      <w:r>
        <w:rPr>
          <w:spacing w:val="-3"/>
        </w:rPr>
        <w:t xml:space="preserve">respectively. </w:t>
      </w:r>
      <w:r>
        <w:t>Since the –extsize should correspond to the average fragment size, it was set to 200bp which was the average fragment size calculated for the</w:t>
      </w:r>
      <w:r>
        <w:rPr>
          <w:spacing w:val="-27"/>
        </w:rPr>
        <w:t xml:space="preserve"> </w:t>
      </w:r>
      <w:r>
        <w:rPr>
          <w:spacing w:val="-11"/>
        </w:rPr>
        <w:t>ATAC-</w:t>
      </w:r>
    </w:p>
    <w:p w14:paraId="0A96DD7F" w14:textId="77777777" w:rsidR="0065693B" w:rsidRDefault="0065693B">
      <w:pPr>
        <w:spacing w:line="420" w:lineRule="auto"/>
        <w:jc w:val="both"/>
        <w:sectPr w:rsidR="0065693B">
          <w:pgSz w:w="11910" w:h="16840"/>
          <w:pgMar w:top="1660" w:right="0" w:bottom="800" w:left="1680" w:header="1231" w:footer="615" w:gutter="0"/>
          <w:cols w:space="720"/>
        </w:sectPr>
      </w:pPr>
    </w:p>
    <w:p w14:paraId="58BC1984" w14:textId="77777777" w:rsidR="0065693B" w:rsidRDefault="0065693B">
      <w:pPr>
        <w:pStyle w:val="BodyText"/>
        <w:spacing w:before="10"/>
      </w:pPr>
    </w:p>
    <w:p w14:paraId="432BC8A0" w14:textId="77777777" w:rsidR="0065693B" w:rsidRDefault="00372F18">
      <w:pPr>
        <w:pStyle w:val="BodyText"/>
        <w:spacing w:before="100" w:line="420" w:lineRule="auto"/>
        <w:ind w:left="377" w:right="1342"/>
        <w:jc w:val="both"/>
      </w:pPr>
      <w:r>
        <w:t>seq libraries in this project. The –shift was set to -100, as it is recommended to be -1/2 of the fragment size when analysing chromatin accessibility data, such as DHS or ATAC-seq. Later publications based on clinical samples have also used similar parameter</w:t>
      </w:r>
      <w:ins w:id="221" w:author="Katie Burnham" w:date="2018-11-19T14:47:00Z">
        <w:r w:rsidR="003554F8">
          <w:t>s</w:t>
        </w:r>
      </w:ins>
      <w:r>
        <w:t xml:space="preserve"> for ATAC peak calling (Wang2018).</w:t>
      </w:r>
    </w:p>
    <w:p w14:paraId="01BC7CA4" w14:textId="77777777" w:rsidR="0065693B" w:rsidRDefault="00372F18">
      <w:pPr>
        <w:pStyle w:val="BodyText"/>
        <w:spacing w:before="4" w:line="417" w:lineRule="auto"/>
        <w:ind w:left="377" w:right="1341" w:firstLine="566"/>
        <w:jc w:val="both"/>
      </w:pPr>
      <w:del w:id="222" w:author="Katie Burnham" w:date="2018-11-19T14:48:00Z">
        <w:r w:rsidDel="003554F8">
          <w:delText xml:space="preserve">Although </w:delText>
        </w:r>
      </w:del>
      <w:ins w:id="223" w:author="Katie Burnham" w:date="2018-11-19T14:48:00Z">
        <w:r w:rsidR="003554F8">
          <w:t>A</w:t>
        </w:r>
      </w:ins>
      <w:del w:id="224" w:author="Katie Burnham" w:date="2018-11-19T14:48:00Z">
        <w:r w:rsidDel="003554F8">
          <w:delText>the optimisation of the previous parameter escaped from the aim of this thesis, a</w:delText>
        </w:r>
      </w:del>
      <w:r>
        <w:t xml:space="preserve"> systematic analysis of the e</w:t>
      </w:r>
      <w:r>
        <w:rPr>
          <w:rFonts w:ascii="Trebuchet MS"/>
        </w:rPr>
        <w:t>ff</w:t>
      </w:r>
      <w:r>
        <w:t xml:space="preserve">ect of sequencing depth and </w:t>
      </w:r>
      <w:del w:id="225" w:author="Katie Burnham" w:date="2018-11-19T14:49:00Z">
        <w:r w:rsidDel="00BF09D5">
          <w:delText xml:space="preserve">the </w:delText>
        </w:r>
      </w:del>
      <w:r>
        <w:t>sample quality on</w:t>
      </w:r>
      <w:del w:id="226" w:author="Katie Burnham" w:date="2018-11-19T14:49:00Z">
        <w:r w:rsidDel="00BF09D5">
          <w:delText xml:space="preserve"> the</w:delText>
        </w:r>
      </w:del>
      <w:r>
        <w:t xml:space="preserve"> peak calling was conducted to </w:t>
      </w:r>
      <w:del w:id="227" w:author="Katie Burnham" w:date="2018-11-19T14:53:00Z">
        <w:r w:rsidDel="00BF09D5">
          <w:delText>better control</w:delText>
        </w:r>
      </w:del>
      <w:ins w:id="228" w:author="Katie Burnham" w:date="2018-11-19T14:53:00Z">
        <w:r w:rsidR="00BF09D5">
          <w:t>understand</w:t>
        </w:r>
      </w:ins>
      <w:r>
        <w:t xml:space="preserve"> the e</w:t>
      </w:r>
      <w:r>
        <w:rPr>
          <w:rFonts w:ascii="Trebuchet MS"/>
        </w:rPr>
        <w:t>ff</w:t>
      </w:r>
      <w:r>
        <w:t xml:space="preserve">ect of both variables </w:t>
      </w:r>
      <w:del w:id="229" w:author="Katie Burnham" w:date="2018-11-19T14:53:00Z">
        <w:r w:rsidDel="00BF09D5">
          <w:delText>i</w:delText>
        </w:r>
      </w:del>
      <w:ins w:id="230" w:author="Katie Burnham" w:date="2018-11-19T14:53:00Z">
        <w:r w:rsidR="00BF09D5">
          <w:t>o</w:t>
        </w:r>
      </w:ins>
      <w:r>
        <w:t xml:space="preserve">n the downstream analysis. For each of the six samples, random sub-sampling of reads was performed every 5 million, ranging from 5 to 30 total million reads, </w:t>
      </w:r>
      <w:del w:id="231" w:author="Katie Burnham" w:date="2018-11-19T14:53:00Z">
        <w:r w:rsidDel="00BF09D5">
          <w:delText xml:space="preserve">and </w:delText>
        </w:r>
      </w:del>
      <w:r>
        <w:t>followed by peak calling with arbitrary filtering for false discovery rate (FDR)</w:t>
      </w:r>
      <w:r>
        <w:rPr>
          <w:rFonts w:ascii="Arial"/>
          <w:i/>
        </w:rPr>
        <w:t>&lt;</w:t>
      </w:r>
      <w:r>
        <w:t>0.01. The number of called peaks passing filtering showed a</w:t>
      </w:r>
      <w:del w:id="232" w:author="Katie Burnham" w:date="2018-11-19T14:54:00Z">
        <w:r w:rsidDel="00BF09D5">
          <w:delText>n</w:delText>
        </w:r>
      </w:del>
      <w:r>
        <w:t xml:space="preserve"> steady increase </w:t>
      </w:r>
      <w:del w:id="233" w:author="Katie Burnham" w:date="2018-11-19T14:54:00Z">
        <w:r w:rsidDel="00BF09D5">
          <w:delText>over the</w:delText>
        </w:r>
      </w:del>
      <w:ins w:id="234" w:author="Katie Burnham" w:date="2018-11-19T14:54:00Z">
        <w:r w:rsidR="00BF09D5">
          <w:t>with</w:t>
        </w:r>
      </w:ins>
      <w:r>
        <w:t xml:space="preserve"> read depth</w:t>
      </w:r>
      <w:ins w:id="235" w:author="Katie Burnham" w:date="2018-11-19T14:55:00Z">
        <w:r w:rsidR="00BF09D5">
          <w:t xml:space="preserve"> (Figure</w:t>
        </w:r>
        <w:r w:rsidR="00BF09D5">
          <w:rPr>
            <w:spacing w:val="-5"/>
          </w:rPr>
          <w:t xml:space="preserve"> </w:t>
        </w:r>
        <w:r w:rsidR="00BF09D5">
          <w:fldChar w:fldCharType="begin"/>
        </w:r>
        <w:r w:rsidR="00BF09D5">
          <w:instrText xml:space="preserve"> HYPERLINK \l "_bookmark5" </w:instrText>
        </w:r>
        <w:r w:rsidR="00BF09D5">
          <w:fldChar w:fldCharType="separate"/>
        </w:r>
        <w:r w:rsidR="00BF09D5">
          <w:t>1.2</w:t>
        </w:r>
        <w:r w:rsidR="00BF09D5">
          <w:rPr>
            <w:spacing w:val="-5"/>
          </w:rPr>
          <w:t xml:space="preserve"> </w:t>
        </w:r>
        <w:r w:rsidR="00BF09D5">
          <w:rPr>
            <w:spacing w:val="-5"/>
          </w:rPr>
          <w:fldChar w:fldCharType="end"/>
        </w:r>
        <w:r w:rsidR="00BF09D5">
          <w:t>a)</w:t>
        </w:r>
      </w:ins>
      <w:ins w:id="236" w:author="Katie Burnham" w:date="2018-11-19T14:54:00Z">
        <w:r w:rsidR="00BF09D5">
          <w:t>,</w:t>
        </w:r>
      </w:ins>
      <w:r>
        <w:t xml:space="preserve"> </w:t>
      </w:r>
      <w:del w:id="237" w:author="Katie Burnham" w:date="2018-11-19T14:54:00Z">
        <w:r w:rsidDel="00BF09D5">
          <w:delText xml:space="preserve">reaching </w:delText>
        </w:r>
      </w:del>
      <w:ins w:id="238" w:author="Katie Burnham" w:date="2018-11-19T14:54:00Z">
        <w:r w:rsidR="00BF09D5">
          <w:t>beginning to</w:t>
        </w:r>
      </w:ins>
      <w:del w:id="239" w:author="Katie Burnham" w:date="2018-11-19T14:54:00Z">
        <w:r w:rsidDel="00BF09D5">
          <w:delText>a</w:delText>
        </w:r>
      </w:del>
      <w:r>
        <w:t xml:space="preserve"> </w:t>
      </w:r>
      <w:r w:rsidRPr="00BF09D5">
        <w:rPr>
          <w:rFonts w:ascii="Times New Roman"/>
          <w:rPrChange w:id="240" w:author="Katie Burnham" w:date="2018-11-19T14:54:00Z">
            <w:rPr>
              <w:rFonts w:ascii="Times New Roman"/>
              <w:i/>
            </w:rPr>
          </w:rPrChange>
        </w:rPr>
        <w:t>plateau</w:t>
      </w:r>
      <w:r>
        <w:rPr>
          <w:rFonts w:ascii="Times New Roman"/>
          <w:i/>
        </w:rPr>
        <w:t xml:space="preserve"> </w:t>
      </w:r>
      <w:r>
        <w:t>at approximately 25 million</w:t>
      </w:r>
      <w:r>
        <w:rPr>
          <w:spacing w:val="-5"/>
        </w:rPr>
        <w:t xml:space="preserve"> </w:t>
      </w:r>
      <w:r>
        <w:t>reads</w:t>
      </w:r>
      <w:ins w:id="241" w:author="Katie Burnham" w:date="2018-11-19T14:58:00Z">
        <w:r w:rsidR="00BF09D5">
          <w:t xml:space="preserve"> </w:t>
        </w:r>
      </w:ins>
      <w:del w:id="242" w:author="Katie Burnham" w:date="2018-11-19T14:55:00Z">
        <w:r w:rsidDel="00BF09D5">
          <w:rPr>
            <w:spacing w:val="-5"/>
          </w:rPr>
          <w:delText xml:space="preserve"> </w:delText>
        </w:r>
        <w:r w:rsidDel="00BF09D5">
          <w:delText>(Figure</w:delText>
        </w:r>
        <w:r w:rsidDel="00BF09D5">
          <w:rPr>
            <w:spacing w:val="-5"/>
          </w:rPr>
          <w:delText xml:space="preserve"> </w:delText>
        </w:r>
        <w:r w:rsidDel="00BF09D5">
          <w:fldChar w:fldCharType="begin"/>
        </w:r>
        <w:r w:rsidDel="00BF09D5">
          <w:delInstrText xml:space="preserve"> HYPERLINK \l "_bookmark5" </w:delInstrText>
        </w:r>
        <w:r w:rsidDel="00BF09D5">
          <w:fldChar w:fldCharType="separate"/>
        </w:r>
        <w:r w:rsidDel="00BF09D5">
          <w:delText>1.2</w:delText>
        </w:r>
        <w:r w:rsidDel="00BF09D5">
          <w:rPr>
            <w:spacing w:val="-5"/>
          </w:rPr>
          <w:delText xml:space="preserve"> </w:delText>
        </w:r>
        <w:r w:rsidDel="00BF09D5">
          <w:rPr>
            <w:spacing w:val="-5"/>
          </w:rPr>
          <w:fldChar w:fldCharType="end"/>
        </w:r>
        <w:r w:rsidDel="00BF09D5">
          <w:delText>a)</w:delText>
        </w:r>
      </w:del>
      <w:del w:id="243" w:author="Katie Burnham" w:date="2018-11-19T14:58:00Z">
        <w:r w:rsidDel="00BF09D5">
          <w:delText>.</w:delText>
        </w:r>
        <w:r w:rsidDel="00BF09D5">
          <w:rPr>
            <w:spacing w:val="13"/>
          </w:rPr>
          <w:delText xml:space="preserve"> </w:delText>
        </w:r>
        <w:r w:rsidDel="00BF09D5">
          <w:delText>This</w:delText>
        </w:r>
        <w:r w:rsidDel="00BF09D5">
          <w:rPr>
            <w:spacing w:val="-5"/>
          </w:rPr>
          <w:delText xml:space="preserve"> </w:delText>
        </w:r>
        <w:r w:rsidDel="00BF09D5">
          <w:delText>was</w:delText>
        </w:r>
        <w:r w:rsidDel="00BF09D5">
          <w:rPr>
            <w:spacing w:val="-5"/>
          </w:rPr>
          <w:delText xml:space="preserve"> </w:delText>
        </w:r>
        <w:r w:rsidDel="00BF09D5">
          <w:delText>consistent</w:delText>
        </w:r>
        <w:r w:rsidDel="00BF09D5">
          <w:rPr>
            <w:spacing w:val="-5"/>
          </w:rPr>
          <w:delText xml:space="preserve"> </w:delText>
        </w:r>
        <w:r w:rsidDel="00BF09D5">
          <w:delText>with</w:delText>
        </w:r>
        <w:r w:rsidDel="00BF09D5">
          <w:rPr>
            <w:spacing w:val="-5"/>
          </w:rPr>
          <w:delText xml:space="preserve"> </w:delText>
        </w:r>
        <w:r w:rsidDel="00BF09D5">
          <w:delText>the</w:delText>
        </w:r>
        <w:r w:rsidDel="00BF09D5">
          <w:rPr>
            <w:spacing w:val="-4"/>
          </w:rPr>
          <w:delText xml:space="preserve"> </w:delText>
        </w:r>
        <w:r w:rsidDel="00BF09D5">
          <w:delText>decay</w:delText>
        </w:r>
        <w:r w:rsidDel="00BF09D5">
          <w:rPr>
            <w:spacing w:val="-5"/>
          </w:rPr>
          <w:delText xml:space="preserve"> </w:delText>
        </w:r>
        <w:r w:rsidDel="00BF09D5">
          <w:delText>in</w:delText>
        </w:r>
        <w:r w:rsidDel="00BF09D5">
          <w:rPr>
            <w:spacing w:val="-5"/>
          </w:rPr>
          <w:delText xml:space="preserve"> </w:delText>
        </w:r>
        <w:r w:rsidDel="00BF09D5">
          <w:delText>the</w:delText>
        </w:r>
        <w:r w:rsidDel="00BF09D5">
          <w:rPr>
            <w:spacing w:val="-5"/>
          </w:rPr>
          <w:delText xml:space="preserve"> </w:delText>
        </w:r>
      </w:del>
      <w:del w:id="244" w:author="Katie Burnham" w:date="2018-11-19T14:59:00Z">
        <w:r w:rsidDel="00BF09D5">
          <w:delText xml:space="preserve">increments of called peaks over read depth showing small variation from 20 million reads onwards </w:delText>
        </w:r>
      </w:del>
      <w:r>
        <w:t xml:space="preserve">(Figure </w:t>
      </w:r>
      <w:hyperlink w:anchor="_bookmark5" w:history="1">
        <w:r>
          <w:t>1.2b).</w:t>
        </w:r>
      </w:hyperlink>
      <w:r>
        <w:t xml:space="preserve"> Moreover, lower number of peaks were detected</w:t>
      </w:r>
      <w:r>
        <w:rPr>
          <w:spacing w:val="45"/>
        </w:rPr>
        <w:t xml:space="preserve"> </w:t>
      </w:r>
      <w:r>
        <w:t>in</w:t>
      </w:r>
    </w:p>
    <w:p w14:paraId="3706633D" w14:textId="77777777" w:rsidR="0065693B" w:rsidRDefault="00372F18">
      <w:pPr>
        <w:pStyle w:val="BodyText"/>
        <w:spacing w:line="278" w:lineRule="exact"/>
        <w:ind w:left="377"/>
      </w:pPr>
      <w:r>
        <w:t>tCD4</w:t>
      </w:r>
      <w:r>
        <w:rPr>
          <w:position w:val="9"/>
          <w:sz w:val="18"/>
        </w:rPr>
        <w:t xml:space="preserve">+ </w:t>
      </w:r>
      <w:r>
        <w:t>samples compared to CD14</w:t>
      </w:r>
      <w:r>
        <w:rPr>
          <w:position w:val="9"/>
          <w:sz w:val="18"/>
        </w:rPr>
        <w:t xml:space="preserve">+ </w:t>
      </w:r>
      <w:r>
        <w:t>when using standard FDR</w:t>
      </w:r>
      <w:r>
        <w:rPr>
          <w:rFonts w:ascii="Arial"/>
          <w:i/>
        </w:rPr>
        <w:t>&lt;</w:t>
      </w:r>
      <w:r>
        <w:t>0.01</w:t>
      </w:r>
      <w:r>
        <w:rPr>
          <w:spacing w:val="-24"/>
        </w:rPr>
        <w:t xml:space="preserve"> </w:t>
      </w:r>
      <w:r>
        <w:t>filtering,</w:t>
      </w:r>
    </w:p>
    <w:p w14:paraId="0B19F5D4" w14:textId="77777777" w:rsidR="0065693B" w:rsidRDefault="00372F18">
      <w:pPr>
        <w:pStyle w:val="BodyText"/>
        <w:spacing w:before="205" w:line="420" w:lineRule="auto"/>
        <w:ind w:left="377" w:right="1342"/>
        <w:jc w:val="both"/>
      </w:pPr>
      <w:r>
        <w:t xml:space="preserve">highlighting the influence of sample quality on the total number of significant called peaks. Interestingly, sample quality </w:t>
      </w:r>
      <w:ins w:id="245" w:author="Katie Burnham" w:date="2018-11-19T15:01:00Z">
        <w:r w:rsidR="00EC0C0F">
          <w:t xml:space="preserve">as </w:t>
        </w:r>
      </w:ins>
      <w:r>
        <w:t xml:space="preserve">measured by FRiP (which relies on peak calling) </w:t>
      </w:r>
      <w:del w:id="246" w:author="Katie Burnham" w:date="2018-11-19T15:01:00Z">
        <w:r w:rsidDel="00EC0C0F">
          <w:delText xml:space="preserve">reflected </w:delText>
        </w:r>
      </w:del>
      <w:ins w:id="247" w:author="Katie Burnham" w:date="2018-11-19T15:01:00Z">
        <w:r w:rsidR="00EC0C0F">
          <w:t xml:space="preserve">showed </w:t>
        </w:r>
      </w:ins>
      <w:r>
        <w:t>very l</w:t>
      </w:r>
      <w:del w:id="248" w:author="Katie Burnham" w:date="2018-11-19T15:01:00Z">
        <w:r w:rsidDel="00EC0C0F">
          <w:delText>ow</w:delText>
        </w:r>
      </w:del>
      <w:ins w:id="249" w:author="Katie Burnham" w:date="2018-11-19T15:01:00Z">
        <w:r w:rsidR="00EC0C0F">
          <w:t>ittle</w:t>
        </w:r>
      </w:ins>
      <w:r>
        <w:t xml:space="preserve"> change</w:t>
      </w:r>
      <w:del w:id="250" w:author="Katie Burnham" w:date="2018-11-19T15:01:00Z">
        <w:r w:rsidDel="00EC0C0F">
          <w:delText>s</w:delText>
        </w:r>
      </w:del>
      <w:r>
        <w:t xml:space="preserve"> </w:t>
      </w:r>
      <w:del w:id="251" w:author="Katie Burnham" w:date="2018-11-19T15:01:00Z">
        <w:r w:rsidDel="00EC0C0F">
          <w:delText xml:space="preserve">over </w:delText>
        </w:r>
      </w:del>
      <w:ins w:id="252" w:author="Katie Burnham" w:date="2018-11-19T15:01:00Z">
        <w:r w:rsidR="00EC0C0F">
          <w:t xml:space="preserve">with </w:t>
        </w:r>
      </w:ins>
      <w:r>
        <w:t>read depth and was stable from 15 million</w:t>
      </w:r>
      <w:r>
        <w:rPr>
          <w:spacing w:val="-7"/>
        </w:rPr>
        <w:t xml:space="preserve"> </w:t>
      </w:r>
      <w:r>
        <w:t>reads</w:t>
      </w:r>
      <w:r>
        <w:rPr>
          <w:spacing w:val="-7"/>
        </w:rPr>
        <w:t xml:space="preserve"> </w:t>
      </w:r>
      <w:r>
        <w:t>onwards</w:t>
      </w:r>
      <w:r>
        <w:rPr>
          <w:spacing w:val="-7"/>
        </w:rPr>
        <w:t xml:space="preserve"> </w:t>
      </w:r>
      <w:r>
        <w:t>for</w:t>
      </w:r>
      <w:r>
        <w:rPr>
          <w:spacing w:val="-7"/>
        </w:rPr>
        <w:t xml:space="preserve"> </w:t>
      </w:r>
      <w:r>
        <w:t>all</w:t>
      </w:r>
      <w:r>
        <w:rPr>
          <w:spacing w:val="-7"/>
        </w:rPr>
        <w:t xml:space="preserve"> </w:t>
      </w:r>
      <w:r>
        <w:t>six</w:t>
      </w:r>
      <w:r>
        <w:rPr>
          <w:spacing w:val="-7"/>
        </w:rPr>
        <w:t xml:space="preserve"> </w:t>
      </w:r>
      <w:r>
        <w:t>samples</w:t>
      </w:r>
      <w:r>
        <w:rPr>
          <w:spacing w:val="-7"/>
        </w:rPr>
        <w:t xml:space="preserve"> </w:t>
      </w:r>
      <w:r>
        <w:t>(Figure</w:t>
      </w:r>
      <w:r>
        <w:rPr>
          <w:spacing w:val="-6"/>
        </w:rPr>
        <w:t xml:space="preserve"> </w:t>
      </w:r>
      <w:hyperlink w:anchor="_bookmark5" w:history="1">
        <w:r>
          <w:t>1.2</w:t>
        </w:r>
        <w:r>
          <w:rPr>
            <w:spacing w:val="-7"/>
          </w:rPr>
          <w:t xml:space="preserve"> </w:t>
        </w:r>
      </w:hyperlink>
      <w:r>
        <w:t>c),</w:t>
      </w:r>
      <w:r>
        <w:rPr>
          <w:spacing w:val="-5"/>
        </w:rPr>
        <w:t xml:space="preserve"> </w:t>
      </w:r>
      <w:r>
        <w:t>similarly</w:t>
      </w:r>
      <w:r>
        <w:rPr>
          <w:spacing w:val="-7"/>
        </w:rPr>
        <w:t xml:space="preserve"> </w:t>
      </w:r>
      <w:r>
        <w:t>to</w:t>
      </w:r>
      <w:r>
        <w:rPr>
          <w:spacing w:val="-7"/>
        </w:rPr>
        <w:t xml:space="preserve"> </w:t>
      </w:r>
      <w:r>
        <w:t>TSS</w:t>
      </w:r>
      <w:r>
        <w:rPr>
          <w:spacing w:val="-7"/>
        </w:rPr>
        <w:t xml:space="preserve"> </w:t>
      </w:r>
      <w:r>
        <w:t>(data</w:t>
      </w:r>
      <w:r>
        <w:rPr>
          <w:spacing w:val="-7"/>
        </w:rPr>
        <w:t xml:space="preserve"> </w:t>
      </w:r>
      <w:r>
        <w:t>not shown). Overall, this confirmed that measurement of sample quality using FRiP or TSS was not a</w:t>
      </w:r>
      <w:r>
        <w:rPr>
          <w:rFonts w:ascii="Trebuchet MS"/>
        </w:rPr>
        <w:t>ff</w:t>
      </w:r>
      <w:r>
        <w:t>ected by the sequencing</w:t>
      </w:r>
      <w:r>
        <w:rPr>
          <w:spacing w:val="17"/>
        </w:rPr>
        <w:t xml:space="preserve"> </w:t>
      </w:r>
      <w:r>
        <w:t>depth.</w:t>
      </w:r>
    </w:p>
    <w:p w14:paraId="7DF88840" w14:textId="77777777" w:rsidR="0065693B" w:rsidRDefault="00372F18">
      <w:pPr>
        <w:pStyle w:val="BodyText"/>
        <w:spacing w:line="417" w:lineRule="auto"/>
        <w:ind w:left="377" w:right="1341" w:firstLine="566"/>
        <w:jc w:val="both"/>
      </w:pPr>
      <w:del w:id="253" w:author="Katie Burnham" w:date="2018-11-19T15:03:00Z">
        <w:r w:rsidDel="00EC0C0F">
          <w:delText xml:space="preserve">Regarding </w:delText>
        </w:r>
      </w:del>
      <w:ins w:id="254" w:author="Katie Burnham" w:date="2018-11-19T15:03:00Z">
        <w:r w:rsidR="00EC0C0F">
          <w:t xml:space="preserve">For </w:t>
        </w:r>
      </w:ins>
      <w:r>
        <w:t xml:space="preserve">peak </w:t>
      </w:r>
      <w:del w:id="255" w:author="Katie Burnham" w:date="2018-11-19T15:02:00Z">
        <w:r w:rsidDel="00EC0C0F">
          <w:delText xml:space="preserve">calling </w:delText>
        </w:r>
      </w:del>
      <w:r>
        <w:t xml:space="preserve">filtering, most of the </w:t>
      </w:r>
      <w:r>
        <w:rPr>
          <w:spacing w:val="-7"/>
        </w:rPr>
        <w:t xml:space="preserve">ATAC-seq </w:t>
      </w:r>
      <w:r>
        <w:t xml:space="preserve">publications using </w:t>
      </w:r>
      <w:r>
        <w:rPr>
          <w:spacing w:val="-3"/>
        </w:rPr>
        <w:t xml:space="preserve">MACS2 </w:t>
      </w:r>
      <w:r>
        <w:t xml:space="preserve">have </w:t>
      </w:r>
      <w:del w:id="256" w:author="Katie Burnham" w:date="2018-11-19T15:03:00Z">
        <w:r w:rsidDel="00EC0C0F">
          <w:delText xml:space="preserve">arbitrarily </w:delText>
        </w:r>
      </w:del>
      <w:ins w:id="257" w:author="Katie Burnham" w:date="2018-11-19T15:03:00Z">
        <w:r w:rsidR="00EC0C0F">
          <w:t xml:space="preserve">consistently </w:t>
        </w:r>
      </w:ins>
      <w:r>
        <w:t>used an FDR</w:t>
      </w:r>
      <w:r>
        <w:rPr>
          <w:rFonts w:ascii="Arial"/>
          <w:i/>
        </w:rPr>
        <w:t>&lt;</w:t>
      </w:r>
      <w:r>
        <w:t xml:space="preserve">0.01 </w:t>
      </w:r>
      <w:r>
        <w:rPr>
          <w:spacing w:val="-4"/>
        </w:rPr>
        <w:t xml:space="preserve">(Table </w:t>
      </w:r>
      <w:hyperlink w:anchor="_bookmark1" w:history="1">
        <w:r>
          <w:t>1.1).</w:t>
        </w:r>
      </w:hyperlink>
      <w:r>
        <w:t xml:space="preserve"> </w:t>
      </w:r>
      <w:r>
        <w:rPr>
          <w:spacing w:val="-3"/>
        </w:rPr>
        <w:t xml:space="preserve">However, </w:t>
      </w:r>
      <w:r>
        <w:t xml:space="preserve">this arbitrary </w:t>
      </w:r>
      <w:r>
        <w:rPr>
          <w:spacing w:val="-3"/>
        </w:rPr>
        <w:t>way</w:t>
      </w:r>
      <w:r>
        <w:rPr>
          <w:spacing w:val="-6"/>
        </w:rPr>
        <w:t xml:space="preserve"> </w:t>
      </w:r>
      <w:r>
        <w:t>of</w:t>
      </w:r>
      <w:r>
        <w:rPr>
          <w:spacing w:val="-6"/>
        </w:rPr>
        <w:t xml:space="preserve"> </w:t>
      </w:r>
      <w:r>
        <w:t>filtering</w:t>
      </w:r>
      <w:r>
        <w:rPr>
          <w:spacing w:val="-6"/>
        </w:rPr>
        <w:t xml:space="preserve"> </w:t>
      </w:r>
      <w:r>
        <w:t>may</w:t>
      </w:r>
      <w:r>
        <w:rPr>
          <w:spacing w:val="-6"/>
        </w:rPr>
        <w:t xml:space="preserve"> </w:t>
      </w:r>
      <w:r>
        <w:t>not</w:t>
      </w:r>
      <w:r>
        <w:rPr>
          <w:spacing w:val="-5"/>
        </w:rPr>
        <w:t xml:space="preserve"> </w:t>
      </w:r>
      <w:r>
        <w:t>remove</w:t>
      </w:r>
      <w:r>
        <w:rPr>
          <w:spacing w:val="-6"/>
        </w:rPr>
        <w:t xml:space="preserve"> </w:t>
      </w:r>
      <w:r>
        <w:t>low</w:t>
      </w:r>
      <w:r>
        <w:rPr>
          <w:spacing w:val="-6"/>
        </w:rPr>
        <w:t xml:space="preserve"> </w:t>
      </w:r>
      <w:r>
        <w:t>quality</w:t>
      </w:r>
      <w:r>
        <w:rPr>
          <w:spacing w:val="-6"/>
        </w:rPr>
        <w:t xml:space="preserve"> </w:t>
      </w:r>
      <w:r>
        <w:t>peaks</w:t>
      </w:r>
      <w:r>
        <w:rPr>
          <w:spacing w:val="-5"/>
        </w:rPr>
        <w:t xml:space="preserve"> </w:t>
      </w:r>
      <w:r>
        <w:t>equally</w:t>
      </w:r>
      <w:r>
        <w:rPr>
          <w:spacing w:val="-6"/>
        </w:rPr>
        <w:t xml:space="preserve"> </w:t>
      </w:r>
      <w:r>
        <w:t>successfully</w:t>
      </w:r>
      <w:r>
        <w:rPr>
          <w:spacing w:val="-6"/>
        </w:rPr>
        <w:t xml:space="preserve"> </w:t>
      </w:r>
      <w:r>
        <w:t>in</w:t>
      </w:r>
      <w:r>
        <w:rPr>
          <w:spacing w:val="-6"/>
        </w:rPr>
        <w:t xml:space="preserve"> </w:t>
      </w:r>
      <w:r>
        <w:t>samples at the lower side of the acceptable quality spectrum. Moreover, filtering based</w:t>
      </w:r>
      <w:r>
        <w:rPr>
          <w:spacing w:val="-42"/>
        </w:rPr>
        <w:t xml:space="preserve"> </w:t>
      </w:r>
      <w:r>
        <w:t xml:space="preserve">on </w:t>
      </w:r>
      <w:r>
        <w:rPr>
          <w:spacing w:val="-3"/>
        </w:rPr>
        <w:t xml:space="preserve">MACS2 </w:t>
      </w:r>
      <w:r>
        <w:t>FDR</w:t>
      </w:r>
      <w:r>
        <w:rPr>
          <w:rFonts w:ascii="Arial"/>
          <w:i/>
        </w:rPr>
        <w:t>&lt;</w:t>
      </w:r>
      <w:r>
        <w:t>0.01 does not take into account the reproducibility of the called peaks.</w:t>
      </w:r>
      <w:r>
        <w:rPr>
          <w:spacing w:val="-5"/>
        </w:rPr>
        <w:t xml:space="preserve"> </w:t>
      </w:r>
      <w:r>
        <w:t xml:space="preserve">In collaboration with </w:t>
      </w:r>
      <w:r>
        <w:rPr>
          <w:spacing w:val="-4"/>
        </w:rPr>
        <w:t xml:space="preserve">Dr. </w:t>
      </w:r>
      <w:r>
        <w:t xml:space="preserve">Gabriele Migliorini and following </w:t>
      </w:r>
      <w:ins w:id="258" w:author="Katie Burnham" w:date="2018-11-19T15:04:00Z">
        <w:r w:rsidR="00EC0C0F">
          <w:t xml:space="preserve">the </w:t>
        </w:r>
      </w:ins>
      <w:r>
        <w:t>ENCODE</w:t>
      </w:r>
    </w:p>
    <w:p w14:paraId="428FEEF8" w14:textId="77777777" w:rsidR="0065693B" w:rsidRDefault="0065693B">
      <w:pPr>
        <w:spacing w:line="417" w:lineRule="auto"/>
        <w:jc w:val="both"/>
        <w:sectPr w:rsidR="0065693B">
          <w:pgSz w:w="11910" w:h="16840"/>
          <w:pgMar w:top="1660" w:right="0" w:bottom="800" w:left="1680" w:header="1231" w:footer="615" w:gutter="0"/>
          <w:cols w:space="720"/>
        </w:sectPr>
      </w:pPr>
    </w:p>
    <w:p w14:paraId="26CF7357" w14:textId="77777777" w:rsidR="0065693B" w:rsidRDefault="0065693B">
      <w:pPr>
        <w:pStyle w:val="BodyText"/>
        <w:rPr>
          <w:sz w:val="20"/>
        </w:rPr>
      </w:pPr>
    </w:p>
    <w:p w14:paraId="7F88A2E0" w14:textId="77777777" w:rsidR="0065693B" w:rsidRDefault="0065693B">
      <w:pPr>
        <w:pStyle w:val="BodyText"/>
        <w:rPr>
          <w:sz w:val="20"/>
        </w:rPr>
      </w:pPr>
    </w:p>
    <w:p w14:paraId="37DD5626" w14:textId="77777777" w:rsidR="0065693B" w:rsidRDefault="0065693B">
      <w:pPr>
        <w:pStyle w:val="BodyText"/>
        <w:rPr>
          <w:sz w:val="20"/>
        </w:rPr>
      </w:pPr>
    </w:p>
    <w:p w14:paraId="413EC380" w14:textId="77777777" w:rsidR="0065693B" w:rsidRDefault="0065693B">
      <w:pPr>
        <w:pStyle w:val="BodyText"/>
        <w:rPr>
          <w:sz w:val="20"/>
        </w:rPr>
      </w:pPr>
    </w:p>
    <w:p w14:paraId="1FDEDB38" w14:textId="77777777" w:rsidR="0065693B" w:rsidRDefault="0065693B">
      <w:pPr>
        <w:pStyle w:val="BodyText"/>
        <w:rPr>
          <w:sz w:val="20"/>
        </w:rPr>
      </w:pPr>
    </w:p>
    <w:p w14:paraId="438CC564" w14:textId="77777777" w:rsidR="0065693B" w:rsidRDefault="0065693B">
      <w:pPr>
        <w:pStyle w:val="BodyText"/>
        <w:rPr>
          <w:sz w:val="20"/>
        </w:rPr>
      </w:pPr>
    </w:p>
    <w:p w14:paraId="0A7D6333" w14:textId="77777777" w:rsidR="0065693B" w:rsidRDefault="0065693B">
      <w:pPr>
        <w:pStyle w:val="BodyText"/>
        <w:rPr>
          <w:sz w:val="20"/>
        </w:rPr>
      </w:pPr>
    </w:p>
    <w:p w14:paraId="07535527" w14:textId="77777777" w:rsidR="0065693B" w:rsidRDefault="0065693B">
      <w:pPr>
        <w:pStyle w:val="BodyText"/>
        <w:rPr>
          <w:sz w:val="20"/>
        </w:rPr>
      </w:pPr>
    </w:p>
    <w:p w14:paraId="22F6606F" w14:textId="77777777" w:rsidR="0065693B" w:rsidRDefault="0065693B">
      <w:pPr>
        <w:pStyle w:val="BodyText"/>
        <w:rPr>
          <w:sz w:val="20"/>
        </w:rPr>
      </w:pPr>
    </w:p>
    <w:p w14:paraId="60DE3CB1" w14:textId="77777777" w:rsidR="0065693B" w:rsidRDefault="0065693B">
      <w:pPr>
        <w:pStyle w:val="BodyText"/>
        <w:rPr>
          <w:sz w:val="20"/>
        </w:rPr>
      </w:pPr>
    </w:p>
    <w:p w14:paraId="48CB3F3F" w14:textId="77777777" w:rsidR="0065693B" w:rsidRDefault="0065693B">
      <w:pPr>
        <w:pStyle w:val="BodyText"/>
        <w:rPr>
          <w:sz w:val="20"/>
        </w:rPr>
      </w:pPr>
    </w:p>
    <w:p w14:paraId="384631C6" w14:textId="77777777" w:rsidR="0065693B" w:rsidRDefault="0065693B">
      <w:pPr>
        <w:pStyle w:val="BodyText"/>
        <w:rPr>
          <w:sz w:val="20"/>
        </w:rPr>
      </w:pPr>
    </w:p>
    <w:p w14:paraId="77F04341" w14:textId="77777777" w:rsidR="0065693B" w:rsidRDefault="0065693B">
      <w:pPr>
        <w:pStyle w:val="BodyText"/>
        <w:rPr>
          <w:sz w:val="20"/>
        </w:rPr>
      </w:pPr>
    </w:p>
    <w:p w14:paraId="57511C02" w14:textId="77777777" w:rsidR="0065693B" w:rsidRDefault="0065693B">
      <w:pPr>
        <w:pStyle w:val="BodyText"/>
        <w:spacing w:before="8"/>
        <w:rPr>
          <w:sz w:val="16"/>
        </w:rPr>
      </w:pPr>
    </w:p>
    <w:p w14:paraId="5DAC5B41" w14:textId="77777777" w:rsidR="0065693B" w:rsidRDefault="0065693B">
      <w:pPr>
        <w:rPr>
          <w:sz w:val="16"/>
        </w:rPr>
        <w:sectPr w:rsidR="0065693B">
          <w:pgSz w:w="11910" w:h="16840"/>
          <w:pgMar w:top="1660" w:right="0" w:bottom="800" w:left="1680" w:header="1231" w:footer="615" w:gutter="0"/>
          <w:cols w:space="720"/>
        </w:sectPr>
      </w:pPr>
    </w:p>
    <w:p w14:paraId="3835C759" w14:textId="77777777" w:rsidR="0065693B" w:rsidRDefault="0065693B">
      <w:pPr>
        <w:pStyle w:val="BodyText"/>
        <w:spacing w:before="6"/>
        <w:rPr>
          <w:sz w:val="10"/>
        </w:rPr>
      </w:pPr>
    </w:p>
    <w:p w14:paraId="022D690B" w14:textId="1678B274" w:rsidR="0065693B" w:rsidRDefault="00B8797A">
      <w:pPr>
        <w:spacing w:line="192" w:lineRule="auto"/>
        <w:ind w:left="2911"/>
        <w:jc w:val="right"/>
        <w:rPr>
          <w:rFonts w:ascii="Arial"/>
          <w:b/>
          <w:sz w:val="9"/>
        </w:rPr>
      </w:pPr>
      <w:r>
        <w:rPr>
          <w:noProof/>
        </w:rPr>
        <mc:AlternateContent>
          <mc:Choice Requires="wpg">
            <w:drawing>
              <wp:anchor distT="0" distB="0" distL="114300" distR="114300" simplePos="0" relativeHeight="251423744" behindDoc="0" locked="0" layoutInCell="1" allowOverlap="1" wp14:anchorId="5C1F5D98" wp14:editId="735ECA02">
                <wp:simplePos x="0" y="0"/>
                <wp:positionH relativeFrom="page">
                  <wp:posOffset>2994025</wp:posOffset>
                </wp:positionH>
                <wp:positionV relativeFrom="paragraph">
                  <wp:posOffset>15875</wp:posOffset>
                </wp:positionV>
                <wp:extent cx="42545" cy="66675"/>
                <wp:effectExtent l="12700" t="8890" r="11430" b="635"/>
                <wp:wrapNone/>
                <wp:docPr id="2106" name="Group 2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66675"/>
                          <a:chOff x="4715" y="25"/>
                          <a:chExt cx="67" cy="105"/>
                        </a:xfrm>
                      </wpg:grpSpPr>
                      <wps:wsp>
                        <wps:cNvPr id="2107" name="Freeform 2058"/>
                        <wps:cNvSpPr>
                          <a:spLocks/>
                        </wps:cNvSpPr>
                        <wps:spPr bwMode="auto">
                          <a:xfrm>
                            <a:off x="4736" y="24"/>
                            <a:ext cx="24" cy="24"/>
                          </a:xfrm>
                          <a:custGeom>
                            <a:avLst/>
                            <a:gdLst>
                              <a:gd name="T0" fmla="+- 0 4755 4736"/>
                              <a:gd name="T1" fmla="*/ T0 w 24"/>
                              <a:gd name="T2" fmla="+- 0 25 25"/>
                              <a:gd name="T3" fmla="*/ 25 h 24"/>
                              <a:gd name="T4" fmla="+- 0 4742 4736"/>
                              <a:gd name="T5" fmla="*/ T4 w 24"/>
                              <a:gd name="T6" fmla="+- 0 25 25"/>
                              <a:gd name="T7" fmla="*/ 25 h 24"/>
                              <a:gd name="T8" fmla="+- 0 4736 4736"/>
                              <a:gd name="T9" fmla="*/ T8 w 24"/>
                              <a:gd name="T10" fmla="+- 0 30 25"/>
                              <a:gd name="T11" fmla="*/ 30 h 24"/>
                              <a:gd name="T12" fmla="+- 0 4736 4736"/>
                              <a:gd name="T13" fmla="*/ T12 w 24"/>
                              <a:gd name="T14" fmla="+- 0 43 25"/>
                              <a:gd name="T15" fmla="*/ 43 h 24"/>
                              <a:gd name="T16" fmla="+- 0 4742 4736"/>
                              <a:gd name="T17" fmla="*/ T16 w 24"/>
                              <a:gd name="T18" fmla="+- 0 49 25"/>
                              <a:gd name="T19" fmla="*/ 49 h 24"/>
                              <a:gd name="T20" fmla="+- 0 4755 4736"/>
                              <a:gd name="T21" fmla="*/ T20 w 24"/>
                              <a:gd name="T22" fmla="+- 0 49 25"/>
                              <a:gd name="T23" fmla="*/ 49 h 24"/>
                              <a:gd name="T24" fmla="+- 0 4760 4736"/>
                              <a:gd name="T25" fmla="*/ T24 w 24"/>
                              <a:gd name="T26" fmla="+- 0 43 25"/>
                              <a:gd name="T27" fmla="*/ 43 h 24"/>
                              <a:gd name="T28" fmla="+- 0 4760 4736"/>
                              <a:gd name="T29" fmla="*/ T28 w 24"/>
                              <a:gd name="T30" fmla="+- 0 30 25"/>
                              <a:gd name="T31" fmla="*/ 30 h 24"/>
                              <a:gd name="T32" fmla="+- 0 4755 4736"/>
                              <a:gd name="T33" fmla="*/ T32 w 24"/>
                              <a:gd name="T34" fmla="+- 0 25 25"/>
                              <a:gd name="T35" fmla="*/ 2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4"/>
                                </a:lnTo>
                                <a:lnTo>
                                  <a:pt x="19" y="24"/>
                                </a:lnTo>
                                <a:lnTo>
                                  <a:pt x="24" y="18"/>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8" name="Line 2057"/>
                        <wps:cNvCnPr>
                          <a:cxnSpLocks noChangeShapeType="1"/>
                        </wps:cNvCnPr>
                        <wps:spPr bwMode="auto">
                          <a:xfrm>
                            <a:off x="4715" y="37"/>
                            <a:ext cx="66" cy="0"/>
                          </a:xfrm>
                          <a:prstGeom prst="line">
                            <a:avLst/>
                          </a:prstGeom>
                          <a:noFill/>
                          <a:ln w="3257">
                            <a:solidFill>
                              <a:srgbClr val="F8766C"/>
                            </a:solidFill>
                            <a:round/>
                            <a:headEnd/>
                            <a:tailEnd/>
                          </a:ln>
                          <a:extLst>
                            <a:ext uri="{909E8E84-426E-40DD-AFC4-6F175D3DCCD1}">
                              <a14:hiddenFill xmlns:a14="http://schemas.microsoft.com/office/drawing/2010/main">
                                <a:noFill/>
                              </a14:hiddenFill>
                            </a:ext>
                          </a:extLst>
                        </wps:spPr>
                        <wps:bodyPr/>
                      </wps:wsp>
                      <wps:wsp>
                        <wps:cNvPr id="2109" name="Freeform 2056"/>
                        <wps:cNvSpPr>
                          <a:spLocks/>
                        </wps:cNvSpPr>
                        <wps:spPr bwMode="auto">
                          <a:xfrm>
                            <a:off x="4732" y="100"/>
                            <a:ext cx="33" cy="28"/>
                          </a:xfrm>
                          <a:custGeom>
                            <a:avLst/>
                            <a:gdLst>
                              <a:gd name="T0" fmla="+- 0 4748 4732"/>
                              <a:gd name="T1" fmla="*/ T0 w 33"/>
                              <a:gd name="T2" fmla="+- 0 101 101"/>
                              <a:gd name="T3" fmla="*/ 101 h 28"/>
                              <a:gd name="T4" fmla="+- 0 4732 4732"/>
                              <a:gd name="T5" fmla="*/ T4 w 33"/>
                              <a:gd name="T6" fmla="+- 0 129 101"/>
                              <a:gd name="T7" fmla="*/ 129 h 28"/>
                              <a:gd name="T8" fmla="+- 0 4764 4732"/>
                              <a:gd name="T9" fmla="*/ T8 w 33"/>
                              <a:gd name="T10" fmla="+- 0 129 101"/>
                              <a:gd name="T11" fmla="*/ 129 h 28"/>
                              <a:gd name="T12" fmla="+- 0 4748 4732"/>
                              <a:gd name="T13" fmla="*/ T12 w 33"/>
                              <a:gd name="T14" fmla="+- 0 101 101"/>
                              <a:gd name="T15" fmla="*/ 101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0" name="Line 2055"/>
                        <wps:cNvCnPr>
                          <a:cxnSpLocks noChangeShapeType="1"/>
                        </wps:cNvCnPr>
                        <wps:spPr bwMode="auto">
                          <a:xfrm>
                            <a:off x="4715" y="119"/>
                            <a:ext cx="66" cy="0"/>
                          </a:xfrm>
                          <a:prstGeom prst="line">
                            <a:avLst/>
                          </a:prstGeom>
                          <a:noFill/>
                          <a:ln w="3257">
                            <a:solidFill>
                              <a:srgbClr val="B79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4A8C41" id="Group 2054" o:spid="_x0000_s1026" style="position:absolute;margin-left:235.75pt;margin-top:1.25pt;width:3.35pt;height:5.25pt;z-index:251423744;mso-position-horizontal-relative:page" coordorigin="4715,25" coordsize="67,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">
                <v:shape id="Freeform 2058" o:spid="_x0000_s1027" style="position:absolute;left:4736;top:2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" path="m19,l6,,,5,,18r6,6l19,24r5,-6l24,5,19,xe" fillcolor="#f8766c" stroked="f">
                  <v:path arrowok="t" o:connecttype="custom" o:connectlocs="19,25;6,25;0,30;0,43;6,49;19,49;24,43;24,30;19,25" o:connectangles="0,0,0,0,0,0,0,0,0"/>
                </v:shape>
                <v:line id="Line 2057" o:spid="_x0000_s1028" style="position:absolute;visibility:visible;mso-wrap-style:square" from="4715,37" to="478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" strokecolor="#f8766c" strokeweight=".09047mm"/>
                <v:shape id="Freeform 2056" o:spid="_x0000_s1029" style="position:absolute;left:4732;top:100;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" path="m16,l,28r32,l16,xe" fillcolor="#b79f00" stroked="f">
                  <v:path arrowok="t" o:connecttype="custom" o:connectlocs="16,101;0,129;32,129;16,101" o:connectangles="0,0,0,0"/>
                </v:shape>
                <v:line id="Line 2055" o:spid="_x0000_s1030" style="position:absolute;visibility:visible;mso-wrap-style:square" from="4715,119" to="4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" strokecolor="#b79f00" strokeweight=".09047mm"/>
                <w10:wrap anchorx="page"/>
              </v:group>
            </w:pict>
          </mc:Fallback>
        </mc:AlternateContent>
      </w:r>
      <w:r w:rsidR="00372F18">
        <w:rPr>
          <w:rFonts w:ascii="Arial"/>
          <w:b/>
          <w:w w:val="105"/>
          <w:sz w:val="9"/>
        </w:rPr>
        <w:t>CTL1 CD4</w:t>
      </w:r>
      <w:r w:rsidR="00372F18">
        <w:rPr>
          <w:rFonts w:ascii="Arial"/>
          <w:b/>
          <w:w w:val="106"/>
          <w:sz w:val="9"/>
        </w:rPr>
        <w:t xml:space="preserve"> </w:t>
      </w:r>
      <w:r w:rsidR="00372F18">
        <w:rPr>
          <w:rFonts w:ascii="Arial"/>
          <w:b/>
          <w:w w:val="105"/>
          <w:sz w:val="9"/>
        </w:rPr>
        <w:t>CTL2 CD4</w:t>
      </w:r>
    </w:p>
    <w:p w14:paraId="232377F5" w14:textId="77777777" w:rsidR="0065693B" w:rsidRDefault="00372F18">
      <w:pPr>
        <w:pStyle w:val="BodyText"/>
        <w:spacing w:before="5"/>
        <w:rPr>
          <w:rFonts w:ascii="Arial"/>
          <w:b/>
          <w:sz w:val="10"/>
        </w:rPr>
      </w:pPr>
      <w:r>
        <w:br w:type="column"/>
      </w:r>
    </w:p>
    <w:p w14:paraId="22BDA4E2" w14:textId="4C6B6B1A" w:rsidR="0065693B" w:rsidRDefault="00B8797A">
      <w:pPr>
        <w:spacing w:line="192" w:lineRule="auto"/>
        <w:ind w:left="195" w:right="-13"/>
        <w:rPr>
          <w:rFonts w:ascii="Arial"/>
          <w:b/>
          <w:sz w:val="9"/>
        </w:rPr>
      </w:pPr>
      <w:r>
        <w:rPr>
          <w:noProof/>
        </w:rPr>
        <mc:AlternateContent>
          <mc:Choice Requires="wpg">
            <w:drawing>
              <wp:anchor distT="0" distB="0" distL="114300" distR="114300" simplePos="0" relativeHeight="251424768" behindDoc="0" locked="0" layoutInCell="1" allowOverlap="1" wp14:anchorId="3A567A65" wp14:editId="10D4BD36">
                <wp:simplePos x="0" y="0"/>
                <wp:positionH relativeFrom="page">
                  <wp:posOffset>3434080</wp:posOffset>
                </wp:positionH>
                <wp:positionV relativeFrom="paragraph">
                  <wp:posOffset>15875</wp:posOffset>
                </wp:positionV>
                <wp:extent cx="42545" cy="71120"/>
                <wp:effectExtent l="5080" t="0" r="9525" b="5715"/>
                <wp:wrapNone/>
                <wp:docPr id="2100" name="Group 2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71120"/>
                          <a:chOff x="5408" y="25"/>
                          <a:chExt cx="67" cy="112"/>
                        </a:xfrm>
                      </wpg:grpSpPr>
                      <wps:wsp>
                        <wps:cNvPr id="2101" name="Rectangle 2053"/>
                        <wps:cNvSpPr>
                          <a:spLocks noChangeArrowheads="1"/>
                        </wps:cNvSpPr>
                        <wps:spPr bwMode="auto">
                          <a:xfrm>
                            <a:off x="5429" y="24"/>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2" name="Line 2052"/>
                        <wps:cNvCnPr>
                          <a:cxnSpLocks noChangeShapeType="1"/>
                        </wps:cNvCnPr>
                        <wps:spPr bwMode="auto">
                          <a:xfrm>
                            <a:off x="5408" y="37"/>
                            <a:ext cx="67" cy="0"/>
                          </a:xfrm>
                          <a:prstGeom prst="line">
                            <a:avLst/>
                          </a:prstGeom>
                          <a:noFill/>
                          <a:ln w="3257">
                            <a:solidFill>
                              <a:srgbClr val="00B938"/>
                            </a:solidFill>
                            <a:round/>
                            <a:headEnd/>
                            <a:tailEnd/>
                          </a:ln>
                          <a:extLst>
                            <a:ext uri="{909E8E84-426E-40DD-AFC4-6F175D3DCCD1}">
                              <a14:hiddenFill xmlns:a14="http://schemas.microsoft.com/office/drawing/2010/main">
                                <a:noFill/>
                              </a14:hiddenFill>
                            </a:ext>
                          </a:extLst>
                        </wps:spPr>
                        <wps:bodyPr/>
                      </wps:wsp>
                      <wps:wsp>
                        <wps:cNvPr id="2103" name="Line 2051"/>
                        <wps:cNvCnPr>
                          <a:cxnSpLocks noChangeShapeType="1"/>
                        </wps:cNvCnPr>
                        <wps:spPr bwMode="auto">
                          <a:xfrm>
                            <a:off x="5425" y="119"/>
                            <a:ext cx="33" cy="0"/>
                          </a:xfrm>
                          <a:prstGeom prst="line">
                            <a:avLst/>
                          </a:prstGeom>
                          <a:noFill/>
                          <a:ln w="2161">
                            <a:solidFill>
                              <a:srgbClr val="00BEC4"/>
                            </a:solidFill>
                            <a:round/>
                            <a:headEnd/>
                            <a:tailEnd/>
                          </a:ln>
                          <a:extLst>
                            <a:ext uri="{909E8E84-426E-40DD-AFC4-6F175D3DCCD1}">
                              <a14:hiddenFill xmlns:a14="http://schemas.microsoft.com/office/drawing/2010/main">
                                <a:noFill/>
                              </a14:hiddenFill>
                            </a:ext>
                          </a:extLst>
                        </wps:spPr>
                        <wps:bodyPr/>
                      </wps:wsp>
                      <wps:wsp>
                        <wps:cNvPr id="2104" name="Line 2050"/>
                        <wps:cNvCnPr>
                          <a:cxnSpLocks noChangeShapeType="1"/>
                        </wps:cNvCnPr>
                        <wps:spPr bwMode="auto">
                          <a:xfrm>
                            <a:off x="5442" y="136"/>
                            <a:ext cx="0" cy="0"/>
                          </a:xfrm>
                          <a:prstGeom prst="line">
                            <a:avLst/>
                          </a:prstGeom>
                          <a:noFill/>
                          <a:ln w="2161">
                            <a:solidFill>
                              <a:srgbClr val="00BEC4"/>
                            </a:solidFill>
                            <a:round/>
                            <a:headEnd/>
                            <a:tailEnd/>
                          </a:ln>
                          <a:extLst>
                            <a:ext uri="{909E8E84-426E-40DD-AFC4-6F175D3DCCD1}">
                              <a14:hiddenFill xmlns:a14="http://schemas.microsoft.com/office/drawing/2010/main">
                                <a:noFill/>
                              </a14:hiddenFill>
                            </a:ext>
                          </a:extLst>
                        </wps:spPr>
                        <wps:bodyPr/>
                      </wps:wsp>
                      <wps:wsp>
                        <wps:cNvPr id="2105" name="Line 2049"/>
                        <wps:cNvCnPr>
                          <a:cxnSpLocks noChangeShapeType="1"/>
                        </wps:cNvCnPr>
                        <wps:spPr bwMode="auto">
                          <a:xfrm>
                            <a:off x="5408" y="119"/>
                            <a:ext cx="67" cy="0"/>
                          </a:xfrm>
                          <a:prstGeom prst="line">
                            <a:avLst/>
                          </a:prstGeom>
                          <a:noFill/>
                          <a:ln w="3257">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8CA2BC" id="Group 2048" o:spid="_x0000_s1026" style="position:absolute;margin-left:270.4pt;margin-top:1.25pt;width:3.35pt;height:5.6pt;z-index:251424768;mso-position-horizontal-relative:page" coordorigin="5408,25" coordsize="6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">
                <v:rect id="Rectangle 2053" o:spid="_x0000_s1027" style="position:absolute;left:5429;top:24;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" fillcolor="#00b938" stroked="f"/>
                <v:line id="Line 2052" o:spid="_x0000_s1028" style="position:absolute;visibility:visible;mso-wrap-style:square" from="5408,37" to="547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" strokecolor="#00b938" strokeweight=".09047mm"/>
                <v:line id="Line 2051" o:spid="_x0000_s1029" style="position:absolute;visibility:visible;mso-wrap-style:square" from="5425,119" to="5458,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" strokecolor="#00bec4" strokeweight=".06003mm"/>
                <v:line id="Line 2050" o:spid="_x0000_s1030" style="position:absolute;visibility:visible;mso-wrap-style:square" from="5442,136" to="5442,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" strokecolor="#00bec4" strokeweight=".06003mm"/>
                <v:line id="Line 2049" o:spid="_x0000_s1031" style="position:absolute;visibility:visible;mso-wrap-style:square" from="5408,119" to="547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" strokecolor="#00bec4" strokeweight=".09047mm"/>
                <w10:wrap anchorx="page"/>
              </v:group>
            </w:pict>
          </mc:Fallback>
        </mc:AlternateContent>
      </w:r>
      <w:r w:rsidR="00372F18">
        <w:rPr>
          <w:rFonts w:ascii="Arial"/>
          <w:b/>
          <w:w w:val="105"/>
          <w:sz w:val="9"/>
        </w:rPr>
        <w:t>CTL3 CD4 CTL1 CD14</w:t>
      </w:r>
    </w:p>
    <w:p w14:paraId="606B4964" w14:textId="77777777" w:rsidR="0065693B" w:rsidRDefault="00372F18">
      <w:pPr>
        <w:pStyle w:val="BodyText"/>
        <w:spacing w:before="5"/>
        <w:rPr>
          <w:rFonts w:ascii="Arial"/>
          <w:b/>
          <w:sz w:val="10"/>
        </w:rPr>
      </w:pPr>
      <w:r>
        <w:br w:type="column"/>
      </w:r>
    </w:p>
    <w:p w14:paraId="0EEB729F" w14:textId="7608C218" w:rsidR="0065693B" w:rsidRDefault="00B8797A">
      <w:pPr>
        <w:spacing w:line="192" w:lineRule="auto"/>
        <w:ind w:left="188" w:right="5152"/>
        <w:rPr>
          <w:rFonts w:ascii="Arial"/>
          <w:b/>
          <w:sz w:val="9"/>
        </w:rPr>
      </w:pPr>
      <w:r>
        <w:rPr>
          <w:noProof/>
        </w:rPr>
        <mc:AlternateContent>
          <mc:Choice Requires="wpg">
            <w:drawing>
              <wp:anchor distT="0" distB="0" distL="114300" distR="114300" simplePos="0" relativeHeight="251425792" behindDoc="0" locked="0" layoutInCell="1" allowOverlap="1" wp14:anchorId="22A236EE" wp14:editId="5FE1D72D">
                <wp:simplePos x="0" y="0"/>
                <wp:positionH relativeFrom="page">
                  <wp:posOffset>3903980</wp:posOffset>
                </wp:positionH>
                <wp:positionV relativeFrom="paragraph">
                  <wp:posOffset>14605</wp:posOffset>
                </wp:positionV>
                <wp:extent cx="42545" cy="72390"/>
                <wp:effectExtent l="8255" t="7620" r="6350" b="5715"/>
                <wp:wrapNone/>
                <wp:docPr id="2090" name="Group 2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72390"/>
                          <a:chOff x="6148" y="23"/>
                          <a:chExt cx="67" cy="114"/>
                        </a:xfrm>
                      </wpg:grpSpPr>
                      <wps:wsp>
                        <wps:cNvPr id="2091" name="Rectangle 2047"/>
                        <wps:cNvSpPr>
                          <a:spLocks noChangeArrowheads="1"/>
                        </wps:cNvSpPr>
                        <wps:spPr bwMode="auto">
                          <a:xfrm>
                            <a:off x="6169" y="24"/>
                            <a:ext cx="24" cy="24"/>
                          </a:xfrm>
                          <a:prstGeom prst="rect">
                            <a:avLst/>
                          </a:prstGeom>
                          <a:noFill/>
                          <a:ln w="2161">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2" name="Line 2046"/>
                        <wps:cNvCnPr>
                          <a:cxnSpLocks noChangeShapeType="1"/>
                        </wps:cNvCnPr>
                        <wps:spPr bwMode="auto">
                          <a:xfrm>
                            <a:off x="6170" y="49"/>
                            <a:ext cx="23" cy="0"/>
                          </a:xfrm>
                          <a:prstGeom prst="line">
                            <a:avLst/>
                          </a:prstGeom>
                          <a:noFill/>
                          <a:ln w="2161">
                            <a:solidFill>
                              <a:srgbClr val="609CFF"/>
                            </a:solidFill>
                            <a:round/>
                            <a:headEnd/>
                            <a:tailEnd/>
                          </a:ln>
                          <a:extLst>
                            <a:ext uri="{909E8E84-426E-40DD-AFC4-6F175D3DCCD1}">
                              <a14:hiddenFill xmlns:a14="http://schemas.microsoft.com/office/drawing/2010/main">
                                <a:noFill/>
                              </a14:hiddenFill>
                            </a:ext>
                          </a:extLst>
                        </wps:spPr>
                        <wps:bodyPr/>
                      </wps:wsp>
                      <wps:wsp>
                        <wps:cNvPr id="2093" name="Line 2045"/>
                        <wps:cNvCnPr>
                          <a:cxnSpLocks noChangeShapeType="1"/>
                        </wps:cNvCnPr>
                        <wps:spPr bwMode="auto">
                          <a:xfrm>
                            <a:off x="6170" y="25"/>
                            <a:ext cx="23" cy="24"/>
                          </a:xfrm>
                          <a:prstGeom prst="line">
                            <a:avLst/>
                          </a:prstGeom>
                          <a:noFill/>
                          <a:ln w="2161">
                            <a:solidFill>
                              <a:srgbClr val="609CFF"/>
                            </a:solidFill>
                            <a:round/>
                            <a:headEnd/>
                            <a:tailEnd/>
                          </a:ln>
                          <a:extLst>
                            <a:ext uri="{909E8E84-426E-40DD-AFC4-6F175D3DCCD1}">
                              <a14:hiddenFill xmlns:a14="http://schemas.microsoft.com/office/drawing/2010/main">
                                <a:noFill/>
                              </a14:hiddenFill>
                            </a:ext>
                          </a:extLst>
                        </wps:spPr>
                        <wps:bodyPr/>
                      </wps:wsp>
                      <wps:wsp>
                        <wps:cNvPr id="2094" name="Line 2044"/>
                        <wps:cNvCnPr>
                          <a:cxnSpLocks noChangeShapeType="1"/>
                        </wps:cNvCnPr>
                        <wps:spPr bwMode="auto">
                          <a:xfrm>
                            <a:off x="6148" y="37"/>
                            <a:ext cx="67" cy="0"/>
                          </a:xfrm>
                          <a:prstGeom prst="line">
                            <a:avLst/>
                          </a:prstGeom>
                          <a:noFill/>
                          <a:ln w="3257">
                            <a:solidFill>
                              <a:srgbClr val="609CFF"/>
                            </a:solidFill>
                            <a:round/>
                            <a:headEnd/>
                            <a:tailEnd/>
                          </a:ln>
                          <a:extLst>
                            <a:ext uri="{909E8E84-426E-40DD-AFC4-6F175D3DCCD1}">
                              <a14:hiddenFill xmlns:a14="http://schemas.microsoft.com/office/drawing/2010/main">
                                <a:noFill/>
                              </a14:hiddenFill>
                            </a:ext>
                          </a:extLst>
                        </wps:spPr>
                        <wps:bodyPr/>
                      </wps:wsp>
                      <wps:wsp>
                        <wps:cNvPr id="2095" name="Line 2043"/>
                        <wps:cNvCnPr>
                          <a:cxnSpLocks noChangeShapeType="1"/>
                        </wps:cNvCnPr>
                        <wps:spPr bwMode="auto">
                          <a:xfrm>
                            <a:off x="6170" y="131"/>
                            <a:ext cx="23" cy="0"/>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96" name="Line 2042"/>
                        <wps:cNvCnPr>
                          <a:cxnSpLocks noChangeShapeType="1"/>
                        </wps:cNvCnPr>
                        <wps:spPr bwMode="auto">
                          <a:xfrm>
                            <a:off x="6170" y="107"/>
                            <a:ext cx="23" cy="24"/>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97" name="Line 2041"/>
                        <wps:cNvCnPr>
                          <a:cxnSpLocks noChangeShapeType="1"/>
                        </wps:cNvCnPr>
                        <wps:spPr bwMode="auto">
                          <a:xfrm>
                            <a:off x="6165" y="119"/>
                            <a:ext cx="33" cy="0"/>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98" name="Line 2040"/>
                        <wps:cNvCnPr>
                          <a:cxnSpLocks noChangeShapeType="1"/>
                        </wps:cNvCnPr>
                        <wps:spPr bwMode="auto">
                          <a:xfrm>
                            <a:off x="6181" y="136"/>
                            <a:ext cx="0" cy="0"/>
                          </a:xfrm>
                          <a:prstGeom prst="line">
                            <a:avLst/>
                          </a:prstGeom>
                          <a:noFill/>
                          <a:ln w="2161">
                            <a:solidFill>
                              <a:srgbClr val="F563E2"/>
                            </a:solidFill>
                            <a:round/>
                            <a:headEnd/>
                            <a:tailEnd/>
                          </a:ln>
                          <a:extLst>
                            <a:ext uri="{909E8E84-426E-40DD-AFC4-6F175D3DCCD1}">
                              <a14:hiddenFill xmlns:a14="http://schemas.microsoft.com/office/drawing/2010/main">
                                <a:noFill/>
                              </a14:hiddenFill>
                            </a:ext>
                          </a:extLst>
                        </wps:spPr>
                        <wps:bodyPr/>
                      </wps:wsp>
                      <wps:wsp>
                        <wps:cNvPr id="2099" name="Line 2039"/>
                        <wps:cNvCnPr>
                          <a:cxnSpLocks noChangeShapeType="1"/>
                        </wps:cNvCnPr>
                        <wps:spPr bwMode="auto">
                          <a:xfrm>
                            <a:off x="6148" y="119"/>
                            <a:ext cx="67" cy="0"/>
                          </a:xfrm>
                          <a:prstGeom prst="line">
                            <a:avLst/>
                          </a:prstGeom>
                          <a:noFill/>
                          <a:ln w="3257">
                            <a:solidFill>
                              <a:srgbClr val="F563E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D897EB" id="Group 2038" o:spid="_x0000_s1026" style="position:absolute;margin-left:307.4pt;margin-top:1.15pt;width:3.35pt;height:5.7pt;z-index:251425792;mso-position-horizontal-relative:page" coordorigin="6148,23" coordsize="6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">
                <v:rect id="Rectangle 2047" o:spid="_x0000_s1027" style="position:absolute;left:6169;top:24;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" filled="f" strokecolor="#609cff" strokeweight=".06003mm"/>
                <v:line id="Line 2046" o:spid="_x0000_s1028" style="position:absolute;visibility:visible;mso-wrap-style:square" from="6170,49" to="619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" strokecolor="#609cff" strokeweight=".06003mm"/>
                <v:line id="Line 2045" o:spid="_x0000_s1029" style="position:absolute;visibility:visible;mso-wrap-style:square" from="6170,25" to="619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" strokecolor="#609cff" strokeweight=".06003mm"/>
                <v:line id="Line 2044" o:spid="_x0000_s1030" style="position:absolute;visibility:visible;mso-wrap-style:square" from="6148,37" to="621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" strokecolor="#609cff" strokeweight=".09047mm"/>
                <v:line id="Line 2043" o:spid="_x0000_s1031" style="position:absolute;visibility:visible;mso-wrap-style:square" from="6170,131" to="6193,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" strokecolor="#f563e2" strokeweight=".06003mm"/>
                <v:line id="Line 2042" o:spid="_x0000_s1032" style="position:absolute;visibility:visible;mso-wrap-style:square" from="6170,107" to="6193,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" strokecolor="#f563e2" strokeweight=".06003mm"/>
                <v:line id="Line 2041" o:spid="_x0000_s1033" style="position:absolute;visibility:visible;mso-wrap-style:square" from="6165,119" to="6198,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" strokecolor="#f563e2" strokeweight=".06003mm"/>
                <v:line id="Line 2040" o:spid="_x0000_s1034" style="position:absolute;visibility:visible;mso-wrap-style:square" from="6181,136" to="618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" strokecolor="#f563e2" strokeweight=".06003mm"/>
                <v:line id="Line 2039" o:spid="_x0000_s1035" style="position:absolute;visibility:visible;mso-wrap-style:square" from="6148,119" to="621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" strokecolor="#f563e2" strokeweight=".09047mm"/>
                <w10:wrap anchorx="page"/>
              </v:group>
            </w:pict>
          </mc:Fallback>
        </mc:AlternateContent>
      </w:r>
      <w:r w:rsidR="00372F18">
        <w:rPr>
          <w:rFonts w:ascii="Arial"/>
          <w:b/>
          <w:w w:val="105"/>
          <w:sz w:val="9"/>
        </w:rPr>
        <w:t>CTL2 CD14 CTL3 CD14</w:t>
      </w:r>
    </w:p>
    <w:p w14:paraId="799909D0" w14:textId="77777777" w:rsidR="0065693B" w:rsidRDefault="0065693B">
      <w:pPr>
        <w:spacing w:line="192" w:lineRule="auto"/>
        <w:rPr>
          <w:rFonts w:ascii="Arial"/>
          <w:sz w:val="9"/>
        </w:rPr>
        <w:sectPr w:rsidR="0065693B">
          <w:type w:val="continuous"/>
          <w:pgSz w:w="11910" w:h="16840"/>
          <w:pgMar w:top="1580" w:right="0" w:bottom="800" w:left="1680" w:header="720" w:footer="720" w:gutter="0"/>
          <w:cols w:num="3" w:space="720" w:equalWidth="0">
            <w:col w:w="3579" w:space="40"/>
            <w:col w:w="707" w:space="39"/>
            <w:col w:w="5865"/>
          </w:cols>
        </w:sectPr>
      </w:pPr>
    </w:p>
    <w:p w14:paraId="7F1A5869" w14:textId="77777777" w:rsidR="0065693B" w:rsidRDefault="0065693B">
      <w:pPr>
        <w:pStyle w:val="BodyText"/>
        <w:rPr>
          <w:rFonts w:ascii="Arial"/>
          <w:b/>
          <w:sz w:val="8"/>
        </w:rPr>
      </w:pPr>
    </w:p>
    <w:p w14:paraId="30BEAB0F" w14:textId="780056B8" w:rsidR="0065693B" w:rsidRDefault="00B8797A">
      <w:pPr>
        <w:spacing w:before="50"/>
        <w:ind w:left="2735"/>
        <w:rPr>
          <w:rFonts w:ascii="Arial"/>
          <w:sz w:val="7"/>
        </w:rPr>
      </w:pPr>
      <w:r>
        <w:rPr>
          <w:noProof/>
        </w:rPr>
        <mc:AlternateContent>
          <mc:Choice Requires="wpg">
            <w:drawing>
              <wp:anchor distT="0" distB="0" distL="114300" distR="114300" simplePos="0" relativeHeight="251422720" behindDoc="0" locked="0" layoutInCell="1" allowOverlap="1" wp14:anchorId="442211D1" wp14:editId="03448DCB">
                <wp:simplePos x="0" y="0"/>
                <wp:positionH relativeFrom="page">
                  <wp:posOffset>2950210</wp:posOffset>
                </wp:positionH>
                <wp:positionV relativeFrom="paragraph">
                  <wp:posOffset>-12700</wp:posOffset>
                </wp:positionV>
                <wp:extent cx="2346325" cy="1503680"/>
                <wp:effectExtent l="6985" t="10795" r="8890" b="9525"/>
                <wp:wrapNone/>
                <wp:docPr id="2003" name="Group 1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6325" cy="1503680"/>
                          <a:chOff x="4646" y="-20"/>
                          <a:chExt cx="3695" cy="2368"/>
                        </a:xfrm>
                      </wpg:grpSpPr>
                      <wps:wsp>
                        <wps:cNvPr id="2004" name="Freeform 2037"/>
                        <wps:cNvSpPr>
                          <a:spLocks/>
                        </wps:cNvSpPr>
                        <wps:spPr bwMode="auto">
                          <a:xfrm>
                            <a:off x="4814" y="1983"/>
                            <a:ext cx="24" cy="24"/>
                          </a:xfrm>
                          <a:custGeom>
                            <a:avLst/>
                            <a:gdLst>
                              <a:gd name="T0" fmla="+- 0 4833 4814"/>
                              <a:gd name="T1" fmla="*/ T0 w 24"/>
                              <a:gd name="T2" fmla="+- 0 1984 1984"/>
                              <a:gd name="T3" fmla="*/ 1984 h 24"/>
                              <a:gd name="T4" fmla="+- 0 4820 4814"/>
                              <a:gd name="T5" fmla="*/ T4 w 24"/>
                              <a:gd name="T6" fmla="+- 0 1984 1984"/>
                              <a:gd name="T7" fmla="*/ 1984 h 24"/>
                              <a:gd name="T8" fmla="+- 0 4814 4814"/>
                              <a:gd name="T9" fmla="*/ T8 w 24"/>
                              <a:gd name="T10" fmla="+- 0 1989 1984"/>
                              <a:gd name="T11" fmla="*/ 1989 h 24"/>
                              <a:gd name="T12" fmla="+- 0 4814 4814"/>
                              <a:gd name="T13" fmla="*/ T12 w 24"/>
                              <a:gd name="T14" fmla="+- 0 2002 1984"/>
                              <a:gd name="T15" fmla="*/ 2002 h 24"/>
                              <a:gd name="T16" fmla="+- 0 4820 4814"/>
                              <a:gd name="T17" fmla="*/ T16 w 24"/>
                              <a:gd name="T18" fmla="+- 0 2008 1984"/>
                              <a:gd name="T19" fmla="*/ 2008 h 24"/>
                              <a:gd name="T20" fmla="+- 0 4833 4814"/>
                              <a:gd name="T21" fmla="*/ T20 w 24"/>
                              <a:gd name="T22" fmla="+- 0 2008 1984"/>
                              <a:gd name="T23" fmla="*/ 2008 h 24"/>
                              <a:gd name="T24" fmla="+- 0 4838 4814"/>
                              <a:gd name="T25" fmla="*/ T24 w 24"/>
                              <a:gd name="T26" fmla="+- 0 2002 1984"/>
                              <a:gd name="T27" fmla="*/ 2002 h 24"/>
                              <a:gd name="T28" fmla="+- 0 4838 4814"/>
                              <a:gd name="T29" fmla="*/ T28 w 24"/>
                              <a:gd name="T30" fmla="+- 0 1989 1984"/>
                              <a:gd name="T31" fmla="*/ 1989 h 24"/>
                              <a:gd name="T32" fmla="+- 0 4833 4814"/>
                              <a:gd name="T33" fmla="*/ T32 w 24"/>
                              <a:gd name="T34" fmla="+- 0 1984 1984"/>
                              <a:gd name="T35" fmla="*/ 198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5"/>
                                </a:lnTo>
                                <a:lnTo>
                                  <a:pt x="0" y="18"/>
                                </a:lnTo>
                                <a:lnTo>
                                  <a:pt x="6" y="24"/>
                                </a:lnTo>
                                <a:lnTo>
                                  <a:pt x="19" y="24"/>
                                </a:lnTo>
                                <a:lnTo>
                                  <a:pt x="24" y="18"/>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5" name="Freeform 2036"/>
                        <wps:cNvSpPr>
                          <a:spLocks/>
                        </wps:cNvSpPr>
                        <wps:spPr bwMode="auto">
                          <a:xfrm>
                            <a:off x="4810" y="1944"/>
                            <a:ext cx="33" cy="28"/>
                          </a:xfrm>
                          <a:custGeom>
                            <a:avLst/>
                            <a:gdLst>
                              <a:gd name="T0" fmla="+- 0 4826 4810"/>
                              <a:gd name="T1" fmla="*/ T0 w 33"/>
                              <a:gd name="T2" fmla="+- 0 1945 1945"/>
                              <a:gd name="T3" fmla="*/ 1945 h 28"/>
                              <a:gd name="T4" fmla="+- 0 4810 4810"/>
                              <a:gd name="T5" fmla="*/ T4 w 33"/>
                              <a:gd name="T6" fmla="+- 0 1972 1945"/>
                              <a:gd name="T7" fmla="*/ 1972 h 28"/>
                              <a:gd name="T8" fmla="+- 0 4842 4810"/>
                              <a:gd name="T9" fmla="*/ T8 w 33"/>
                              <a:gd name="T10" fmla="+- 0 1972 1945"/>
                              <a:gd name="T11" fmla="*/ 1972 h 28"/>
                              <a:gd name="T12" fmla="+- 0 4826 4810"/>
                              <a:gd name="T13" fmla="*/ T12 w 33"/>
                              <a:gd name="T14" fmla="+- 0 1945 1945"/>
                              <a:gd name="T15" fmla="*/ 1945 h 28"/>
                            </a:gdLst>
                            <a:ahLst/>
                            <a:cxnLst>
                              <a:cxn ang="0">
                                <a:pos x="T1" y="T3"/>
                              </a:cxn>
                              <a:cxn ang="0">
                                <a:pos x="T5" y="T7"/>
                              </a:cxn>
                              <a:cxn ang="0">
                                <a:pos x="T9" y="T11"/>
                              </a:cxn>
                              <a:cxn ang="0">
                                <a:pos x="T13" y="T15"/>
                              </a:cxn>
                            </a:cxnLst>
                            <a:rect l="0" t="0" r="r" b="b"/>
                            <a:pathLst>
                              <a:path w="33" h="28">
                                <a:moveTo>
                                  <a:pt x="16" y="0"/>
                                </a:moveTo>
                                <a:lnTo>
                                  <a:pt x="0" y="27"/>
                                </a:lnTo>
                                <a:lnTo>
                                  <a:pt x="32" y="27"/>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6" name="Rectangle 2035"/>
                        <wps:cNvSpPr>
                          <a:spLocks noChangeArrowheads="1"/>
                        </wps:cNvSpPr>
                        <wps:spPr bwMode="auto">
                          <a:xfrm>
                            <a:off x="4814" y="1860"/>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7" name="Freeform 2034"/>
                        <wps:cNvSpPr>
                          <a:spLocks/>
                        </wps:cNvSpPr>
                        <wps:spPr bwMode="auto">
                          <a:xfrm>
                            <a:off x="5482" y="1800"/>
                            <a:ext cx="24" cy="24"/>
                          </a:xfrm>
                          <a:custGeom>
                            <a:avLst/>
                            <a:gdLst>
                              <a:gd name="T0" fmla="+- 0 5501 5483"/>
                              <a:gd name="T1" fmla="*/ T0 w 24"/>
                              <a:gd name="T2" fmla="+- 0 1800 1800"/>
                              <a:gd name="T3" fmla="*/ 1800 h 24"/>
                              <a:gd name="T4" fmla="+- 0 5488 5483"/>
                              <a:gd name="T5" fmla="*/ T4 w 24"/>
                              <a:gd name="T6" fmla="+- 0 1800 1800"/>
                              <a:gd name="T7" fmla="*/ 1800 h 24"/>
                              <a:gd name="T8" fmla="+- 0 5483 5483"/>
                              <a:gd name="T9" fmla="*/ T8 w 24"/>
                              <a:gd name="T10" fmla="+- 0 1806 1800"/>
                              <a:gd name="T11" fmla="*/ 1806 h 24"/>
                              <a:gd name="T12" fmla="+- 0 5483 5483"/>
                              <a:gd name="T13" fmla="*/ T12 w 24"/>
                              <a:gd name="T14" fmla="+- 0 1819 1800"/>
                              <a:gd name="T15" fmla="*/ 1819 h 24"/>
                              <a:gd name="T16" fmla="+- 0 5488 5483"/>
                              <a:gd name="T17" fmla="*/ T16 w 24"/>
                              <a:gd name="T18" fmla="+- 0 1824 1800"/>
                              <a:gd name="T19" fmla="*/ 1824 h 24"/>
                              <a:gd name="T20" fmla="+- 0 5501 5483"/>
                              <a:gd name="T21" fmla="*/ T20 w 24"/>
                              <a:gd name="T22" fmla="+- 0 1824 1800"/>
                              <a:gd name="T23" fmla="*/ 1824 h 24"/>
                              <a:gd name="T24" fmla="+- 0 5507 5483"/>
                              <a:gd name="T25" fmla="*/ T24 w 24"/>
                              <a:gd name="T26" fmla="+- 0 1819 1800"/>
                              <a:gd name="T27" fmla="*/ 1819 h 24"/>
                              <a:gd name="T28" fmla="+- 0 5507 5483"/>
                              <a:gd name="T29" fmla="*/ T28 w 24"/>
                              <a:gd name="T30" fmla="+- 0 1806 1800"/>
                              <a:gd name="T31" fmla="*/ 1806 h 24"/>
                              <a:gd name="T32" fmla="+- 0 5501 5483"/>
                              <a:gd name="T33" fmla="*/ T32 w 24"/>
                              <a:gd name="T34" fmla="+- 0 1800 1800"/>
                              <a:gd name="T35" fmla="*/ 180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8" name="Freeform 2033"/>
                        <wps:cNvSpPr>
                          <a:spLocks/>
                        </wps:cNvSpPr>
                        <wps:spPr bwMode="auto">
                          <a:xfrm>
                            <a:off x="5478" y="1759"/>
                            <a:ext cx="33" cy="28"/>
                          </a:xfrm>
                          <a:custGeom>
                            <a:avLst/>
                            <a:gdLst>
                              <a:gd name="T0" fmla="+- 0 5495 5479"/>
                              <a:gd name="T1" fmla="*/ T0 w 33"/>
                              <a:gd name="T2" fmla="+- 0 1759 1759"/>
                              <a:gd name="T3" fmla="*/ 1759 h 28"/>
                              <a:gd name="T4" fmla="+- 0 5479 5479"/>
                              <a:gd name="T5" fmla="*/ T4 w 33"/>
                              <a:gd name="T6" fmla="+- 0 1787 1759"/>
                              <a:gd name="T7" fmla="*/ 1787 h 28"/>
                              <a:gd name="T8" fmla="+- 0 5511 5479"/>
                              <a:gd name="T9" fmla="*/ T8 w 33"/>
                              <a:gd name="T10" fmla="+- 0 1787 1759"/>
                              <a:gd name="T11" fmla="*/ 1787 h 28"/>
                              <a:gd name="T12" fmla="+- 0 5495 5479"/>
                              <a:gd name="T13" fmla="*/ T12 w 33"/>
                              <a:gd name="T14" fmla="+- 0 1759 1759"/>
                              <a:gd name="T15" fmla="*/ 1759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9" name="Freeform 2032"/>
                        <wps:cNvSpPr>
                          <a:spLocks/>
                        </wps:cNvSpPr>
                        <wps:spPr bwMode="auto">
                          <a:xfrm>
                            <a:off x="6151" y="1764"/>
                            <a:ext cx="24" cy="24"/>
                          </a:xfrm>
                          <a:custGeom>
                            <a:avLst/>
                            <a:gdLst>
                              <a:gd name="T0" fmla="+- 0 6170 6151"/>
                              <a:gd name="T1" fmla="*/ T0 w 24"/>
                              <a:gd name="T2" fmla="+- 0 1764 1764"/>
                              <a:gd name="T3" fmla="*/ 1764 h 24"/>
                              <a:gd name="T4" fmla="+- 0 6157 6151"/>
                              <a:gd name="T5" fmla="*/ T4 w 24"/>
                              <a:gd name="T6" fmla="+- 0 1764 1764"/>
                              <a:gd name="T7" fmla="*/ 1764 h 24"/>
                              <a:gd name="T8" fmla="+- 0 6151 6151"/>
                              <a:gd name="T9" fmla="*/ T8 w 24"/>
                              <a:gd name="T10" fmla="+- 0 1770 1764"/>
                              <a:gd name="T11" fmla="*/ 1770 h 24"/>
                              <a:gd name="T12" fmla="+- 0 6151 6151"/>
                              <a:gd name="T13" fmla="*/ T12 w 24"/>
                              <a:gd name="T14" fmla="+- 0 1783 1764"/>
                              <a:gd name="T15" fmla="*/ 1783 h 24"/>
                              <a:gd name="T16" fmla="+- 0 6157 6151"/>
                              <a:gd name="T17" fmla="*/ T16 w 24"/>
                              <a:gd name="T18" fmla="+- 0 1788 1764"/>
                              <a:gd name="T19" fmla="*/ 1788 h 24"/>
                              <a:gd name="T20" fmla="+- 0 6170 6151"/>
                              <a:gd name="T21" fmla="*/ T20 w 24"/>
                              <a:gd name="T22" fmla="+- 0 1788 1764"/>
                              <a:gd name="T23" fmla="*/ 1788 h 24"/>
                              <a:gd name="T24" fmla="+- 0 6175 6151"/>
                              <a:gd name="T25" fmla="*/ T24 w 24"/>
                              <a:gd name="T26" fmla="+- 0 1783 1764"/>
                              <a:gd name="T27" fmla="*/ 1783 h 24"/>
                              <a:gd name="T28" fmla="+- 0 6175 6151"/>
                              <a:gd name="T29" fmla="*/ T28 w 24"/>
                              <a:gd name="T30" fmla="+- 0 1770 1764"/>
                              <a:gd name="T31" fmla="*/ 1770 h 24"/>
                              <a:gd name="T32" fmla="+- 0 6170 6151"/>
                              <a:gd name="T33" fmla="*/ T32 w 24"/>
                              <a:gd name="T34" fmla="+- 0 1764 1764"/>
                              <a:gd name="T35" fmla="*/ 176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0" name="Freeform 2031"/>
                        <wps:cNvSpPr>
                          <a:spLocks/>
                        </wps:cNvSpPr>
                        <wps:spPr bwMode="auto">
                          <a:xfrm>
                            <a:off x="6147" y="1720"/>
                            <a:ext cx="33" cy="28"/>
                          </a:xfrm>
                          <a:custGeom>
                            <a:avLst/>
                            <a:gdLst>
                              <a:gd name="T0" fmla="+- 0 6163 6147"/>
                              <a:gd name="T1" fmla="*/ T0 w 33"/>
                              <a:gd name="T2" fmla="+- 0 1721 1721"/>
                              <a:gd name="T3" fmla="*/ 1721 h 28"/>
                              <a:gd name="T4" fmla="+- 0 6147 6147"/>
                              <a:gd name="T5" fmla="*/ T4 w 33"/>
                              <a:gd name="T6" fmla="+- 0 1748 1721"/>
                              <a:gd name="T7" fmla="*/ 1748 h 28"/>
                              <a:gd name="T8" fmla="+- 0 6179 6147"/>
                              <a:gd name="T9" fmla="*/ T8 w 33"/>
                              <a:gd name="T10" fmla="+- 0 1748 1721"/>
                              <a:gd name="T11" fmla="*/ 1748 h 28"/>
                              <a:gd name="T12" fmla="+- 0 6163 6147"/>
                              <a:gd name="T13" fmla="*/ T12 w 33"/>
                              <a:gd name="T14" fmla="+- 0 1721 1721"/>
                              <a:gd name="T15" fmla="*/ 1721 h 28"/>
                            </a:gdLst>
                            <a:ahLst/>
                            <a:cxnLst>
                              <a:cxn ang="0">
                                <a:pos x="T1" y="T3"/>
                              </a:cxn>
                              <a:cxn ang="0">
                                <a:pos x="T5" y="T7"/>
                              </a:cxn>
                              <a:cxn ang="0">
                                <a:pos x="T9" y="T11"/>
                              </a:cxn>
                              <a:cxn ang="0">
                                <a:pos x="T13" y="T15"/>
                              </a:cxn>
                            </a:cxnLst>
                            <a:rect l="0" t="0" r="r" b="b"/>
                            <a:pathLst>
                              <a:path w="33" h="28">
                                <a:moveTo>
                                  <a:pt x="16" y="0"/>
                                </a:moveTo>
                                <a:lnTo>
                                  <a:pt x="0" y="27"/>
                                </a:lnTo>
                                <a:lnTo>
                                  <a:pt x="32" y="27"/>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1" name="Freeform 2030"/>
                        <wps:cNvSpPr>
                          <a:spLocks/>
                        </wps:cNvSpPr>
                        <wps:spPr bwMode="auto">
                          <a:xfrm>
                            <a:off x="6819" y="1612"/>
                            <a:ext cx="24" cy="24"/>
                          </a:xfrm>
                          <a:custGeom>
                            <a:avLst/>
                            <a:gdLst>
                              <a:gd name="T0" fmla="+- 0 6838 6820"/>
                              <a:gd name="T1" fmla="*/ T0 w 24"/>
                              <a:gd name="T2" fmla="+- 0 1613 1613"/>
                              <a:gd name="T3" fmla="*/ 1613 h 24"/>
                              <a:gd name="T4" fmla="+- 0 6825 6820"/>
                              <a:gd name="T5" fmla="*/ T4 w 24"/>
                              <a:gd name="T6" fmla="+- 0 1613 1613"/>
                              <a:gd name="T7" fmla="*/ 1613 h 24"/>
                              <a:gd name="T8" fmla="+- 0 6820 6820"/>
                              <a:gd name="T9" fmla="*/ T8 w 24"/>
                              <a:gd name="T10" fmla="+- 0 1618 1613"/>
                              <a:gd name="T11" fmla="*/ 1618 h 24"/>
                              <a:gd name="T12" fmla="+- 0 6820 6820"/>
                              <a:gd name="T13" fmla="*/ T12 w 24"/>
                              <a:gd name="T14" fmla="+- 0 1631 1613"/>
                              <a:gd name="T15" fmla="*/ 1631 h 24"/>
                              <a:gd name="T16" fmla="+- 0 6825 6820"/>
                              <a:gd name="T17" fmla="*/ T16 w 24"/>
                              <a:gd name="T18" fmla="+- 0 1637 1613"/>
                              <a:gd name="T19" fmla="*/ 1637 h 24"/>
                              <a:gd name="T20" fmla="+- 0 6838 6820"/>
                              <a:gd name="T21" fmla="*/ T20 w 24"/>
                              <a:gd name="T22" fmla="+- 0 1637 1613"/>
                              <a:gd name="T23" fmla="*/ 1637 h 24"/>
                              <a:gd name="T24" fmla="+- 0 6844 6820"/>
                              <a:gd name="T25" fmla="*/ T24 w 24"/>
                              <a:gd name="T26" fmla="+- 0 1631 1613"/>
                              <a:gd name="T27" fmla="*/ 1631 h 24"/>
                              <a:gd name="T28" fmla="+- 0 6844 6820"/>
                              <a:gd name="T29" fmla="*/ T28 w 24"/>
                              <a:gd name="T30" fmla="+- 0 1618 1613"/>
                              <a:gd name="T31" fmla="*/ 1618 h 24"/>
                              <a:gd name="T32" fmla="+- 0 6838 6820"/>
                              <a:gd name="T33" fmla="*/ T32 w 24"/>
                              <a:gd name="T34" fmla="+- 0 1613 1613"/>
                              <a:gd name="T35" fmla="*/ 161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4"/>
                                </a:lnTo>
                                <a:lnTo>
                                  <a:pt x="18" y="24"/>
                                </a:lnTo>
                                <a:lnTo>
                                  <a:pt x="24" y="18"/>
                                </a:lnTo>
                                <a:lnTo>
                                  <a:pt x="24" y="5"/>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2" name="Freeform 2029"/>
                        <wps:cNvSpPr>
                          <a:spLocks/>
                        </wps:cNvSpPr>
                        <wps:spPr bwMode="auto">
                          <a:xfrm>
                            <a:off x="6815" y="1565"/>
                            <a:ext cx="33" cy="28"/>
                          </a:xfrm>
                          <a:custGeom>
                            <a:avLst/>
                            <a:gdLst>
                              <a:gd name="T0" fmla="+- 0 6832 6816"/>
                              <a:gd name="T1" fmla="*/ T0 w 33"/>
                              <a:gd name="T2" fmla="+- 0 1566 1566"/>
                              <a:gd name="T3" fmla="*/ 1566 h 28"/>
                              <a:gd name="T4" fmla="+- 0 6816 6816"/>
                              <a:gd name="T5" fmla="*/ T4 w 33"/>
                              <a:gd name="T6" fmla="+- 0 1593 1566"/>
                              <a:gd name="T7" fmla="*/ 1593 h 28"/>
                              <a:gd name="T8" fmla="+- 0 6848 6816"/>
                              <a:gd name="T9" fmla="*/ T8 w 33"/>
                              <a:gd name="T10" fmla="+- 0 1593 1566"/>
                              <a:gd name="T11" fmla="*/ 1593 h 28"/>
                              <a:gd name="T12" fmla="+- 0 6832 6816"/>
                              <a:gd name="T13" fmla="*/ T12 w 33"/>
                              <a:gd name="T14" fmla="+- 0 1566 1566"/>
                              <a:gd name="T15" fmla="*/ 1566 h 28"/>
                            </a:gdLst>
                            <a:ahLst/>
                            <a:cxnLst>
                              <a:cxn ang="0">
                                <a:pos x="T1" y="T3"/>
                              </a:cxn>
                              <a:cxn ang="0">
                                <a:pos x="T5" y="T7"/>
                              </a:cxn>
                              <a:cxn ang="0">
                                <a:pos x="T9" y="T11"/>
                              </a:cxn>
                              <a:cxn ang="0">
                                <a:pos x="T13" y="T15"/>
                              </a:cxn>
                            </a:cxnLst>
                            <a:rect l="0" t="0" r="r" b="b"/>
                            <a:pathLst>
                              <a:path w="33" h="28">
                                <a:moveTo>
                                  <a:pt x="16" y="0"/>
                                </a:moveTo>
                                <a:lnTo>
                                  <a:pt x="0" y="27"/>
                                </a:lnTo>
                                <a:lnTo>
                                  <a:pt x="32" y="27"/>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3" name="Freeform 2028"/>
                        <wps:cNvSpPr>
                          <a:spLocks/>
                        </wps:cNvSpPr>
                        <wps:spPr bwMode="auto">
                          <a:xfrm>
                            <a:off x="7488" y="1545"/>
                            <a:ext cx="24" cy="24"/>
                          </a:xfrm>
                          <a:custGeom>
                            <a:avLst/>
                            <a:gdLst>
                              <a:gd name="T0" fmla="+- 0 7507 7488"/>
                              <a:gd name="T1" fmla="*/ T0 w 24"/>
                              <a:gd name="T2" fmla="+- 0 1545 1545"/>
                              <a:gd name="T3" fmla="*/ 1545 h 24"/>
                              <a:gd name="T4" fmla="+- 0 7494 7488"/>
                              <a:gd name="T5" fmla="*/ T4 w 24"/>
                              <a:gd name="T6" fmla="+- 0 1545 1545"/>
                              <a:gd name="T7" fmla="*/ 1545 h 24"/>
                              <a:gd name="T8" fmla="+- 0 7488 7488"/>
                              <a:gd name="T9" fmla="*/ T8 w 24"/>
                              <a:gd name="T10" fmla="+- 0 1551 1545"/>
                              <a:gd name="T11" fmla="*/ 1551 h 24"/>
                              <a:gd name="T12" fmla="+- 0 7488 7488"/>
                              <a:gd name="T13" fmla="*/ T12 w 24"/>
                              <a:gd name="T14" fmla="+- 0 1564 1545"/>
                              <a:gd name="T15" fmla="*/ 1564 h 24"/>
                              <a:gd name="T16" fmla="+- 0 7494 7488"/>
                              <a:gd name="T17" fmla="*/ T16 w 24"/>
                              <a:gd name="T18" fmla="+- 0 1569 1545"/>
                              <a:gd name="T19" fmla="*/ 1569 h 24"/>
                              <a:gd name="T20" fmla="+- 0 7507 7488"/>
                              <a:gd name="T21" fmla="*/ T20 w 24"/>
                              <a:gd name="T22" fmla="+- 0 1569 1545"/>
                              <a:gd name="T23" fmla="*/ 1569 h 24"/>
                              <a:gd name="T24" fmla="+- 0 7512 7488"/>
                              <a:gd name="T25" fmla="*/ T24 w 24"/>
                              <a:gd name="T26" fmla="+- 0 1564 1545"/>
                              <a:gd name="T27" fmla="*/ 1564 h 24"/>
                              <a:gd name="T28" fmla="+- 0 7512 7488"/>
                              <a:gd name="T29" fmla="*/ T28 w 24"/>
                              <a:gd name="T30" fmla="+- 0 1551 1545"/>
                              <a:gd name="T31" fmla="*/ 1551 h 24"/>
                              <a:gd name="T32" fmla="+- 0 7507 7488"/>
                              <a:gd name="T33" fmla="*/ T32 w 24"/>
                              <a:gd name="T34" fmla="+- 0 1545 1545"/>
                              <a:gd name="T35" fmla="*/ 154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9" y="0"/>
                                </a:moveTo>
                                <a:lnTo>
                                  <a:pt x="6" y="0"/>
                                </a:lnTo>
                                <a:lnTo>
                                  <a:pt x="0" y="6"/>
                                </a:lnTo>
                                <a:lnTo>
                                  <a:pt x="0" y="19"/>
                                </a:lnTo>
                                <a:lnTo>
                                  <a:pt x="6"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4" name="Freeform 2027"/>
                        <wps:cNvSpPr>
                          <a:spLocks/>
                        </wps:cNvSpPr>
                        <wps:spPr bwMode="auto">
                          <a:xfrm>
                            <a:off x="7484" y="1493"/>
                            <a:ext cx="33" cy="28"/>
                          </a:xfrm>
                          <a:custGeom>
                            <a:avLst/>
                            <a:gdLst>
                              <a:gd name="T0" fmla="+- 0 7500 7484"/>
                              <a:gd name="T1" fmla="*/ T0 w 33"/>
                              <a:gd name="T2" fmla="+- 0 1493 1493"/>
                              <a:gd name="T3" fmla="*/ 1493 h 28"/>
                              <a:gd name="T4" fmla="+- 0 7484 7484"/>
                              <a:gd name="T5" fmla="*/ T4 w 33"/>
                              <a:gd name="T6" fmla="+- 0 1521 1493"/>
                              <a:gd name="T7" fmla="*/ 1521 h 28"/>
                              <a:gd name="T8" fmla="+- 0 7516 7484"/>
                              <a:gd name="T9" fmla="*/ T8 w 33"/>
                              <a:gd name="T10" fmla="+- 0 1521 1493"/>
                              <a:gd name="T11" fmla="*/ 1521 h 28"/>
                              <a:gd name="T12" fmla="+- 0 7500 7484"/>
                              <a:gd name="T13" fmla="*/ T12 w 33"/>
                              <a:gd name="T14" fmla="+- 0 1493 1493"/>
                              <a:gd name="T15" fmla="*/ 1493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5" name="Freeform 2026"/>
                        <wps:cNvSpPr>
                          <a:spLocks/>
                        </wps:cNvSpPr>
                        <wps:spPr bwMode="auto">
                          <a:xfrm>
                            <a:off x="8157" y="1514"/>
                            <a:ext cx="24" cy="24"/>
                          </a:xfrm>
                          <a:custGeom>
                            <a:avLst/>
                            <a:gdLst>
                              <a:gd name="T0" fmla="+- 0 8175 8157"/>
                              <a:gd name="T1" fmla="*/ T0 w 24"/>
                              <a:gd name="T2" fmla="+- 0 1515 1515"/>
                              <a:gd name="T3" fmla="*/ 1515 h 24"/>
                              <a:gd name="T4" fmla="+- 0 8162 8157"/>
                              <a:gd name="T5" fmla="*/ T4 w 24"/>
                              <a:gd name="T6" fmla="+- 0 1515 1515"/>
                              <a:gd name="T7" fmla="*/ 1515 h 24"/>
                              <a:gd name="T8" fmla="+- 0 8157 8157"/>
                              <a:gd name="T9" fmla="*/ T8 w 24"/>
                              <a:gd name="T10" fmla="+- 0 1520 1515"/>
                              <a:gd name="T11" fmla="*/ 1520 h 24"/>
                              <a:gd name="T12" fmla="+- 0 8157 8157"/>
                              <a:gd name="T13" fmla="*/ T12 w 24"/>
                              <a:gd name="T14" fmla="+- 0 1533 1515"/>
                              <a:gd name="T15" fmla="*/ 1533 h 24"/>
                              <a:gd name="T16" fmla="+- 0 8162 8157"/>
                              <a:gd name="T17" fmla="*/ T16 w 24"/>
                              <a:gd name="T18" fmla="+- 0 1539 1515"/>
                              <a:gd name="T19" fmla="*/ 1539 h 24"/>
                              <a:gd name="T20" fmla="+- 0 8175 8157"/>
                              <a:gd name="T21" fmla="*/ T20 w 24"/>
                              <a:gd name="T22" fmla="+- 0 1539 1515"/>
                              <a:gd name="T23" fmla="*/ 1539 h 24"/>
                              <a:gd name="T24" fmla="+- 0 8181 8157"/>
                              <a:gd name="T25" fmla="*/ T24 w 24"/>
                              <a:gd name="T26" fmla="+- 0 1533 1515"/>
                              <a:gd name="T27" fmla="*/ 1533 h 24"/>
                              <a:gd name="T28" fmla="+- 0 8181 8157"/>
                              <a:gd name="T29" fmla="*/ T28 w 24"/>
                              <a:gd name="T30" fmla="+- 0 1520 1515"/>
                              <a:gd name="T31" fmla="*/ 1520 h 24"/>
                              <a:gd name="T32" fmla="+- 0 8175 8157"/>
                              <a:gd name="T33" fmla="*/ T32 w 24"/>
                              <a:gd name="T34" fmla="+- 0 1515 1515"/>
                              <a:gd name="T35" fmla="*/ 151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18" y="0"/>
                                </a:moveTo>
                                <a:lnTo>
                                  <a:pt x="5" y="0"/>
                                </a:lnTo>
                                <a:lnTo>
                                  <a:pt x="0" y="5"/>
                                </a:lnTo>
                                <a:lnTo>
                                  <a:pt x="0" y="18"/>
                                </a:lnTo>
                                <a:lnTo>
                                  <a:pt x="5" y="24"/>
                                </a:lnTo>
                                <a:lnTo>
                                  <a:pt x="18" y="24"/>
                                </a:lnTo>
                                <a:lnTo>
                                  <a:pt x="24" y="18"/>
                                </a:lnTo>
                                <a:lnTo>
                                  <a:pt x="24" y="5"/>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6" name="Freeform 2025"/>
                        <wps:cNvSpPr>
                          <a:spLocks/>
                        </wps:cNvSpPr>
                        <wps:spPr bwMode="auto">
                          <a:xfrm>
                            <a:off x="8152" y="1449"/>
                            <a:ext cx="33" cy="28"/>
                          </a:xfrm>
                          <a:custGeom>
                            <a:avLst/>
                            <a:gdLst>
                              <a:gd name="T0" fmla="+- 0 8169 8153"/>
                              <a:gd name="T1" fmla="*/ T0 w 33"/>
                              <a:gd name="T2" fmla="+- 0 1449 1449"/>
                              <a:gd name="T3" fmla="*/ 1449 h 28"/>
                              <a:gd name="T4" fmla="+- 0 8153 8153"/>
                              <a:gd name="T5" fmla="*/ T4 w 33"/>
                              <a:gd name="T6" fmla="+- 0 1477 1449"/>
                              <a:gd name="T7" fmla="*/ 1477 h 28"/>
                              <a:gd name="T8" fmla="+- 0 8185 8153"/>
                              <a:gd name="T9" fmla="*/ T8 w 33"/>
                              <a:gd name="T10" fmla="+- 0 1477 1449"/>
                              <a:gd name="T11" fmla="*/ 1477 h 28"/>
                              <a:gd name="T12" fmla="+- 0 8169 8153"/>
                              <a:gd name="T13" fmla="*/ T12 w 33"/>
                              <a:gd name="T14" fmla="+- 0 1449 1449"/>
                              <a:gd name="T15" fmla="*/ 1449 h 28"/>
                            </a:gdLst>
                            <a:ahLst/>
                            <a:cxnLst>
                              <a:cxn ang="0">
                                <a:pos x="T1" y="T3"/>
                              </a:cxn>
                              <a:cxn ang="0">
                                <a:pos x="T5" y="T7"/>
                              </a:cxn>
                              <a:cxn ang="0">
                                <a:pos x="T9" y="T11"/>
                              </a:cxn>
                              <a:cxn ang="0">
                                <a:pos x="T13" y="T15"/>
                              </a:cxn>
                            </a:cxnLst>
                            <a:rect l="0" t="0" r="r" b="b"/>
                            <a:pathLst>
                              <a:path w="33" h="28">
                                <a:moveTo>
                                  <a:pt x="16" y="0"/>
                                </a:moveTo>
                                <a:lnTo>
                                  <a:pt x="0" y="28"/>
                                </a:lnTo>
                                <a:lnTo>
                                  <a:pt x="32" y="28"/>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7" name="AutoShape 2024"/>
                        <wps:cNvSpPr>
                          <a:spLocks/>
                        </wps:cNvSpPr>
                        <wps:spPr bwMode="auto">
                          <a:xfrm>
                            <a:off x="5482" y="1457"/>
                            <a:ext cx="1361" cy="226"/>
                          </a:xfrm>
                          <a:custGeom>
                            <a:avLst/>
                            <a:gdLst>
                              <a:gd name="T0" fmla="+- 0 5507 5483"/>
                              <a:gd name="T1" fmla="*/ T0 w 1361"/>
                              <a:gd name="T2" fmla="+- 0 1659 1457"/>
                              <a:gd name="T3" fmla="*/ 1659 h 226"/>
                              <a:gd name="T4" fmla="+- 0 5483 5483"/>
                              <a:gd name="T5" fmla="*/ T4 w 1361"/>
                              <a:gd name="T6" fmla="+- 0 1659 1457"/>
                              <a:gd name="T7" fmla="*/ 1659 h 226"/>
                              <a:gd name="T8" fmla="+- 0 5483 5483"/>
                              <a:gd name="T9" fmla="*/ T8 w 1361"/>
                              <a:gd name="T10" fmla="+- 0 1683 1457"/>
                              <a:gd name="T11" fmla="*/ 1683 h 226"/>
                              <a:gd name="T12" fmla="+- 0 5507 5483"/>
                              <a:gd name="T13" fmla="*/ T12 w 1361"/>
                              <a:gd name="T14" fmla="+- 0 1683 1457"/>
                              <a:gd name="T15" fmla="*/ 1683 h 226"/>
                              <a:gd name="T16" fmla="+- 0 5507 5483"/>
                              <a:gd name="T17" fmla="*/ T16 w 1361"/>
                              <a:gd name="T18" fmla="+- 0 1659 1457"/>
                              <a:gd name="T19" fmla="*/ 1659 h 226"/>
                              <a:gd name="T20" fmla="+- 0 6175 5483"/>
                              <a:gd name="T21" fmla="*/ T20 w 1361"/>
                              <a:gd name="T22" fmla="+- 0 1534 1457"/>
                              <a:gd name="T23" fmla="*/ 1534 h 226"/>
                              <a:gd name="T24" fmla="+- 0 6151 5483"/>
                              <a:gd name="T25" fmla="*/ T24 w 1361"/>
                              <a:gd name="T26" fmla="+- 0 1534 1457"/>
                              <a:gd name="T27" fmla="*/ 1534 h 226"/>
                              <a:gd name="T28" fmla="+- 0 6151 5483"/>
                              <a:gd name="T29" fmla="*/ T28 w 1361"/>
                              <a:gd name="T30" fmla="+- 0 1558 1457"/>
                              <a:gd name="T31" fmla="*/ 1558 h 226"/>
                              <a:gd name="T32" fmla="+- 0 6175 5483"/>
                              <a:gd name="T33" fmla="*/ T32 w 1361"/>
                              <a:gd name="T34" fmla="+- 0 1558 1457"/>
                              <a:gd name="T35" fmla="*/ 1558 h 226"/>
                              <a:gd name="T36" fmla="+- 0 6175 5483"/>
                              <a:gd name="T37" fmla="*/ T36 w 1361"/>
                              <a:gd name="T38" fmla="+- 0 1534 1457"/>
                              <a:gd name="T39" fmla="*/ 1534 h 226"/>
                              <a:gd name="T40" fmla="+- 0 6844 5483"/>
                              <a:gd name="T41" fmla="*/ T40 w 1361"/>
                              <a:gd name="T42" fmla="+- 0 1457 1457"/>
                              <a:gd name="T43" fmla="*/ 1457 h 226"/>
                              <a:gd name="T44" fmla="+- 0 6820 5483"/>
                              <a:gd name="T45" fmla="*/ T44 w 1361"/>
                              <a:gd name="T46" fmla="+- 0 1457 1457"/>
                              <a:gd name="T47" fmla="*/ 1457 h 226"/>
                              <a:gd name="T48" fmla="+- 0 6820 5483"/>
                              <a:gd name="T49" fmla="*/ T48 w 1361"/>
                              <a:gd name="T50" fmla="+- 0 1481 1457"/>
                              <a:gd name="T51" fmla="*/ 1481 h 226"/>
                              <a:gd name="T52" fmla="+- 0 6844 5483"/>
                              <a:gd name="T53" fmla="*/ T52 w 1361"/>
                              <a:gd name="T54" fmla="+- 0 1481 1457"/>
                              <a:gd name="T55" fmla="*/ 1481 h 226"/>
                              <a:gd name="T56" fmla="+- 0 6844 5483"/>
                              <a:gd name="T57" fmla="*/ T56 w 1361"/>
                              <a:gd name="T58" fmla="+- 0 1457 1457"/>
                              <a:gd name="T59" fmla="*/ 1457 h 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61" h="226">
                                <a:moveTo>
                                  <a:pt x="24" y="202"/>
                                </a:moveTo>
                                <a:lnTo>
                                  <a:pt x="0" y="202"/>
                                </a:lnTo>
                                <a:lnTo>
                                  <a:pt x="0" y="226"/>
                                </a:lnTo>
                                <a:lnTo>
                                  <a:pt x="24" y="226"/>
                                </a:lnTo>
                                <a:lnTo>
                                  <a:pt x="24" y="202"/>
                                </a:lnTo>
                                <a:moveTo>
                                  <a:pt x="692" y="77"/>
                                </a:moveTo>
                                <a:lnTo>
                                  <a:pt x="668" y="77"/>
                                </a:lnTo>
                                <a:lnTo>
                                  <a:pt x="668" y="101"/>
                                </a:lnTo>
                                <a:lnTo>
                                  <a:pt x="692" y="101"/>
                                </a:lnTo>
                                <a:lnTo>
                                  <a:pt x="692" y="77"/>
                                </a:lnTo>
                                <a:moveTo>
                                  <a:pt x="1361" y="0"/>
                                </a:moveTo>
                                <a:lnTo>
                                  <a:pt x="1337" y="0"/>
                                </a:lnTo>
                                <a:lnTo>
                                  <a:pt x="1337" y="24"/>
                                </a:lnTo>
                                <a:lnTo>
                                  <a:pt x="1361" y="24"/>
                                </a:lnTo>
                                <a:lnTo>
                                  <a:pt x="1361" y="0"/>
                                </a:lnTo>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8" name="Freeform 2023"/>
                        <wps:cNvSpPr>
                          <a:spLocks/>
                        </wps:cNvSpPr>
                        <wps:spPr bwMode="auto">
                          <a:xfrm>
                            <a:off x="4826" y="1526"/>
                            <a:ext cx="3343" cy="470"/>
                          </a:xfrm>
                          <a:custGeom>
                            <a:avLst/>
                            <a:gdLst>
                              <a:gd name="T0" fmla="+- 0 4826 4826"/>
                              <a:gd name="T1" fmla="*/ T0 w 3343"/>
                              <a:gd name="T2" fmla="+- 0 1996 1527"/>
                              <a:gd name="T3" fmla="*/ 1996 h 470"/>
                              <a:gd name="T4" fmla="+- 0 5495 4826"/>
                              <a:gd name="T5" fmla="*/ T4 w 3343"/>
                              <a:gd name="T6" fmla="+- 0 1812 1527"/>
                              <a:gd name="T7" fmla="*/ 1812 h 470"/>
                              <a:gd name="T8" fmla="+- 0 6163 4826"/>
                              <a:gd name="T9" fmla="*/ T8 w 3343"/>
                              <a:gd name="T10" fmla="+- 0 1776 1527"/>
                              <a:gd name="T11" fmla="*/ 1776 h 470"/>
                              <a:gd name="T12" fmla="+- 0 6832 4826"/>
                              <a:gd name="T13" fmla="*/ T12 w 3343"/>
                              <a:gd name="T14" fmla="+- 0 1625 1527"/>
                              <a:gd name="T15" fmla="*/ 1625 h 470"/>
                              <a:gd name="T16" fmla="+- 0 7500 4826"/>
                              <a:gd name="T17" fmla="*/ T16 w 3343"/>
                              <a:gd name="T18" fmla="+- 0 1557 1527"/>
                              <a:gd name="T19" fmla="*/ 1557 h 470"/>
                              <a:gd name="T20" fmla="+- 0 8169 4826"/>
                              <a:gd name="T21" fmla="*/ T20 w 3343"/>
                              <a:gd name="T22" fmla="+- 0 1527 1527"/>
                              <a:gd name="T23" fmla="*/ 1527 h 470"/>
                            </a:gdLst>
                            <a:ahLst/>
                            <a:cxnLst>
                              <a:cxn ang="0">
                                <a:pos x="T1" y="T3"/>
                              </a:cxn>
                              <a:cxn ang="0">
                                <a:pos x="T5" y="T7"/>
                              </a:cxn>
                              <a:cxn ang="0">
                                <a:pos x="T9" y="T11"/>
                              </a:cxn>
                              <a:cxn ang="0">
                                <a:pos x="T13" y="T15"/>
                              </a:cxn>
                              <a:cxn ang="0">
                                <a:pos x="T17" y="T19"/>
                              </a:cxn>
                              <a:cxn ang="0">
                                <a:pos x="T21" y="T23"/>
                              </a:cxn>
                            </a:cxnLst>
                            <a:rect l="0" t="0" r="r" b="b"/>
                            <a:pathLst>
                              <a:path w="3343" h="470">
                                <a:moveTo>
                                  <a:pt x="0" y="469"/>
                                </a:moveTo>
                                <a:lnTo>
                                  <a:pt x="669" y="285"/>
                                </a:lnTo>
                                <a:lnTo>
                                  <a:pt x="1337" y="249"/>
                                </a:lnTo>
                                <a:lnTo>
                                  <a:pt x="2006" y="98"/>
                                </a:lnTo>
                                <a:lnTo>
                                  <a:pt x="2674" y="30"/>
                                </a:lnTo>
                                <a:lnTo>
                                  <a:pt x="3343" y="0"/>
                                </a:lnTo>
                              </a:path>
                            </a:pathLst>
                          </a:custGeom>
                          <a:noFill/>
                          <a:ln w="6088">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9" name="Rectangle 2022"/>
                        <wps:cNvSpPr>
                          <a:spLocks noChangeArrowheads="1"/>
                        </wps:cNvSpPr>
                        <wps:spPr bwMode="auto">
                          <a:xfrm>
                            <a:off x="7488" y="1378"/>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0" name="Line 2021"/>
                        <wps:cNvCnPr>
                          <a:cxnSpLocks noChangeShapeType="1"/>
                        </wps:cNvCnPr>
                        <wps:spPr bwMode="auto">
                          <a:xfrm>
                            <a:off x="4809" y="1409"/>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21" name="Line 2020"/>
                        <wps:cNvCnPr>
                          <a:cxnSpLocks noChangeShapeType="1"/>
                        </wps:cNvCnPr>
                        <wps:spPr bwMode="auto">
                          <a:xfrm>
                            <a:off x="4826" y="1426"/>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22" name="Rectangle 2019"/>
                        <wps:cNvSpPr>
                          <a:spLocks noChangeArrowheads="1"/>
                        </wps:cNvSpPr>
                        <wps:spPr bwMode="auto">
                          <a:xfrm>
                            <a:off x="4814" y="1274"/>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3" name="Line 2018"/>
                        <wps:cNvCnPr>
                          <a:cxnSpLocks noChangeShapeType="1"/>
                        </wps:cNvCnPr>
                        <wps:spPr bwMode="auto">
                          <a:xfrm>
                            <a:off x="4814" y="1298"/>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24" name="Line 2017"/>
                        <wps:cNvCnPr>
                          <a:cxnSpLocks noChangeShapeType="1"/>
                        </wps:cNvCnPr>
                        <wps:spPr bwMode="auto">
                          <a:xfrm>
                            <a:off x="4814" y="1274"/>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25" name="Line 2016"/>
                        <wps:cNvCnPr>
                          <a:cxnSpLocks noChangeShapeType="1"/>
                        </wps:cNvCnPr>
                        <wps:spPr bwMode="auto">
                          <a:xfrm>
                            <a:off x="4814" y="1340"/>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6" name="Line 2015"/>
                        <wps:cNvCnPr>
                          <a:cxnSpLocks noChangeShapeType="1"/>
                        </wps:cNvCnPr>
                        <wps:spPr bwMode="auto">
                          <a:xfrm>
                            <a:off x="4814" y="1316"/>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7" name="Line 2014"/>
                        <wps:cNvCnPr>
                          <a:cxnSpLocks noChangeShapeType="1"/>
                        </wps:cNvCnPr>
                        <wps:spPr bwMode="auto">
                          <a:xfrm>
                            <a:off x="4809" y="1328"/>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8" name="Line 2013"/>
                        <wps:cNvCnPr>
                          <a:cxnSpLocks noChangeShapeType="1"/>
                        </wps:cNvCnPr>
                        <wps:spPr bwMode="auto">
                          <a:xfrm>
                            <a:off x="4826" y="1345"/>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29" name="Freeform 2012"/>
                        <wps:cNvSpPr>
                          <a:spLocks/>
                        </wps:cNvSpPr>
                        <wps:spPr bwMode="auto">
                          <a:xfrm>
                            <a:off x="4826" y="1467"/>
                            <a:ext cx="3343" cy="496"/>
                          </a:xfrm>
                          <a:custGeom>
                            <a:avLst/>
                            <a:gdLst>
                              <a:gd name="T0" fmla="+- 0 4826 4826"/>
                              <a:gd name="T1" fmla="*/ T0 w 3343"/>
                              <a:gd name="T2" fmla="+- 0 1963 1468"/>
                              <a:gd name="T3" fmla="*/ 1963 h 496"/>
                              <a:gd name="T4" fmla="+- 0 5495 4826"/>
                              <a:gd name="T5" fmla="*/ T4 w 3343"/>
                              <a:gd name="T6" fmla="+- 0 1778 1468"/>
                              <a:gd name="T7" fmla="*/ 1778 h 496"/>
                              <a:gd name="T8" fmla="+- 0 6163 4826"/>
                              <a:gd name="T9" fmla="*/ T8 w 3343"/>
                              <a:gd name="T10" fmla="+- 0 1739 1468"/>
                              <a:gd name="T11" fmla="*/ 1739 h 496"/>
                              <a:gd name="T12" fmla="+- 0 6832 4826"/>
                              <a:gd name="T13" fmla="*/ T12 w 3343"/>
                              <a:gd name="T14" fmla="+- 0 1584 1468"/>
                              <a:gd name="T15" fmla="*/ 1584 h 496"/>
                              <a:gd name="T16" fmla="+- 0 7500 4826"/>
                              <a:gd name="T17" fmla="*/ T16 w 3343"/>
                              <a:gd name="T18" fmla="+- 0 1512 1468"/>
                              <a:gd name="T19" fmla="*/ 1512 h 496"/>
                              <a:gd name="T20" fmla="+- 0 8169 4826"/>
                              <a:gd name="T21" fmla="*/ T20 w 3343"/>
                              <a:gd name="T22" fmla="+- 0 1468 1468"/>
                              <a:gd name="T23" fmla="*/ 1468 h 496"/>
                            </a:gdLst>
                            <a:ahLst/>
                            <a:cxnLst>
                              <a:cxn ang="0">
                                <a:pos x="T1" y="T3"/>
                              </a:cxn>
                              <a:cxn ang="0">
                                <a:pos x="T5" y="T7"/>
                              </a:cxn>
                              <a:cxn ang="0">
                                <a:pos x="T9" y="T11"/>
                              </a:cxn>
                              <a:cxn ang="0">
                                <a:pos x="T13" y="T15"/>
                              </a:cxn>
                              <a:cxn ang="0">
                                <a:pos x="T17" y="T19"/>
                              </a:cxn>
                              <a:cxn ang="0">
                                <a:pos x="T21" y="T23"/>
                              </a:cxn>
                            </a:cxnLst>
                            <a:rect l="0" t="0" r="r" b="b"/>
                            <a:pathLst>
                              <a:path w="3343" h="496">
                                <a:moveTo>
                                  <a:pt x="0" y="495"/>
                                </a:moveTo>
                                <a:lnTo>
                                  <a:pt x="669" y="310"/>
                                </a:lnTo>
                                <a:lnTo>
                                  <a:pt x="1337" y="271"/>
                                </a:lnTo>
                                <a:lnTo>
                                  <a:pt x="2006" y="116"/>
                                </a:lnTo>
                                <a:lnTo>
                                  <a:pt x="2674" y="44"/>
                                </a:lnTo>
                                <a:lnTo>
                                  <a:pt x="3343" y="0"/>
                                </a:lnTo>
                              </a:path>
                            </a:pathLst>
                          </a:custGeom>
                          <a:noFill/>
                          <a:ln w="6088">
                            <a:solidFill>
                              <a:srgbClr val="B79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0" name="Rectangle 2011"/>
                        <wps:cNvSpPr>
                          <a:spLocks noChangeArrowheads="1"/>
                        </wps:cNvSpPr>
                        <wps:spPr bwMode="auto">
                          <a:xfrm>
                            <a:off x="8157" y="1319"/>
                            <a:ext cx="24" cy="2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1" name="Freeform 2010"/>
                        <wps:cNvSpPr>
                          <a:spLocks/>
                        </wps:cNvSpPr>
                        <wps:spPr bwMode="auto">
                          <a:xfrm>
                            <a:off x="4826" y="1331"/>
                            <a:ext cx="3343" cy="542"/>
                          </a:xfrm>
                          <a:custGeom>
                            <a:avLst/>
                            <a:gdLst>
                              <a:gd name="T0" fmla="+- 0 4826 4826"/>
                              <a:gd name="T1" fmla="*/ T0 w 3343"/>
                              <a:gd name="T2" fmla="+- 0 1873 1332"/>
                              <a:gd name="T3" fmla="*/ 1873 h 542"/>
                              <a:gd name="T4" fmla="+- 0 5495 4826"/>
                              <a:gd name="T5" fmla="*/ T4 w 3343"/>
                              <a:gd name="T6" fmla="+- 0 1671 1332"/>
                              <a:gd name="T7" fmla="*/ 1671 h 542"/>
                              <a:gd name="T8" fmla="+- 0 6163 4826"/>
                              <a:gd name="T9" fmla="*/ T8 w 3343"/>
                              <a:gd name="T10" fmla="+- 0 1546 1332"/>
                              <a:gd name="T11" fmla="*/ 1546 h 542"/>
                              <a:gd name="T12" fmla="+- 0 6832 4826"/>
                              <a:gd name="T13" fmla="*/ T12 w 3343"/>
                              <a:gd name="T14" fmla="+- 0 1469 1332"/>
                              <a:gd name="T15" fmla="*/ 1469 h 542"/>
                              <a:gd name="T16" fmla="+- 0 7500 4826"/>
                              <a:gd name="T17" fmla="*/ T16 w 3343"/>
                              <a:gd name="T18" fmla="+- 0 1391 1332"/>
                              <a:gd name="T19" fmla="*/ 1391 h 542"/>
                              <a:gd name="T20" fmla="+- 0 8169 4826"/>
                              <a:gd name="T21" fmla="*/ T20 w 3343"/>
                              <a:gd name="T22" fmla="+- 0 1332 1332"/>
                              <a:gd name="T23" fmla="*/ 1332 h 542"/>
                            </a:gdLst>
                            <a:ahLst/>
                            <a:cxnLst>
                              <a:cxn ang="0">
                                <a:pos x="T1" y="T3"/>
                              </a:cxn>
                              <a:cxn ang="0">
                                <a:pos x="T5" y="T7"/>
                              </a:cxn>
                              <a:cxn ang="0">
                                <a:pos x="T9" y="T11"/>
                              </a:cxn>
                              <a:cxn ang="0">
                                <a:pos x="T13" y="T15"/>
                              </a:cxn>
                              <a:cxn ang="0">
                                <a:pos x="T17" y="T19"/>
                              </a:cxn>
                              <a:cxn ang="0">
                                <a:pos x="T21" y="T23"/>
                              </a:cxn>
                            </a:cxnLst>
                            <a:rect l="0" t="0" r="r" b="b"/>
                            <a:pathLst>
                              <a:path w="3343" h="542">
                                <a:moveTo>
                                  <a:pt x="0" y="541"/>
                                </a:moveTo>
                                <a:lnTo>
                                  <a:pt x="669" y="339"/>
                                </a:lnTo>
                                <a:lnTo>
                                  <a:pt x="1337" y="214"/>
                                </a:lnTo>
                                <a:lnTo>
                                  <a:pt x="2006" y="137"/>
                                </a:lnTo>
                                <a:lnTo>
                                  <a:pt x="2674" y="59"/>
                                </a:lnTo>
                                <a:lnTo>
                                  <a:pt x="3343" y="0"/>
                                </a:lnTo>
                              </a:path>
                            </a:pathLst>
                          </a:custGeom>
                          <a:noFill/>
                          <a:ln w="6088">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2" name="Line 2009"/>
                        <wps:cNvCnPr>
                          <a:cxnSpLocks noChangeShapeType="1"/>
                        </wps:cNvCnPr>
                        <wps:spPr bwMode="auto">
                          <a:xfrm>
                            <a:off x="5478" y="1098"/>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3" name="Line 2008"/>
                        <wps:cNvCnPr>
                          <a:cxnSpLocks noChangeShapeType="1"/>
                        </wps:cNvCnPr>
                        <wps:spPr bwMode="auto">
                          <a:xfrm>
                            <a:off x="5495" y="1115"/>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4" name="Line 2007"/>
                        <wps:cNvCnPr>
                          <a:cxnSpLocks noChangeShapeType="1"/>
                        </wps:cNvCnPr>
                        <wps:spPr bwMode="auto">
                          <a:xfrm>
                            <a:off x="6146" y="904"/>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5" name="Line 2006"/>
                        <wps:cNvCnPr>
                          <a:cxnSpLocks noChangeShapeType="1"/>
                        </wps:cNvCnPr>
                        <wps:spPr bwMode="auto">
                          <a:xfrm>
                            <a:off x="6163" y="921"/>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6" name="Line 2005"/>
                        <wps:cNvCnPr>
                          <a:cxnSpLocks noChangeShapeType="1"/>
                        </wps:cNvCnPr>
                        <wps:spPr bwMode="auto">
                          <a:xfrm>
                            <a:off x="6815" y="803"/>
                            <a:ext cx="34"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7" name="Line 2004"/>
                        <wps:cNvCnPr>
                          <a:cxnSpLocks noChangeShapeType="1"/>
                        </wps:cNvCnPr>
                        <wps:spPr bwMode="auto">
                          <a:xfrm>
                            <a:off x="6832" y="820"/>
                            <a:ext cx="0" cy="0"/>
                          </a:xfrm>
                          <a:prstGeom prst="line">
                            <a:avLst/>
                          </a:prstGeom>
                          <a:noFill/>
                          <a:ln w="6088">
                            <a:solidFill>
                              <a:srgbClr val="00BEC4"/>
                            </a:solidFill>
                            <a:round/>
                            <a:headEnd/>
                            <a:tailEnd/>
                          </a:ln>
                          <a:extLst>
                            <a:ext uri="{909E8E84-426E-40DD-AFC4-6F175D3DCCD1}">
                              <a14:hiddenFill xmlns:a14="http://schemas.microsoft.com/office/drawing/2010/main">
                                <a:noFill/>
                              </a14:hiddenFill>
                            </a:ext>
                          </a:extLst>
                        </wps:spPr>
                        <wps:bodyPr/>
                      </wps:wsp>
                      <wps:wsp>
                        <wps:cNvPr id="2038" name="Rectangle 2003"/>
                        <wps:cNvSpPr>
                          <a:spLocks noChangeArrowheads="1"/>
                        </wps:cNvSpPr>
                        <wps:spPr bwMode="auto">
                          <a:xfrm>
                            <a:off x="5482" y="927"/>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9" name="Line 2002"/>
                        <wps:cNvCnPr>
                          <a:cxnSpLocks noChangeShapeType="1"/>
                        </wps:cNvCnPr>
                        <wps:spPr bwMode="auto">
                          <a:xfrm>
                            <a:off x="5483" y="951"/>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40" name="Line 2001"/>
                        <wps:cNvCnPr>
                          <a:cxnSpLocks noChangeShapeType="1"/>
                        </wps:cNvCnPr>
                        <wps:spPr bwMode="auto">
                          <a:xfrm>
                            <a:off x="5483" y="927"/>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41" name="Line 2000"/>
                        <wps:cNvCnPr>
                          <a:cxnSpLocks noChangeShapeType="1"/>
                        </wps:cNvCnPr>
                        <wps:spPr bwMode="auto">
                          <a:xfrm>
                            <a:off x="5483" y="989"/>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2" name="Line 1999"/>
                        <wps:cNvCnPr>
                          <a:cxnSpLocks noChangeShapeType="1"/>
                        </wps:cNvCnPr>
                        <wps:spPr bwMode="auto">
                          <a:xfrm>
                            <a:off x="5483" y="965"/>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3" name="Line 1998"/>
                        <wps:cNvCnPr>
                          <a:cxnSpLocks noChangeShapeType="1"/>
                        </wps:cNvCnPr>
                        <wps:spPr bwMode="auto">
                          <a:xfrm>
                            <a:off x="5478" y="977"/>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4" name="Line 1997"/>
                        <wps:cNvCnPr>
                          <a:cxnSpLocks noChangeShapeType="1"/>
                        </wps:cNvCnPr>
                        <wps:spPr bwMode="auto">
                          <a:xfrm>
                            <a:off x="5495" y="994"/>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5" name="Rectangle 1996"/>
                        <wps:cNvSpPr>
                          <a:spLocks noChangeArrowheads="1"/>
                        </wps:cNvSpPr>
                        <wps:spPr bwMode="auto">
                          <a:xfrm>
                            <a:off x="6151" y="729"/>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6" name="Line 1995"/>
                        <wps:cNvCnPr>
                          <a:cxnSpLocks noChangeShapeType="1"/>
                        </wps:cNvCnPr>
                        <wps:spPr bwMode="auto">
                          <a:xfrm>
                            <a:off x="6151" y="753"/>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47" name="Line 1994"/>
                        <wps:cNvCnPr>
                          <a:cxnSpLocks noChangeShapeType="1"/>
                        </wps:cNvCnPr>
                        <wps:spPr bwMode="auto">
                          <a:xfrm>
                            <a:off x="6151" y="729"/>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48" name="Line 1993"/>
                        <wps:cNvCnPr>
                          <a:cxnSpLocks noChangeShapeType="1"/>
                        </wps:cNvCnPr>
                        <wps:spPr bwMode="auto">
                          <a:xfrm>
                            <a:off x="6151" y="778"/>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49" name="Line 1992"/>
                        <wps:cNvCnPr>
                          <a:cxnSpLocks noChangeShapeType="1"/>
                        </wps:cNvCnPr>
                        <wps:spPr bwMode="auto">
                          <a:xfrm>
                            <a:off x="6151" y="755"/>
                            <a:ext cx="24" cy="23"/>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0" name="Line 1991"/>
                        <wps:cNvCnPr>
                          <a:cxnSpLocks noChangeShapeType="1"/>
                        </wps:cNvCnPr>
                        <wps:spPr bwMode="auto">
                          <a:xfrm>
                            <a:off x="6146" y="766"/>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1" name="Line 1990"/>
                        <wps:cNvCnPr>
                          <a:cxnSpLocks noChangeShapeType="1"/>
                        </wps:cNvCnPr>
                        <wps:spPr bwMode="auto">
                          <a:xfrm>
                            <a:off x="6163" y="783"/>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2" name="Freeform 1989"/>
                        <wps:cNvSpPr>
                          <a:spLocks/>
                        </wps:cNvSpPr>
                        <wps:spPr bwMode="auto">
                          <a:xfrm>
                            <a:off x="4826" y="802"/>
                            <a:ext cx="2006" cy="607"/>
                          </a:xfrm>
                          <a:custGeom>
                            <a:avLst/>
                            <a:gdLst>
                              <a:gd name="T0" fmla="+- 0 4826 4826"/>
                              <a:gd name="T1" fmla="*/ T0 w 2006"/>
                              <a:gd name="T2" fmla="+- 0 1409 803"/>
                              <a:gd name="T3" fmla="*/ 1409 h 607"/>
                              <a:gd name="T4" fmla="+- 0 5495 4826"/>
                              <a:gd name="T5" fmla="*/ T4 w 2006"/>
                              <a:gd name="T6" fmla="+- 0 1098 803"/>
                              <a:gd name="T7" fmla="*/ 1098 h 607"/>
                              <a:gd name="T8" fmla="+- 0 6163 4826"/>
                              <a:gd name="T9" fmla="*/ T8 w 2006"/>
                              <a:gd name="T10" fmla="+- 0 904 803"/>
                              <a:gd name="T11" fmla="*/ 904 h 607"/>
                              <a:gd name="T12" fmla="+- 0 6832 4826"/>
                              <a:gd name="T13" fmla="*/ T12 w 2006"/>
                              <a:gd name="T14" fmla="+- 0 803 803"/>
                              <a:gd name="T15" fmla="*/ 803 h 607"/>
                            </a:gdLst>
                            <a:ahLst/>
                            <a:cxnLst>
                              <a:cxn ang="0">
                                <a:pos x="T1" y="T3"/>
                              </a:cxn>
                              <a:cxn ang="0">
                                <a:pos x="T5" y="T7"/>
                              </a:cxn>
                              <a:cxn ang="0">
                                <a:pos x="T9" y="T11"/>
                              </a:cxn>
                              <a:cxn ang="0">
                                <a:pos x="T13" y="T15"/>
                              </a:cxn>
                            </a:cxnLst>
                            <a:rect l="0" t="0" r="r" b="b"/>
                            <a:pathLst>
                              <a:path w="2006" h="607">
                                <a:moveTo>
                                  <a:pt x="0" y="606"/>
                                </a:moveTo>
                                <a:lnTo>
                                  <a:pt x="669" y="295"/>
                                </a:lnTo>
                                <a:lnTo>
                                  <a:pt x="1337" y="101"/>
                                </a:lnTo>
                                <a:lnTo>
                                  <a:pt x="2006" y="0"/>
                                </a:lnTo>
                              </a:path>
                            </a:pathLst>
                          </a:custGeom>
                          <a:noFill/>
                          <a:ln w="6088">
                            <a:solidFill>
                              <a:srgbClr val="00BE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3" name="Rectangle 1988"/>
                        <wps:cNvSpPr>
                          <a:spLocks noChangeArrowheads="1"/>
                        </wps:cNvSpPr>
                        <wps:spPr bwMode="auto">
                          <a:xfrm>
                            <a:off x="6819" y="611"/>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4" name="Line 1987"/>
                        <wps:cNvCnPr>
                          <a:cxnSpLocks noChangeShapeType="1"/>
                        </wps:cNvCnPr>
                        <wps:spPr bwMode="auto">
                          <a:xfrm>
                            <a:off x="6820" y="636"/>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55" name="Line 1986"/>
                        <wps:cNvCnPr>
                          <a:cxnSpLocks noChangeShapeType="1"/>
                        </wps:cNvCnPr>
                        <wps:spPr bwMode="auto">
                          <a:xfrm>
                            <a:off x="6820" y="612"/>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56" name="Line 1985"/>
                        <wps:cNvCnPr>
                          <a:cxnSpLocks noChangeShapeType="1"/>
                        </wps:cNvCnPr>
                        <wps:spPr bwMode="auto">
                          <a:xfrm>
                            <a:off x="6820" y="646"/>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7" name="Line 1984"/>
                        <wps:cNvCnPr>
                          <a:cxnSpLocks noChangeShapeType="1"/>
                        </wps:cNvCnPr>
                        <wps:spPr bwMode="auto">
                          <a:xfrm>
                            <a:off x="6820" y="622"/>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8" name="Line 1983"/>
                        <wps:cNvCnPr>
                          <a:cxnSpLocks noChangeShapeType="1"/>
                        </wps:cNvCnPr>
                        <wps:spPr bwMode="auto">
                          <a:xfrm>
                            <a:off x="6815" y="634"/>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59" name="Line 1982"/>
                        <wps:cNvCnPr>
                          <a:cxnSpLocks noChangeShapeType="1"/>
                        </wps:cNvCnPr>
                        <wps:spPr bwMode="auto">
                          <a:xfrm>
                            <a:off x="6832" y="651"/>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60" name="Rectangle 1981"/>
                        <wps:cNvSpPr>
                          <a:spLocks noChangeArrowheads="1"/>
                        </wps:cNvSpPr>
                        <wps:spPr bwMode="auto">
                          <a:xfrm>
                            <a:off x="7488" y="516"/>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1" name="Line 1980"/>
                        <wps:cNvCnPr>
                          <a:cxnSpLocks noChangeShapeType="1"/>
                        </wps:cNvCnPr>
                        <wps:spPr bwMode="auto">
                          <a:xfrm>
                            <a:off x="7488" y="540"/>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62" name="Line 1979"/>
                        <wps:cNvCnPr>
                          <a:cxnSpLocks noChangeShapeType="1"/>
                        </wps:cNvCnPr>
                        <wps:spPr bwMode="auto">
                          <a:xfrm>
                            <a:off x="7488" y="516"/>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63" name="Line 1978"/>
                        <wps:cNvCnPr>
                          <a:cxnSpLocks noChangeShapeType="1"/>
                        </wps:cNvCnPr>
                        <wps:spPr bwMode="auto">
                          <a:xfrm>
                            <a:off x="7488" y="539"/>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64" name="Line 1977"/>
                        <wps:cNvCnPr>
                          <a:cxnSpLocks noChangeShapeType="1"/>
                        </wps:cNvCnPr>
                        <wps:spPr bwMode="auto">
                          <a:xfrm>
                            <a:off x="7488" y="515"/>
                            <a:ext cx="24" cy="24"/>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65" name="Line 1976"/>
                        <wps:cNvCnPr>
                          <a:cxnSpLocks noChangeShapeType="1"/>
                        </wps:cNvCnPr>
                        <wps:spPr bwMode="auto">
                          <a:xfrm>
                            <a:off x="7484" y="527"/>
                            <a:ext cx="33"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66" name="Line 1975"/>
                        <wps:cNvCnPr>
                          <a:cxnSpLocks noChangeShapeType="1"/>
                        </wps:cNvCnPr>
                        <wps:spPr bwMode="auto">
                          <a:xfrm>
                            <a:off x="7500" y="544"/>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67" name="Rectangle 1974"/>
                        <wps:cNvSpPr>
                          <a:spLocks noChangeArrowheads="1"/>
                        </wps:cNvSpPr>
                        <wps:spPr bwMode="auto">
                          <a:xfrm>
                            <a:off x="8157" y="454"/>
                            <a:ext cx="24" cy="24"/>
                          </a:xfrm>
                          <a:prstGeom prst="rect">
                            <a:avLst/>
                          </a:prstGeom>
                          <a:noFill/>
                          <a:ln w="6088">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8" name="Line 1973"/>
                        <wps:cNvCnPr>
                          <a:cxnSpLocks noChangeShapeType="1"/>
                        </wps:cNvCnPr>
                        <wps:spPr bwMode="auto">
                          <a:xfrm>
                            <a:off x="8157" y="479"/>
                            <a:ext cx="24" cy="0"/>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69" name="Line 1972"/>
                        <wps:cNvCnPr>
                          <a:cxnSpLocks noChangeShapeType="1"/>
                        </wps:cNvCnPr>
                        <wps:spPr bwMode="auto">
                          <a:xfrm>
                            <a:off x="8157" y="455"/>
                            <a:ext cx="24" cy="24"/>
                          </a:xfrm>
                          <a:prstGeom prst="line">
                            <a:avLst/>
                          </a:prstGeom>
                          <a:noFill/>
                          <a:ln w="6088">
                            <a:solidFill>
                              <a:srgbClr val="609CFF"/>
                            </a:solidFill>
                            <a:round/>
                            <a:headEnd/>
                            <a:tailEnd/>
                          </a:ln>
                          <a:extLst>
                            <a:ext uri="{909E8E84-426E-40DD-AFC4-6F175D3DCCD1}">
                              <a14:hiddenFill xmlns:a14="http://schemas.microsoft.com/office/drawing/2010/main">
                                <a:noFill/>
                              </a14:hiddenFill>
                            </a:ext>
                          </a:extLst>
                        </wps:spPr>
                        <wps:bodyPr/>
                      </wps:wsp>
                      <wps:wsp>
                        <wps:cNvPr id="2070" name="Line 1971"/>
                        <wps:cNvCnPr>
                          <a:cxnSpLocks noChangeShapeType="1"/>
                        </wps:cNvCnPr>
                        <wps:spPr bwMode="auto">
                          <a:xfrm>
                            <a:off x="8157" y="473"/>
                            <a:ext cx="2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71" name="Line 1970"/>
                        <wps:cNvCnPr>
                          <a:cxnSpLocks noChangeShapeType="1"/>
                        </wps:cNvCnPr>
                        <wps:spPr bwMode="auto">
                          <a:xfrm>
                            <a:off x="8157" y="450"/>
                            <a:ext cx="24" cy="23"/>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72" name="Line 1969"/>
                        <wps:cNvCnPr>
                          <a:cxnSpLocks noChangeShapeType="1"/>
                        </wps:cNvCnPr>
                        <wps:spPr bwMode="auto">
                          <a:xfrm>
                            <a:off x="8152" y="461"/>
                            <a:ext cx="34"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73" name="Line 1968"/>
                        <wps:cNvCnPr>
                          <a:cxnSpLocks noChangeShapeType="1"/>
                        </wps:cNvCnPr>
                        <wps:spPr bwMode="auto">
                          <a:xfrm>
                            <a:off x="8169" y="478"/>
                            <a:ext cx="0" cy="0"/>
                          </a:xfrm>
                          <a:prstGeom prst="line">
                            <a:avLst/>
                          </a:prstGeom>
                          <a:noFill/>
                          <a:ln w="6088">
                            <a:solidFill>
                              <a:srgbClr val="F563E2"/>
                            </a:solidFill>
                            <a:round/>
                            <a:headEnd/>
                            <a:tailEnd/>
                          </a:ln>
                          <a:extLst>
                            <a:ext uri="{909E8E84-426E-40DD-AFC4-6F175D3DCCD1}">
                              <a14:hiddenFill xmlns:a14="http://schemas.microsoft.com/office/drawing/2010/main">
                                <a:noFill/>
                              </a14:hiddenFill>
                            </a:ext>
                          </a:extLst>
                        </wps:spPr>
                        <wps:bodyPr/>
                      </wps:wsp>
                      <wps:wsp>
                        <wps:cNvPr id="2074" name="Freeform 1967"/>
                        <wps:cNvSpPr>
                          <a:spLocks/>
                        </wps:cNvSpPr>
                        <wps:spPr bwMode="auto">
                          <a:xfrm>
                            <a:off x="4826" y="466"/>
                            <a:ext cx="3343" cy="820"/>
                          </a:xfrm>
                          <a:custGeom>
                            <a:avLst/>
                            <a:gdLst>
                              <a:gd name="T0" fmla="+- 0 4826 4826"/>
                              <a:gd name="T1" fmla="*/ T0 w 3343"/>
                              <a:gd name="T2" fmla="+- 0 1286 467"/>
                              <a:gd name="T3" fmla="*/ 1286 h 820"/>
                              <a:gd name="T4" fmla="+- 0 5495 4826"/>
                              <a:gd name="T5" fmla="*/ T4 w 3343"/>
                              <a:gd name="T6" fmla="+- 0 939 467"/>
                              <a:gd name="T7" fmla="*/ 939 h 820"/>
                              <a:gd name="T8" fmla="+- 0 6163 4826"/>
                              <a:gd name="T9" fmla="*/ T8 w 3343"/>
                              <a:gd name="T10" fmla="+- 0 741 467"/>
                              <a:gd name="T11" fmla="*/ 741 h 820"/>
                              <a:gd name="T12" fmla="+- 0 6832 4826"/>
                              <a:gd name="T13" fmla="*/ T12 w 3343"/>
                              <a:gd name="T14" fmla="+- 0 624 467"/>
                              <a:gd name="T15" fmla="*/ 624 h 820"/>
                              <a:gd name="T16" fmla="+- 0 7500 4826"/>
                              <a:gd name="T17" fmla="*/ T16 w 3343"/>
                              <a:gd name="T18" fmla="+- 0 528 467"/>
                              <a:gd name="T19" fmla="*/ 528 h 820"/>
                              <a:gd name="T20" fmla="+- 0 8169 4826"/>
                              <a:gd name="T21" fmla="*/ T20 w 3343"/>
                              <a:gd name="T22" fmla="+- 0 467 467"/>
                              <a:gd name="T23" fmla="*/ 467 h 820"/>
                            </a:gdLst>
                            <a:ahLst/>
                            <a:cxnLst>
                              <a:cxn ang="0">
                                <a:pos x="T1" y="T3"/>
                              </a:cxn>
                              <a:cxn ang="0">
                                <a:pos x="T5" y="T7"/>
                              </a:cxn>
                              <a:cxn ang="0">
                                <a:pos x="T9" y="T11"/>
                              </a:cxn>
                              <a:cxn ang="0">
                                <a:pos x="T13" y="T15"/>
                              </a:cxn>
                              <a:cxn ang="0">
                                <a:pos x="T17" y="T19"/>
                              </a:cxn>
                              <a:cxn ang="0">
                                <a:pos x="T21" y="T23"/>
                              </a:cxn>
                            </a:cxnLst>
                            <a:rect l="0" t="0" r="r" b="b"/>
                            <a:pathLst>
                              <a:path w="3343" h="820">
                                <a:moveTo>
                                  <a:pt x="0" y="819"/>
                                </a:moveTo>
                                <a:lnTo>
                                  <a:pt x="669" y="472"/>
                                </a:lnTo>
                                <a:lnTo>
                                  <a:pt x="1337" y="274"/>
                                </a:lnTo>
                                <a:lnTo>
                                  <a:pt x="2006" y="157"/>
                                </a:lnTo>
                                <a:lnTo>
                                  <a:pt x="2674" y="61"/>
                                </a:lnTo>
                                <a:lnTo>
                                  <a:pt x="3343" y="0"/>
                                </a:lnTo>
                              </a:path>
                            </a:pathLst>
                          </a:custGeom>
                          <a:noFill/>
                          <a:ln w="6088">
                            <a:solidFill>
                              <a:srgbClr val="609C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5" name="Freeform 1966"/>
                        <wps:cNvSpPr>
                          <a:spLocks/>
                        </wps:cNvSpPr>
                        <wps:spPr bwMode="auto">
                          <a:xfrm>
                            <a:off x="4826" y="461"/>
                            <a:ext cx="3343" cy="867"/>
                          </a:xfrm>
                          <a:custGeom>
                            <a:avLst/>
                            <a:gdLst>
                              <a:gd name="T0" fmla="+- 0 4826 4826"/>
                              <a:gd name="T1" fmla="*/ T0 w 3343"/>
                              <a:gd name="T2" fmla="+- 0 1328 461"/>
                              <a:gd name="T3" fmla="*/ 1328 h 867"/>
                              <a:gd name="T4" fmla="+- 0 5495 4826"/>
                              <a:gd name="T5" fmla="*/ T4 w 3343"/>
                              <a:gd name="T6" fmla="+- 0 977 461"/>
                              <a:gd name="T7" fmla="*/ 977 h 867"/>
                              <a:gd name="T8" fmla="+- 0 6163 4826"/>
                              <a:gd name="T9" fmla="*/ T8 w 3343"/>
                              <a:gd name="T10" fmla="+- 0 766 461"/>
                              <a:gd name="T11" fmla="*/ 766 h 867"/>
                              <a:gd name="T12" fmla="+- 0 6832 4826"/>
                              <a:gd name="T13" fmla="*/ T12 w 3343"/>
                              <a:gd name="T14" fmla="+- 0 634 461"/>
                              <a:gd name="T15" fmla="*/ 634 h 867"/>
                              <a:gd name="T16" fmla="+- 0 7500 4826"/>
                              <a:gd name="T17" fmla="*/ T16 w 3343"/>
                              <a:gd name="T18" fmla="+- 0 527 461"/>
                              <a:gd name="T19" fmla="*/ 527 h 867"/>
                              <a:gd name="T20" fmla="+- 0 8169 4826"/>
                              <a:gd name="T21" fmla="*/ T20 w 3343"/>
                              <a:gd name="T22" fmla="+- 0 461 461"/>
                              <a:gd name="T23" fmla="*/ 461 h 867"/>
                            </a:gdLst>
                            <a:ahLst/>
                            <a:cxnLst>
                              <a:cxn ang="0">
                                <a:pos x="T1" y="T3"/>
                              </a:cxn>
                              <a:cxn ang="0">
                                <a:pos x="T5" y="T7"/>
                              </a:cxn>
                              <a:cxn ang="0">
                                <a:pos x="T9" y="T11"/>
                              </a:cxn>
                              <a:cxn ang="0">
                                <a:pos x="T13" y="T15"/>
                              </a:cxn>
                              <a:cxn ang="0">
                                <a:pos x="T17" y="T19"/>
                              </a:cxn>
                              <a:cxn ang="0">
                                <a:pos x="T21" y="T23"/>
                              </a:cxn>
                            </a:cxnLst>
                            <a:rect l="0" t="0" r="r" b="b"/>
                            <a:pathLst>
                              <a:path w="3343" h="867">
                                <a:moveTo>
                                  <a:pt x="0" y="867"/>
                                </a:moveTo>
                                <a:lnTo>
                                  <a:pt x="669" y="516"/>
                                </a:lnTo>
                                <a:lnTo>
                                  <a:pt x="1337" y="305"/>
                                </a:lnTo>
                                <a:lnTo>
                                  <a:pt x="2006" y="173"/>
                                </a:lnTo>
                                <a:lnTo>
                                  <a:pt x="2674" y="66"/>
                                </a:lnTo>
                                <a:lnTo>
                                  <a:pt x="3343" y="0"/>
                                </a:lnTo>
                              </a:path>
                            </a:pathLst>
                          </a:custGeom>
                          <a:noFill/>
                          <a:ln w="6088">
                            <a:solidFill>
                              <a:srgbClr val="F563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 name="Rectangle 1965"/>
                        <wps:cNvSpPr>
                          <a:spLocks noChangeArrowheads="1"/>
                        </wps:cNvSpPr>
                        <wps:spPr bwMode="auto">
                          <a:xfrm>
                            <a:off x="4659" y="-16"/>
                            <a:ext cx="3677" cy="2350"/>
                          </a:xfrm>
                          <a:prstGeom prst="rect">
                            <a:avLst/>
                          </a:prstGeom>
                          <a:noFill/>
                          <a:ln w="6088">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7" name="Line 1964"/>
                        <wps:cNvCnPr>
                          <a:cxnSpLocks noChangeShapeType="1"/>
                        </wps:cNvCnPr>
                        <wps:spPr bwMode="auto">
                          <a:xfrm>
                            <a:off x="4646" y="2228"/>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78" name="Line 1963"/>
                        <wps:cNvCnPr>
                          <a:cxnSpLocks noChangeShapeType="1"/>
                        </wps:cNvCnPr>
                        <wps:spPr bwMode="auto">
                          <a:xfrm>
                            <a:off x="4646" y="1872"/>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79" name="Line 1962"/>
                        <wps:cNvCnPr>
                          <a:cxnSpLocks noChangeShapeType="1"/>
                        </wps:cNvCnPr>
                        <wps:spPr bwMode="auto">
                          <a:xfrm>
                            <a:off x="4646" y="1516"/>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0" name="Line 1961"/>
                        <wps:cNvCnPr>
                          <a:cxnSpLocks noChangeShapeType="1"/>
                        </wps:cNvCnPr>
                        <wps:spPr bwMode="auto">
                          <a:xfrm>
                            <a:off x="4646" y="1160"/>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1" name="Line 1960"/>
                        <wps:cNvCnPr>
                          <a:cxnSpLocks noChangeShapeType="1"/>
                        </wps:cNvCnPr>
                        <wps:spPr bwMode="auto">
                          <a:xfrm>
                            <a:off x="4646" y="804"/>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2" name="Line 1959"/>
                        <wps:cNvCnPr>
                          <a:cxnSpLocks noChangeShapeType="1"/>
                        </wps:cNvCnPr>
                        <wps:spPr bwMode="auto">
                          <a:xfrm>
                            <a:off x="4646" y="448"/>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3" name="Line 1958"/>
                        <wps:cNvCnPr>
                          <a:cxnSpLocks noChangeShapeType="1"/>
                        </wps:cNvCnPr>
                        <wps:spPr bwMode="auto">
                          <a:xfrm>
                            <a:off x="4646" y="92"/>
                            <a:ext cx="13"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4" name="Line 1957"/>
                        <wps:cNvCnPr>
                          <a:cxnSpLocks noChangeShapeType="1"/>
                        </wps:cNvCnPr>
                        <wps:spPr bwMode="auto">
                          <a:xfrm>
                            <a:off x="4826"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5" name="Line 1956"/>
                        <wps:cNvCnPr>
                          <a:cxnSpLocks noChangeShapeType="1"/>
                        </wps:cNvCnPr>
                        <wps:spPr bwMode="auto">
                          <a:xfrm>
                            <a:off x="5495"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6" name="Line 1955"/>
                        <wps:cNvCnPr>
                          <a:cxnSpLocks noChangeShapeType="1"/>
                        </wps:cNvCnPr>
                        <wps:spPr bwMode="auto">
                          <a:xfrm>
                            <a:off x="6163"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7" name="Line 1954"/>
                        <wps:cNvCnPr>
                          <a:cxnSpLocks noChangeShapeType="1"/>
                        </wps:cNvCnPr>
                        <wps:spPr bwMode="auto">
                          <a:xfrm>
                            <a:off x="6832"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8" name="Line 1953"/>
                        <wps:cNvCnPr>
                          <a:cxnSpLocks noChangeShapeType="1"/>
                        </wps:cNvCnPr>
                        <wps:spPr bwMode="auto">
                          <a:xfrm>
                            <a:off x="7500"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s:wsp>
                        <wps:cNvPr id="2089" name="Line 1952"/>
                        <wps:cNvCnPr>
                          <a:cxnSpLocks noChangeShapeType="1"/>
                        </wps:cNvCnPr>
                        <wps:spPr bwMode="auto">
                          <a:xfrm>
                            <a:off x="8169" y="2348"/>
                            <a:ext cx="0" cy="0"/>
                          </a:xfrm>
                          <a:prstGeom prst="line">
                            <a:avLst/>
                          </a:prstGeom>
                          <a:noFill/>
                          <a:ln w="3257">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FD59C4" id="Group 1951" o:spid="_x0000_s1026" style="position:absolute;margin-left:232.3pt;margin-top:-1pt;width:184.75pt;height:118.4pt;z-index:251422720;mso-position-horizontal-relative:page" coordorigin="4646,-20" coordsize="3695,2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">
                <v:shape id="Freeform 2037" o:spid="_x0000_s1027" style="position:absolute;left:4814;top:198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" path="m19,l6,,,5,,18r6,6l19,24r5,-6l24,5,19,xe" fillcolor="#f8766c" stroked="f">
                  <v:path arrowok="t" o:connecttype="custom" o:connectlocs="19,1984;6,1984;0,1989;0,2002;6,2008;19,2008;24,2002;24,1989;19,1984" o:connectangles="0,0,0,0,0,0,0,0,0"/>
                </v:shape>
                <v:shape id="Freeform 2036" o:spid="_x0000_s1028" style="position:absolute;left:4810;top:1944;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" path="m16,l,27r32,l16,xe" fillcolor="#b79f00" stroked="f">
                  <v:path arrowok="t" o:connecttype="custom" o:connectlocs="16,1945;0,1972;32,1972;16,1945" o:connectangles="0,0,0,0"/>
                </v:shape>
                <v:rect id="Rectangle 2035" o:spid="_x0000_s1029" style="position:absolute;left:4814;top:1860;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" fillcolor="#00b938" stroked="f"/>
                <v:shape id="Freeform 2034" o:spid="_x0000_s1030" style="position:absolute;left:5482;top:180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" path="m18,l5,,,6,,19r5,5l18,24r6,-5l24,6,18,xe" fillcolor="#f8766c" stroked="f">
                  <v:path arrowok="t" o:connecttype="custom" o:connectlocs="18,1800;5,1800;0,1806;0,1819;5,1824;18,1824;24,1819;24,1806;18,1800" o:connectangles="0,0,0,0,0,0,0,0,0"/>
                </v:shape>
                <v:shape id="Freeform 2033" o:spid="_x0000_s1031" style="position:absolute;left:5478;top:1759;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" path="m16,l,28r32,l16,xe" fillcolor="#b79f00" stroked="f">
                  <v:path arrowok="t" o:connecttype="custom" o:connectlocs="16,1759;0,1787;32,1787;16,1759" o:connectangles="0,0,0,0"/>
                </v:shape>
                <v:shape id="Freeform 2032" o:spid="_x0000_s1032" style="position:absolute;left:6151;top:176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" path="m19,l6,,,6,,19r6,5l19,24r5,-5l24,6,19,xe" fillcolor="#f8766c" stroked="f">
                  <v:path arrowok="t" o:connecttype="custom" o:connectlocs="19,1764;6,1764;0,1770;0,1783;6,1788;19,1788;24,1783;24,1770;19,1764" o:connectangles="0,0,0,0,0,0,0,0,0"/>
                </v:shape>
                <v:shape id="Freeform 2031" o:spid="_x0000_s1033" style="position:absolute;left:6147;top:1720;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" path="m16,l,27r32,l16,xe" fillcolor="#b79f00" stroked="f">
                  <v:path arrowok="t" o:connecttype="custom" o:connectlocs="16,1721;0,1748;32,1748;16,1721" o:connectangles="0,0,0,0"/>
                </v:shape>
                <v:shape id="Freeform 2030" o:spid="_x0000_s1034" style="position:absolute;left:6819;top:1612;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" path="m18,l5,,,5,,18r5,6l18,24r6,-6l24,5,18,xe" fillcolor="#f8766c" stroked="f">
                  <v:path arrowok="t" o:connecttype="custom" o:connectlocs="18,1613;5,1613;0,1618;0,1631;5,1637;18,1637;24,1631;24,1618;18,1613" o:connectangles="0,0,0,0,0,0,0,0,0"/>
                </v:shape>
                <v:shape id="Freeform 2029" o:spid="_x0000_s1035" style="position:absolute;left:6815;top:1565;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" path="m16,l,27r32,l16,xe" fillcolor="#b79f00" stroked="f">
                  <v:path arrowok="t" o:connecttype="custom" o:connectlocs="16,1566;0,1593;32,1593;16,1566" o:connectangles="0,0,0,0"/>
                </v:shape>
                <v:shape id="Freeform 2028" o:spid="_x0000_s1036" style="position:absolute;left:7488;top:154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" path="m19,l6,,,6,,19r6,5l19,24r5,-5l24,6,19,xe" fillcolor="#f8766c" stroked="f">
                  <v:path arrowok="t" o:connecttype="custom" o:connectlocs="19,1545;6,1545;0,1551;0,1564;6,1569;19,1569;24,1564;24,1551;19,1545" o:connectangles="0,0,0,0,0,0,0,0,0"/>
                </v:shape>
                <v:shape id="Freeform 2027" o:spid="_x0000_s1037" style="position:absolute;left:7484;top:1493;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" path="m16,l,28r32,l16,xe" fillcolor="#b79f00" stroked="f">
                  <v:path arrowok="t" o:connecttype="custom" o:connectlocs="16,1493;0,1521;32,1521;16,1493" o:connectangles="0,0,0,0"/>
                </v:shape>
                <v:shape id="Freeform 2026" o:spid="_x0000_s1038" style="position:absolute;left:8157;top:151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" path="m18,l5,,,5,,18r5,6l18,24r6,-6l24,5,18,xe" fillcolor="#f8766c" stroked="f">
                  <v:path arrowok="t" o:connecttype="custom" o:connectlocs="18,1515;5,1515;0,1520;0,1533;5,1539;18,1539;24,1533;24,1520;18,1515" o:connectangles="0,0,0,0,0,0,0,0,0"/>
                </v:shape>
                <v:shape id="Freeform 2025" o:spid="_x0000_s1039" style="position:absolute;left:8152;top:1449;width:33;height:28;visibility:visible;mso-wrap-style:square;v-text-anchor:top" coordsize="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" path="m16,l,28r32,l16,xe" fillcolor="#b79f00" stroked="f">
                  <v:path arrowok="t" o:connecttype="custom" o:connectlocs="16,1449;0,1477;32,1477;16,1449" o:connectangles="0,0,0,0"/>
                </v:shape>
                <v:shape id="AutoShape 2024" o:spid="_x0000_s1040" style="position:absolute;left:5482;top:1457;width:1361;height:226;visibility:visible;mso-wrap-style:square;v-text-anchor:top" coordsize="136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" path="m24,202l,202r,24l24,226r,-24m692,77r-24,l668,101r24,l692,77m1361,r-24,l1337,24r24,l1361,e" fillcolor="#00b938" stroked="f">
                  <v:path arrowok="t" o:connecttype="custom" o:connectlocs="24,1659;0,1659;0,1683;24,1683;24,1659;692,1534;668,1534;668,1558;692,1558;692,1534;1361,1457;1337,1457;1337,1481;1361,1481;1361,1457" o:connectangles="0,0,0,0,0,0,0,0,0,0,0,0,0,0,0"/>
                </v:shape>
                <v:shape id="Freeform 2023" o:spid="_x0000_s1041" style="position:absolute;left:4826;top:1526;width:3343;height:470;visibility:visible;mso-wrap-style:square;v-text-anchor:top" coordsize="334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" path="m,469l669,285r668,-36l2006,98,2674,30,3343,e" filled="f" strokecolor="#f8766c" strokeweight=".16911mm">
                  <v:path arrowok="t" o:connecttype="custom" o:connectlocs="0,1996;669,1812;1337,1776;2006,1625;2674,1557;3343,1527" o:connectangles="0,0,0,0,0,0"/>
                </v:shape>
                <v:rect id="Rectangle 2022" o:spid="_x0000_s1042" style="position:absolute;left:7488;top:1378;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" fillcolor="#00b938" stroked="f"/>
                <v:line id="Line 2021" o:spid="_x0000_s1043" style="position:absolute;visibility:visible;mso-wrap-style:square" from="4809,1409" to="4843,1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" strokecolor="#00bec4" strokeweight=".16911mm"/>
                <v:line id="Line 2020" o:spid="_x0000_s1044" style="position:absolute;visibility:visible;mso-wrap-style:square" from="4826,1426" to="4826,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" strokecolor="#00bec4" strokeweight=".16911mm"/>
                <v:rect id="Rectangle 2019" o:spid="_x0000_s1045" style="position:absolute;left:4814;top:1274;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" filled="f" strokecolor="#609cff" strokeweight=".16911mm"/>
                <v:line id="Line 2018" o:spid="_x0000_s1046" style="position:absolute;visibility:visible;mso-wrap-style:square" from="4814,1298" to="4838,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" strokecolor="#609cff" strokeweight=".16911mm"/>
                <v:line id="Line 2017" o:spid="_x0000_s1047" style="position:absolute;visibility:visible;mso-wrap-style:square" from="4814,1274" to="4838,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" strokecolor="#609cff" strokeweight=".16911mm"/>
                <v:line id="Line 2016" o:spid="_x0000_s1048" style="position:absolute;visibility:visible;mso-wrap-style:square" from="4814,1340" to="4838,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" strokecolor="#f563e2" strokeweight=".16911mm"/>
                <v:line id="Line 2015" o:spid="_x0000_s1049" style="position:absolute;visibility:visible;mso-wrap-style:square" from="4814,1316" to="4838,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" strokecolor="#f563e2" strokeweight=".16911mm"/>
                <v:line id="Line 2014" o:spid="_x0000_s1050" style="position:absolute;visibility:visible;mso-wrap-style:square" from="4809,1328" to="4843,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" strokecolor="#f563e2" strokeweight=".16911mm"/>
                <v:line id="Line 2013" o:spid="_x0000_s1051" style="position:absolute;visibility:visible;mso-wrap-style:square" from="4826,1345" to="4826,1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" strokecolor="#f563e2" strokeweight=".16911mm"/>
                <v:shape id="Freeform 2012" o:spid="_x0000_s1052" style="position:absolute;left:4826;top:1467;width:3343;height:496;visibility:visible;mso-wrap-style:square;v-text-anchor:top" coordsize="334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" path="m,495l669,310r668,-39l2006,116,2674,44,3343,e" filled="f" strokecolor="#b79f00" strokeweight=".16911mm">
                  <v:path arrowok="t" o:connecttype="custom" o:connectlocs="0,1963;669,1778;1337,1739;2006,1584;2674,1512;3343,1468" o:connectangles="0,0,0,0,0,0"/>
                </v:shape>
                <v:rect id="Rectangle 2011" o:spid="_x0000_s1053" style="position:absolute;left:8157;top:1319;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" fillcolor="#00b938" stroked="f"/>
                <v:shape id="Freeform 2010" o:spid="_x0000_s1054" style="position:absolute;left:4826;top:1331;width:3343;height:542;visibility:visible;mso-wrap-style:square;v-text-anchor:top" coordsize="334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" path="m,541l669,339,1337,214r669,-77l2674,59,3343,e" filled="f" strokecolor="#00b938" strokeweight=".16911mm">
                  <v:path arrowok="t" o:connecttype="custom" o:connectlocs="0,1873;669,1671;1337,1546;2006,1469;2674,1391;3343,1332" o:connectangles="0,0,0,0,0,0"/>
                </v:shape>
                <v:line id="Line 2009" o:spid="_x0000_s1055" style="position:absolute;visibility:visible;mso-wrap-style:square" from="5478,1098" to="5512,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" strokecolor="#00bec4" strokeweight=".16911mm"/>
                <v:line id="Line 2008" o:spid="_x0000_s1056" style="position:absolute;visibility:visible;mso-wrap-style:square" from="5495,1115" to="5495,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" strokecolor="#00bec4" strokeweight=".16911mm"/>
                <v:line id="Line 2007" o:spid="_x0000_s1057" style="position:absolute;visibility:visible;mso-wrap-style:square" from="6146,904" to="618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" strokecolor="#00bec4" strokeweight=".16911mm"/>
                <v:line id="Line 2006" o:spid="_x0000_s1058" style="position:absolute;visibility:visible;mso-wrap-style:square" from="6163,921" to="6163,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" strokecolor="#00bec4" strokeweight=".16911mm"/>
                <v:line id="Line 2005" o:spid="_x0000_s1059" style="position:absolute;visibility:visible;mso-wrap-style:square" from="6815,803" to="6849,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" strokecolor="#00bec4" strokeweight=".16911mm"/>
                <v:line id="Line 2004" o:spid="_x0000_s1060" style="position:absolute;visibility:visible;mso-wrap-style:square" from="6832,820" to="6832,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" strokecolor="#00bec4" strokeweight=".16911mm"/>
                <v:rect id="Rectangle 2003" o:spid="_x0000_s1061" style="position:absolute;left:5482;top:927;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" filled="f" strokecolor="#609cff" strokeweight=".16911mm"/>
                <v:line id="Line 2002" o:spid="_x0000_s1062" style="position:absolute;visibility:visible;mso-wrap-style:square" from="5483,951" to="550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" strokecolor="#609cff" strokeweight=".16911mm"/>
                <v:line id="Line 2001" o:spid="_x0000_s1063" style="position:absolute;visibility:visible;mso-wrap-style:square" from="5483,927" to="550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" strokecolor="#609cff" strokeweight=".16911mm"/>
                <v:line id="Line 2000" o:spid="_x0000_s1064" style="position:absolute;visibility:visible;mso-wrap-style:square" from="5483,989" to="550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" strokecolor="#f563e2" strokeweight=".16911mm"/>
                <v:line id="Line 1999" o:spid="_x0000_s1065" style="position:absolute;visibility:visible;mso-wrap-style:square" from="5483,965" to="550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" strokecolor="#f563e2" strokeweight=".16911mm"/>
                <v:line id="Line 1998" o:spid="_x0000_s1066" style="position:absolute;visibility:visible;mso-wrap-style:square" from="5478,977" to="5512,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" strokecolor="#f563e2" strokeweight=".16911mm"/>
                <v:line id="Line 1997" o:spid="_x0000_s1067" style="position:absolute;visibility:visible;mso-wrap-style:square" from="5495,994" to="549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" strokecolor="#f563e2" strokeweight=".16911mm"/>
                <v:rect id="Rectangle 1996" o:spid="_x0000_s1068" style="position:absolute;left:6151;top:729;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" filled="f" strokecolor="#609cff" strokeweight=".16911mm"/>
                <v:line id="Line 1995" o:spid="_x0000_s1069" style="position:absolute;visibility:visible;mso-wrap-style:square" from="6151,753" to="6175,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" strokecolor="#609cff" strokeweight=".16911mm"/>
                <v:line id="Line 1994" o:spid="_x0000_s1070" style="position:absolute;visibility:visible;mso-wrap-style:square" from="6151,729" to="6175,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" strokecolor="#609cff" strokeweight=".16911mm"/>
                <v:line id="Line 1993" o:spid="_x0000_s1071" style="position:absolute;visibility:visible;mso-wrap-style:square" from="6151,778" to="617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" strokecolor="#f563e2" strokeweight=".16911mm"/>
                <v:line id="Line 1992" o:spid="_x0000_s1072" style="position:absolute;visibility:visible;mso-wrap-style:square" from="6151,755" to="617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" strokecolor="#f563e2" strokeweight=".16911mm"/>
                <v:line id="Line 1991" o:spid="_x0000_s1073" style="position:absolute;visibility:visible;mso-wrap-style:square" from="6146,766" to="6180,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" strokecolor="#f563e2" strokeweight=".16911mm"/>
                <v:line id="Line 1990" o:spid="_x0000_s1074" style="position:absolute;visibility:visible;mso-wrap-style:square" from="6163,783" to="616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" strokecolor="#f563e2" strokeweight=".16911mm"/>
                <v:shape id="Freeform 1989" o:spid="_x0000_s1075" style="position:absolute;left:4826;top:802;width:2006;height:607;visibility:visible;mso-wrap-style:square;v-text-anchor:top" coordsize="200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" path="m,606l669,295,1337,101,2006,e" filled="f" strokecolor="#00bec4" strokeweight=".16911mm">
                  <v:path arrowok="t" o:connecttype="custom" o:connectlocs="0,1409;669,1098;1337,904;2006,803" o:connectangles="0,0,0,0"/>
                </v:shape>
                <v:rect id="Rectangle 1988" o:spid="_x0000_s1076" style="position:absolute;left:6819;top:611;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" filled="f" strokecolor="#609cff" strokeweight=".16911mm"/>
                <v:line id="Line 1987" o:spid="_x0000_s1077" style="position:absolute;visibility:visible;mso-wrap-style:square" from="6820,636" to="684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" strokecolor="#609cff" strokeweight=".16911mm"/>
                <v:line id="Line 1986" o:spid="_x0000_s1078" style="position:absolute;visibility:visible;mso-wrap-style:square" from="6820,612" to="684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" strokecolor="#609cff" strokeweight=".16911mm"/>
                <v:line id="Line 1985" o:spid="_x0000_s1079" style="position:absolute;visibility:visible;mso-wrap-style:square" from="6820,646" to="684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" strokecolor="#f563e2" strokeweight=".16911mm"/>
                <v:line id="Line 1984" o:spid="_x0000_s1080" style="position:absolute;visibility:visible;mso-wrap-style:square" from="6820,622" to="684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" strokecolor="#f563e2" strokeweight=".16911mm"/>
                <v:line id="Line 1983" o:spid="_x0000_s1081" style="position:absolute;visibility:visible;mso-wrap-style:square" from="6815,634" to="6849,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" strokecolor="#f563e2" strokeweight=".16911mm"/>
                <v:line id="Line 1982" o:spid="_x0000_s1082" style="position:absolute;visibility:visible;mso-wrap-style:square" from="6832,651" to="6832,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" strokecolor="#f563e2" strokeweight=".16911mm"/>
                <v:rect id="Rectangle 1981" o:spid="_x0000_s1083" style="position:absolute;left:7488;top:516;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" filled="f" strokecolor="#609cff" strokeweight=".16911mm"/>
                <v:line id="Line 1980" o:spid="_x0000_s1084" style="position:absolute;visibility:visible;mso-wrap-style:square" from="7488,540" to="75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" strokecolor="#609cff" strokeweight=".16911mm"/>
                <v:line id="Line 1979" o:spid="_x0000_s1085" style="position:absolute;visibility:visible;mso-wrap-style:square" from="7488,516" to="75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" strokecolor="#609cff" strokeweight=".16911mm"/>
                <v:line id="Line 1978" o:spid="_x0000_s1086" style="position:absolute;visibility:visible;mso-wrap-style:square" from="7488,539" to="7512,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" strokecolor="#f563e2" strokeweight=".16911mm"/>
                <v:line id="Line 1977" o:spid="_x0000_s1087" style="position:absolute;visibility:visible;mso-wrap-style:square" from="7488,515" to="7512,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" strokecolor="#f563e2" strokeweight=".16911mm"/>
                <v:line id="Line 1976" o:spid="_x0000_s1088" style="position:absolute;visibility:visible;mso-wrap-style:square" from="7484,527" to="75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" strokecolor="#f563e2" strokeweight=".16911mm"/>
                <v:line id="Line 1975" o:spid="_x0000_s1089" style="position:absolute;visibility:visible;mso-wrap-style:square" from="7500,544" to="7500,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" strokecolor="#f563e2" strokeweight=".16911mm"/>
                <v:rect id="Rectangle 1974" o:spid="_x0000_s1090" style="position:absolute;left:8157;top:454;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" filled="f" strokecolor="#609cff" strokeweight=".16911mm"/>
                <v:line id="Line 1973" o:spid="_x0000_s1091" style="position:absolute;visibility:visible;mso-wrap-style:square" from="8157,479" to="818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" strokecolor="#609cff" strokeweight=".16911mm"/>
                <v:line id="Line 1972" o:spid="_x0000_s1092" style="position:absolute;visibility:visible;mso-wrap-style:square" from="8157,455" to="818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" strokecolor="#609cff" strokeweight=".16911mm"/>
                <v:line id="Line 1971" o:spid="_x0000_s1093" style="position:absolute;visibility:visible;mso-wrap-style:square" from="8157,473" to="818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" strokecolor="#f563e2" strokeweight=".16911mm"/>
                <v:line id="Line 1970" o:spid="_x0000_s1094" style="position:absolute;visibility:visible;mso-wrap-style:square" from="8157,450" to="818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" strokecolor="#f563e2" strokeweight=".16911mm"/>
                <v:line id="Line 1969" o:spid="_x0000_s1095" style="position:absolute;visibility:visible;mso-wrap-style:square" from="8152,461" to="8186,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" strokecolor="#f563e2" strokeweight=".16911mm"/>
                <v:line id="Line 1968" o:spid="_x0000_s1096" style="position:absolute;visibility:visible;mso-wrap-style:square" from="8169,478" to="8169,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" strokecolor="#f563e2" strokeweight=".16911mm"/>
                <v:shape id="Freeform 1967" o:spid="_x0000_s1097" style="position:absolute;left:4826;top:466;width:3343;height:820;visibility:visible;mso-wrap-style:square;v-text-anchor:top" coordsize="334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" path="m,819l669,472,1337,274,2006,157,2674,61,3343,e" filled="f" strokecolor="#609cff" strokeweight=".16911mm">
                  <v:path arrowok="t" o:connecttype="custom" o:connectlocs="0,1286;669,939;1337,741;2006,624;2674,528;3343,467" o:connectangles="0,0,0,0,0,0"/>
                </v:shape>
                <v:shape id="Freeform 1966" o:spid="_x0000_s1098" style="position:absolute;left:4826;top:461;width:3343;height:867;visibility:visible;mso-wrap-style:square;v-text-anchor:top" coordsize="334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" path="m,867l669,516,1337,305,2006,173,2674,66,3343,e" filled="f" strokecolor="#f563e2" strokeweight=".16911mm">
                  <v:path arrowok="t" o:connecttype="custom" o:connectlocs="0,1328;669,977;1337,766;2006,634;2674,527;3343,461" o:connectangles="0,0,0,0,0,0"/>
                </v:shape>
                <v:rect id="Rectangle 1965" o:spid="_x0000_s1099" style="position:absolute;left:4659;top:-16;width:3677;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" filled="f" strokecolor="#333" strokeweight=".16911mm"/>
                <v:line id="Line 1964" o:spid="_x0000_s1100" style="position:absolute;visibility:visible;mso-wrap-style:square" from="4646,2228" to="4659,2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" strokecolor="#333" strokeweight=".09047mm"/>
                <v:line id="Line 1963" o:spid="_x0000_s1101" style="position:absolute;visibility:visible;mso-wrap-style:square" from="4646,1872" to="4659,1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" strokecolor="#333" strokeweight=".09047mm"/>
                <v:line id="Line 1962" o:spid="_x0000_s1102" style="position:absolute;visibility:visible;mso-wrap-style:square" from="4646,1516" to="4659,1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" strokecolor="#333" strokeweight=".09047mm"/>
                <v:line id="Line 1961" o:spid="_x0000_s1103" style="position:absolute;visibility:visible;mso-wrap-style:square" from="4646,1160" to="4659,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" strokecolor="#333" strokeweight=".09047mm"/>
                <v:line id="Line 1960" o:spid="_x0000_s1104" style="position:absolute;visibility:visible;mso-wrap-style:square" from="4646,804" to="4659,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" strokecolor="#333" strokeweight=".09047mm"/>
                <v:line id="Line 1959" o:spid="_x0000_s1105" style="position:absolute;visibility:visible;mso-wrap-style:square" from="4646,448" to="4659,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" strokecolor="#333" strokeweight=".09047mm"/>
                <v:line id="Line 1958" o:spid="_x0000_s1106" style="position:absolute;visibility:visible;mso-wrap-style:square" from="4646,92" to="465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" strokecolor="#333" strokeweight=".09047mm"/>
                <v:line id="Line 1957" o:spid="_x0000_s1107" style="position:absolute;visibility:visible;mso-wrap-style:square" from="4826,2348" to="4826,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" strokecolor="#333" strokeweight=".09047mm"/>
                <v:line id="Line 1956" o:spid="_x0000_s1108" style="position:absolute;visibility:visible;mso-wrap-style:square" from="5495,2348" to="5495,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" strokecolor="#333" strokeweight=".09047mm"/>
                <v:line id="Line 1955" o:spid="_x0000_s1109" style="position:absolute;visibility:visible;mso-wrap-style:square" from="6163,2348" to="6163,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" strokecolor="#333" strokeweight=".09047mm"/>
                <v:line id="Line 1954" o:spid="_x0000_s1110" style="position:absolute;visibility:visible;mso-wrap-style:square" from="6832,2348" to="6832,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" strokecolor="#333" strokeweight=".09047mm"/>
                <v:line id="Line 1953" o:spid="_x0000_s1111" style="position:absolute;visibility:visible;mso-wrap-style:square" from="7500,2348" to="7500,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" strokecolor="#333" strokeweight=".09047mm"/>
                <v:line id="Line 1952" o:spid="_x0000_s1112" style="position:absolute;visibility:visible;mso-wrap-style:square" from="8169,2348" to="8169,2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" strokecolor="#333" strokeweight=".09047mm"/>
                <w10:wrap anchorx="page"/>
              </v:group>
            </w:pict>
          </mc:Fallback>
        </mc:AlternateContent>
      </w:r>
      <w:r w:rsidR="00372F18">
        <w:rPr>
          <w:rFonts w:ascii="Arial"/>
          <w:color w:val="4D4D4D"/>
          <w:w w:val="110"/>
          <w:sz w:val="7"/>
        </w:rPr>
        <w:t>90000</w:t>
      </w:r>
    </w:p>
    <w:p w14:paraId="1DB51C1E" w14:textId="77777777" w:rsidR="0065693B" w:rsidRDefault="0065693B">
      <w:pPr>
        <w:pStyle w:val="BodyText"/>
        <w:spacing w:before="10"/>
        <w:rPr>
          <w:rFonts w:ascii="Arial"/>
          <w:sz w:val="14"/>
        </w:rPr>
      </w:pPr>
    </w:p>
    <w:p w14:paraId="4804712E" w14:textId="77777777" w:rsidR="0065693B" w:rsidRDefault="0065693B">
      <w:pPr>
        <w:pStyle w:val="BodyText"/>
        <w:spacing w:before="1"/>
        <w:rPr>
          <w:rFonts w:ascii="Arial"/>
          <w:sz w:val="9"/>
        </w:rPr>
      </w:pPr>
    </w:p>
    <w:p w14:paraId="6D76DA15" w14:textId="77777777" w:rsidR="0065693B" w:rsidRDefault="00372F18">
      <w:pPr>
        <w:ind w:left="2735"/>
        <w:rPr>
          <w:rFonts w:ascii="Arial"/>
          <w:sz w:val="7"/>
        </w:rPr>
      </w:pPr>
      <w:r>
        <w:rPr>
          <w:rFonts w:ascii="Arial"/>
          <w:color w:val="4D4D4D"/>
          <w:w w:val="110"/>
          <w:sz w:val="7"/>
        </w:rPr>
        <w:t>75000</w:t>
      </w:r>
    </w:p>
    <w:p w14:paraId="039958CF" w14:textId="77777777" w:rsidR="0065693B" w:rsidRDefault="0065693B">
      <w:pPr>
        <w:pStyle w:val="BodyText"/>
        <w:spacing w:before="10"/>
        <w:rPr>
          <w:rFonts w:ascii="Arial"/>
          <w:sz w:val="14"/>
        </w:rPr>
      </w:pPr>
    </w:p>
    <w:p w14:paraId="2CF0B65F" w14:textId="77777777" w:rsidR="0065693B" w:rsidRDefault="0065693B">
      <w:pPr>
        <w:pStyle w:val="BodyText"/>
        <w:spacing w:before="1"/>
        <w:rPr>
          <w:rFonts w:ascii="Arial"/>
          <w:sz w:val="9"/>
        </w:rPr>
      </w:pPr>
    </w:p>
    <w:p w14:paraId="299124B1" w14:textId="370AEC11" w:rsidR="0065693B" w:rsidRDefault="00B8797A">
      <w:pPr>
        <w:ind w:left="2735"/>
        <w:rPr>
          <w:rFonts w:ascii="Arial"/>
          <w:sz w:val="7"/>
        </w:rPr>
      </w:pPr>
      <w:r>
        <w:rPr>
          <w:noProof/>
        </w:rPr>
        <mc:AlternateContent>
          <mc:Choice Requires="wps">
            <w:drawing>
              <wp:anchor distT="0" distB="0" distL="114300" distR="114300" simplePos="0" relativeHeight="251428864" behindDoc="0" locked="0" layoutInCell="1" allowOverlap="1" wp14:anchorId="6A125218" wp14:editId="6A46BE99">
                <wp:simplePos x="0" y="0"/>
                <wp:positionH relativeFrom="page">
                  <wp:posOffset>2673350</wp:posOffset>
                </wp:positionH>
                <wp:positionV relativeFrom="paragraph">
                  <wp:posOffset>20955</wp:posOffset>
                </wp:positionV>
                <wp:extent cx="93980" cy="480695"/>
                <wp:effectExtent l="0" t="4445" r="4445" b="635"/>
                <wp:wrapNone/>
                <wp:docPr id="2002" name="Text Box 1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480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5A401" w14:textId="77777777" w:rsidR="003162A5" w:rsidRDefault="003162A5">
                            <w:pPr>
                              <w:spacing w:before="22"/>
                              <w:ind w:left="20"/>
                              <w:rPr>
                                <w:rFonts w:ascii="Arial"/>
                                <w:b/>
                                <w:sz w:val="9"/>
                              </w:rPr>
                            </w:pPr>
                            <w:r>
                              <w:rPr>
                                <w:rFonts w:ascii="Arial"/>
                                <w:b/>
                                <w:w w:val="105"/>
                                <w:sz w:val="9"/>
                              </w:rPr>
                              <w:t>Peaks (number)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25218" id="Text Box 1950" o:spid="_x0000_s1034" type="#_x0000_t202" style="position:absolute;left:0;text-align:left;margin-left:210.5pt;margin-top:1.65pt;width:7.4pt;height:37.85pt;z-index:25142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" filled="f" stroked="f">
                <v:textbox style="layout-flow:vertical;mso-layout-flow-alt:bottom-to-top" inset="0,0,0,0">
                  <w:txbxContent>
                    <w:p w14:paraId="11B5A401" w14:textId="77777777" w:rsidR="003162A5" w:rsidRDefault="003162A5">
                      <w:pPr>
                        <w:spacing w:before="22"/>
                        <w:ind w:left="20"/>
                        <w:rPr>
                          <w:rFonts w:ascii="Arial"/>
                          <w:b/>
                          <w:sz w:val="9"/>
                        </w:rPr>
                      </w:pPr>
                      <w:r>
                        <w:rPr>
                          <w:rFonts w:ascii="Arial"/>
                          <w:b/>
                          <w:w w:val="105"/>
                          <w:sz w:val="9"/>
                        </w:rPr>
                        <w:t>Peaks (number)</w:t>
                      </w:r>
                    </w:p>
                  </w:txbxContent>
                </v:textbox>
                <w10:wrap anchorx="page"/>
              </v:shape>
            </w:pict>
          </mc:Fallback>
        </mc:AlternateContent>
      </w:r>
      <w:r w:rsidR="00372F18">
        <w:rPr>
          <w:rFonts w:ascii="Arial"/>
          <w:color w:val="4D4D4D"/>
          <w:w w:val="110"/>
          <w:sz w:val="7"/>
        </w:rPr>
        <w:t>60000</w:t>
      </w:r>
    </w:p>
    <w:p w14:paraId="40396D66" w14:textId="77777777" w:rsidR="0065693B" w:rsidRDefault="0065693B">
      <w:pPr>
        <w:pStyle w:val="BodyText"/>
        <w:spacing w:before="11"/>
        <w:rPr>
          <w:rFonts w:ascii="Arial"/>
          <w:sz w:val="14"/>
        </w:rPr>
      </w:pPr>
    </w:p>
    <w:p w14:paraId="7626A663" w14:textId="77777777" w:rsidR="0065693B" w:rsidRDefault="0065693B">
      <w:pPr>
        <w:pStyle w:val="BodyText"/>
        <w:rPr>
          <w:rFonts w:ascii="Arial"/>
          <w:sz w:val="9"/>
        </w:rPr>
      </w:pPr>
    </w:p>
    <w:p w14:paraId="43CA16FB" w14:textId="77777777" w:rsidR="0065693B" w:rsidRDefault="00372F18">
      <w:pPr>
        <w:ind w:left="2735"/>
        <w:rPr>
          <w:rFonts w:ascii="Arial"/>
          <w:sz w:val="7"/>
        </w:rPr>
      </w:pPr>
      <w:r>
        <w:rPr>
          <w:rFonts w:ascii="Arial"/>
          <w:color w:val="4D4D4D"/>
          <w:w w:val="110"/>
          <w:sz w:val="7"/>
        </w:rPr>
        <w:t>45000</w:t>
      </w:r>
    </w:p>
    <w:p w14:paraId="3AE06E21" w14:textId="77777777" w:rsidR="0065693B" w:rsidRDefault="0065693B">
      <w:pPr>
        <w:pStyle w:val="BodyText"/>
        <w:spacing w:before="11"/>
        <w:rPr>
          <w:rFonts w:ascii="Arial"/>
          <w:sz w:val="14"/>
        </w:rPr>
      </w:pPr>
    </w:p>
    <w:p w14:paraId="4EEDC4C0" w14:textId="77777777" w:rsidR="0065693B" w:rsidRDefault="0065693B">
      <w:pPr>
        <w:pStyle w:val="BodyText"/>
        <w:rPr>
          <w:rFonts w:ascii="Arial"/>
          <w:sz w:val="9"/>
        </w:rPr>
      </w:pPr>
    </w:p>
    <w:p w14:paraId="12A1CEA6" w14:textId="77777777" w:rsidR="0065693B" w:rsidRDefault="00372F18">
      <w:pPr>
        <w:ind w:left="2735"/>
        <w:rPr>
          <w:rFonts w:ascii="Arial"/>
          <w:sz w:val="7"/>
        </w:rPr>
      </w:pPr>
      <w:r>
        <w:rPr>
          <w:rFonts w:ascii="Arial"/>
          <w:color w:val="4D4D4D"/>
          <w:w w:val="110"/>
          <w:sz w:val="7"/>
        </w:rPr>
        <w:t>30000</w:t>
      </w:r>
    </w:p>
    <w:p w14:paraId="64816210" w14:textId="77777777" w:rsidR="0065693B" w:rsidRDefault="0065693B">
      <w:pPr>
        <w:pStyle w:val="BodyText"/>
        <w:spacing w:before="11"/>
        <w:rPr>
          <w:rFonts w:ascii="Arial"/>
          <w:sz w:val="14"/>
        </w:rPr>
      </w:pPr>
    </w:p>
    <w:p w14:paraId="529BDCA6" w14:textId="77777777" w:rsidR="0065693B" w:rsidRDefault="0065693B">
      <w:pPr>
        <w:pStyle w:val="BodyText"/>
        <w:rPr>
          <w:rFonts w:ascii="Arial"/>
          <w:sz w:val="9"/>
        </w:rPr>
      </w:pPr>
    </w:p>
    <w:p w14:paraId="406CA82B" w14:textId="77777777" w:rsidR="0065693B" w:rsidRDefault="00372F18">
      <w:pPr>
        <w:ind w:left="2735"/>
        <w:rPr>
          <w:rFonts w:ascii="Arial"/>
          <w:sz w:val="7"/>
        </w:rPr>
      </w:pPr>
      <w:r>
        <w:rPr>
          <w:rFonts w:ascii="Arial"/>
          <w:color w:val="4D4D4D"/>
          <w:w w:val="110"/>
          <w:sz w:val="7"/>
        </w:rPr>
        <w:t>15000</w:t>
      </w:r>
    </w:p>
    <w:p w14:paraId="237C47A0" w14:textId="77777777" w:rsidR="0065693B" w:rsidRDefault="0065693B">
      <w:pPr>
        <w:pStyle w:val="BodyText"/>
        <w:spacing w:before="11"/>
        <w:rPr>
          <w:rFonts w:ascii="Arial"/>
          <w:sz w:val="14"/>
        </w:rPr>
      </w:pPr>
    </w:p>
    <w:p w14:paraId="71D47BF8" w14:textId="77777777" w:rsidR="0065693B" w:rsidRDefault="0065693B">
      <w:pPr>
        <w:pStyle w:val="BodyText"/>
        <w:rPr>
          <w:rFonts w:ascii="Arial"/>
          <w:sz w:val="9"/>
        </w:rPr>
      </w:pPr>
    </w:p>
    <w:p w14:paraId="7FA4D7CB" w14:textId="77777777" w:rsidR="0065693B" w:rsidRDefault="00372F18">
      <w:pPr>
        <w:ind w:left="2918"/>
        <w:rPr>
          <w:rFonts w:ascii="Arial"/>
          <w:sz w:val="7"/>
        </w:rPr>
      </w:pPr>
      <w:r>
        <w:rPr>
          <w:rFonts w:ascii="Arial"/>
          <w:color w:val="4D4D4D"/>
          <w:w w:val="109"/>
          <w:sz w:val="7"/>
        </w:rPr>
        <w:t>0</w:t>
      </w:r>
    </w:p>
    <w:p w14:paraId="71F78CF1" w14:textId="77777777" w:rsidR="0065693B" w:rsidRDefault="0065693B">
      <w:pPr>
        <w:pStyle w:val="BodyText"/>
        <w:spacing w:before="8"/>
        <w:rPr>
          <w:rFonts w:ascii="Arial"/>
          <w:sz w:val="7"/>
        </w:rPr>
      </w:pPr>
    </w:p>
    <w:p w14:paraId="40E6DFAE" w14:textId="77777777" w:rsidR="0065693B" w:rsidRDefault="00372F18">
      <w:pPr>
        <w:tabs>
          <w:tab w:val="left" w:pos="649"/>
          <w:tab w:val="left" w:pos="1318"/>
          <w:tab w:val="left" w:pos="1986"/>
          <w:tab w:val="left" w:pos="2655"/>
          <w:tab w:val="left" w:pos="3323"/>
        </w:tabs>
        <w:spacing w:line="71" w:lineRule="exact"/>
        <w:ind w:right="559"/>
        <w:jc w:val="center"/>
        <w:rPr>
          <w:rFonts w:ascii="Arial"/>
          <w:sz w:val="7"/>
        </w:rPr>
      </w:pPr>
      <w:r>
        <w:rPr>
          <w:rFonts w:ascii="Arial"/>
          <w:color w:val="4D4D4D"/>
          <w:w w:val="110"/>
          <w:sz w:val="7"/>
        </w:rPr>
        <w:t>5</w:t>
      </w:r>
      <w:r>
        <w:rPr>
          <w:rFonts w:ascii="Arial"/>
          <w:color w:val="4D4D4D"/>
          <w:w w:val="110"/>
          <w:sz w:val="7"/>
        </w:rPr>
        <w:tab/>
        <w:t>10</w:t>
      </w:r>
      <w:r>
        <w:rPr>
          <w:rFonts w:ascii="Arial"/>
          <w:color w:val="4D4D4D"/>
          <w:w w:val="110"/>
          <w:sz w:val="7"/>
        </w:rPr>
        <w:tab/>
        <w:t>15</w:t>
      </w:r>
      <w:r>
        <w:rPr>
          <w:rFonts w:ascii="Arial"/>
          <w:color w:val="4D4D4D"/>
          <w:w w:val="110"/>
          <w:sz w:val="7"/>
        </w:rPr>
        <w:tab/>
        <w:t>20</w:t>
      </w:r>
      <w:r>
        <w:rPr>
          <w:rFonts w:ascii="Arial"/>
          <w:color w:val="4D4D4D"/>
          <w:w w:val="110"/>
          <w:sz w:val="7"/>
        </w:rPr>
        <w:tab/>
        <w:t>25</w:t>
      </w:r>
      <w:r>
        <w:rPr>
          <w:rFonts w:ascii="Arial"/>
          <w:color w:val="4D4D4D"/>
          <w:w w:val="110"/>
          <w:sz w:val="7"/>
        </w:rPr>
        <w:tab/>
        <w:t>30</w:t>
      </w:r>
    </w:p>
    <w:p w14:paraId="741FDFDD" w14:textId="77777777" w:rsidR="0065693B" w:rsidRDefault="00372F18">
      <w:pPr>
        <w:spacing w:line="94" w:lineRule="exact"/>
        <w:ind w:right="588"/>
        <w:jc w:val="center"/>
        <w:rPr>
          <w:rFonts w:ascii="Arial"/>
          <w:b/>
          <w:sz w:val="9"/>
        </w:rPr>
      </w:pPr>
      <w:r>
        <w:rPr>
          <w:rFonts w:ascii="Arial"/>
          <w:b/>
          <w:w w:val="105"/>
          <w:sz w:val="9"/>
        </w:rPr>
        <w:t>Sequencing depth (million reads)</w:t>
      </w:r>
    </w:p>
    <w:p w14:paraId="05DC1055" w14:textId="77777777" w:rsidR="0065693B" w:rsidRDefault="0065693B">
      <w:pPr>
        <w:pStyle w:val="BodyText"/>
        <w:rPr>
          <w:rFonts w:ascii="Arial"/>
          <w:b/>
          <w:sz w:val="10"/>
        </w:rPr>
      </w:pPr>
    </w:p>
    <w:p w14:paraId="666B47D8" w14:textId="77777777" w:rsidR="0065693B" w:rsidRDefault="00372F18">
      <w:pPr>
        <w:spacing w:before="73"/>
        <w:ind w:right="1016"/>
        <w:jc w:val="center"/>
      </w:pPr>
      <w:r>
        <w:rPr>
          <w:w w:val="105"/>
        </w:rPr>
        <w:t>(a)</w:t>
      </w:r>
    </w:p>
    <w:p w14:paraId="3CB027CC" w14:textId="77777777" w:rsidR="0065693B" w:rsidRDefault="0065693B">
      <w:pPr>
        <w:pStyle w:val="BodyText"/>
        <w:spacing w:before="10"/>
        <w:rPr>
          <w:sz w:val="23"/>
        </w:rPr>
      </w:pPr>
    </w:p>
    <w:p w14:paraId="4CF3A064" w14:textId="77777777" w:rsidR="0065693B" w:rsidRDefault="0065693B">
      <w:pPr>
        <w:pStyle w:val="BodyText"/>
        <w:spacing w:before="5"/>
        <w:rPr>
          <w:sz w:val="9"/>
        </w:rPr>
      </w:pPr>
    </w:p>
    <w:p w14:paraId="395CE9A8" w14:textId="54AE0A37" w:rsidR="0065693B" w:rsidRDefault="00B8797A">
      <w:pPr>
        <w:tabs>
          <w:tab w:val="left" w:pos="4856"/>
        </w:tabs>
        <w:ind w:left="1019"/>
        <w:rPr>
          <w:rFonts w:ascii="Arial"/>
          <w:sz w:val="7"/>
        </w:rPr>
      </w:pPr>
      <w:r>
        <w:rPr>
          <w:noProof/>
        </w:rPr>
        <mc:AlternateContent>
          <mc:Choice Requires="wpg">
            <w:drawing>
              <wp:anchor distT="0" distB="0" distL="114300" distR="114300" simplePos="0" relativeHeight="251713536" behindDoc="1" locked="0" layoutInCell="1" allowOverlap="1" wp14:anchorId="5BE45462" wp14:editId="0F80A106">
                <wp:simplePos x="0" y="0"/>
                <wp:positionH relativeFrom="page">
                  <wp:posOffset>1843405</wp:posOffset>
                </wp:positionH>
                <wp:positionV relativeFrom="paragraph">
                  <wp:posOffset>-186055</wp:posOffset>
                </wp:positionV>
                <wp:extent cx="2073275" cy="1473835"/>
                <wp:effectExtent l="5080" t="3175" r="7620" b="8890"/>
                <wp:wrapNone/>
                <wp:docPr id="1905" name="Group 1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3275" cy="1473835"/>
                          <a:chOff x="2903" y="-293"/>
                          <a:chExt cx="3265" cy="2321"/>
                        </a:xfrm>
                      </wpg:grpSpPr>
                      <wps:wsp>
                        <wps:cNvPr id="1906" name="Freeform 1949"/>
                        <wps:cNvSpPr>
                          <a:spLocks/>
                        </wps:cNvSpPr>
                        <wps:spPr bwMode="auto">
                          <a:xfrm>
                            <a:off x="3523" y="1520"/>
                            <a:ext cx="64" cy="64"/>
                          </a:xfrm>
                          <a:custGeom>
                            <a:avLst/>
                            <a:gdLst>
                              <a:gd name="T0" fmla="+- 0 3555 3524"/>
                              <a:gd name="T1" fmla="*/ T0 w 64"/>
                              <a:gd name="T2" fmla="+- 0 1520 1520"/>
                              <a:gd name="T3" fmla="*/ 1520 h 64"/>
                              <a:gd name="T4" fmla="+- 0 3543 3524"/>
                              <a:gd name="T5" fmla="*/ T4 w 64"/>
                              <a:gd name="T6" fmla="+- 0 1523 1520"/>
                              <a:gd name="T7" fmla="*/ 1523 h 64"/>
                              <a:gd name="T8" fmla="+- 0 3533 3524"/>
                              <a:gd name="T9" fmla="*/ T8 w 64"/>
                              <a:gd name="T10" fmla="+- 0 1529 1520"/>
                              <a:gd name="T11" fmla="*/ 1529 h 64"/>
                              <a:gd name="T12" fmla="+- 0 3526 3524"/>
                              <a:gd name="T13" fmla="*/ T12 w 64"/>
                              <a:gd name="T14" fmla="+- 0 1539 1520"/>
                              <a:gd name="T15" fmla="*/ 1539 h 64"/>
                              <a:gd name="T16" fmla="+- 0 3524 3524"/>
                              <a:gd name="T17" fmla="*/ T16 w 64"/>
                              <a:gd name="T18" fmla="+- 0 1552 1520"/>
                              <a:gd name="T19" fmla="*/ 1552 h 64"/>
                              <a:gd name="T20" fmla="+- 0 3526 3524"/>
                              <a:gd name="T21" fmla="*/ T20 w 64"/>
                              <a:gd name="T22" fmla="+- 0 1564 1520"/>
                              <a:gd name="T23" fmla="*/ 1564 h 64"/>
                              <a:gd name="T24" fmla="+- 0 3533 3524"/>
                              <a:gd name="T25" fmla="*/ T24 w 64"/>
                              <a:gd name="T26" fmla="+- 0 1574 1520"/>
                              <a:gd name="T27" fmla="*/ 1574 h 64"/>
                              <a:gd name="T28" fmla="+- 0 3543 3524"/>
                              <a:gd name="T29" fmla="*/ T28 w 64"/>
                              <a:gd name="T30" fmla="+- 0 1581 1520"/>
                              <a:gd name="T31" fmla="*/ 1581 h 64"/>
                              <a:gd name="T32" fmla="+- 0 3555 3524"/>
                              <a:gd name="T33" fmla="*/ T32 w 64"/>
                              <a:gd name="T34" fmla="+- 0 1583 1520"/>
                              <a:gd name="T35" fmla="*/ 1583 h 64"/>
                              <a:gd name="T36" fmla="+- 0 3568 3524"/>
                              <a:gd name="T37" fmla="*/ T36 w 64"/>
                              <a:gd name="T38" fmla="+- 0 1581 1520"/>
                              <a:gd name="T39" fmla="*/ 1581 h 64"/>
                              <a:gd name="T40" fmla="+- 0 3578 3524"/>
                              <a:gd name="T41" fmla="*/ T40 w 64"/>
                              <a:gd name="T42" fmla="+- 0 1574 1520"/>
                              <a:gd name="T43" fmla="*/ 1574 h 64"/>
                              <a:gd name="T44" fmla="+- 0 3584 3524"/>
                              <a:gd name="T45" fmla="*/ T44 w 64"/>
                              <a:gd name="T46" fmla="+- 0 1564 1520"/>
                              <a:gd name="T47" fmla="*/ 1564 h 64"/>
                              <a:gd name="T48" fmla="+- 0 3587 3524"/>
                              <a:gd name="T49" fmla="*/ T48 w 64"/>
                              <a:gd name="T50" fmla="+- 0 1552 1520"/>
                              <a:gd name="T51" fmla="*/ 1552 h 64"/>
                              <a:gd name="T52" fmla="+- 0 3584 3524"/>
                              <a:gd name="T53" fmla="*/ T52 w 64"/>
                              <a:gd name="T54" fmla="+- 0 1539 1520"/>
                              <a:gd name="T55" fmla="*/ 1539 h 64"/>
                              <a:gd name="T56" fmla="+- 0 3578 3524"/>
                              <a:gd name="T57" fmla="*/ T56 w 64"/>
                              <a:gd name="T58" fmla="+- 0 1529 1520"/>
                              <a:gd name="T59" fmla="*/ 1529 h 64"/>
                              <a:gd name="T60" fmla="+- 0 3568 3524"/>
                              <a:gd name="T61" fmla="*/ T60 w 64"/>
                              <a:gd name="T62" fmla="+- 0 1523 1520"/>
                              <a:gd name="T63" fmla="*/ 1523 h 64"/>
                              <a:gd name="T64" fmla="+- 0 3555 3524"/>
                              <a:gd name="T65" fmla="*/ T64 w 64"/>
                              <a:gd name="T66" fmla="+- 0 1520 1520"/>
                              <a:gd name="T67" fmla="*/ 152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1" y="0"/>
                                </a:moveTo>
                                <a:lnTo>
                                  <a:pt x="19" y="3"/>
                                </a:lnTo>
                                <a:lnTo>
                                  <a:pt x="9" y="9"/>
                                </a:lnTo>
                                <a:lnTo>
                                  <a:pt x="2" y="19"/>
                                </a:lnTo>
                                <a:lnTo>
                                  <a:pt x="0" y="32"/>
                                </a:lnTo>
                                <a:lnTo>
                                  <a:pt x="2" y="44"/>
                                </a:lnTo>
                                <a:lnTo>
                                  <a:pt x="9" y="54"/>
                                </a:lnTo>
                                <a:lnTo>
                                  <a:pt x="19" y="61"/>
                                </a:lnTo>
                                <a:lnTo>
                                  <a:pt x="31" y="63"/>
                                </a:lnTo>
                                <a:lnTo>
                                  <a:pt x="44" y="61"/>
                                </a:lnTo>
                                <a:lnTo>
                                  <a:pt x="54" y="54"/>
                                </a:lnTo>
                                <a:lnTo>
                                  <a:pt x="60" y="44"/>
                                </a:lnTo>
                                <a:lnTo>
                                  <a:pt x="63" y="32"/>
                                </a:lnTo>
                                <a:lnTo>
                                  <a:pt x="60" y="19"/>
                                </a:lnTo>
                                <a:lnTo>
                                  <a:pt x="54" y="9"/>
                                </a:lnTo>
                                <a:lnTo>
                                  <a:pt x="44" y="3"/>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7" name="Freeform 1948"/>
                        <wps:cNvSpPr>
                          <a:spLocks/>
                        </wps:cNvSpPr>
                        <wps:spPr bwMode="auto">
                          <a:xfrm>
                            <a:off x="3512" y="1458"/>
                            <a:ext cx="86" cy="74"/>
                          </a:xfrm>
                          <a:custGeom>
                            <a:avLst/>
                            <a:gdLst>
                              <a:gd name="T0" fmla="+- 0 3555 3513"/>
                              <a:gd name="T1" fmla="*/ T0 w 86"/>
                              <a:gd name="T2" fmla="+- 0 1459 1459"/>
                              <a:gd name="T3" fmla="*/ 1459 h 74"/>
                              <a:gd name="T4" fmla="+- 0 3513 3513"/>
                              <a:gd name="T5" fmla="*/ T4 w 86"/>
                              <a:gd name="T6" fmla="+- 0 1533 1459"/>
                              <a:gd name="T7" fmla="*/ 1533 h 74"/>
                              <a:gd name="T8" fmla="+- 0 3598 3513"/>
                              <a:gd name="T9" fmla="*/ T8 w 86"/>
                              <a:gd name="T10" fmla="+- 0 1533 1459"/>
                              <a:gd name="T11" fmla="*/ 1533 h 74"/>
                              <a:gd name="T12" fmla="+- 0 3555 3513"/>
                              <a:gd name="T13" fmla="*/ T12 w 86"/>
                              <a:gd name="T14" fmla="+- 0 1459 1459"/>
                              <a:gd name="T15" fmla="*/ 1459 h 74"/>
                            </a:gdLst>
                            <a:ahLst/>
                            <a:cxnLst>
                              <a:cxn ang="0">
                                <a:pos x="T1" y="T3"/>
                              </a:cxn>
                              <a:cxn ang="0">
                                <a:pos x="T5" y="T7"/>
                              </a:cxn>
                              <a:cxn ang="0">
                                <a:pos x="T9" y="T11"/>
                              </a:cxn>
                              <a:cxn ang="0">
                                <a:pos x="T13" y="T15"/>
                              </a:cxn>
                            </a:cxnLst>
                            <a:rect l="0" t="0" r="r" b="b"/>
                            <a:pathLst>
                              <a:path w="86" h="74">
                                <a:moveTo>
                                  <a:pt x="42" y="0"/>
                                </a:moveTo>
                                <a:lnTo>
                                  <a:pt x="0" y="74"/>
                                </a:lnTo>
                                <a:lnTo>
                                  <a:pt x="85" y="74"/>
                                </a:lnTo>
                                <a:lnTo>
                                  <a:pt x="42"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8" name="Freeform 1947"/>
                        <wps:cNvSpPr>
                          <a:spLocks/>
                        </wps:cNvSpPr>
                        <wps:spPr bwMode="auto">
                          <a:xfrm>
                            <a:off x="4016" y="1597"/>
                            <a:ext cx="64" cy="64"/>
                          </a:xfrm>
                          <a:custGeom>
                            <a:avLst/>
                            <a:gdLst>
                              <a:gd name="T0" fmla="+- 0 4048 4016"/>
                              <a:gd name="T1" fmla="*/ T0 w 64"/>
                              <a:gd name="T2" fmla="+- 0 1598 1598"/>
                              <a:gd name="T3" fmla="*/ 1598 h 64"/>
                              <a:gd name="T4" fmla="+- 0 4035 4016"/>
                              <a:gd name="T5" fmla="*/ T4 w 64"/>
                              <a:gd name="T6" fmla="+- 0 1600 1598"/>
                              <a:gd name="T7" fmla="*/ 1600 h 64"/>
                              <a:gd name="T8" fmla="+- 0 4025 4016"/>
                              <a:gd name="T9" fmla="*/ T8 w 64"/>
                              <a:gd name="T10" fmla="+- 0 1607 1598"/>
                              <a:gd name="T11" fmla="*/ 1607 h 64"/>
                              <a:gd name="T12" fmla="+- 0 4019 4016"/>
                              <a:gd name="T13" fmla="*/ T12 w 64"/>
                              <a:gd name="T14" fmla="+- 0 1617 1598"/>
                              <a:gd name="T15" fmla="*/ 1617 h 64"/>
                              <a:gd name="T16" fmla="+- 0 4016 4016"/>
                              <a:gd name="T17" fmla="*/ T16 w 64"/>
                              <a:gd name="T18" fmla="+- 0 1629 1598"/>
                              <a:gd name="T19" fmla="*/ 1629 h 64"/>
                              <a:gd name="T20" fmla="+- 0 4019 4016"/>
                              <a:gd name="T21" fmla="*/ T20 w 64"/>
                              <a:gd name="T22" fmla="+- 0 1641 1598"/>
                              <a:gd name="T23" fmla="*/ 1641 h 64"/>
                              <a:gd name="T24" fmla="+- 0 4025 4016"/>
                              <a:gd name="T25" fmla="*/ T24 w 64"/>
                              <a:gd name="T26" fmla="+- 0 1651 1598"/>
                              <a:gd name="T27" fmla="*/ 1651 h 64"/>
                              <a:gd name="T28" fmla="+- 0 4035 4016"/>
                              <a:gd name="T29" fmla="*/ T28 w 64"/>
                              <a:gd name="T30" fmla="+- 0 1658 1598"/>
                              <a:gd name="T31" fmla="*/ 1658 h 64"/>
                              <a:gd name="T32" fmla="+- 0 4048 4016"/>
                              <a:gd name="T33" fmla="*/ T32 w 64"/>
                              <a:gd name="T34" fmla="+- 0 1661 1598"/>
                              <a:gd name="T35" fmla="*/ 1661 h 64"/>
                              <a:gd name="T36" fmla="+- 0 4060 4016"/>
                              <a:gd name="T37" fmla="*/ T36 w 64"/>
                              <a:gd name="T38" fmla="+- 0 1658 1598"/>
                              <a:gd name="T39" fmla="*/ 1658 h 64"/>
                              <a:gd name="T40" fmla="+- 0 4070 4016"/>
                              <a:gd name="T41" fmla="*/ T40 w 64"/>
                              <a:gd name="T42" fmla="+- 0 1651 1598"/>
                              <a:gd name="T43" fmla="*/ 1651 h 64"/>
                              <a:gd name="T44" fmla="+- 0 4077 4016"/>
                              <a:gd name="T45" fmla="*/ T44 w 64"/>
                              <a:gd name="T46" fmla="+- 0 1641 1598"/>
                              <a:gd name="T47" fmla="*/ 1641 h 64"/>
                              <a:gd name="T48" fmla="+- 0 4079 4016"/>
                              <a:gd name="T49" fmla="*/ T48 w 64"/>
                              <a:gd name="T50" fmla="+- 0 1629 1598"/>
                              <a:gd name="T51" fmla="*/ 1629 h 64"/>
                              <a:gd name="T52" fmla="+- 0 4077 4016"/>
                              <a:gd name="T53" fmla="*/ T52 w 64"/>
                              <a:gd name="T54" fmla="+- 0 1617 1598"/>
                              <a:gd name="T55" fmla="*/ 1617 h 64"/>
                              <a:gd name="T56" fmla="+- 0 4070 4016"/>
                              <a:gd name="T57" fmla="*/ T56 w 64"/>
                              <a:gd name="T58" fmla="+- 0 1607 1598"/>
                              <a:gd name="T59" fmla="*/ 1607 h 64"/>
                              <a:gd name="T60" fmla="+- 0 4060 4016"/>
                              <a:gd name="T61" fmla="*/ T60 w 64"/>
                              <a:gd name="T62" fmla="+- 0 1600 1598"/>
                              <a:gd name="T63" fmla="*/ 1600 h 64"/>
                              <a:gd name="T64" fmla="+- 0 4048 4016"/>
                              <a:gd name="T65" fmla="*/ T64 w 64"/>
                              <a:gd name="T66" fmla="+- 0 1598 1598"/>
                              <a:gd name="T67" fmla="*/ 1598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19" y="2"/>
                                </a:lnTo>
                                <a:lnTo>
                                  <a:pt x="9" y="9"/>
                                </a:lnTo>
                                <a:lnTo>
                                  <a:pt x="3" y="19"/>
                                </a:lnTo>
                                <a:lnTo>
                                  <a:pt x="0" y="31"/>
                                </a:lnTo>
                                <a:lnTo>
                                  <a:pt x="3" y="43"/>
                                </a:lnTo>
                                <a:lnTo>
                                  <a:pt x="9" y="53"/>
                                </a:lnTo>
                                <a:lnTo>
                                  <a:pt x="19" y="60"/>
                                </a:lnTo>
                                <a:lnTo>
                                  <a:pt x="32" y="63"/>
                                </a:lnTo>
                                <a:lnTo>
                                  <a:pt x="44" y="60"/>
                                </a:lnTo>
                                <a:lnTo>
                                  <a:pt x="54" y="53"/>
                                </a:lnTo>
                                <a:lnTo>
                                  <a:pt x="61" y="43"/>
                                </a:lnTo>
                                <a:lnTo>
                                  <a:pt x="63"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9" name="Freeform 1946"/>
                        <wps:cNvSpPr>
                          <a:spLocks/>
                        </wps:cNvSpPr>
                        <wps:spPr bwMode="auto">
                          <a:xfrm>
                            <a:off x="4005" y="1584"/>
                            <a:ext cx="86" cy="74"/>
                          </a:xfrm>
                          <a:custGeom>
                            <a:avLst/>
                            <a:gdLst>
                              <a:gd name="T0" fmla="+- 0 4048 4005"/>
                              <a:gd name="T1" fmla="*/ T0 w 86"/>
                              <a:gd name="T2" fmla="+- 0 1585 1585"/>
                              <a:gd name="T3" fmla="*/ 1585 h 74"/>
                              <a:gd name="T4" fmla="+- 0 4005 4005"/>
                              <a:gd name="T5" fmla="*/ T4 w 86"/>
                              <a:gd name="T6" fmla="+- 0 1659 1585"/>
                              <a:gd name="T7" fmla="*/ 1659 h 74"/>
                              <a:gd name="T8" fmla="+- 0 4090 4005"/>
                              <a:gd name="T9" fmla="*/ T8 w 86"/>
                              <a:gd name="T10" fmla="+- 0 1659 1585"/>
                              <a:gd name="T11" fmla="*/ 1659 h 74"/>
                              <a:gd name="T12" fmla="+- 0 4048 4005"/>
                              <a:gd name="T13" fmla="*/ T12 w 86"/>
                              <a:gd name="T14" fmla="+- 0 1585 1585"/>
                              <a:gd name="T15" fmla="*/ 1585 h 74"/>
                            </a:gdLst>
                            <a:ahLst/>
                            <a:cxnLst>
                              <a:cxn ang="0">
                                <a:pos x="T1" y="T3"/>
                              </a:cxn>
                              <a:cxn ang="0">
                                <a:pos x="T5" y="T7"/>
                              </a:cxn>
                              <a:cxn ang="0">
                                <a:pos x="T9" y="T11"/>
                              </a:cxn>
                              <a:cxn ang="0">
                                <a:pos x="T13" y="T15"/>
                              </a:cxn>
                            </a:cxnLst>
                            <a:rect l="0" t="0" r="r" b="b"/>
                            <a:pathLst>
                              <a:path w="86" h="74">
                                <a:moveTo>
                                  <a:pt x="43" y="0"/>
                                </a:moveTo>
                                <a:lnTo>
                                  <a:pt x="0" y="74"/>
                                </a:lnTo>
                                <a:lnTo>
                                  <a:pt x="85"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0" name="Rectangle 1945"/>
                        <wps:cNvSpPr>
                          <a:spLocks noChangeArrowheads="1"/>
                        </wps:cNvSpPr>
                        <wps:spPr bwMode="auto">
                          <a:xfrm>
                            <a:off x="4016" y="1568"/>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1" name="Freeform 1944"/>
                        <wps:cNvSpPr>
                          <a:spLocks/>
                        </wps:cNvSpPr>
                        <wps:spPr bwMode="auto">
                          <a:xfrm>
                            <a:off x="4508" y="1831"/>
                            <a:ext cx="64" cy="64"/>
                          </a:xfrm>
                          <a:custGeom>
                            <a:avLst/>
                            <a:gdLst>
                              <a:gd name="T0" fmla="+- 0 4540 4509"/>
                              <a:gd name="T1" fmla="*/ T0 w 64"/>
                              <a:gd name="T2" fmla="+- 0 1832 1832"/>
                              <a:gd name="T3" fmla="*/ 1832 h 64"/>
                              <a:gd name="T4" fmla="+- 0 4528 4509"/>
                              <a:gd name="T5" fmla="*/ T4 w 64"/>
                              <a:gd name="T6" fmla="+- 0 1834 1832"/>
                              <a:gd name="T7" fmla="*/ 1834 h 64"/>
                              <a:gd name="T8" fmla="+- 0 4518 4509"/>
                              <a:gd name="T9" fmla="*/ T8 w 64"/>
                              <a:gd name="T10" fmla="+- 0 1841 1832"/>
                              <a:gd name="T11" fmla="*/ 1841 h 64"/>
                              <a:gd name="T12" fmla="+- 0 4511 4509"/>
                              <a:gd name="T13" fmla="*/ T12 w 64"/>
                              <a:gd name="T14" fmla="+- 0 1851 1832"/>
                              <a:gd name="T15" fmla="*/ 1851 h 64"/>
                              <a:gd name="T16" fmla="+- 0 4509 4509"/>
                              <a:gd name="T17" fmla="*/ T16 w 64"/>
                              <a:gd name="T18" fmla="+- 0 1863 1832"/>
                              <a:gd name="T19" fmla="*/ 1863 h 64"/>
                              <a:gd name="T20" fmla="+- 0 4511 4509"/>
                              <a:gd name="T21" fmla="*/ T20 w 64"/>
                              <a:gd name="T22" fmla="+- 0 1876 1832"/>
                              <a:gd name="T23" fmla="*/ 1876 h 64"/>
                              <a:gd name="T24" fmla="+- 0 4518 4509"/>
                              <a:gd name="T25" fmla="*/ T24 w 64"/>
                              <a:gd name="T26" fmla="+- 0 1886 1832"/>
                              <a:gd name="T27" fmla="*/ 1886 h 64"/>
                              <a:gd name="T28" fmla="+- 0 4528 4509"/>
                              <a:gd name="T29" fmla="*/ T28 w 64"/>
                              <a:gd name="T30" fmla="+- 0 1893 1832"/>
                              <a:gd name="T31" fmla="*/ 1893 h 64"/>
                              <a:gd name="T32" fmla="+- 0 4540 4509"/>
                              <a:gd name="T33" fmla="*/ T32 w 64"/>
                              <a:gd name="T34" fmla="+- 0 1895 1832"/>
                              <a:gd name="T35" fmla="*/ 1895 h 64"/>
                              <a:gd name="T36" fmla="+- 0 4553 4509"/>
                              <a:gd name="T37" fmla="*/ T36 w 64"/>
                              <a:gd name="T38" fmla="+- 0 1893 1832"/>
                              <a:gd name="T39" fmla="*/ 1893 h 64"/>
                              <a:gd name="T40" fmla="+- 0 4563 4509"/>
                              <a:gd name="T41" fmla="*/ T40 w 64"/>
                              <a:gd name="T42" fmla="+- 0 1886 1832"/>
                              <a:gd name="T43" fmla="*/ 1886 h 64"/>
                              <a:gd name="T44" fmla="+- 0 4569 4509"/>
                              <a:gd name="T45" fmla="*/ T44 w 64"/>
                              <a:gd name="T46" fmla="+- 0 1876 1832"/>
                              <a:gd name="T47" fmla="*/ 1876 h 64"/>
                              <a:gd name="T48" fmla="+- 0 4572 4509"/>
                              <a:gd name="T49" fmla="*/ T48 w 64"/>
                              <a:gd name="T50" fmla="+- 0 1863 1832"/>
                              <a:gd name="T51" fmla="*/ 1863 h 64"/>
                              <a:gd name="T52" fmla="+- 0 4569 4509"/>
                              <a:gd name="T53" fmla="*/ T52 w 64"/>
                              <a:gd name="T54" fmla="+- 0 1851 1832"/>
                              <a:gd name="T55" fmla="*/ 1851 h 64"/>
                              <a:gd name="T56" fmla="+- 0 4563 4509"/>
                              <a:gd name="T57" fmla="*/ T56 w 64"/>
                              <a:gd name="T58" fmla="+- 0 1841 1832"/>
                              <a:gd name="T59" fmla="*/ 1841 h 64"/>
                              <a:gd name="T60" fmla="+- 0 4553 4509"/>
                              <a:gd name="T61" fmla="*/ T60 w 64"/>
                              <a:gd name="T62" fmla="+- 0 1834 1832"/>
                              <a:gd name="T63" fmla="*/ 1834 h 64"/>
                              <a:gd name="T64" fmla="+- 0 4540 4509"/>
                              <a:gd name="T65" fmla="*/ T64 w 64"/>
                              <a:gd name="T66" fmla="+- 0 1832 1832"/>
                              <a:gd name="T67" fmla="*/ 1832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1" y="0"/>
                                </a:moveTo>
                                <a:lnTo>
                                  <a:pt x="19" y="2"/>
                                </a:lnTo>
                                <a:lnTo>
                                  <a:pt x="9" y="9"/>
                                </a:lnTo>
                                <a:lnTo>
                                  <a:pt x="2" y="19"/>
                                </a:lnTo>
                                <a:lnTo>
                                  <a:pt x="0" y="31"/>
                                </a:lnTo>
                                <a:lnTo>
                                  <a:pt x="2" y="44"/>
                                </a:lnTo>
                                <a:lnTo>
                                  <a:pt x="9" y="54"/>
                                </a:lnTo>
                                <a:lnTo>
                                  <a:pt x="19" y="61"/>
                                </a:lnTo>
                                <a:lnTo>
                                  <a:pt x="31" y="63"/>
                                </a:lnTo>
                                <a:lnTo>
                                  <a:pt x="44" y="61"/>
                                </a:lnTo>
                                <a:lnTo>
                                  <a:pt x="54" y="54"/>
                                </a:lnTo>
                                <a:lnTo>
                                  <a:pt x="60" y="44"/>
                                </a:lnTo>
                                <a:lnTo>
                                  <a:pt x="63" y="31"/>
                                </a:lnTo>
                                <a:lnTo>
                                  <a:pt x="60" y="19"/>
                                </a:lnTo>
                                <a:lnTo>
                                  <a:pt x="54" y="9"/>
                                </a:lnTo>
                                <a:lnTo>
                                  <a:pt x="44" y="2"/>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2" name="Freeform 1943"/>
                        <wps:cNvSpPr>
                          <a:spLocks/>
                        </wps:cNvSpPr>
                        <wps:spPr bwMode="auto">
                          <a:xfrm>
                            <a:off x="4497" y="1818"/>
                            <a:ext cx="86" cy="74"/>
                          </a:xfrm>
                          <a:custGeom>
                            <a:avLst/>
                            <a:gdLst>
                              <a:gd name="T0" fmla="+- 0 4540 4498"/>
                              <a:gd name="T1" fmla="*/ T0 w 86"/>
                              <a:gd name="T2" fmla="+- 0 1819 1819"/>
                              <a:gd name="T3" fmla="*/ 1819 h 74"/>
                              <a:gd name="T4" fmla="+- 0 4498 4498"/>
                              <a:gd name="T5" fmla="*/ T4 w 86"/>
                              <a:gd name="T6" fmla="+- 0 1892 1819"/>
                              <a:gd name="T7" fmla="*/ 1892 h 74"/>
                              <a:gd name="T8" fmla="+- 0 4583 4498"/>
                              <a:gd name="T9" fmla="*/ T8 w 86"/>
                              <a:gd name="T10" fmla="+- 0 1892 1819"/>
                              <a:gd name="T11" fmla="*/ 1892 h 74"/>
                              <a:gd name="T12" fmla="+- 0 4540 4498"/>
                              <a:gd name="T13" fmla="*/ T12 w 86"/>
                              <a:gd name="T14" fmla="+- 0 1819 1819"/>
                              <a:gd name="T15" fmla="*/ 1819 h 74"/>
                            </a:gdLst>
                            <a:ahLst/>
                            <a:cxnLst>
                              <a:cxn ang="0">
                                <a:pos x="T1" y="T3"/>
                              </a:cxn>
                              <a:cxn ang="0">
                                <a:pos x="T5" y="T7"/>
                              </a:cxn>
                              <a:cxn ang="0">
                                <a:pos x="T9" y="T11"/>
                              </a:cxn>
                              <a:cxn ang="0">
                                <a:pos x="T13" y="T15"/>
                              </a:cxn>
                            </a:cxnLst>
                            <a:rect l="0" t="0" r="r" b="b"/>
                            <a:pathLst>
                              <a:path w="86" h="74">
                                <a:moveTo>
                                  <a:pt x="42" y="0"/>
                                </a:moveTo>
                                <a:lnTo>
                                  <a:pt x="0" y="73"/>
                                </a:lnTo>
                                <a:lnTo>
                                  <a:pt x="85" y="73"/>
                                </a:lnTo>
                                <a:lnTo>
                                  <a:pt x="42"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3" name="Rectangle 1942"/>
                        <wps:cNvSpPr>
                          <a:spLocks noChangeArrowheads="1"/>
                        </wps:cNvSpPr>
                        <wps:spPr bwMode="auto">
                          <a:xfrm>
                            <a:off x="4508" y="1690"/>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4" name="Line 1941"/>
                        <wps:cNvCnPr>
                          <a:cxnSpLocks noChangeShapeType="1"/>
                        </wps:cNvCnPr>
                        <wps:spPr bwMode="auto">
                          <a:xfrm>
                            <a:off x="4496" y="1611"/>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15" name="Line 1940"/>
                        <wps:cNvCnPr>
                          <a:cxnSpLocks noChangeShapeType="1"/>
                        </wps:cNvCnPr>
                        <wps:spPr bwMode="auto">
                          <a:xfrm>
                            <a:off x="4540" y="1656"/>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16" name="Rectangle 1939"/>
                        <wps:cNvSpPr>
                          <a:spLocks noChangeArrowheads="1"/>
                        </wps:cNvSpPr>
                        <wps:spPr bwMode="auto">
                          <a:xfrm>
                            <a:off x="4508" y="1574"/>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7" name="Line 1938"/>
                        <wps:cNvCnPr>
                          <a:cxnSpLocks noChangeShapeType="1"/>
                        </wps:cNvCnPr>
                        <wps:spPr bwMode="auto">
                          <a:xfrm>
                            <a:off x="4509" y="1638"/>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18" name="Line 1937"/>
                        <wps:cNvCnPr>
                          <a:cxnSpLocks noChangeShapeType="1"/>
                        </wps:cNvCnPr>
                        <wps:spPr bwMode="auto">
                          <a:xfrm>
                            <a:off x="4509" y="1575"/>
                            <a:ext cx="63" cy="63"/>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19" name="Line 1936"/>
                        <wps:cNvCnPr>
                          <a:cxnSpLocks noChangeShapeType="1"/>
                        </wps:cNvCnPr>
                        <wps:spPr bwMode="auto">
                          <a:xfrm>
                            <a:off x="4509" y="1617"/>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0" name="Line 1935"/>
                        <wps:cNvCnPr>
                          <a:cxnSpLocks noChangeShapeType="1"/>
                        </wps:cNvCnPr>
                        <wps:spPr bwMode="auto">
                          <a:xfrm>
                            <a:off x="4509" y="1554"/>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1" name="Line 1934"/>
                        <wps:cNvCnPr>
                          <a:cxnSpLocks noChangeShapeType="1"/>
                        </wps:cNvCnPr>
                        <wps:spPr bwMode="auto">
                          <a:xfrm>
                            <a:off x="4496" y="1586"/>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2" name="Line 1933"/>
                        <wps:cNvCnPr>
                          <a:cxnSpLocks noChangeShapeType="1"/>
                        </wps:cNvCnPr>
                        <wps:spPr bwMode="auto">
                          <a:xfrm>
                            <a:off x="4540" y="1630"/>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23" name="Freeform 1932"/>
                        <wps:cNvSpPr>
                          <a:spLocks/>
                        </wps:cNvSpPr>
                        <wps:spPr bwMode="auto">
                          <a:xfrm>
                            <a:off x="5001" y="1648"/>
                            <a:ext cx="64" cy="64"/>
                          </a:xfrm>
                          <a:custGeom>
                            <a:avLst/>
                            <a:gdLst>
                              <a:gd name="T0" fmla="+- 0 5033 5001"/>
                              <a:gd name="T1" fmla="*/ T0 w 64"/>
                              <a:gd name="T2" fmla="+- 0 1649 1649"/>
                              <a:gd name="T3" fmla="*/ 1649 h 64"/>
                              <a:gd name="T4" fmla="+- 0 5020 5001"/>
                              <a:gd name="T5" fmla="*/ T4 w 64"/>
                              <a:gd name="T6" fmla="+- 0 1651 1649"/>
                              <a:gd name="T7" fmla="*/ 1651 h 64"/>
                              <a:gd name="T8" fmla="+- 0 5010 5001"/>
                              <a:gd name="T9" fmla="*/ T8 w 64"/>
                              <a:gd name="T10" fmla="+- 0 1658 1649"/>
                              <a:gd name="T11" fmla="*/ 1658 h 64"/>
                              <a:gd name="T12" fmla="+- 0 5004 5001"/>
                              <a:gd name="T13" fmla="*/ T12 w 64"/>
                              <a:gd name="T14" fmla="+- 0 1668 1649"/>
                              <a:gd name="T15" fmla="*/ 1668 h 64"/>
                              <a:gd name="T16" fmla="+- 0 5001 5001"/>
                              <a:gd name="T17" fmla="*/ T16 w 64"/>
                              <a:gd name="T18" fmla="+- 0 1680 1649"/>
                              <a:gd name="T19" fmla="*/ 1680 h 64"/>
                              <a:gd name="T20" fmla="+- 0 5004 5001"/>
                              <a:gd name="T21" fmla="*/ T20 w 64"/>
                              <a:gd name="T22" fmla="+- 0 1693 1649"/>
                              <a:gd name="T23" fmla="*/ 1693 h 64"/>
                              <a:gd name="T24" fmla="+- 0 5010 5001"/>
                              <a:gd name="T25" fmla="*/ T24 w 64"/>
                              <a:gd name="T26" fmla="+- 0 1703 1649"/>
                              <a:gd name="T27" fmla="*/ 1703 h 64"/>
                              <a:gd name="T28" fmla="+- 0 5020 5001"/>
                              <a:gd name="T29" fmla="*/ T28 w 64"/>
                              <a:gd name="T30" fmla="+- 0 1709 1649"/>
                              <a:gd name="T31" fmla="*/ 1709 h 64"/>
                              <a:gd name="T32" fmla="+- 0 5033 5001"/>
                              <a:gd name="T33" fmla="*/ T32 w 64"/>
                              <a:gd name="T34" fmla="+- 0 1712 1649"/>
                              <a:gd name="T35" fmla="*/ 1712 h 64"/>
                              <a:gd name="T36" fmla="+- 0 5045 5001"/>
                              <a:gd name="T37" fmla="*/ T36 w 64"/>
                              <a:gd name="T38" fmla="+- 0 1709 1649"/>
                              <a:gd name="T39" fmla="*/ 1709 h 64"/>
                              <a:gd name="T40" fmla="+- 0 5055 5001"/>
                              <a:gd name="T41" fmla="*/ T40 w 64"/>
                              <a:gd name="T42" fmla="+- 0 1703 1649"/>
                              <a:gd name="T43" fmla="*/ 1703 h 64"/>
                              <a:gd name="T44" fmla="+- 0 5062 5001"/>
                              <a:gd name="T45" fmla="*/ T44 w 64"/>
                              <a:gd name="T46" fmla="+- 0 1693 1649"/>
                              <a:gd name="T47" fmla="*/ 1693 h 64"/>
                              <a:gd name="T48" fmla="+- 0 5064 5001"/>
                              <a:gd name="T49" fmla="*/ T48 w 64"/>
                              <a:gd name="T50" fmla="+- 0 1680 1649"/>
                              <a:gd name="T51" fmla="*/ 1680 h 64"/>
                              <a:gd name="T52" fmla="+- 0 5062 5001"/>
                              <a:gd name="T53" fmla="*/ T52 w 64"/>
                              <a:gd name="T54" fmla="+- 0 1668 1649"/>
                              <a:gd name="T55" fmla="*/ 1668 h 64"/>
                              <a:gd name="T56" fmla="+- 0 5055 5001"/>
                              <a:gd name="T57" fmla="*/ T56 w 64"/>
                              <a:gd name="T58" fmla="+- 0 1658 1649"/>
                              <a:gd name="T59" fmla="*/ 1658 h 64"/>
                              <a:gd name="T60" fmla="+- 0 5045 5001"/>
                              <a:gd name="T61" fmla="*/ T60 w 64"/>
                              <a:gd name="T62" fmla="+- 0 1651 1649"/>
                              <a:gd name="T63" fmla="*/ 1651 h 64"/>
                              <a:gd name="T64" fmla="+- 0 5033 5001"/>
                              <a:gd name="T65" fmla="*/ T64 w 64"/>
                              <a:gd name="T66" fmla="+- 0 1649 1649"/>
                              <a:gd name="T67" fmla="*/ 1649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19" y="2"/>
                                </a:lnTo>
                                <a:lnTo>
                                  <a:pt x="9" y="9"/>
                                </a:lnTo>
                                <a:lnTo>
                                  <a:pt x="3" y="19"/>
                                </a:lnTo>
                                <a:lnTo>
                                  <a:pt x="0" y="31"/>
                                </a:lnTo>
                                <a:lnTo>
                                  <a:pt x="3" y="44"/>
                                </a:lnTo>
                                <a:lnTo>
                                  <a:pt x="9" y="54"/>
                                </a:lnTo>
                                <a:lnTo>
                                  <a:pt x="19" y="60"/>
                                </a:lnTo>
                                <a:lnTo>
                                  <a:pt x="32" y="63"/>
                                </a:lnTo>
                                <a:lnTo>
                                  <a:pt x="44" y="60"/>
                                </a:lnTo>
                                <a:lnTo>
                                  <a:pt x="54" y="54"/>
                                </a:lnTo>
                                <a:lnTo>
                                  <a:pt x="61" y="44"/>
                                </a:lnTo>
                                <a:lnTo>
                                  <a:pt x="63"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4" name="Freeform 1931"/>
                        <wps:cNvSpPr>
                          <a:spLocks/>
                        </wps:cNvSpPr>
                        <wps:spPr bwMode="auto">
                          <a:xfrm>
                            <a:off x="4990" y="1633"/>
                            <a:ext cx="86" cy="74"/>
                          </a:xfrm>
                          <a:custGeom>
                            <a:avLst/>
                            <a:gdLst>
                              <a:gd name="T0" fmla="+- 0 5033 4990"/>
                              <a:gd name="T1" fmla="*/ T0 w 86"/>
                              <a:gd name="T2" fmla="+- 0 1633 1633"/>
                              <a:gd name="T3" fmla="*/ 1633 h 74"/>
                              <a:gd name="T4" fmla="+- 0 4990 4990"/>
                              <a:gd name="T5" fmla="*/ T4 w 86"/>
                              <a:gd name="T6" fmla="+- 0 1707 1633"/>
                              <a:gd name="T7" fmla="*/ 1707 h 74"/>
                              <a:gd name="T8" fmla="+- 0 5075 4990"/>
                              <a:gd name="T9" fmla="*/ T8 w 86"/>
                              <a:gd name="T10" fmla="+- 0 1707 1633"/>
                              <a:gd name="T11" fmla="*/ 1707 h 74"/>
                              <a:gd name="T12" fmla="+- 0 5033 4990"/>
                              <a:gd name="T13" fmla="*/ T12 w 86"/>
                              <a:gd name="T14" fmla="+- 0 1633 1633"/>
                              <a:gd name="T15" fmla="*/ 1633 h 74"/>
                            </a:gdLst>
                            <a:ahLst/>
                            <a:cxnLst>
                              <a:cxn ang="0">
                                <a:pos x="T1" y="T3"/>
                              </a:cxn>
                              <a:cxn ang="0">
                                <a:pos x="T5" y="T7"/>
                              </a:cxn>
                              <a:cxn ang="0">
                                <a:pos x="T9" y="T11"/>
                              </a:cxn>
                              <a:cxn ang="0">
                                <a:pos x="T13" y="T15"/>
                              </a:cxn>
                            </a:cxnLst>
                            <a:rect l="0" t="0" r="r" b="b"/>
                            <a:pathLst>
                              <a:path w="86" h="74">
                                <a:moveTo>
                                  <a:pt x="43" y="0"/>
                                </a:moveTo>
                                <a:lnTo>
                                  <a:pt x="0" y="74"/>
                                </a:lnTo>
                                <a:lnTo>
                                  <a:pt x="85"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5" name="Rectangle 1930"/>
                        <wps:cNvSpPr>
                          <a:spLocks noChangeArrowheads="1"/>
                        </wps:cNvSpPr>
                        <wps:spPr bwMode="auto">
                          <a:xfrm>
                            <a:off x="5001" y="1767"/>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6" name="Line 1929"/>
                        <wps:cNvCnPr>
                          <a:cxnSpLocks noChangeShapeType="1"/>
                        </wps:cNvCnPr>
                        <wps:spPr bwMode="auto">
                          <a:xfrm>
                            <a:off x="4988" y="1760"/>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27" name="Line 1928"/>
                        <wps:cNvCnPr>
                          <a:cxnSpLocks noChangeShapeType="1"/>
                        </wps:cNvCnPr>
                        <wps:spPr bwMode="auto">
                          <a:xfrm>
                            <a:off x="5033" y="1805"/>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28" name="Rectangle 1927"/>
                        <wps:cNvSpPr>
                          <a:spLocks noChangeArrowheads="1"/>
                        </wps:cNvSpPr>
                        <wps:spPr bwMode="auto">
                          <a:xfrm>
                            <a:off x="5001" y="1702"/>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9" name="Line 1926"/>
                        <wps:cNvCnPr>
                          <a:cxnSpLocks noChangeShapeType="1"/>
                        </wps:cNvCnPr>
                        <wps:spPr bwMode="auto">
                          <a:xfrm>
                            <a:off x="5001" y="1766"/>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30" name="Line 1925"/>
                        <wps:cNvCnPr>
                          <a:cxnSpLocks noChangeShapeType="1"/>
                        </wps:cNvCnPr>
                        <wps:spPr bwMode="auto">
                          <a:xfrm>
                            <a:off x="5001" y="1702"/>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31" name="Line 1924"/>
                        <wps:cNvCnPr>
                          <a:cxnSpLocks noChangeShapeType="1"/>
                        </wps:cNvCnPr>
                        <wps:spPr bwMode="auto">
                          <a:xfrm>
                            <a:off x="5001" y="1742"/>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2" name="Line 1923"/>
                        <wps:cNvCnPr>
                          <a:cxnSpLocks noChangeShapeType="1"/>
                        </wps:cNvCnPr>
                        <wps:spPr bwMode="auto">
                          <a:xfrm>
                            <a:off x="5001" y="1679"/>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3" name="Line 1922"/>
                        <wps:cNvCnPr>
                          <a:cxnSpLocks noChangeShapeType="1"/>
                        </wps:cNvCnPr>
                        <wps:spPr bwMode="auto">
                          <a:xfrm>
                            <a:off x="4988" y="1711"/>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4" name="Line 1921"/>
                        <wps:cNvCnPr>
                          <a:cxnSpLocks noChangeShapeType="1"/>
                        </wps:cNvCnPr>
                        <wps:spPr bwMode="auto">
                          <a:xfrm>
                            <a:off x="5033" y="1755"/>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35" name="Freeform 1920"/>
                        <wps:cNvSpPr>
                          <a:spLocks/>
                        </wps:cNvSpPr>
                        <wps:spPr bwMode="auto">
                          <a:xfrm>
                            <a:off x="5493" y="1781"/>
                            <a:ext cx="64" cy="64"/>
                          </a:xfrm>
                          <a:custGeom>
                            <a:avLst/>
                            <a:gdLst>
                              <a:gd name="T0" fmla="+- 0 5525 5494"/>
                              <a:gd name="T1" fmla="*/ T0 w 64"/>
                              <a:gd name="T2" fmla="+- 0 1782 1782"/>
                              <a:gd name="T3" fmla="*/ 1782 h 64"/>
                              <a:gd name="T4" fmla="+- 0 5513 5494"/>
                              <a:gd name="T5" fmla="*/ T4 w 64"/>
                              <a:gd name="T6" fmla="+- 0 1784 1782"/>
                              <a:gd name="T7" fmla="*/ 1784 h 64"/>
                              <a:gd name="T8" fmla="+- 0 5503 5494"/>
                              <a:gd name="T9" fmla="*/ T8 w 64"/>
                              <a:gd name="T10" fmla="+- 0 1791 1782"/>
                              <a:gd name="T11" fmla="*/ 1791 h 64"/>
                              <a:gd name="T12" fmla="+- 0 5496 5494"/>
                              <a:gd name="T13" fmla="*/ T12 w 64"/>
                              <a:gd name="T14" fmla="+- 0 1801 1782"/>
                              <a:gd name="T15" fmla="*/ 1801 h 64"/>
                              <a:gd name="T16" fmla="+- 0 5494 5494"/>
                              <a:gd name="T17" fmla="*/ T16 w 64"/>
                              <a:gd name="T18" fmla="+- 0 1813 1782"/>
                              <a:gd name="T19" fmla="*/ 1813 h 64"/>
                              <a:gd name="T20" fmla="+- 0 5496 5494"/>
                              <a:gd name="T21" fmla="*/ T20 w 64"/>
                              <a:gd name="T22" fmla="+- 0 1826 1782"/>
                              <a:gd name="T23" fmla="*/ 1826 h 64"/>
                              <a:gd name="T24" fmla="+- 0 5503 5494"/>
                              <a:gd name="T25" fmla="*/ T24 w 64"/>
                              <a:gd name="T26" fmla="+- 0 1836 1782"/>
                              <a:gd name="T27" fmla="*/ 1836 h 64"/>
                              <a:gd name="T28" fmla="+- 0 5513 5494"/>
                              <a:gd name="T29" fmla="*/ T28 w 64"/>
                              <a:gd name="T30" fmla="+- 0 1842 1782"/>
                              <a:gd name="T31" fmla="*/ 1842 h 64"/>
                              <a:gd name="T32" fmla="+- 0 5525 5494"/>
                              <a:gd name="T33" fmla="*/ T32 w 64"/>
                              <a:gd name="T34" fmla="+- 0 1845 1782"/>
                              <a:gd name="T35" fmla="*/ 1845 h 64"/>
                              <a:gd name="T36" fmla="+- 0 5537 5494"/>
                              <a:gd name="T37" fmla="*/ T36 w 64"/>
                              <a:gd name="T38" fmla="+- 0 1842 1782"/>
                              <a:gd name="T39" fmla="*/ 1842 h 64"/>
                              <a:gd name="T40" fmla="+- 0 5548 5494"/>
                              <a:gd name="T41" fmla="*/ T40 w 64"/>
                              <a:gd name="T42" fmla="+- 0 1836 1782"/>
                              <a:gd name="T43" fmla="*/ 1836 h 64"/>
                              <a:gd name="T44" fmla="+- 0 5554 5494"/>
                              <a:gd name="T45" fmla="*/ T44 w 64"/>
                              <a:gd name="T46" fmla="+- 0 1826 1782"/>
                              <a:gd name="T47" fmla="*/ 1826 h 64"/>
                              <a:gd name="T48" fmla="+- 0 5557 5494"/>
                              <a:gd name="T49" fmla="*/ T48 w 64"/>
                              <a:gd name="T50" fmla="+- 0 1813 1782"/>
                              <a:gd name="T51" fmla="*/ 1813 h 64"/>
                              <a:gd name="T52" fmla="+- 0 5554 5494"/>
                              <a:gd name="T53" fmla="*/ T52 w 64"/>
                              <a:gd name="T54" fmla="+- 0 1801 1782"/>
                              <a:gd name="T55" fmla="*/ 1801 h 64"/>
                              <a:gd name="T56" fmla="+- 0 5548 5494"/>
                              <a:gd name="T57" fmla="*/ T56 w 64"/>
                              <a:gd name="T58" fmla="+- 0 1791 1782"/>
                              <a:gd name="T59" fmla="*/ 1791 h 64"/>
                              <a:gd name="T60" fmla="+- 0 5537 5494"/>
                              <a:gd name="T61" fmla="*/ T60 w 64"/>
                              <a:gd name="T62" fmla="+- 0 1784 1782"/>
                              <a:gd name="T63" fmla="*/ 1784 h 64"/>
                              <a:gd name="T64" fmla="+- 0 5525 5494"/>
                              <a:gd name="T65" fmla="*/ T64 w 64"/>
                              <a:gd name="T66" fmla="+- 0 1782 1782"/>
                              <a:gd name="T67" fmla="*/ 1782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1" y="0"/>
                                </a:moveTo>
                                <a:lnTo>
                                  <a:pt x="19" y="2"/>
                                </a:lnTo>
                                <a:lnTo>
                                  <a:pt x="9" y="9"/>
                                </a:lnTo>
                                <a:lnTo>
                                  <a:pt x="2" y="19"/>
                                </a:lnTo>
                                <a:lnTo>
                                  <a:pt x="0" y="31"/>
                                </a:lnTo>
                                <a:lnTo>
                                  <a:pt x="2" y="44"/>
                                </a:lnTo>
                                <a:lnTo>
                                  <a:pt x="9" y="54"/>
                                </a:lnTo>
                                <a:lnTo>
                                  <a:pt x="19" y="60"/>
                                </a:lnTo>
                                <a:lnTo>
                                  <a:pt x="31" y="63"/>
                                </a:lnTo>
                                <a:lnTo>
                                  <a:pt x="43" y="60"/>
                                </a:lnTo>
                                <a:lnTo>
                                  <a:pt x="54" y="54"/>
                                </a:lnTo>
                                <a:lnTo>
                                  <a:pt x="60" y="44"/>
                                </a:lnTo>
                                <a:lnTo>
                                  <a:pt x="63" y="31"/>
                                </a:lnTo>
                                <a:lnTo>
                                  <a:pt x="60" y="19"/>
                                </a:lnTo>
                                <a:lnTo>
                                  <a:pt x="54" y="9"/>
                                </a:lnTo>
                                <a:lnTo>
                                  <a:pt x="43" y="2"/>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6" name="Freeform 1919"/>
                        <wps:cNvSpPr>
                          <a:spLocks/>
                        </wps:cNvSpPr>
                        <wps:spPr bwMode="auto">
                          <a:xfrm>
                            <a:off x="5482" y="1765"/>
                            <a:ext cx="86" cy="74"/>
                          </a:xfrm>
                          <a:custGeom>
                            <a:avLst/>
                            <a:gdLst>
                              <a:gd name="T0" fmla="+- 0 5525 5483"/>
                              <a:gd name="T1" fmla="*/ T0 w 86"/>
                              <a:gd name="T2" fmla="+- 0 1765 1765"/>
                              <a:gd name="T3" fmla="*/ 1765 h 74"/>
                              <a:gd name="T4" fmla="+- 0 5483 5483"/>
                              <a:gd name="T5" fmla="*/ T4 w 86"/>
                              <a:gd name="T6" fmla="+- 0 1839 1765"/>
                              <a:gd name="T7" fmla="*/ 1839 h 74"/>
                              <a:gd name="T8" fmla="+- 0 5568 5483"/>
                              <a:gd name="T9" fmla="*/ T8 w 86"/>
                              <a:gd name="T10" fmla="+- 0 1839 1765"/>
                              <a:gd name="T11" fmla="*/ 1839 h 74"/>
                              <a:gd name="T12" fmla="+- 0 5525 5483"/>
                              <a:gd name="T13" fmla="*/ T12 w 86"/>
                              <a:gd name="T14" fmla="+- 0 1765 1765"/>
                              <a:gd name="T15" fmla="*/ 1765 h 74"/>
                            </a:gdLst>
                            <a:ahLst/>
                            <a:cxnLst>
                              <a:cxn ang="0">
                                <a:pos x="T1" y="T3"/>
                              </a:cxn>
                              <a:cxn ang="0">
                                <a:pos x="T5" y="T7"/>
                              </a:cxn>
                              <a:cxn ang="0">
                                <a:pos x="T9" y="T11"/>
                              </a:cxn>
                              <a:cxn ang="0">
                                <a:pos x="T13" y="T15"/>
                              </a:cxn>
                            </a:cxnLst>
                            <a:rect l="0" t="0" r="r" b="b"/>
                            <a:pathLst>
                              <a:path w="86" h="74">
                                <a:moveTo>
                                  <a:pt x="42" y="0"/>
                                </a:moveTo>
                                <a:lnTo>
                                  <a:pt x="0" y="74"/>
                                </a:lnTo>
                                <a:lnTo>
                                  <a:pt x="85" y="74"/>
                                </a:lnTo>
                                <a:lnTo>
                                  <a:pt x="42"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 name="Rectangle 1918"/>
                        <wps:cNvSpPr>
                          <a:spLocks noChangeArrowheads="1"/>
                        </wps:cNvSpPr>
                        <wps:spPr bwMode="auto">
                          <a:xfrm>
                            <a:off x="5493" y="1764"/>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8" name="Rectangle 1917"/>
                        <wps:cNvSpPr>
                          <a:spLocks noChangeArrowheads="1"/>
                        </wps:cNvSpPr>
                        <wps:spPr bwMode="auto">
                          <a:xfrm>
                            <a:off x="5493" y="1737"/>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9" name="Line 1916"/>
                        <wps:cNvCnPr>
                          <a:cxnSpLocks noChangeShapeType="1"/>
                        </wps:cNvCnPr>
                        <wps:spPr bwMode="auto">
                          <a:xfrm>
                            <a:off x="5494" y="1801"/>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40" name="Line 1915"/>
                        <wps:cNvCnPr>
                          <a:cxnSpLocks noChangeShapeType="1"/>
                        </wps:cNvCnPr>
                        <wps:spPr bwMode="auto">
                          <a:xfrm>
                            <a:off x="5494" y="1738"/>
                            <a:ext cx="63" cy="63"/>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41" name="Line 1914"/>
                        <wps:cNvCnPr>
                          <a:cxnSpLocks noChangeShapeType="1"/>
                        </wps:cNvCnPr>
                        <wps:spPr bwMode="auto">
                          <a:xfrm>
                            <a:off x="5494" y="1782"/>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2" name="Line 1913"/>
                        <wps:cNvCnPr>
                          <a:cxnSpLocks noChangeShapeType="1"/>
                        </wps:cNvCnPr>
                        <wps:spPr bwMode="auto">
                          <a:xfrm>
                            <a:off x="5494" y="1719"/>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3" name="Line 1912"/>
                        <wps:cNvCnPr>
                          <a:cxnSpLocks noChangeShapeType="1"/>
                        </wps:cNvCnPr>
                        <wps:spPr bwMode="auto">
                          <a:xfrm>
                            <a:off x="5480" y="1751"/>
                            <a:ext cx="9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4" name="Line 1911"/>
                        <wps:cNvCnPr>
                          <a:cxnSpLocks noChangeShapeType="1"/>
                        </wps:cNvCnPr>
                        <wps:spPr bwMode="auto">
                          <a:xfrm>
                            <a:off x="5525" y="1795"/>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45" name="Freeform 1910"/>
                        <wps:cNvSpPr>
                          <a:spLocks/>
                        </wps:cNvSpPr>
                        <wps:spPr bwMode="auto">
                          <a:xfrm>
                            <a:off x="5986" y="1840"/>
                            <a:ext cx="64" cy="64"/>
                          </a:xfrm>
                          <a:custGeom>
                            <a:avLst/>
                            <a:gdLst>
                              <a:gd name="T0" fmla="+- 0 6018 5986"/>
                              <a:gd name="T1" fmla="*/ T0 w 64"/>
                              <a:gd name="T2" fmla="+- 0 1841 1841"/>
                              <a:gd name="T3" fmla="*/ 1841 h 64"/>
                              <a:gd name="T4" fmla="+- 0 6005 5986"/>
                              <a:gd name="T5" fmla="*/ T4 w 64"/>
                              <a:gd name="T6" fmla="+- 0 1843 1841"/>
                              <a:gd name="T7" fmla="*/ 1843 h 64"/>
                              <a:gd name="T8" fmla="+- 0 5995 5986"/>
                              <a:gd name="T9" fmla="*/ T8 w 64"/>
                              <a:gd name="T10" fmla="+- 0 1850 1841"/>
                              <a:gd name="T11" fmla="*/ 1850 h 64"/>
                              <a:gd name="T12" fmla="+- 0 5989 5986"/>
                              <a:gd name="T13" fmla="*/ T12 w 64"/>
                              <a:gd name="T14" fmla="+- 0 1860 1841"/>
                              <a:gd name="T15" fmla="*/ 1860 h 64"/>
                              <a:gd name="T16" fmla="+- 0 5986 5986"/>
                              <a:gd name="T17" fmla="*/ T16 w 64"/>
                              <a:gd name="T18" fmla="+- 0 1872 1841"/>
                              <a:gd name="T19" fmla="*/ 1872 h 64"/>
                              <a:gd name="T20" fmla="+- 0 5989 5986"/>
                              <a:gd name="T21" fmla="*/ T20 w 64"/>
                              <a:gd name="T22" fmla="+- 0 1884 1841"/>
                              <a:gd name="T23" fmla="*/ 1884 h 64"/>
                              <a:gd name="T24" fmla="+- 0 5995 5986"/>
                              <a:gd name="T25" fmla="*/ T24 w 64"/>
                              <a:gd name="T26" fmla="+- 0 1895 1841"/>
                              <a:gd name="T27" fmla="*/ 1895 h 64"/>
                              <a:gd name="T28" fmla="+- 0 6005 5986"/>
                              <a:gd name="T29" fmla="*/ T28 w 64"/>
                              <a:gd name="T30" fmla="+- 0 1901 1841"/>
                              <a:gd name="T31" fmla="*/ 1901 h 64"/>
                              <a:gd name="T32" fmla="+- 0 6018 5986"/>
                              <a:gd name="T33" fmla="*/ T32 w 64"/>
                              <a:gd name="T34" fmla="+- 0 1904 1841"/>
                              <a:gd name="T35" fmla="*/ 1904 h 64"/>
                              <a:gd name="T36" fmla="+- 0 6030 5986"/>
                              <a:gd name="T37" fmla="*/ T36 w 64"/>
                              <a:gd name="T38" fmla="+- 0 1901 1841"/>
                              <a:gd name="T39" fmla="*/ 1901 h 64"/>
                              <a:gd name="T40" fmla="+- 0 6040 5986"/>
                              <a:gd name="T41" fmla="*/ T40 w 64"/>
                              <a:gd name="T42" fmla="+- 0 1895 1841"/>
                              <a:gd name="T43" fmla="*/ 1895 h 64"/>
                              <a:gd name="T44" fmla="+- 0 6047 5986"/>
                              <a:gd name="T45" fmla="*/ T44 w 64"/>
                              <a:gd name="T46" fmla="+- 0 1884 1841"/>
                              <a:gd name="T47" fmla="*/ 1884 h 64"/>
                              <a:gd name="T48" fmla="+- 0 6049 5986"/>
                              <a:gd name="T49" fmla="*/ T48 w 64"/>
                              <a:gd name="T50" fmla="+- 0 1872 1841"/>
                              <a:gd name="T51" fmla="*/ 1872 h 64"/>
                              <a:gd name="T52" fmla="+- 0 6047 5986"/>
                              <a:gd name="T53" fmla="*/ T52 w 64"/>
                              <a:gd name="T54" fmla="+- 0 1860 1841"/>
                              <a:gd name="T55" fmla="*/ 1860 h 64"/>
                              <a:gd name="T56" fmla="+- 0 6040 5986"/>
                              <a:gd name="T57" fmla="*/ T56 w 64"/>
                              <a:gd name="T58" fmla="+- 0 1850 1841"/>
                              <a:gd name="T59" fmla="*/ 1850 h 64"/>
                              <a:gd name="T60" fmla="+- 0 6030 5986"/>
                              <a:gd name="T61" fmla="*/ T60 w 64"/>
                              <a:gd name="T62" fmla="+- 0 1843 1841"/>
                              <a:gd name="T63" fmla="*/ 1843 h 64"/>
                              <a:gd name="T64" fmla="+- 0 6018 5986"/>
                              <a:gd name="T65" fmla="*/ T64 w 64"/>
                              <a:gd name="T66" fmla="+- 0 1841 1841"/>
                              <a:gd name="T67" fmla="*/ 1841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19" y="2"/>
                                </a:lnTo>
                                <a:lnTo>
                                  <a:pt x="9" y="9"/>
                                </a:lnTo>
                                <a:lnTo>
                                  <a:pt x="3" y="19"/>
                                </a:lnTo>
                                <a:lnTo>
                                  <a:pt x="0" y="31"/>
                                </a:lnTo>
                                <a:lnTo>
                                  <a:pt x="3" y="43"/>
                                </a:lnTo>
                                <a:lnTo>
                                  <a:pt x="9" y="54"/>
                                </a:lnTo>
                                <a:lnTo>
                                  <a:pt x="19" y="60"/>
                                </a:lnTo>
                                <a:lnTo>
                                  <a:pt x="32" y="63"/>
                                </a:lnTo>
                                <a:lnTo>
                                  <a:pt x="44" y="60"/>
                                </a:lnTo>
                                <a:lnTo>
                                  <a:pt x="54" y="54"/>
                                </a:lnTo>
                                <a:lnTo>
                                  <a:pt x="61" y="43"/>
                                </a:lnTo>
                                <a:lnTo>
                                  <a:pt x="63"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6" name="Freeform 1909"/>
                        <wps:cNvSpPr>
                          <a:spLocks/>
                        </wps:cNvSpPr>
                        <wps:spPr bwMode="auto">
                          <a:xfrm>
                            <a:off x="5975" y="1809"/>
                            <a:ext cx="86" cy="74"/>
                          </a:xfrm>
                          <a:custGeom>
                            <a:avLst/>
                            <a:gdLst>
                              <a:gd name="T0" fmla="+- 0 6018 5975"/>
                              <a:gd name="T1" fmla="*/ T0 w 86"/>
                              <a:gd name="T2" fmla="+- 0 1809 1809"/>
                              <a:gd name="T3" fmla="*/ 1809 h 74"/>
                              <a:gd name="T4" fmla="+- 0 5975 5975"/>
                              <a:gd name="T5" fmla="*/ T4 w 86"/>
                              <a:gd name="T6" fmla="+- 0 1883 1809"/>
                              <a:gd name="T7" fmla="*/ 1883 h 74"/>
                              <a:gd name="T8" fmla="+- 0 6060 5975"/>
                              <a:gd name="T9" fmla="*/ T8 w 86"/>
                              <a:gd name="T10" fmla="+- 0 1883 1809"/>
                              <a:gd name="T11" fmla="*/ 1883 h 74"/>
                              <a:gd name="T12" fmla="+- 0 6018 5975"/>
                              <a:gd name="T13" fmla="*/ T12 w 86"/>
                              <a:gd name="T14" fmla="+- 0 1809 1809"/>
                              <a:gd name="T15" fmla="*/ 1809 h 74"/>
                            </a:gdLst>
                            <a:ahLst/>
                            <a:cxnLst>
                              <a:cxn ang="0">
                                <a:pos x="T1" y="T3"/>
                              </a:cxn>
                              <a:cxn ang="0">
                                <a:pos x="T5" y="T7"/>
                              </a:cxn>
                              <a:cxn ang="0">
                                <a:pos x="T9" y="T11"/>
                              </a:cxn>
                              <a:cxn ang="0">
                                <a:pos x="T13" y="T15"/>
                              </a:cxn>
                            </a:cxnLst>
                            <a:rect l="0" t="0" r="r" b="b"/>
                            <a:pathLst>
                              <a:path w="86" h="74">
                                <a:moveTo>
                                  <a:pt x="43" y="0"/>
                                </a:moveTo>
                                <a:lnTo>
                                  <a:pt x="0" y="74"/>
                                </a:lnTo>
                                <a:lnTo>
                                  <a:pt x="85"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7" name="Rectangle 1908"/>
                        <wps:cNvSpPr>
                          <a:spLocks noChangeArrowheads="1"/>
                        </wps:cNvSpPr>
                        <wps:spPr bwMode="auto">
                          <a:xfrm>
                            <a:off x="5986" y="1795"/>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8" name="Rectangle 1907"/>
                        <wps:cNvSpPr>
                          <a:spLocks noChangeArrowheads="1"/>
                        </wps:cNvSpPr>
                        <wps:spPr bwMode="auto">
                          <a:xfrm>
                            <a:off x="5986" y="1791"/>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9" name="Line 1906"/>
                        <wps:cNvCnPr>
                          <a:cxnSpLocks noChangeShapeType="1"/>
                        </wps:cNvCnPr>
                        <wps:spPr bwMode="auto">
                          <a:xfrm>
                            <a:off x="5986" y="1855"/>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50" name="Line 1905"/>
                        <wps:cNvCnPr>
                          <a:cxnSpLocks noChangeShapeType="1"/>
                        </wps:cNvCnPr>
                        <wps:spPr bwMode="auto">
                          <a:xfrm>
                            <a:off x="5986" y="1791"/>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51" name="Line 1904"/>
                        <wps:cNvCnPr>
                          <a:cxnSpLocks noChangeShapeType="1"/>
                        </wps:cNvCnPr>
                        <wps:spPr bwMode="auto">
                          <a:xfrm>
                            <a:off x="5986" y="1848"/>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52" name="Line 1903"/>
                        <wps:cNvCnPr>
                          <a:cxnSpLocks noChangeShapeType="1"/>
                        </wps:cNvCnPr>
                        <wps:spPr bwMode="auto">
                          <a:xfrm>
                            <a:off x="5986" y="1785"/>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53" name="Line 1902"/>
                        <wps:cNvCnPr>
                          <a:cxnSpLocks noChangeShapeType="1"/>
                        </wps:cNvCnPr>
                        <wps:spPr bwMode="auto">
                          <a:xfrm>
                            <a:off x="5973" y="1816"/>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54" name="Line 1901"/>
                        <wps:cNvCnPr>
                          <a:cxnSpLocks noChangeShapeType="1"/>
                        </wps:cNvCnPr>
                        <wps:spPr bwMode="auto">
                          <a:xfrm>
                            <a:off x="6018" y="1861"/>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55" name="Rectangle 1900"/>
                        <wps:cNvSpPr>
                          <a:spLocks noChangeArrowheads="1"/>
                        </wps:cNvSpPr>
                        <wps:spPr bwMode="auto">
                          <a:xfrm>
                            <a:off x="3523" y="1324"/>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6" name="Line 1899"/>
                        <wps:cNvCnPr>
                          <a:cxnSpLocks noChangeShapeType="1"/>
                        </wps:cNvCnPr>
                        <wps:spPr bwMode="auto">
                          <a:xfrm>
                            <a:off x="3511" y="618"/>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57" name="Line 1898"/>
                        <wps:cNvCnPr>
                          <a:cxnSpLocks noChangeShapeType="1"/>
                        </wps:cNvCnPr>
                        <wps:spPr bwMode="auto">
                          <a:xfrm>
                            <a:off x="3555" y="663"/>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58" name="Rectangle 1897"/>
                        <wps:cNvSpPr>
                          <a:spLocks noChangeArrowheads="1"/>
                        </wps:cNvSpPr>
                        <wps:spPr bwMode="auto">
                          <a:xfrm>
                            <a:off x="3523" y="391"/>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9" name="Line 1896"/>
                        <wps:cNvCnPr>
                          <a:cxnSpLocks noChangeShapeType="1"/>
                        </wps:cNvCnPr>
                        <wps:spPr bwMode="auto">
                          <a:xfrm>
                            <a:off x="3524" y="455"/>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60" name="Line 1895"/>
                        <wps:cNvCnPr>
                          <a:cxnSpLocks noChangeShapeType="1"/>
                        </wps:cNvCnPr>
                        <wps:spPr bwMode="auto">
                          <a:xfrm>
                            <a:off x="3524" y="391"/>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61" name="Line 1894"/>
                        <wps:cNvCnPr>
                          <a:cxnSpLocks noChangeShapeType="1"/>
                        </wps:cNvCnPr>
                        <wps:spPr bwMode="auto">
                          <a:xfrm>
                            <a:off x="3524" y="521"/>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2" name="Line 1893"/>
                        <wps:cNvCnPr>
                          <a:cxnSpLocks noChangeShapeType="1"/>
                        </wps:cNvCnPr>
                        <wps:spPr bwMode="auto">
                          <a:xfrm>
                            <a:off x="3524" y="458"/>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3" name="Line 1892"/>
                        <wps:cNvCnPr>
                          <a:cxnSpLocks noChangeShapeType="1"/>
                        </wps:cNvCnPr>
                        <wps:spPr bwMode="auto">
                          <a:xfrm>
                            <a:off x="3511" y="489"/>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4" name="Line 1891"/>
                        <wps:cNvCnPr>
                          <a:cxnSpLocks noChangeShapeType="1"/>
                        </wps:cNvCnPr>
                        <wps:spPr bwMode="auto">
                          <a:xfrm>
                            <a:off x="3555" y="534"/>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65" name="Line 1890"/>
                        <wps:cNvCnPr>
                          <a:cxnSpLocks noChangeShapeType="1"/>
                        </wps:cNvCnPr>
                        <wps:spPr bwMode="auto">
                          <a:xfrm>
                            <a:off x="4003" y="1426"/>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66" name="Line 1889"/>
                        <wps:cNvCnPr>
                          <a:cxnSpLocks noChangeShapeType="1"/>
                        </wps:cNvCnPr>
                        <wps:spPr bwMode="auto">
                          <a:xfrm>
                            <a:off x="4048" y="1471"/>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1967" name="Rectangle 1888"/>
                        <wps:cNvSpPr>
                          <a:spLocks noChangeArrowheads="1"/>
                        </wps:cNvSpPr>
                        <wps:spPr bwMode="auto">
                          <a:xfrm>
                            <a:off x="4016" y="1336"/>
                            <a:ext cx="64" cy="64"/>
                          </a:xfrm>
                          <a:prstGeom prst="rect">
                            <a:avLst/>
                          </a:prstGeom>
                          <a:noFill/>
                          <a:ln w="5382">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8" name="Line 1887"/>
                        <wps:cNvCnPr>
                          <a:cxnSpLocks noChangeShapeType="1"/>
                        </wps:cNvCnPr>
                        <wps:spPr bwMode="auto">
                          <a:xfrm>
                            <a:off x="4016" y="1400"/>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69" name="Line 1886"/>
                        <wps:cNvCnPr>
                          <a:cxnSpLocks noChangeShapeType="1"/>
                        </wps:cNvCnPr>
                        <wps:spPr bwMode="auto">
                          <a:xfrm>
                            <a:off x="4016" y="1337"/>
                            <a:ext cx="63" cy="63"/>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70" name="Line 1885"/>
                        <wps:cNvCnPr>
                          <a:cxnSpLocks noChangeShapeType="1"/>
                        </wps:cNvCnPr>
                        <wps:spPr bwMode="auto">
                          <a:xfrm>
                            <a:off x="4016" y="1394"/>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71" name="Line 1884"/>
                        <wps:cNvCnPr>
                          <a:cxnSpLocks noChangeShapeType="1"/>
                        </wps:cNvCnPr>
                        <wps:spPr bwMode="auto">
                          <a:xfrm>
                            <a:off x="4016" y="1331"/>
                            <a:ext cx="63" cy="63"/>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72" name="Line 1883"/>
                        <wps:cNvCnPr>
                          <a:cxnSpLocks noChangeShapeType="1"/>
                        </wps:cNvCnPr>
                        <wps:spPr bwMode="auto">
                          <a:xfrm>
                            <a:off x="4003" y="1363"/>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73" name="Line 1882"/>
                        <wps:cNvCnPr>
                          <a:cxnSpLocks noChangeShapeType="1"/>
                        </wps:cNvCnPr>
                        <wps:spPr bwMode="auto">
                          <a:xfrm>
                            <a:off x="4048" y="1407"/>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74" name="Rectangle 1881"/>
                        <wps:cNvSpPr>
                          <a:spLocks noChangeArrowheads="1"/>
                        </wps:cNvSpPr>
                        <wps:spPr bwMode="auto">
                          <a:xfrm>
                            <a:off x="2915" y="-62"/>
                            <a:ext cx="3251" cy="2078"/>
                          </a:xfrm>
                          <a:prstGeom prst="rect">
                            <a:avLst/>
                          </a:prstGeom>
                          <a:noFill/>
                          <a:ln w="2879">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 name="Line 1880"/>
                        <wps:cNvCnPr>
                          <a:cxnSpLocks noChangeShapeType="1"/>
                        </wps:cNvCnPr>
                        <wps:spPr bwMode="auto">
                          <a:xfrm>
                            <a:off x="2903" y="1921"/>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76" name="Line 1879"/>
                        <wps:cNvCnPr>
                          <a:cxnSpLocks noChangeShapeType="1"/>
                        </wps:cNvCnPr>
                        <wps:spPr bwMode="auto">
                          <a:xfrm>
                            <a:off x="2903" y="1543"/>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77" name="Line 1878"/>
                        <wps:cNvCnPr>
                          <a:cxnSpLocks noChangeShapeType="1"/>
                        </wps:cNvCnPr>
                        <wps:spPr bwMode="auto">
                          <a:xfrm>
                            <a:off x="2903" y="1166"/>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78" name="Line 1877"/>
                        <wps:cNvCnPr>
                          <a:cxnSpLocks noChangeShapeType="1"/>
                        </wps:cNvCnPr>
                        <wps:spPr bwMode="auto">
                          <a:xfrm>
                            <a:off x="2903" y="788"/>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79" name="Line 1876"/>
                        <wps:cNvCnPr>
                          <a:cxnSpLocks noChangeShapeType="1"/>
                        </wps:cNvCnPr>
                        <wps:spPr bwMode="auto">
                          <a:xfrm>
                            <a:off x="2903" y="410"/>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0" name="Line 1875"/>
                        <wps:cNvCnPr>
                          <a:cxnSpLocks noChangeShapeType="1"/>
                        </wps:cNvCnPr>
                        <wps:spPr bwMode="auto">
                          <a:xfrm>
                            <a:off x="2903" y="33"/>
                            <a:ext cx="12"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1" name="Line 1874"/>
                        <wps:cNvCnPr>
                          <a:cxnSpLocks noChangeShapeType="1"/>
                        </wps:cNvCnPr>
                        <wps:spPr bwMode="auto">
                          <a:xfrm>
                            <a:off x="3063"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2" name="Line 1873"/>
                        <wps:cNvCnPr>
                          <a:cxnSpLocks noChangeShapeType="1"/>
                        </wps:cNvCnPr>
                        <wps:spPr bwMode="auto">
                          <a:xfrm>
                            <a:off x="3555"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3" name="Line 1872"/>
                        <wps:cNvCnPr>
                          <a:cxnSpLocks noChangeShapeType="1"/>
                        </wps:cNvCnPr>
                        <wps:spPr bwMode="auto">
                          <a:xfrm>
                            <a:off x="4048"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4" name="Line 1871"/>
                        <wps:cNvCnPr>
                          <a:cxnSpLocks noChangeShapeType="1"/>
                        </wps:cNvCnPr>
                        <wps:spPr bwMode="auto">
                          <a:xfrm>
                            <a:off x="4540"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5" name="Line 1870"/>
                        <wps:cNvCnPr>
                          <a:cxnSpLocks noChangeShapeType="1"/>
                        </wps:cNvCnPr>
                        <wps:spPr bwMode="auto">
                          <a:xfrm>
                            <a:off x="5033"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6" name="Line 1869"/>
                        <wps:cNvCnPr>
                          <a:cxnSpLocks noChangeShapeType="1"/>
                        </wps:cNvCnPr>
                        <wps:spPr bwMode="auto">
                          <a:xfrm>
                            <a:off x="5525"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7" name="Line 1868"/>
                        <wps:cNvCnPr>
                          <a:cxnSpLocks noChangeShapeType="1"/>
                        </wps:cNvCnPr>
                        <wps:spPr bwMode="auto">
                          <a:xfrm>
                            <a:off x="6018" y="2027"/>
                            <a:ext cx="0" cy="0"/>
                          </a:xfrm>
                          <a:prstGeom prst="line">
                            <a:avLst/>
                          </a:prstGeom>
                          <a:noFill/>
                          <a:ln w="2879">
                            <a:solidFill>
                              <a:srgbClr val="333333"/>
                            </a:solidFill>
                            <a:round/>
                            <a:headEnd/>
                            <a:tailEnd/>
                          </a:ln>
                          <a:extLst>
                            <a:ext uri="{909E8E84-426E-40DD-AFC4-6F175D3DCCD1}">
                              <a14:hiddenFill xmlns:a14="http://schemas.microsoft.com/office/drawing/2010/main">
                                <a:noFill/>
                              </a14:hiddenFill>
                            </a:ext>
                          </a:extLst>
                        </wps:spPr>
                        <wps:bodyPr/>
                      </wps:wsp>
                      <wps:wsp>
                        <wps:cNvPr id="1988" name="Freeform 1867"/>
                        <wps:cNvSpPr>
                          <a:spLocks/>
                        </wps:cNvSpPr>
                        <wps:spPr bwMode="auto">
                          <a:xfrm>
                            <a:off x="2962" y="-276"/>
                            <a:ext cx="64" cy="64"/>
                          </a:xfrm>
                          <a:custGeom>
                            <a:avLst/>
                            <a:gdLst>
                              <a:gd name="T0" fmla="+- 0 2994 2962"/>
                              <a:gd name="T1" fmla="*/ T0 w 64"/>
                              <a:gd name="T2" fmla="+- 0 -275 -275"/>
                              <a:gd name="T3" fmla="*/ -275 h 64"/>
                              <a:gd name="T4" fmla="+- 0 2982 2962"/>
                              <a:gd name="T5" fmla="*/ T4 w 64"/>
                              <a:gd name="T6" fmla="+- 0 -273 -275"/>
                              <a:gd name="T7" fmla="*/ -273 h 64"/>
                              <a:gd name="T8" fmla="+- 0 2972 2962"/>
                              <a:gd name="T9" fmla="*/ T8 w 64"/>
                              <a:gd name="T10" fmla="+- 0 -266 -275"/>
                              <a:gd name="T11" fmla="*/ -266 h 64"/>
                              <a:gd name="T12" fmla="+- 0 2965 2962"/>
                              <a:gd name="T13" fmla="*/ T12 w 64"/>
                              <a:gd name="T14" fmla="+- 0 -256 -275"/>
                              <a:gd name="T15" fmla="*/ -256 h 64"/>
                              <a:gd name="T16" fmla="+- 0 2962 2962"/>
                              <a:gd name="T17" fmla="*/ T16 w 64"/>
                              <a:gd name="T18" fmla="+- 0 -244 -275"/>
                              <a:gd name="T19" fmla="*/ -244 h 64"/>
                              <a:gd name="T20" fmla="+- 0 2965 2962"/>
                              <a:gd name="T21" fmla="*/ T20 w 64"/>
                              <a:gd name="T22" fmla="+- 0 -231 -275"/>
                              <a:gd name="T23" fmla="*/ -231 h 64"/>
                              <a:gd name="T24" fmla="+- 0 2972 2962"/>
                              <a:gd name="T25" fmla="*/ T24 w 64"/>
                              <a:gd name="T26" fmla="+- 0 -221 -275"/>
                              <a:gd name="T27" fmla="*/ -221 h 64"/>
                              <a:gd name="T28" fmla="+- 0 2982 2962"/>
                              <a:gd name="T29" fmla="*/ T28 w 64"/>
                              <a:gd name="T30" fmla="+- 0 -214 -275"/>
                              <a:gd name="T31" fmla="*/ -214 h 64"/>
                              <a:gd name="T32" fmla="+- 0 2994 2962"/>
                              <a:gd name="T33" fmla="*/ T32 w 64"/>
                              <a:gd name="T34" fmla="+- 0 -212 -275"/>
                              <a:gd name="T35" fmla="*/ -212 h 64"/>
                              <a:gd name="T36" fmla="+- 0 3006 2962"/>
                              <a:gd name="T37" fmla="*/ T36 w 64"/>
                              <a:gd name="T38" fmla="+- 0 -214 -275"/>
                              <a:gd name="T39" fmla="*/ -214 h 64"/>
                              <a:gd name="T40" fmla="+- 0 3016 2962"/>
                              <a:gd name="T41" fmla="*/ T40 w 64"/>
                              <a:gd name="T42" fmla="+- 0 -221 -275"/>
                              <a:gd name="T43" fmla="*/ -221 h 64"/>
                              <a:gd name="T44" fmla="+- 0 3023 2962"/>
                              <a:gd name="T45" fmla="*/ T44 w 64"/>
                              <a:gd name="T46" fmla="+- 0 -231 -275"/>
                              <a:gd name="T47" fmla="*/ -231 h 64"/>
                              <a:gd name="T48" fmla="+- 0 3026 2962"/>
                              <a:gd name="T49" fmla="*/ T48 w 64"/>
                              <a:gd name="T50" fmla="+- 0 -244 -275"/>
                              <a:gd name="T51" fmla="*/ -244 h 64"/>
                              <a:gd name="T52" fmla="+- 0 3023 2962"/>
                              <a:gd name="T53" fmla="*/ T52 w 64"/>
                              <a:gd name="T54" fmla="+- 0 -256 -275"/>
                              <a:gd name="T55" fmla="*/ -256 h 64"/>
                              <a:gd name="T56" fmla="+- 0 3016 2962"/>
                              <a:gd name="T57" fmla="*/ T56 w 64"/>
                              <a:gd name="T58" fmla="+- 0 -266 -275"/>
                              <a:gd name="T59" fmla="*/ -266 h 64"/>
                              <a:gd name="T60" fmla="+- 0 3006 2962"/>
                              <a:gd name="T61" fmla="*/ T60 w 64"/>
                              <a:gd name="T62" fmla="+- 0 -273 -275"/>
                              <a:gd name="T63" fmla="*/ -273 h 64"/>
                              <a:gd name="T64" fmla="+- 0 2994 2962"/>
                              <a:gd name="T65" fmla="*/ T64 w 64"/>
                              <a:gd name="T66" fmla="+- 0 -275 -275"/>
                              <a:gd name="T67" fmla="*/ -275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2" y="0"/>
                                </a:moveTo>
                                <a:lnTo>
                                  <a:pt x="20" y="2"/>
                                </a:lnTo>
                                <a:lnTo>
                                  <a:pt x="10" y="9"/>
                                </a:lnTo>
                                <a:lnTo>
                                  <a:pt x="3" y="19"/>
                                </a:lnTo>
                                <a:lnTo>
                                  <a:pt x="0" y="31"/>
                                </a:lnTo>
                                <a:lnTo>
                                  <a:pt x="3" y="44"/>
                                </a:lnTo>
                                <a:lnTo>
                                  <a:pt x="10" y="54"/>
                                </a:lnTo>
                                <a:lnTo>
                                  <a:pt x="20" y="61"/>
                                </a:lnTo>
                                <a:lnTo>
                                  <a:pt x="32" y="63"/>
                                </a:lnTo>
                                <a:lnTo>
                                  <a:pt x="44" y="61"/>
                                </a:lnTo>
                                <a:lnTo>
                                  <a:pt x="54" y="54"/>
                                </a:lnTo>
                                <a:lnTo>
                                  <a:pt x="61" y="44"/>
                                </a:lnTo>
                                <a:lnTo>
                                  <a:pt x="64" y="31"/>
                                </a:lnTo>
                                <a:lnTo>
                                  <a:pt x="61" y="19"/>
                                </a:lnTo>
                                <a:lnTo>
                                  <a:pt x="54" y="9"/>
                                </a:lnTo>
                                <a:lnTo>
                                  <a:pt x="44"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Freeform 1866"/>
                        <wps:cNvSpPr>
                          <a:spLocks/>
                        </wps:cNvSpPr>
                        <wps:spPr bwMode="auto">
                          <a:xfrm>
                            <a:off x="2951" y="-186"/>
                            <a:ext cx="86" cy="74"/>
                          </a:xfrm>
                          <a:custGeom>
                            <a:avLst/>
                            <a:gdLst>
                              <a:gd name="T0" fmla="+- 0 2994 2951"/>
                              <a:gd name="T1" fmla="*/ T0 w 86"/>
                              <a:gd name="T2" fmla="+- 0 -186 -186"/>
                              <a:gd name="T3" fmla="*/ -186 h 74"/>
                              <a:gd name="T4" fmla="+- 0 2951 2951"/>
                              <a:gd name="T5" fmla="*/ T4 w 86"/>
                              <a:gd name="T6" fmla="+- 0 -112 -186"/>
                              <a:gd name="T7" fmla="*/ -112 h 74"/>
                              <a:gd name="T8" fmla="+- 0 3037 2951"/>
                              <a:gd name="T9" fmla="*/ T8 w 86"/>
                              <a:gd name="T10" fmla="+- 0 -112 -186"/>
                              <a:gd name="T11" fmla="*/ -112 h 74"/>
                              <a:gd name="T12" fmla="+- 0 2994 2951"/>
                              <a:gd name="T13" fmla="*/ T12 w 86"/>
                              <a:gd name="T14" fmla="+- 0 -186 -186"/>
                              <a:gd name="T15" fmla="*/ -186 h 74"/>
                            </a:gdLst>
                            <a:ahLst/>
                            <a:cxnLst>
                              <a:cxn ang="0">
                                <a:pos x="T1" y="T3"/>
                              </a:cxn>
                              <a:cxn ang="0">
                                <a:pos x="T5" y="T7"/>
                              </a:cxn>
                              <a:cxn ang="0">
                                <a:pos x="T9" y="T11"/>
                              </a:cxn>
                              <a:cxn ang="0">
                                <a:pos x="T13" y="T15"/>
                              </a:cxn>
                            </a:cxnLst>
                            <a:rect l="0" t="0" r="r" b="b"/>
                            <a:pathLst>
                              <a:path w="86" h="74">
                                <a:moveTo>
                                  <a:pt x="43" y="0"/>
                                </a:moveTo>
                                <a:lnTo>
                                  <a:pt x="0" y="74"/>
                                </a:lnTo>
                                <a:lnTo>
                                  <a:pt x="86" y="74"/>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0" name="Rectangle 1865"/>
                        <wps:cNvSpPr>
                          <a:spLocks noChangeArrowheads="1"/>
                        </wps:cNvSpPr>
                        <wps:spPr bwMode="auto">
                          <a:xfrm>
                            <a:off x="3562" y="-276"/>
                            <a:ext cx="64" cy="64"/>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1" name="Line 1864"/>
                        <wps:cNvCnPr>
                          <a:cxnSpLocks noChangeShapeType="1"/>
                        </wps:cNvCnPr>
                        <wps:spPr bwMode="auto">
                          <a:xfrm>
                            <a:off x="4202" y="-117"/>
                            <a:ext cx="63"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92" name="Line 1863"/>
                        <wps:cNvCnPr>
                          <a:cxnSpLocks noChangeShapeType="1"/>
                        </wps:cNvCnPr>
                        <wps:spPr bwMode="auto">
                          <a:xfrm>
                            <a:off x="4202" y="-181"/>
                            <a:ext cx="63" cy="64"/>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93" name="Line 1862"/>
                        <wps:cNvCnPr>
                          <a:cxnSpLocks noChangeShapeType="1"/>
                        </wps:cNvCnPr>
                        <wps:spPr bwMode="auto">
                          <a:xfrm>
                            <a:off x="4189" y="-149"/>
                            <a:ext cx="89"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94" name="Line 1861"/>
                        <wps:cNvCnPr>
                          <a:cxnSpLocks noChangeShapeType="1"/>
                        </wps:cNvCnPr>
                        <wps:spPr bwMode="auto">
                          <a:xfrm>
                            <a:off x="4233" y="-104"/>
                            <a:ext cx="0" cy="0"/>
                          </a:xfrm>
                          <a:prstGeom prst="line">
                            <a:avLst/>
                          </a:prstGeom>
                          <a:noFill/>
                          <a:ln w="5382">
                            <a:solidFill>
                              <a:srgbClr val="F563E2"/>
                            </a:solidFill>
                            <a:round/>
                            <a:headEnd/>
                            <a:tailEnd/>
                          </a:ln>
                          <a:extLst>
                            <a:ext uri="{909E8E84-426E-40DD-AFC4-6F175D3DCCD1}">
                              <a14:hiddenFill xmlns:a14="http://schemas.microsoft.com/office/drawing/2010/main">
                                <a:noFill/>
                              </a14:hiddenFill>
                            </a:ext>
                          </a:extLst>
                        </wps:spPr>
                        <wps:bodyPr/>
                      </wps:wsp>
                      <wps:wsp>
                        <wps:cNvPr id="1995" name="Freeform 1860"/>
                        <wps:cNvSpPr>
                          <a:spLocks/>
                        </wps:cNvSpPr>
                        <wps:spPr bwMode="auto">
                          <a:xfrm>
                            <a:off x="4201" y="-288"/>
                            <a:ext cx="64" cy="64"/>
                          </a:xfrm>
                          <a:custGeom>
                            <a:avLst/>
                            <a:gdLst>
                              <a:gd name="T0" fmla="+- 0 4265 4202"/>
                              <a:gd name="T1" fmla="*/ T0 w 64"/>
                              <a:gd name="T2" fmla="+- 0 -224 -288"/>
                              <a:gd name="T3" fmla="*/ -224 h 64"/>
                              <a:gd name="T4" fmla="+- 0 4265 4202"/>
                              <a:gd name="T5" fmla="*/ T4 w 64"/>
                              <a:gd name="T6" fmla="+- 0 -288 -288"/>
                              <a:gd name="T7" fmla="*/ -288 h 64"/>
                              <a:gd name="T8" fmla="+- 0 4202 4202"/>
                              <a:gd name="T9" fmla="*/ T8 w 64"/>
                              <a:gd name="T10" fmla="+- 0 -288 -288"/>
                              <a:gd name="T11" fmla="*/ -288 h 64"/>
                              <a:gd name="T12" fmla="+- 0 4202 4202"/>
                              <a:gd name="T13" fmla="*/ T12 w 64"/>
                              <a:gd name="T14" fmla="+- 0 -224 -288"/>
                              <a:gd name="T15" fmla="*/ -224 h 64"/>
                            </a:gdLst>
                            <a:ahLst/>
                            <a:cxnLst>
                              <a:cxn ang="0">
                                <a:pos x="T1" y="T3"/>
                              </a:cxn>
                              <a:cxn ang="0">
                                <a:pos x="T5" y="T7"/>
                              </a:cxn>
                              <a:cxn ang="0">
                                <a:pos x="T9" y="T11"/>
                              </a:cxn>
                              <a:cxn ang="0">
                                <a:pos x="T13" y="T15"/>
                              </a:cxn>
                            </a:cxnLst>
                            <a:rect l="0" t="0" r="r" b="b"/>
                            <a:pathLst>
                              <a:path w="64" h="64">
                                <a:moveTo>
                                  <a:pt x="63" y="64"/>
                                </a:moveTo>
                                <a:lnTo>
                                  <a:pt x="63" y="0"/>
                                </a:lnTo>
                                <a:lnTo>
                                  <a:pt x="0" y="0"/>
                                </a:lnTo>
                                <a:lnTo>
                                  <a:pt x="0" y="64"/>
                                </a:lnTo>
                              </a:path>
                            </a:pathLst>
                          </a:custGeom>
                          <a:noFill/>
                          <a:ln w="5382">
                            <a:solidFill>
                              <a:srgbClr val="609C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6" name="Line 1859"/>
                        <wps:cNvCnPr>
                          <a:cxnSpLocks noChangeShapeType="1"/>
                        </wps:cNvCnPr>
                        <wps:spPr bwMode="auto">
                          <a:xfrm>
                            <a:off x="4202" y="-224"/>
                            <a:ext cx="63"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97" name="Line 1858"/>
                        <wps:cNvCnPr>
                          <a:cxnSpLocks noChangeShapeType="1"/>
                        </wps:cNvCnPr>
                        <wps:spPr bwMode="auto">
                          <a:xfrm>
                            <a:off x="4202" y="-288"/>
                            <a:ext cx="63" cy="64"/>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98" name="Line 1857"/>
                        <wps:cNvCnPr>
                          <a:cxnSpLocks noChangeShapeType="1"/>
                        </wps:cNvCnPr>
                        <wps:spPr bwMode="auto">
                          <a:xfrm>
                            <a:off x="4264" y="-220"/>
                            <a:ext cx="0" cy="0"/>
                          </a:xfrm>
                          <a:prstGeom prst="line">
                            <a:avLst/>
                          </a:prstGeom>
                          <a:noFill/>
                          <a:ln w="5382">
                            <a:solidFill>
                              <a:srgbClr val="609CFF"/>
                            </a:solidFill>
                            <a:round/>
                            <a:headEnd/>
                            <a:tailEnd/>
                          </a:ln>
                          <a:extLst>
                            <a:ext uri="{909E8E84-426E-40DD-AFC4-6F175D3DCCD1}">
                              <a14:hiddenFill xmlns:a14="http://schemas.microsoft.com/office/drawing/2010/main">
                                <a:noFill/>
                              </a14:hiddenFill>
                            </a:ext>
                          </a:extLst>
                        </wps:spPr>
                        <wps:bodyPr/>
                      </wps:wsp>
                      <wps:wsp>
                        <wps:cNvPr id="1999" name="Line 1856"/>
                        <wps:cNvCnPr>
                          <a:cxnSpLocks noChangeShapeType="1"/>
                        </wps:cNvCnPr>
                        <wps:spPr bwMode="auto">
                          <a:xfrm>
                            <a:off x="3547" y="-134"/>
                            <a:ext cx="89"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2000" name="Line 1855"/>
                        <wps:cNvCnPr>
                          <a:cxnSpLocks noChangeShapeType="1"/>
                        </wps:cNvCnPr>
                        <wps:spPr bwMode="auto">
                          <a:xfrm>
                            <a:off x="3592" y="-90"/>
                            <a:ext cx="0" cy="0"/>
                          </a:xfrm>
                          <a:prstGeom prst="line">
                            <a:avLst/>
                          </a:prstGeom>
                          <a:noFill/>
                          <a:ln w="5382">
                            <a:solidFill>
                              <a:srgbClr val="00BEC4"/>
                            </a:solidFill>
                            <a:round/>
                            <a:headEnd/>
                            <a:tailEnd/>
                          </a:ln>
                          <a:extLst>
                            <a:ext uri="{909E8E84-426E-40DD-AFC4-6F175D3DCCD1}">
                              <a14:hiddenFill xmlns:a14="http://schemas.microsoft.com/office/drawing/2010/main">
                                <a:noFill/>
                              </a14:hiddenFill>
                            </a:ext>
                          </a:extLst>
                        </wps:spPr>
                        <wps:bodyPr/>
                      </wps:wsp>
                      <wps:wsp>
                        <wps:cNvPr id="2001" name="Text Box 1854"/>
                        <wps:cNvSpPr txBox="1">
                          <a:spLocks noChangeArrowheads="1"/>
                        </wps:cNvSpPr>
                        <wps:spPr bwMode="auto">
                          <a:xfrm>
                            <a:off x="3039" y="-293"/>
                            <a:ext cx="1722"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B987D" w14:textId="77777777" w:rsidR="003162A5" w:rsidRDefault="003162A5">
                              <w:pPr>
                                <w:tabs>
                                  <w:tab w:val="left" w:pos="612"/>
                                  <w:tab w:val="left" w:pos="1249"/>
                                </w:tabs>
                                <w:spacing w:before="1" w:line="256" w:lineRule="auto"/>
                                <w:ind w:right="18"/>
                                <w:rPr>
                                  <w:rFonts w:ascii="Arial"/>
                                  <w:b/>
                                  <w:sz w:val="8"/>
                                </w:rPr>
                              </w:pPr>
                              <w:r>
                                <w:rPr>
                                  <w:rFonts w:ascii="Arial"/>
                                  <w:b/>
                                  <w:w w:val="105"/>
                                  <w:sz w:val="8"/>
                                </w:rPr>
                                <w:t>CTL1</w:t>
                              </w:r>
                              <w:r>
                                <w:rPr>
                                  <w:rFonts w:ascii="Arial"/>
                                  <w:b/>
                                  <w:spacing w:val="1"/>
                                  <w:w w:val="105"/>
                                  <w:sz w:val="8"/>
                                </w:rPr>
                                <w:t xml:space="preserve"> </w:t>
                              </w:r>
                              <w:r>
                                <w:rPr>
                                  <w:rFonts w:ascii="Arial"/>
                                  <w:b/>
                                  <w:w w:val="105"/>
                                  <w:sz w:val="8"/>
                                </w:rPr>
                                <w:t>CD4</w:t>
                              </w:r>
                              <w:r>
                                <w:rPr>
                                  <w:rFonts w:ascii="Arial"/>
                                  <w:b/>
                                  <w:w w:val="105"/>
                                  <w:sz w:val="8"/>
                                </w:rPr>
                                <w:tab/>
                                <w:t>CTL3</w:t>
                              </w:r>
                              <w:r>
                                <w:rPr>
                                  <w:rFonts w:ascii="Arial"/>
                                  <w:b/>
                                  <w:spacing w:val="1"/>
                                  <w:w w:val="105"/>
                                  <w:sz w:val="8"/>
                                </w:rPr>
                                <w:t xml:space="preserve"> </w:t>
                              </w:r>
                              <w:r>
                                <w:rPr>
                                  <w:rFonts w:ascii="Arial"/>
                                  <w:b/>
                                  <w:w w:val="105"/>
                                  <w:sz w:val="8"/>
                                </w:rPr>
                                <w:t>CD4</w:t>
                              </w:r>
                              <w:r>
                                <w:rPr>
                                  <w:rFonts w:ascii="Arial"/>
                                  <w:b/>
                                  <w:w w:val="105"/>
                                  <w:sz w:val="8"/>
                                </w:rPr>
                                <w:tab/>
                                <w:t>CTL2 CD14 CTL2</w:t>
                              </w:r>
                              <w:r>
                                <w:rPr>
                                  <w:rFonts w:ascii="Arial"/>
                                  <w:b/>
                                  <w:spacing w:val="1"/>
                                  <w:w w:val="105"/>
                                  <w:sz w:val="8"/>
                                </w:rPr>
                                <w:t xml:space="preserve"> </w:t>
                              </w:r>
                              <w:r>
                                <w:rPr>
                                  <w:rFonts w:ascii="Arial"/>
                                  <w:b/>
                                  <w:w w:val="105"/>
                                  <w:sz w:val="8"/>
                                </w:rPr>
                                <w:t>CD4</w:t>
                              </w:r>
                              <w:r>
                                <w:rPr>
                                  <w:rFonts w:ascii="Arial"/>
                                  <w:b/>
                                  <w:w w:val="105"/>
                                  <w:sz w:val="8"/>
                                </w:rPr>
                                <w:tab/>
                                <w:t>CTL1 CD14 CTL3</w:t>
                              </w:r>
                              <w:r>
                                <w:rPr>
                                  <w:rFonts w:ascii="Arial"/>
                                  <w:b/>
                                  <w:spacing w:val="5"/>
                                  <w:w w:val="105"/>
                                  <w:sz w:val="8"/>
                                </w:rPr>
                                <w:t xml:space="preserve"> </w:t>
                              </w:r>
                              <w:r>
                                <w:rPr>
                                  <w:rFonts w:ascii="Arial"/>
                                  <w:b/>
                                  <w:w w:val="105"/>
                                  <w:sz w:val="8"/>
                                </w:rPr>
                                <w:t>CD14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45462" id="Group 1853" o:spid="_x0000_s1035" style="position:absolute;left:0;text-align:left;margin-left:145.15pt;margin-top:-14.65pt;width:163.25pt;height:116.05pt;z-index:-251602944;mso-position-horizontal-relative:page" coordorigin="2903,-293" coordsize="3265,2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">
                <v:shape id="Freeform 1949" o:spid="_x0000_s1036" style="position:absolute;left:3523;top:1520;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" path="m31,l19,3,9,9,2,19,,32,2,44,9,54r10,7l31,63,44,61,54,54,60,44,63,32,60,19,54,9,44,3,31,xe" fillcolor="#f8766c" stroked="f">
                  <v:path arrowok="t" o:connecttype="custom" o:connectlocs="31,1520;19,1523;9,1529;2,1539;0,1552;2,1564;9,1574;19,1581;31,1583;44,1581;54,1574;60,1564;63,1552;60,1539;54,1529;44,1523;31,1520" o:connectangles="0,0,0,0,0,0,0,0,0,0,0,0,0,0,0,0,0"/>
                </v:shape>
                <v:shape id="Freeform 1948" o:spid="_x0000_s1037" style="position:absolute;left:3512;top:1458;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" path="m42,l,74r85,l42,xe" fillcolor="#b79f00" stroked="f">
                  <v:path arrowok="t" o:connecttype="custom" o:connectlocs="42,1459;0,1533;85,1533;42,1459" o:connectangles="0,0,0,0"/>
                </v:shape>
                <v:shape id="Freeform 1947" o:spid="_x0000_s1038" style="position:absolute;left:4016;top:1597;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" path="m32,l19,2,9,9,3,19,,31,3,43,9,53r10,7l32,63,44,60,54,53,61,43,63,31,61,19,54,9,44,2,32,xe" fillcolor="#f8766c" stroked="f">
                  <v:path arrowok="t" o:connecttype="custom" o:connectlocs="32,1598;19,1600;9,1607;3,1617;0,1629;3,1641;9,1651;19,1658;32,1661;44,1658;54,1651;61,1641;63,1629;61,1617;54,1607;44,1600;32,1598" o:connectangles="0,0,0,0,0,0,0,0,0,0,0,0,0,0,0,0,0"/>
                </v:shape>
                <v:shape id="Freeform 1946" o:spid="_x0000_s1039" style="position:absolute;left:4005;top:1584;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" path="m43,l,74r85,l43,xe" fillcolor="#b79f00" stroked="f">
                  <v:path arrowok="t" o:connecttype="custom" o:connectlocs="43,1585;0,1659;85,1659;43,1585" o:connectangles="0,0,0,0"/>
                </v:shape>
                <v:rect id="Rectangle 1945" o:spid="_x0000_s1040" style="position:absolute;left:4016;top:1568;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" fillcolor="#00b938" stroked="f"/>
                <v:shape id="Freeform 1944" o:spid="_x0000_s1041" style="position:absolute;left:4508;top:1831;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" path="m31,l19,2,9,9,2,19,,31,2,44,9,54r10,7l31,63,44,61,54,54,60,44,63,31,60,19,54,9,44,2,31,xe" fillcolor="#f8766c" stroked="f">
                  <v:path arrowok="t" o:connecttype="custom" o:connectlocs="31,1832;19,1834;9,1841;2,1851;0,1863;2,1876;9,1886;19,1893;31,1895;44,1893;54,1886;60,1876;63,1863;60,1851;54,1841;44,1834;31,1832" o:connectangles="0,0,0,0,0,0,0,0,0,0,0,0,0,0,0,0,0"/>
                </v:shape>
                <v:shape id="Freeform 1943" o:spid="_x0000_s1042" style="position:absolute;left:4497;top:1818;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" path="m42,l,73r85,l42,xe" fillcolor="#b79f00" stroked="f">
                  <v:path arrowok="t" o:connecttype="custom" o:connectlocs="42,1819;0,1892;85,1892;42,1819" o:connectangles="0,0,0,0"/>
                </v:shape>
                <v:rect id="Rectangle 1942" o:spid="_x0000_s1043" style="position:absolute;left:4508;top:1690;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" fillcolor="#00b938" stroked="f"/>
                <v:line id="Line 1941" o:spid="_x0000_s1044" style="position:absolute;visibility:visible;mso-wrap-style:square" from="4496,1611" to="4585,1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" strokecolor="#00bec4" strokeweight=".1495mm"/>
                <v:line id="Line 1940" o:spid="_x0000_s1045" style="position:absolute;visibility:visible;mso-wrap-style:square" from="4540,1656" to="4540,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" strokecolor="#00bec4" strokeweight=".1495mm"/>
                <v:rect id="Rectangle 1939" o:spid="_x0000_s1046" style="position:absolute;left:4508;top:1574;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" filled="f" strokecolor="#609cff" strokeweight=".1495mm"/>
                <v:line id="Line 1938" o:spid="_x0000_s1047" style="position:absolute;visibility:visible;mso-wrap-style:square" from="4509,1638" to="4572,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" strokecolor="#609cff" strokeweight=".1495mm"/>
                <v:line id="Line 1937" o:spid="_x0000_s1048" style="position:absolute;visibility:visible;mso-wrap-style:square" from="4509,1575" to="4572,1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" strokecolor="#609cff" strokeweight=".1495mm"/>
                <v:line id="Line 1936" o:spid="_x0000_s1049" style="position:absolute;visibility:visible;mso-wrap-style:square" from="4509,1617" to="4572,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" strokecolor="#f563e2" strokeweight=".1495mm"/>
                <v:line id="Line 1935" o:spid="_x0000_s1050" style="position:absolute;visibility:visible;mso-wrap-style:square" from="4509,1554" to="4572,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" strokecolor="#f563e2" strokeweight=".1495mm"/>
                <v:line id="Line 1934" o:spid="_x0000_s1051" style="position:absolute;visibility:visible;mso-wrap-style:square" from="4496,1586" to="4585,1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" strokecolor="#f563e2" strokeweight=".1495mm"/>
                <v:line id="Line 1933" o:spid="_x0000_s1052" style="position:absolute;visibility:visible;mso-wrap-style:square" from="4540,1630" to="4540,1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" strokecolor="#f563e2" strokeweight=".1495mm"/>
                <v:shape id="Freeform 1932" o:spid="_x0000_s1053" style="position:absolute;left:5001;top:1648;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" path="m32,l19,2,9,9,3,19,,31,3,44,9,54r10,6l32,63,44,60,54,54,61,44,63,31,61,19,54,9,44,2,32,xe" fillcolor="#f8766c" stroked="f">
                  <v:path arrowok="t" o:connecttype="custom" o:connectlocs="32,1649;19,1651;9,1658;3,1668;0,1680;3,1693;9,1703;19,1709;32,1712;44,1709;54,1703;61,1693;63,1680;61,1668;54,1658;44,1651;32,1649" o:connectangles="0,0,0,0,0,0,0,0,0,0,0,0,0,0,0,0,0"/>
                </v:shape>
                <v:shape id="Freeform 1931" o:spid="_x0000_s1054" style="position:absolute;left:4990;top:1633;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" path="m43,l,74r85,l43,xe" fillcolor="#b79f00" stroked="f">
                  <v:path arrowok="t" o:connecttype="custom" o:connectlocs="43,1633;0,1707;85,1707;43,1633" o:connectangles="0,0,0,0"/>
                </v:shape>
                <v:rect id="Rectangle 1930" o:spid="_x0000_s1055" style="position:absolute;left:5001;top:1767;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" fillcolor="#00b938" stroked="f"/>
                <v:line id="Line 1929" o:spid="_x0000_s1056" style="position:absolute;visibility:visible;mso-wrap-style:square" from="4988,1760" to="5077,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" strokecolor="#00bec4" strokeweight=".1495mm"/>
                <v:line id="Line 1928" o:spid="_x0000_s1057" style="position:absolute;visibility:visible;mso-wrap-style:square" from="5033,1805" to="5033,1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" strokecolor="#00bec4" strokeweight=".1495mm"/>
                <v:rect id="Rectangle 1927" o:spid="_x0000_s1058" style="position:absolute;left:5001;top:1702;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" filled="f" strokecolor="#609cff" strokeweight=".1495mm"/>
                <v:line id="Line 1926" o:spid="_x0000_s1059" style="position:absolute;visibility:visible;mso-wrap-style:square" from="5001,1766" to="5064,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" strokecolor="#609cff" strokeweight=".1495mm"/>
                <v:line id="Line 1925" o:spid="_x0000_s1060" style="position:absolute;visibility:visible;mso-wrap-style:square" from="5001,1702" to="5064,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" strokecolor="#609cff" strokeweight=".1495mm"/>
                <v:line id="Line 1924" o:spid="_x0000_s1061" style="position:absolute;visibility:visible;mso-wrap-style:square" from="5001,1742" to="5064,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" strokecolor="#f563e2" strokeweight=".1495mm"/>
                <v:line id="Line 1923" o:spid="_x0000_s1062" style="position:absolute;visibility:visible;mso-wrap-style:square" from="5001,1679" to="5064,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" strokecolor="#f563e2" strokeweight=".1495mm"/>
                <v:line id="Line 1922" o:spid="_x0000_s1063" style="position:absolute;visibility:visible;mso-wrap-style:square" from="4988,1711" to="5077,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" strokecolor="#f563e2" strokeweight=".1495mm"/>
                <v:line id="Line 1921" o:spid="_x0000_s1064" style="position:absolute;visibility:visible;mso-wrap-style:square" from="5033,1755" to="5033,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" strokecolor="#f563e2" strokeweight=".1495mm"/>
                <v:shape id="Freeform 1920" o:spid="_x0000_s1065" style="position:absolute;left:5493;top:1781;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" path="m31,l19,2,9,9,2,19,,31,2,44,9,54r10,6l31,63,43,60,54,54,60,44,63,31,60,19,54,9,43,2,31,xe" fillcolor="#f8766c" stroked="f">
                  <v:path arrowok="t" o:connecttype="custom" o:connectlocs="31,1782;19,1784;9,1791;2,1801;0,1813;2,1826;9,1836;19,1842;31,1845;43,1842;54,1836;60,1826;63,1813;60,1801;54,1791;43,1784;31,1782" o:connectangles="0,0,0,0,0,0,0,0,0,0,0,0,0,0,0,0,0"/>
                </v:shape>
                <v:shape id="Freeform 1919" o:spid="_x0000_s1066" style="position:absolute;left:5482;top:1765;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" path="m42,l,74r85,l42,xe" fillcolor="#b79f00" stroked="f">
                  <v:path arrowok="t" o:connecttype="custom" o:connectlocs="42,1765;0,1839;85,1839;42,1765" o:connectangles="0,0,0,0"/>
                </v:shape>
                <v:rect id="Rectangle 1918" o:spid="_x0000_s1067" style="position:absolute;left:5493;top:1764;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" fillcolor="#00b938" stroked="f"/>
                <v:rect id="Rectangle 1917" o:spid="_x0000_s1068" style="position:absolute;left:5493;top:1737;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" filled="f" strokecolor="#609cff" strokeweight=".1495mm"/>
                <v:line id="Line 1916" o:spid="_x0000_s1069" style="position:absolute;visibility:visible;mso-wrap-style:square" from="5494,1801" to="5557,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" strokecolor="#609cff" strokeweight=".1495mm"/>
                <v:line id="Line 1915" o:spid="_x0000_s1070" style="position:absolute;visibility:visible;mso-wrap-style:square" from="5494,1738" to="5557,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" strokecolor="#609cff" strokeweight=".1495mm"/>
                <v:line id="Line 1914" o:spid="_x0000_s1071" style="position:absolute;visibility:visible;mso-wrap-style:square" from="5494,1782" to="5557,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" strokecolor="#f563e2" strokeweight=".1495mm"/>
                <v:line id="Line 1913" o:spid="_x0000_s1072" style="position:absolute;visibility:visible;mso-wrap-style:square" from="5494,1719" to="5557,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" strokecolor="#f563e2" strokeweight=".1495mm"/>
                <v:line id="Line 1912" o:spid="_x0000_s1073" style="position:absolute;visibility:visible;mso-wrap-style:square" from="5480,1751" to="5570,1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" strokecolor="#f563e2" strokeweight=".1495mm"/>
                <v:line id="Line 1911" o:spid="_x0000_s1074" style="position:absolute;visibility:visible;mso-wrap-style:square" from="5525,1795" to="5525,1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" strokecolor="#f563e2" strokeweight=".1495mm"/>
                <v:shape id="Freeform 1910" o:spid="_x0000_s1075" style="position:absolute;left:5986;top:1840;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" path="m32,l19,2,9,9,3,19,,31,3,43,9,54r10,6l32,63,44,60,54,54,61,43,63,31,61,19,54,9,44,2,32,xe" fillcolor="#f8766c" stroked="f">
                  <v:path arrowok="t" o:connecttype="custom" o:connectlocs="32,1841;19,1843;9,1850;3,1860;0,1872;3,1884;9,1895;19,1901;32,1904;44,1901;54,1895;61,1884;63,1872;61,1860;54,1850;44,1843;32,1841" o:connectangles="0,0,0,0,0,0,0,0,0,0,0,0,0,0,0,0,0"/>
                </v:shape>
                <v:shape id="Freeform 1909" o:spid="_x0000_s1076" style="position:absolute;left:5975;top:1809;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" path="m43,l,74r85,l43,xe" fillcolor="#b79f00" stroked="f">
                  <v:path arrowok="t" o:connecttype="custom" o:connectlocs="43,1809;0,1883;85,1883;43,1809" o:connectangles="0,0,0,0"/>
                </v:shape>
                <v:rect id="Rectangle 1908" o:spid="_x0000_s1077" style="position:absolute;left:5986;top:1795;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" fillcolor="#00b938" stroked="f"/>
                <v:rect id="Rectangle 1907" o:spid="_x0000_s1078" style="position:absolute;left:5986;top:1791;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" filled="f" strokecolor="#609cff" strokeweight=".1495mm"/>
                <v:line id="Line 1906" o:spid="_x0000_s1079" style="position:absolute;visibility:visible;mso-wrap-style:square" from="5986,1855" to="6049,1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" strokecolor="#609cff" strokeweight=".1495mm"/>
                <v:line id="Line 1905" o:spid="_x0000_s1080" style="position:absolute;visibility:visible;mso-wrap-style:square" from="5986,1791" to="6049,1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" strokecolor="#609cff" strokeweight=".1495mm"/>
                <v:line id="Line 1904" o:spid="_x0000_s1081" style="position:absolute;visibility:visible;mso-wrap-style:square" from="5986,1848" to="6049,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" strokecolor="#f563e2" strokeweight=".1495mm"/>
                <v:line id="Line 1903" o:spid="_x0000_s1082" style="position:absolute;visibility:visible;mso-wrap-style:square" from="5986,1785" to="6049,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" strokecolor="#f563e2" strokeweight=".1495mm"/>
                <v:line id="Line 1902" o:spid="_x0000_s1083" style="position:absolute;visibility:visible;mso-wrap-style:square" from="5973,1816" to="6062,1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" strokecolor="#f563e2" strokeweight=".1495mm"/>
                <v:line id="Line 1901" o:spid="_x0000_s1084" style="position:absolute;visibility:visible;mso-wrap-style:square" from="6018,1861" to="6018,1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" strokecolor="#f563e2" strokeweight=".1495mm"/>
                <v:rect id="Rectangle 1900" o:spid="_x0000_s1085" style="position:absolute;left:3523;top:1324;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" fillcolor="#00b938" stroked="f"/>
                <v:line id="Line 1899" o:spid="_x0000_s1086" style="position:absolute;visibility:visible;mso-wrap-style:square" from="3511,618" to="3600,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" strokecolor="#00bec4" strokeweight=".1495mm"/>
                <v:line id="Line 1898" o:spid="_x0000_s1087" style="position:absolute;visibility:visible;mso-wrap-style:square" from="3555,663" to="3555,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" strokecolor="#00bec4" strokeweight=".1495mm"/>
                <v:rect id="Rectangle 1897" o:spid="_x0000_s1088" style="position:absolute;left:3523;top:391;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" filled="f" strokecolor="#609cff" strokeweight=".1495mm"/>
                <v:line id="Line 1896" o:spid="_x0000_s1089" style="position:absolute;visibility:visible;mso-wrap-style:square" from="3524,455" to="3587,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" strokecolor="#609cff" strokeweight=".1495mm"/>
                <v:line id="Line 1895" o:spid="_x0000_s1090" style="position:absolute;visibility:visible;mso-wrap-style:square" from="3524,391" to="3587,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" strokecolor="#609cff" strokeweight=".1495mm"/>
                <v:line id="Line 1894" o:spid="_x0000_s1091" style="position:absolute;visibility:visible;mso-wrap-style:square" from="3524,521" to="3587,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" strokecolor="#f563e2" strokeweight=".1495mm"/>
                <v:line id="Line 1893" o:spid="_x0000_s1092" style="position:absolute;visibility:visible;mso-wrap-style:square" from="3524,458" to="3587,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" strokecolor="#f563e2" strokeweight=".1495mm"/>
                <v:line id="Line 1892" o:spid="_x0000_s1093" style="position:absolute;visibility:visible;mso-wrap-style:square" from="3511,489" to="3600,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" strokecolor="#f563e2" strokeweight=".1495mm"/>
                <v:line id="Line 1891" o:spid="_x0000_s1094" style="position:absolute;visibility:visible;mso-wrap-style:square" from="3555,534" to="3555,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" strokecolor="#f563e2" strokeweight=".1495mm"/>
                <v:line id="Line 1890" o:spid="_x0000_s1095" style="position:absolute;visibility:visible;mso-wrap-style:square" from="4003,1426" to="4092,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" strokecolor="#00bec4" strokeweight=".1495mm"/>
                <v:line id="Line 1889" o:spid="_x0000_s1096" style="position:absolute;visibility:visible;mso-wrap-style:square" from="4048,1471" to="4048,1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" strokecolor="#00bec4" strokeweight=".1495mm"/>
                <v:rect id="Rectangle 1888" o:spid="_x0000_s1097" style="position:absolute;left:4016;top:1336;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" filled="f" strokecolor="#609cff" strokeweight=".1495mm"/>
                <v:line id="Line 1887" o:spid="_x0000_s1098" style="position:absolute;visibility:visible;mso-wrap-style:square" from="4016,1400" to="4079,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" strokecolor="#609cff" strokeweight=".1495mm"/>
                <v:line id="Line 1886" o:spid="_x0000_s1099" style="position:absolute;visibility:visible;mso-wrap-style:square" from="4016,1337" to="4079,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" strokecolor="#609cff" strokeweight=".1495mm"/>
                <v:line id="Line 1885" o:spid="_x0000_s1100" style="position:absolute;visibility:visible;mso-wrap-style:square" from="4016,1394" to="4079,1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" strokecolor="#f563e2" strokeweight=".1495mm"/>
                <v:line id="Line 1884" o:spid="_x0000_s1101" style="position:absolute;visibility:visible;mso-wrap-style:square" from="4016,1331" to="4079,1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" strokecolor="#f563e2" strokeweight=".1495mm"/>
                <v:line id="Line 1883" o:spid="_x0000_s1102" style="position:absolute;visibility:visible;mso-wrap-style:square" from="4003,1363" to="4092,1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" strokecolor="#f563e2" strokeweight=".1495mm"/>
                <v:line id="Line 1882" o:spid="_x0000_s1103" style="position:absolute;visibility:visible;mso-wrap-style:square" from="4048,1407" to="4048,1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" strokecolor="#f563e2" strokeweight=".1495mm"/>
                <v:rect id="Rectangle 1881" o:spid="_x0000_s1104" style="position:absolute;left:2915;top:-62;width:3251;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" filled="f" strokecolor="#333" strokeweight=".07997mm"/>
                <v:line id="Line 1880" o:spid="_x0000_s1105" style="position:absolute;visibility:visible;mso-wrap-style:square" from="2903,1921" to="2915,1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" strokecolor="#333" strokeweight=".07997mm"/>
                <v:line id="Line 1879" o:spid="_x0000_s1106" style="position:absolute;visibility:visible;mso-wrap-style:square" from="2903,1543" to="2915,1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" strokecolor="#333" strokeweight=".07997mm"/>
                <v:line id="Line 1878" o:spid="_x0000_s1107" style="position:absolute;visibility:visible;mso-wrap-style:square" from="2903,1166" to="291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" strokecolor="#333" strokeweight=".07997mm"/>
                <v:line id="Line 1877" o:spid="_x0000_s1108" style="position:absolute;visibility:visible;mso-wrap-style:square" from="2903,788" to="2915,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" strokecolor="#333" strokeweight=".07997mm"/>
                <v:line id="Line 1876" o:spid="_x0000_s1109" style="position:absolute;visibility:visible;mso-wrap-style:square" from="2903,410" to="2915,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" strokecolor="#333" strokeweight=".07997mm"/>
                <v:line id="Line 1875" o:spid="_x0000_s1110" style="position:absolute;visibility:visible;mso-wrap-style:square" from="2903,33" to="29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" strokecolor="#333" strokeweight=".07997mm"/>
                <v:line id="Line 1874" o:spid="_x0000_s1111" style="position:absolute;visibility:visible;mso-wrap-style:square" from="3063,2027" to="306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" strokecolor="#333" strokeweight=".07997mm"/>
                <v:line id="Line 1873" o:spid="_x0000_s1112" style="position:absolute;visibility:visible;mso-wrap-style:square" from="3555,2027" to="3555,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" strokecolor="#333" strokeweight=".07997mm"/>
                <v:line id="Line 1872" o:spid="_x0000_s1113" style="position:absolute;visibility:visible;mso-wrap-style:square" from="4048,2027" to="4048,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" strokecolor="#333" strokeweight=".07997mm"/>
                <v:line id="Line 1871" o:spid="_x0000_s1114" style="position:absolute;visibility:visible;mso-wrap-style:square" from="4540,2027" to="4540,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" strokecolor="#333" strokeweight=".07997mm"/>
                <v:line id="Line 1870" o:spid="_x0000_s1115" style="position:absolute;visibility:visible;mso-wrap-style:square" from="5033,2027" to="503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" strokecolor="#333" strokeweight=".07997mm"/>
                <v:line id="Line 1869" o:spid="_x0000_s1116" style="position:absolute;visibility:visible;mso-wrap-style:square" from="5525,2027" to="5525,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" strokecolor="#333" strokeweight=".07997mm"/>
                <v:line id="Line 1868" o:spid="_x0000_s1117" style="position:absolute;visibility:visible;mso-wrap-style:square" from="6018,2027" to="6018,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" strokecolor="#333" strokeweight=".07997mm"/>
                <v:shape id="Freeform 1867" o:spid="_x0000_s1118" style="position:absolute;left:2962;top:-276;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" path="m32,l20,2,10,9,3,19,,31,3,44r7,10l20,61r12,2l44,61,54,54,61,44,64,31,61,19,54,9,44,2,32,xe" fillcolor="#f8766c" stroked="f">
                  <v:path arrowok="t" o:connecttype="custom" o:connectlocs="32,-275;20,-273;10,-266;3,-256;0,-244;3,-231;10,-221;20,-214;32,-212;44,-214;54,-221;61,-231;64,-244;61,-256;54,-266;44,-273;32,-275" o:connectangles="0,0,0,0,0,0,0,0,0,0,0,0,0,0,0,0,0"/>
                </v:shape>
                <v:shape id="Freeform 1866" o:spid="_x0000_s1119" style="position:absolute;left:2951;top:-186;width:86;height:74;visibility:visible;mso-wrap-style:square;v-text-anchor:top" coordsize="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" path="m43,l,74r86,l43,xe" fillcolor="#b79f00" stroked="f">
                  <v:path arrowok="t" o:connecttype="custom" o:connectlocs="43,-186;0,-112;86,-112;43,-186" o:connectangles="0,0,0,0"/>
                </v:shape>
                <v:rect id="Rectangle 1865" o:spid="_x0000_s1120" style="position:absolute;left:3562;top:-276;width:64;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" fillcolor="#00b938" stroked="f"/>
                <v:line id="Line 1864" o:spid="_x0000_s1121" style="position:absolute;visibility:visible;mso-wrap-style:square" from="4202,-117" to="426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" strokecolor="#f563e2" strokeweight=".1495mm"/>
                <v:line id="Line 1863" o:spid="_x0000_s1122" style="position:absolute;visibility:visible;mso-wrap-style:square" from="4202,-181" to="4265,-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" strokecolor="#f563e2" strokeweight=".1495mm"/>
                <v:line id="Line 1862" o:spid="_x0000_s1123" style="position:absolute;visibility:visible;mso-wrap-style:square" from="4189,-149" to="4278,-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" strokecolor="#f563e2" strokeweight=".1495mm"/>
                <v:line id="Line 1861" o:spid="_x0000_s1124" style="position:absolute;visibility:visible;mso-wrap-style:square" from="4233,-104" to="4233,-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" strokecolor="#f563e2" strokeweight=".1495mm"/>
                <v:shape id="Freeform 1860" o:spid="_x0000_s1125" style="position:absolute;left:4201;top:-288;width:64;height:64;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" path="m63,64l63,,,,,64e" filled="f" strokecolor="#609cff" strokeweight=".1495mm">
                  <v:path arrowok="t" o:connecttype="custom" o:connectlocs="63,-224;63,-288;0,-288;0,-224" o:connectangles="0,0,0,0"/>
                </v:shape>
                <v:line id="Line 1859" o:spid="_x0000_s1126" style="position:absolute;visibility:visible;mso-wrap-style:square" from="4202,-224" to="426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" strokecolor="#609cff" strokeweight=".1495mm"/>
                <v:line id="Line 1858" o:spid="_x0000_s1127" style="position:absolute;visibility:visible;mso-wrap-style:square" from="4202,-288" to="426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" strokecolor="#609cff" strokeweight=".1495mm"/>
                <v:line id="Line 1857" o:spid="_x0000_s1128" style="position:absolute;visibility:visible;mso-wrap-style:square" from="4264,-220" to="4264,-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" strokecolor="#609cff" strokeweight=".1495mm"/>
                <v:line id="Line 1856" o:spid="_x0000_s1129" style="position:absolute;visibility:visible;mso-wrap-style:square" from="3547,-134" to="3636,-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" strokecolor="#00bec4" strokeweight=".1495mm"/>
                <v:line id="Line 1855" o:spid="_x0000_s1130" style="position:absolute;visibility:visible;mso-wrap-style:square" from="3592,-90" to="35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" strokecolor="#00bec4" strokeweight=".1495mm"/>
                <v:shape id="Text Box 1854" o:spid="_x0000_s1131" type="#_x0000_t202" style="position:absolute;left:3039;top:-293;width:1722;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" filled="f" stroked="f">
                  <v:textbox inset="0,0,0,0">
                    <w:txbxContent>
                      <w:p w14:paraId="386B987D" w14:textId="77777777" w:rsidR="003162A5" w:rsidRDefault="003162A5">
                        <w:pPr>
                          <w:tabs>
                            <w:tab w:val="left" w:pos="612"/>
                            <w:tab w:val="left" w:pos="1249"/>
                          </w:tabs>
                          <w:spacing w:before="1" w:line="256" w:lineRule="auto"/>
                          <w:ind w:right="18"/>
                          <w:rPr>
                            <w:rFonts w:ascii="Arial"/>
                            <w:b/>
                            <w:sz w:val="8"/>
                          </w:rPr>
                        </w:pPr>
                        <w:r>
                          <w:rPr>
                            <w:rFonts w:ascii="Arial"/>
                            <w:b/>
                            <w:w w:val="105"/>
                            <w:sz w:val="8"/>
                          </w:rPr>
                          <w:t>CTL1</w:t>
                        </w:r>
                        <w:r>
                          <w:rPr>
                            <w:rFonts w:ascii="Arial"/>
                            <w:b/>
                            <w:spacing w:val="1"/>
                            <w:w w:val="105"/>
                            <w:sz w:val="8"/>
                          </w:rPr>
                          <w:t xml:space="preserve"> </w:t>
                        </w:r>
                        <w:r>
                          <w:rPr>
                            <w:rFonts w:ascii="Arial"/>
                            <w:b/>
                            <w:w w:val="105"/>
                            <w:sz w:val="8"/>
                          </w:rPr>
                          <w:t>CD4</w:t>
                        </w:r>
                        <w:r>
                          <w:rPr>
                            <w:rFonts w:ascii="Arial"/>
                            <w:b/>
                            <w:w w:val="105"/>
                            <w:sz w:val="8"/>
                          </w:rPr>
                          <w:tab/>
                          <w:t>CTL3</w:t>
                        </w:r>
                        <w:r>
                          <w:rPr>
                            <w:rFonts w:ascii="Arial"/>
                            <w:b/>
                            <w:spacing w:val="1"/>
                            <w:w w:val="105"/>
                            <w:sz w:val="8"/>
                          </w:rPr>
                          <w:t xml:space="preserve"> </w:t>
                        </w:r>
                        <w:r>
                          <w:rPr>
                            <w:rFonts w:ascii="Arial"/>
                            <w:b/>
                            <w:w w:val="105"/>
                            <w:sz w:val="8"/>
                          </w:rPr>
                          <w:t>CD4</w:t>
                        </w:r>
                        <w:r>
                          <w:rPr>
                            <w:rFonts w:ascii="Arial"/>
                            <w:b/>
                            <w:w w:val="105"/>
                            <w:sz w:val="8"/>
                          </w:rPr>
                          <w:tab/>
                          <w:t>CTL2 CD14 CTL2</w:t>
                        </w:r>
                        <w:r>
                          <w:rPr>
                            <w:rFonts w:ascii="Arial"/>
                            <w:b/>
                            <w:spacing w:val="1"/>
                            <w:w w:val="105"/>
                            <w:sz w:val="8"/>
                          </w:rPr>
                          <w:t xml:space="preserve"> </w:t>
                        </w:r>
                        <w:r>
                          <w:rPr>
                            <w:rFonts w:ascii="Arial"/>
                            <w:b/>
                            <w:w w:val="105"/>
                            <w:sz w:val="8"/>
                          </w:rPr>
                          <w:t>CD4</w:t>
                        </w:r>
                        <w:r>
                          <w:rPr>
                            <w:rFonts w:ascii="Arial"/>
                            <w:b/>
                            <w:w w:val="105"/>
                            <w:sz w:val="8"/>
                          </w:rPr>
                          <w:tab/>
                          <w:t>CTL1 CD14 CTL3</w:t>
                        </w:r>
                        <w:r>
                          <w:rPr>
                            <w:rFonts w:ascii="Arial"/>
                            <w:b/>
                            <w:spacing w:val="5"/>
                            <w:w w:val="105"/>
                            <w:sz w:val="8"/>
                          </w:rPr>
                          <w:t xml:space="preserve"> </w:t>
                        </w:r>
                        <w:r>
                          <w:rPr>
                            <w:rFonts w:ascii="Arial"/>
                            <w:b/>
                            <w:w w:val="105"/>
                            <w:sz w:val="8"/>
                          </w:rPr>
                          <w:t>CD14</w:t>
                        </w:r>
                      </w:p>
                    </w:txbxContent>
                  </v:textbox>
                </v:shape>
                <w10:wrap anchorx="page"/>
              </v:group>
            </w:pict>
          </mc:Fallback>
        </mc:AlternateContent>
      </w:r>
      <w:r>
        <w:rPr>
          <w:noProof/>
        </w:rPr>
        <mc:AlternateContent>
          <mc:Choice Requires="wpg">
            <w:drawing>
              <wp:anchor distT="0" distB="0" distL="114300" distR="114300" simplePos="0" relativeHeight="251426816" behindDoc="0" locked="0" layoutInCell="1" allowOverlap="1" wp14:anchorId="6186227E" wp14:editId="5BCEB51F">
                <wp:simplePos x="0" y="0"/>
                <wp:positionH relativeFrom="page">
                  <wp:posOffset>4204970</wp:posOffset>
                </wp:positionH>
                <wp:positionV relativeFrom="paragraph">
                  <wp:posOffset>-180975</wp:posOffset>
                </wp:positionV>
                <wp:extent cx="2188210" cy="1505585"/>
                <wp:effectExtent l="13970" t="8255" r="7620" b="10160"/>
                <wp:wrapNone/>
                <wp:docPr id="1806" name="Group 1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8210" cy="1505585"/>
                          <a:chOff x="6622" y="-285"/>
                          <a:chExt cx="3446" cy="2371"/>
                        </a:xfrm>
                      </wpg:grpSpPr>
                      <wps:wsp>
                        <wps:cNvPr id="1807" name="Freeform 1852"/>
                        <wps:cNvSpPr>
                          <a:spLocks/>
                        </wps:cNvSpPr>
                        <wps:spPr bwMode="auto">
                          <a:xfrm>
                            <a:off x="7381" y="1755"/>
                            <a:ext cx="65" cy="65"/>
                          </a:xfrm>
                          <a:custGeom>
                            <a:avLst/>
                            <a:gdLst>
                              <a:gd name="T0" fmla="+- 0 7414 7381"/>
                              <a:gd name="T1" fmla="*/ T0 w 65"/>
                              <a:gd name="T2" fmla="+- 0 1755 1755"/>
                              <a:gd name="T3" fmla="*/ 1755 h 65"/>
                              <a:gd name="T4" fmla="+- 0 7401 7381"/>
                              <a:gd name="T5" fmla="*/ T4 w 65"/>
                              <a:gd name="T6" fmla="+- 0 1758 1755"/>
                              <a:gd name="T7" fmla="*/ 1758 h 65"/>
                              <a:gd name="T8" fmla="+- 0 7391 7381"/>
                              <a:gd name="T9" fmla="*/ T8 w 65"/>
                              <a:gd name="T10" fmla="+- 0 1765 1755"/>
                              <a:gd name="T11" fmla="*/ 1765 h 65"/>
                              <a:gd name="T12" fmla="+- 0 7384 7381"/>
                              <a:gd name="T13" fmla="*/ T12 w 65"/>
                              <a:gd name="T14" fmla="+- 0 1775 1755"/>
                              <a:gd name="T15" fmla="*/ 1775 h 65"/>
                              <a:gd name="T16" fmla="+- 0 7381 7381"/>
                              <a:gd name="T17" fmla="*/ T16 w 65"/>
                              <a:gd name="T18" fmla="+- 0 1788 1755"/>
                              <a:gd name="T19" fmla="*/ 1788 h 65"/>
                              <a:gd name="T20" fmla="+- 0 7384 7381"/>
                              <a:gd name="T21" fmla="*/ T20 w 65"/>
                              <a:gd name="T22" fmla="+- 0 1800 1755"/>
                              <a:gd name="T23" fmla="*/ 1800 h 65"/>
                              <a:gd name="T24" fmla="+- 0 7391 7381"/>
                              <a:gd name="T25" fmla="*/ T24 w 65"/>
                              <a:gd name="T26" fmla="+- 0 1810 1755"/>
                              <a:gd name="T27" fmla="*/ 1810 h 65"/>
                              <a:gd name="T28" fmla="+- 0 7401 7381"/>
                              <a:gd name="T29" fmla="*/ T28 w 65"/>
                              <a:gd name="T30" fmla="+- 0 1817 1755"/>
                              <a:gd name="T31" fmla="*/ 1817 h 65"/>
                              <a:gd name="T32" fmla="+- 0 7414 7381"/>
                              <a:gd name="T33" fmla="*/ T32 w 65"/>
                              <a:gd name="T34" fmla="+- 0 1820 1755"/>
                              <a:gd name="T35" fmla="*/ 1820 h 65"/>
                              <a:gd name="T36" fmla="+- 0 7426 7381"/>
                              <a:gd name="T37" fmla="*/ T36 w 65"/>
                              <a:gd name="T38" fmla="+- 0 1817 1755"/>
                              <a:gd name="T39" fmla="*/ 1817 h 65"/>
                              <a:gd name="T40" fmla="+- 0 7437 7381"/>
                              <a:gd name="T41" fmla="*/ T40 w 65"/>
                              <a:gd name="T42" fmla="+- 0 1810 1755"/>
                              <a:gd name="T43" fmla="*/ 1810 h 65"/>
                              <a:gd name="T44" fmla="+- 0 7444 7381"/>
                              <a:gd name="T45" fmla="*/ T44 w 65"/>
                              <a:gd name="T46" fmla="+- 0 1800 1755"/>
                              <a:gd name="T47" fmla="*/ 1800 h 65"/>
                              <a:gd name="T48" fmla="+- 0 7446 7381"/>
                              <a:gd name="T49" fmla="*/ T48 w 65"/>
                              <a:gd name="T50" fmla="+- 0 1788 1755"/>
                              <a:gd name="T51" fmla="*/ 1788 h 65"/>
                              <a:gd name="T52" fmla="+- 0 7444 7381"/>
                              <a:gd name="T53" fmla="*/ T52 w 65"/>
                              <a:gd name="T54" fmla="+- 0 1775 1755"/>
                              <a:gd name="T55" fmla="*/ 1775 h 65"/>
                              <a:gd name="T56" fmla="+- 0 7437 7381"/>
                              <a:gd name="T57" fmla="*/ T56 w 65"/>
                              <a:gd name="T58" fmla="+- 0 1765 1755"/>
                              <a:gd name="T59" fmla="*/ 1765 h 65"/>
                              <a:gd name="T60" fmla="+- 0 7426 7381"/>
                              <a:gd name="T61" fmla="*/ T60 w 65"/>
                              <a:gd name="T62" fmla="+- 0 1758 1755"/>
                              <a:gd name="T63" fmla="*/ 1758 h 65"/>
                              <a:gd name="T64" fmla="+- 0 7414 7381"/>
                              <a:gd name="T65" fmla="*/ T64 w 65"/>
                              <a:gd name="T66" fmla="+- 0 1755 1755"/>
                              <a:gd name="T67" fmla="*/ 1755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3"/>
                                </a:lnTo>
                                <a:lnTo>
                                  <a:pt x="10" y="10"/>
                                </a:lnTo>
                                <a:lnTo>
                                  <a:pt x="3" y="20"/>
                                </a:lnTo>
                                <a:lnTo>
                                  <a:pt x="0" y="33"/>
                                </a:lnTo>
                                <a:lnTo>
                                  <a:pt x="3" y="45"/>
                                </a:lnTo>
                                <a:lnTo>
                                  <a:pt x="10" y="55"/>
                                </a:lnTo>
                                <a:lnTo>
                                  <a:pt x="20" y="62"/>
                                </a:lnTo>
                                <a:lnTo>
                                  <a:pt x="33" y="65"/>
                                </a:lnTo>
                                <a:lnTo>
                                  <a:pt x="45" y="62"/>
                                </a:lnTo>
                                <a:lnTo>
                                  <a:pt x="56" y="55"/>
                                </a:lnTo>
                                <a:lnTo>
                                  <a:pt x="63" y="45"/>
                                </a:lnTo>
                                <a:lnTo>
                                  <a:pt x="65" y="33"/>
                                </a:lnTo>
                                <a:lnTo>
                                  <a:pt x="63" y="20"/>
                                </a:lnTo>
                                <a:lnTo>
                                  <a:pt x="56" y="10"/>
                                </a:lnTo>
                                <a:lnTo>
                                  <a:pt x="45" y="3"/>
                                </a:lnTo>
                                <a:lnTo>
                                  <a:pt x="3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8" name="Freeform 1851"/>
                        <wps:cNvSpPr>
                          <a:spLocks/>
                        </wps:cNvSpPr>
                        <wps:spPr bwMode="auto">
                          <a:xfrm>
                            <a:off x="7370" y="1710"/>
                            <a:ext cx="88" cy="76"/>
                          </a:xfrm>
                          <a:custGeom>
                            <a:avLst/>
                            <a:gdLst>
                              <a:gd name="T0" fmla="+- 0 7414 7370"/>
                              <a:gd name="T1" fmla="*/ T0 w 88"/>
                              <a:gd name="T2" fmla="+- 0 1711 1711"/>
                              <a:gd name="T3" fmla="*/ 1711 h 76"/>
                              <a:gd name="T4" fmla="+- 0 7370 7370"/>
                              <a:gd name="T5" fmla="*/ T4 w 88"/>
                              <a:gd name="T6" fmla="+- 0 1786 1711"/>
                              <a:gd name="T7" fmla="*/ 1786 h 76"/>
                              <a:gd name="T8" fmla="+- 0 7457 7370"/>
                              <a:gd name="T9" fmla="*/ T8 w 88"/>
                              <a:gd name="T10" fmla="+- 0 1786 1711"/>
                              <a:gd name="T11" fmla="*/ 1786 h 76"/>
                              <a:gd name="T12" fmla="+- 0 7414 7370"/>
                              <a:gd name="T13" fmla="*/ T12 w 88"/>
                              <a:gd name="T14" fmla="+- 0 1711 1711"/>
                              <a:gd name="T15" fmla="*/ 1711 h 76"/>
                            </a:gdLst>
                            <a:ahLst/>
                            <a:cxnLst>
                              <a:cxn ang="0">
                                <a:pos x="T1" y="T3"/>
                              </a:cxn>
                              <a:cxn ang="0">
                                <a:pos x="T5" y="T7"/>
                              </a:cxn>
                              <a:cxn ang="0">
                                <a:pos x="T9" y="T11"/>
                              </a:cxn>
                              <a:cxn ang="0">
                                <a:pos x="T13" y="T15"/>
                              </a:cxn>
                            </a:cxnLst>
                            <a:rect l="0" t="0" r="r" b="b"/>
                            <a:pathLst>
                              <a:path w="88" h="76">
                                <a:moveTo>
                                  <a:pt x="44" y="0"/>
                                </a:moveTo>
                                <a:lnTo>
                                  <a:pt x="0" y="75"/>
                                </a:lnTo>
                                <a:lnTo>
                                  <a:pt x="87"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9" name="Rectangle 1850"/>
                        <wps:cNvSpPr>
                          <a:spLocks noChangeArrowheads="1"/>
                        </wps:cNvSpPr>
                        <wps:spPr bwMode="auto">
                          <a:xfrm>
                            <a:off x="7381" y="1620"/>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0" name="Freeform 1849"/>
                        <wps:cNvSpPr>
                          <a:spLocks/>
                        </wps:cNvSpPr>
                        <wps:spPr bwMode="auto">
                          <a:xfrm>
                            <a:off x="8004" y="1739"/>
                            <a:ext cx="65" cy="65"/>
                          </a:xfrm>
                          <a:custGeom>
                            <a:avLst/>
                            <a:gdLst>
                              <a:gd name="T0" fmla="+- 0 8037 8005"/>
                              <a:gd name="T1" fmla="*/ T0 w 65"/>
                              <a:gd name="T2" fmla="+- 0 1740 1740"/>
                              <a:gd name="T3" fmla="*/ 1740 h 65"/>
                              <a:gd name="T4" fmla="+- 0 8025 8005"/>
                              <a:gd name="T5" fmla="*/ T4 w 65"/>
                              <a:gd name="T6" fmla="+- 0 1742 1740"/>
                              <a:gd name="T7" fmla="*/ 1742 h 65"/>
                              <a:gd name="T8" fmla="+- 0 8014 8005"/>
                              <a:gd name="T9" fmla="*/ T8 w 65"/>
                              <a:gd name="T10" fmla="+- 0 1749 1740"/>
                              <a:gd name="T11" fmla="*/ 1749 h 65"/>
                              <a:gd name="T12" fmla="+- 0 8007 8005"/>
                              <a:gd name="T13" fmla="*/ T12 w 65"/>
                              <a:gd name="T14" fmla="+- 0 1760 1740"/>
                              <a:gd name="T15" fmla="*/ 1760 h 65"/>
                              <a:gd name="T16" fmla="+- 0 8005 8005"/>
                              <a:gd name="T17" fmla="*/ T16 w 65"/>
                              <a:gd name="T18" fmla="+- 0 1772 1740"/>
                              <a:gd name="T19" fmla="*/ 1772 h 65"/>
                              <a:gd name="T20" fmla="+- 0 8007 8005"/>
                              <a:gd name="T21" fmla="*/ T20 w 65"/>
                              <a:gd name="T22" fmla="+- 0 1785 1740"/>
                              <a:gd name="T23" fmla="*/ 1785 h 65"/>
                              <a:gd name="T24" fmla="+- 0 8014 8005"/>
                              <a:gd name="T25" fmla="*/ T24 w 65"/>
                              <a:gd name="T26" fmla="+- 0 1795 1740"/>
                              <a:gd name="T27" fmla="*/ 1795 h 65"/>
                              <a:gd name="T28" fmla="+- 0 8025 8005"/>
                              <a:gd name="T29" fmla="*/ T28 w 65"/>
                              <a:gd name="T30" fmla="+- 0 1802 1740"/>
                              <a:gd name="T31" fmla="*/ 1802 h 65"/>
                              <a:gd name="T32" fmla="+- 0 8037 8005"/>
                              <a:gd name="T33" fmla="*/ T32 w 65"/>
                              <a:gd name="T34" fmla="+- 0 1805 1740"/>
                              <a:gd name="T35" fmla="*/ 1805 h 65"/>
                              <a:gd name="T36" fmla="+- 0 8050 8005"/>
                              <a:gd name="T37" fmla="*/ T36 w 65"/>
                              <a:gd name="T38" fmla="+- 0 1802 1740"/>
                              <a:gd name="T39" fmla="*/ 1802 h 65"/>
                              <a:gd name="T40" fmla="+- 0 8060 8005"/>
                              <a:gd name="T41" fmla="*/ T40 w 65"/>
                              <a:gd name="T42" fmla="+- 0 1795 1740"/>
                              <a:gd name="T43" fmla="*/ 1795 h 65"/>
                              <a:gd name="T44" fmla="+- 0 8067 8005"/>
                              <a:gd name="T45" fmla="*/ T44 w 65"/>
                              <a:gd name="T46" fmla="+- 0 1785 1740"/>
                              <a:gd name="T47" fmla="*/ 1785 h 65"/>
                              <a:gd name="T48" fmla="+- 0 8070 8005"/>
                              <a:gd name="T49" fmla="*/ T48 w 65"/>
                              <a:gd name="T50" fmla="+- 0 1772 1740"/>
                              <a:gd name="T51" fmla="*/ 1772 h 65"/>
                              <a:gd name="T52" fmla="+- 0 8067 8005"/>
                              <a:gd name="T53" fmla="*/ T52 w 65"/>
                              <a:gd name="T54" fmla="+- 0 1760 1740"/>
                              <a:gd name="T55" fmla="*/ 1760 h 65"/>
                              <a:gd name="T56" fmla="+- 0 8060 8005"/>
                              <a:gd name="T57" fmla="*/ T56 w 65"/>
                              <a:gd name="T58" fmla="+- 0 1749 1740"/>
                              <a:gd name="T59" fmla="*/ 1749 h 65"/>
                              <a:gd name="T60" fmla="+- 0 8050 8005"/>
                              <a:gd name="T61" fmla="*/ T60 w 65"/>
                              <a:gd name="T62" fmla="+- 0 1742 1740"/>
                              <a:gd name="T63" fmla="*/ 1742 h 65"/>
                              <a:gd name="T64" fmla="+- 0 8037 8005"/>
                              <a:gd name="T65" fmla="*/ T64 w 65"/>
                              <a:gd name="T66" fmla="+- 0 1740 1740"/>
                              <a:gd name="T67" fmla="*/ 1740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20" y="2"/>
                                </a:lnTo>
                                <a:lnTo>
                                  <a:pt x="9" y="9"/>
                                </a:lnTo>
                                <a:lnTo>
                                  <a:pt x="2" y="20"/>
                                </a:lnTo>
                                <a:lnTo>
                                  <a:pt x="0" y="32"/>
                                </a:lnTo>
                                <a:lnTo>
                                  <a:pt x="2" y="45"/>
                                </a:lnTo>
                                <a:lnTo>
                                  <a:pt x="9" y="55"/>
                                </a:lnTo>
                                <a:lnTo>
                                  <a:pt x="20" y="62"/>
                                </a:lnTo>
                                <a:lnTo>
                                  <a:pt x="32" y="65"/>
                                </a:lnTo>
                                <a:lnTo>
                                  <a:pt x="45" y="62"/>
                                </a:lnTo>
                                <a:lnTo>
                                  <a:pt x="55" y="55"/>
                                </a:lnTo>
                                <a:lnTo>
                                  <a:pt x="62" y="45"/>
                                </a:lnTo>
                                <a:lnTo>
                                  <a:pt x="65" y="32"/>
                                </a:lnTo>
                                <a:lnTo>
                                  <a:pt x="62" y="20"/>
                                </a:lnTo>
                                <a:lnTo>
                                  <a:pt x="55" y="9"/>
                                </a:lnTo>
                                <a:lnTo>
                                  <a:pt x="45"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1" name="Freeform 1848"/>
                        <wps:cNvSpPr>
                          <a:spLocks/>
                        </wps:cNvSpPr>
                        <wps:spPr bwMode="auto">
                          <a:xfrm>
                            <a:off x="7993" y="1700"/>
                            <a:ext cx="88" cy="76"/>
                          </a:xfrm>
                          <a:custGeom>
                            <a:avLst/>
                            <a:gdLst>
                              <a:gd name="T0" fmla="+- 0 8037 7994"/>
                              <a:gd name="T1" fmla="*/ T0 w 88"/>
                              <a:gd name="T2" fmla="+- 0 1701 1701"/>
                              <a:gd name="T3" fmla="*/ 1701 h 76"/>
                              <a:gd name="T4" fmla="+- 0 7994 7994"/>
                              <a:gd name="T5" fmla="*/ T4 w 88"/>
                              <a:gd name="T6" fmla="+- 0 1776 1701"/>
                              <a:gd name="T7" fmla="*/ 1776 h 76"/>
                              <a:gd name="T8" fmla="+- 0 8081 7994"/>
                              <a:gd name="T9" fmla="*/ T8 w 88"/>
                              <a:gd name="T10" fmla="+- 0 1776 1701"/>
                              <a:gd name="T11" fmla="*/ 1776 h 76"/>
                              <a:gd name="T12" fmla="+- 0 8037 7994"/>
                              <a:gd name="T13" fmla="*/ T12 w 88"/>
                              <a:gd name="T14" fmla="+- 0 1701 1701"/>
                              <a:gd name="T15" fmla="*/ 1701 h 76"/>
                            </a:gdLst>
                            <a:ahLst/>
                            <a:cxnLst>
                              <a:cxn ang="0">
                                <a:pos x="T1" y="T3"/>
                              </a:cxn>
                              <a:cxn ang="0">
                                <a:pos x="T5" y="T7"/>
                              </a:cxn>
                              <a:cxn ang="0">
                                <a:pos x="T9" y="T11"/>
                              </a:cxn>
                              <a:cxn ang="0">
                                <a:pos x="T13" y="T15"/>
                              </a:cxn>
                            </a:cxnLst>
                            <a:rect l="0" t="0" r="r" b="b"/>
                            <a:pathLst>
                              <a:path w="88" h="76">
                                <a:moveTo>
                                  <a:pt x="43" y="0"/>
                                </a:moveTo>
                                <a:lnTo>
                                  <a:pt x="0" y="75"/>
                                </a:lnTo>
                                <a:lnTo>
                                  <a:pt x="87" y="75"/>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2" name="Rectangle 1847"/>
                        <wps:cNvSpPr>
                          <a:spLocks noChangeArrowheads="1"/>
                        </wps:cNvSpPr>
                        <wps:spPr bwMode="auto">
                          <a:xfrm>
                            <a:off x="8004" y="1600"/>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3" name="Freeform 1846"/>
                        <wps:cNvSpPr>
                          <a:spLocks/>
                        </wps:cNvSpPr>
                        <wps:spPr bwMode="auto">
                          <a:xfrm>
                            <a:off x="8628" y="1721"/>
                            <a:ext cx="65" cy="65"/>
                          </a:xfrm>
                          <a:custGeom>
                            <a:avLst/>
                            <a:gdLst>
                              <a:gd name="T0" fmla="+- 0 8661 8628"/>
                              <a:gd name="T1" fmla="*/ T0 w 65"/>
                              <a:gd name="T2" fmla="+- 0 1721 1721"/>
                              <a:gd name="T3" fmla="*/ 1721 h 65"/>
                              <a:gd name="T4" fmla="+- 0 8648 8628"/>
                              <a:gd name="T5" fmla="*/ T4 w 65"/>
                              <a:gd name="T6" fmla="+- 0 1724 1721"/>
                              <a:gd name="T7" fmla="*/ 1724 h 65"/>
                              <a:gd name="T8" fmla="+- 0 8638 8628"/>
                              <a:gd name="T9" fmla="*/ T8 w 65"/>
                              <a:gd name="T10" fmla="+- 0 1731 1721"/>
                              <a:gd name="T11" fmla="*/ 1731 h 65"/>
                              <a:gd name="T12" fmla="+- 0 8631 8628"/>
                              <a:gd name="T13" fmla="*/ T12 w 65"/>
                              <a:gd name="T14" fmla="+- 0 1741 1721"/>
                              <a:gd name="T15" fmla="*/ 1741 h 65"/>
                              <a:gd name="T16" fmla="+- 0 8628 8628"/>
                              <a:gd name="T17" fmla="*/ T16 w 65"/>
                              <a:gd name="T18" fmla="+- 0 1754 1721"/>
                              <a:gd name="T19" fmla="*/ 1754 h 65"/>
                              <a:gd name="T20" fmla="+- 0 8631 8628"/>
                              <a:gd name="T21" fmla="*/ T20 w 65"/>
                              <a:gd name="T22" fmla="+- 0 1766 1721"/>
                              <a:gd name="T23" fmla="*/ 1766 h 65"/>
                              <a:gd name="T24" fmla="+- 0 8638 8628"/>
                              <a:gd name="T25" fmla="*/ T24 w 65"/>
                              <a:gd name="T26" fmla="+- 0 1777 1721"/>
                              <a:gd name="T27" fmla="*/ 1777 h 65"/>
                              <a:gd name="T28" fmla="+- 0 8648 8628"/>
                              <a:gd name="T29" fmla="*/ T28 w 65"/>
                              <a:gd name="T30" fmla="+- 0 1784 1721"/>
                              <a:gd name="T31" fmla="*/ 1784 h 65"/>
                              <a:gd name="T32" fmla="+- 0 8661 8628"/>
                              <a:gd name="T33" fmla="*/ T32 w 65"/>
                              <a:gd name="T34" fmla="+- 0 1786 1721"/>
                              <a:gd name="T35" fmla="*/ 1786 h 65"/>
                              <a:gd name="T36" fmla="+- 0 8673 8628"/>
                              <a:gd name="T37" fmla="*/ T36 w 65"/>
                              <a:gd name="T38" fmla="+- 0 1784 1721"/>
                              <a:gd name="T39" fmla="*/ 1784 h 65"/>
                              <a:gd name="T40" fmla="+- 0 8684 8628"/>
                              <a:gd name="T41" fmla="*/ T40 w 65"/>
                              <a:gd name="T42" fmla="+- 0 1777 1721"/>
                              <a:gd name="T43" fmla="*/ 1777 h 65"/>
                              <a:gd name="T44" fmla="+- 0 8691 8628"/>
                              <a:gd name="T45" fmla="*/ T44 w 65"/>
                              <a:gd name="T46" fmla="+- 0 1766 1721"/>
                              <a:gd name="T47" fmla="*/ 1766 h 65"/>
                              <a:gd name="T48" fmla="+- 0 8693 8628"/>
                              <a:gd name="T49" fmla="*/ T48 w 65"/>
                              <a:gd name="T50" fmla="+- 0 1754 1721"/>
                              <a:gd name="T51" fmla="*/ 1754 h 65"/>
                              <a:gd name="T52" fmla="+- 0 8691 8628"/>
                              <a:gd name="T53" fmla="*/ T52 w 65"/>
                              <a:gd name="T54" fmla="+- 0 1741 1721"/>
                              <a:gd name="T55" fmla="*/ 1741 h 65"/>
                              <a:gd name="T56" fmla="+- 0 8684 8628"/>
                              <a:gd name="T57" fmla="*/ T56 w 65"/>
                              <a:gd name="T58" fmla="+- 0 1731 1721"/>
                              <a:gd name="T59" fmla="*/ 1731 h 65"/>
                              <a:gd name="T60" fmla="+- 0 8673 8628"/>
                              <a:gd name="T61" fmla="*/ T60 w 65"/>
                              <a:gd name="T62" fmla="+- 0 1724 1721"/>
                              <a:gd name="T63" fmla="*/ 1724 h 65"/>
                              <a:gd name="T64" fmla="+- 0 8661 8628"/>
                              <a:gd name="T65" fmla="*/ T64 w 65"/>
                              <a:gd name="T66" fmla="+- 0 1721 1721"/>
                              <a:gd name="T67" fmla="*/ 172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3"/>
                                </a:lnTo>
                                <a:lnTo>
                                  <a:pt x="10" y="10"/>
                                </a:lnTo>
                                <a:lnTo>
                                  <a:pt x="3" y="20"/>
                                </a:lnTo>
                                <a:lnTo>
                                  <a:pt x="0" y="33"/>
                                </a:lnTo>
                                <a:lnTo>
                                  <a:pt x="3" y="45"/>
                                </a:lnTo>
                                <a:lnTo>
                                  <a:pt x="10" y="56"/>
                                </a:lnTo>
                                <a:lnTo>
                                  <a:pt x="20" y="63"/>
                                </a:lnTo>
                                <a:lnTo>
                                  <a:pt x="33" y="65"/>
                                </a:lnTo>
                                <a:lnTo>
                                  <a:pt x="45" y="63"/>
                                </a:lnTo>
                                <a:lnTo>
                                  <a:pt x="56" y="56"/>
                                </a:lnTo>
                                <a:lnTo>
                                  <a:pt x="63" y="45"/>
                                </a:lnTo>
                                <a:lnTo>
                                  <a:pt x="65" y="33"/>
                                </a:lnTo>
                                <a:lnTo>
                                  <a:pt x="63" y="20"/>
                                </a:lnTo>
                                <a:lnTo>
                                  <a:pt x="56" y="10"/>
                                </a:lnTo>
                                <a:lnTo>
                                  <a:pt x="45" y="3"/>
                                </a:lnTo>
                                <a:lnTo>
                                  <a:pt x="3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4" name="Freeform 1845"/>
                        <wps:cNvSpPr>
                          <a:spLocks/>
                        </wps:cNvSpPr>
                        <wps:spPr bwMode="auto">
                          <a:xfrm>
                            <a:off x="8617" y="1680"/>
                            <a:ext cx="88" cy="76"/>
                          </a:xfrm>
                          <a:custGeom>
                            <a:avLst/>
                            <a:gdLst>
                              <a:gd name="T0" fmla="+- 0 8661 8617"/>
                              <a:gd name="T1" fmla="*/ T0 w 88"/>
                              <a:gd name="T2" fmla="+- 0 1680 1680"/>
                              <a:gd name="T3" fmla="*/ 1680 h 76"/>
                              <a:gd name="T4" fmla="+- 0 8617 8617"/>
                              <a:gd name="T5" fmla="*/ T4 w 88"/>
                              <a:gd name="T6" fmla="+- 0 1755 1680"/>
                              <a:gd name="T7" fmla="*/ 1755 h 76"/>
                              <a:gd name="T8" fmla="+- 0 8704 8617"/>
                              <a:gd name="T9" fmla="*/ T8 w 88"/>
                              <a:gd name="T10" fmla="+- 0 1755 1680"/>
                              <a:gd name="T11" fmla="*/ 1755 h 76"/>
                              <a:gd name="T12" fmla="+- 0 8661 8617"/>
                              <a:gd name="T13" fmla="*/ T12 w 88"/>
                              <a:gd name="T14" fmla="+- 0 1680 1680"/>
                              <a:gd name="T15" fmla="*/ 1680 h 76"/>
                            </a:gdLst>
                            <a:ahLst/>
                            <a:cxnLst>
                              <a:cxn ang="0">
                                <a:pos x="T1" y="T3"/>
                              </a:cxn>
                              <a:cxn ang="0">
                                <a:pos x="T5" y="T7"/>
                              </a:cxn>
                              <a:cxn ang="0">
                                <a:pos x="T9" y="T11"/>
                              </a:cxn>
                              <a:cxn ang="0">
                                <a:pos x="T13" y="T15"/>
                              </a:cxn>
                            </a:cxnLst>
                            <a:rect l="0" t="0" r="r" b="b"/>
                            <a:pathLst>
                              <a:path w="88" h="76">
                                <a:moveTo>
                                  <a:pt x="44" y="0"/>
                                </a:moveTo>
                                <a:lnTo>
                                  <a:pt x="0" y="75"/>
                                </a:lnTo>
                                <a:lnTo>
                                  <a:pt x="87"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5" name="Rectangle 1844"/>
                        <wps:cNvSpPr>
                          <a:spLocks noChangeArrowheads="1"/>
                        </wps:cNvSpPr>
                        <wps:spPr bwMode="auto">
                          <a:xfrm>
                            <a:off x="8628" y="1586"/>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6" name="Freeform 1843"/>
                        <wps:cNvSpPr>
                          <a:spLocks/>
                        </wps:cNvSpPr>
                        <wps:spPr bwMode="auto">
                          <a:xfrm>
                            <a:off x="9251" y="1710"/>
                            <a:ext cx="65" cy="65"/>
                          </a:xfrm>
                          <a:custGeom>
                            <a:avLst/>
                            <a:gdLst>
                              <a:gd name="T0" fmla="+- 0 9284 9252"/>
                              <a:gd name="T1" fmla="*/ T0 w 65"/>
                              <a:gd name="T2" fmla="+- 0 1711 1711"/>
                              <a:gd name="T3" fmla="*/ 1711 h 65"/>
                              <a:gd name="T4" fmla="+- 0 9272 9252"/>
                              <a:gd name="T5" fmla="*/ T4 w 65"/>
                              <a:gd name="T6" fmla="+- 0 1713 1711"/>
                              <a:gd name="T7" fmla="*/ 1713 h 65"/>
                              <a:gd name="T8" fmla="+- 0 9261 9252"/>
                              <a:gd name="T9" fmla="*/ T8 w 65"/>
                              <a:gd name="T10" fmla="+- 0 1720 1711"/>
                              <a:gd name="T11" fmla="*/ 1720 h 65"/>
                              <a:gd name="T12" fmla="+- 0 9254 9252"/>
                              <a:gd name="T13" fmla="*/ T12 w 65"/>
                              <a:gd name="T14" fmla="+- 0 1730 1711"/>
                              <a:gd name="T15" fmla="*/ 1730 h 65"/>
                              <a:gd name="T16" fmla="+- 0 9252 9252"/>
                              <a:gd name="T17" fmla="*/ T16 w 65"/>
                              <a:gd name="T18" fmla="+- 0 1743 1711"/>
                              <a:gd name="T19" fmla="*/ 1743 h 65"/>
                              <a:gd name="T20" fmla="+- 0 9254 9252"/>
                              <a:gd name="T21" fmla="*/ T20 w 65"/>
                              <a:gd name="T22" fmla="+- 0 1756 1711"/>
                              <a:gd name="T23" fmla="*/ 1756 h 65"/>
                              <a:gd name="T24" fmla="+- 0 9261 9252"/>
                              <a:gd name="T25" fmla="*/ T24 w 65"/>
                              <a:gd name="T26" fmla="+- 0 1766 1711"/>
                              <a:gd name="T27" fmla="*/ 1766 h 65"/>
                              <a:gd name="T28" fmla="+- 0 9272 9252"/>
                              <a:gd name="T29" fmla="*/ T28 w 65"/>
                              <a:gd name="T30" fmla="+- 0 1773 1711"/>
                              <a:gd name="T31" fmla="*/ 1773 h 65"/>
                              <a:gd name="T32" fmla="+- 0 9284 9252"/>
                              <a:gd name="T33" fmla="*/ T32 w 65"/>
                              <a:gd name="T34" fmla="+- 0 1775 1711"/>
                              <a:gd name="T35" fmla="*/ 1775 h 65"/>
                              <a:gd name="T36" fmla="+- 0 9297 9252"/>
                              <a:gd name="T37" fmla="*/ T36 w 65"/>
                              <a:gd name="T38" fmla="+- 0 1773 1711"/>
                              <a:gd name="T39" fmla="*/ 1773 h 65"/>
                              <a:gd name="T40" fmla="+- 0 9307 9252"/>
                              <a:gd name="T41" fmla="*/ T40 w 65"/>
                              <a:gd name="T42" fmla="+- 0 1766 1711"/>
                              <a:gd name="T43" fmla="*/ 1766 h 65"/>
                              <a:gd name="T44" fmla="+- 0 9314 9252"/>
                              <a:gd name="T45" fmla="*/ T44 w 65"/>
                              <a:gd name="T46" fmla="+- 0 1756 1711"/>
                              <a:gd name="T47" fmla="*/ 1756 h 65"/>
                              <a:gd name="T48" fmla="+- 0 9317 9252"/>
                              <a:gd name="T49" fmla="*/ T48 w 65"/>
                              <a:gd name="T50" fmla="+- 0 1743 1711"/>
                              <a:gd name="T51" fmla="*/ 1743 h 65"/>
                              <a:gd name="T52" fmla="+- 0 9314 9252"/>
                              <a:gd name="T53" fmla="*/ T52 w 65"/>
                              <a:gd name="T54" fmla="+- 0 1730 1711"/>
                              <a:gd name="T55" fmla="*/ 1730 h 65"/>
                              <a:gd name="T56" fmla="+- 0 9307 9252"/>
                              <a:gd name="T57" fmla="*/ T56 w 65"/>
                              <a:gd name="T58" fmla="+- 0 1720 1711"/>
                              <a:gd name="T59" fmla="*/ 1720 h 65"/>
                              <a:gd name="T60" fmla="+- 0 9297 9252"/>
                              <a:gd name="T61" fmla="*/ T60 w 65"/>
                              <a:gd name="T62" fmla="+- 0 1713 1711"/>
                              <a:gd name="T63" fmla="*/ 1713 h 65"/>
                              <a:gd name="T64" fmla="+- 0 9284 9252"/>
                              <a:gd name="T65" fmla="*/ T64 w 65"/>
                              <a:gd name="T66" fmla="+- 0 1711 1711"/>
                              <a:gd name="T67" fmla="*/ 171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20" y="2"/>
                                </a:lnTo>
                                <a:lnTo>
                                  <a:pt x="9" y="9"/>
                                </a:lnTo>
                                <a:lnTo>
                                  <a:pt x="2" y="19"/>
                                </a:lnTo>
                                <a:lnTo>
                                  <a:pt x="0" y="32"/>
                                </a:lnTo>
                                <a:lnTo>
                                  <a:pt x="2" y="45"/>
                                </a:lnTo>
                                <a:lnTo>
                                  <a:pt x="9" y="55"/>
                                </a:lnTo>
                                <a:lnTo>
                                  <a:pt x="20" y="62"/>
                                </a:lnTo>
                                <a:lnTo>
                                  <a:pt x="32" y="64"/>
                                </a:lnTo>
                                <a:lnTo>
                                  <a:pt x="45" y="62"/>
                                </a:lnTo>
                                <a:lnTo>
                                  <a:pt x="55" y="55"/>
                                </a:lnTo>
                                <a:lnTo>
                                  <a:pt x="62" y="45"/>
                                </a:lnTo>
                                <a:lnTo>
                                  <a:pt x="65" y="32"/>
                                </a:lnTo>
                                <a:lnTo>
                                  <a:pt x="62" y="19"/>
                                </a:lnTo>
                                <a:lnTo>
                                  <a:pt x="55" y="9"/>
                                </a:lnTo>
                                <a:lnTo>
                                  <a:pt x="45" y="2"/>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7" name="Freeform 1842"/>
                        <wps:cNvSpPr>
                          <a:spLocks/>
                        </wps:cNvSpPr>
                        <wps:spPr bwMode="auto">
                          <a:xfrm>
                            <a:off x="9240" y="1670"/>
                            <a:ext cx="88" cy="76"/>
                          </a:xfrm>
                          <a:custGeom>
                            <a:avLst/>
                            <a:gdLst>
                              <a:gd name="T0" fmla="+- 0 9284 9241"/>
                              <a:gd name="T1" fmla="*/ T0 w 88"/>
                              <a:gd name="T2" fmla="+- 0 1670 1670"/>
                              <a:gd name="T3" fmla="*/ 1670 h 76"/>
                              <a:gd name="T4" fmla="+- 0 9241 9241"/>
                              <a:gd name="T5" fmla="*/ T4 w 88"/>
                              <a:gd name="T6" fmla="+- 0 1746 1670"/>
                              <a:gd name="T7" fmla="*/ 1746 h 76"/>
                              <a:gd name="T8" fmla="+- 0 9328 9241"/>
                              <a:gd name="T9" fmla="*/ T8 w 88"/>
                              <a:gd name="T10" fmla="+- 0 1746 1670"/>
                              <a:gd name="T11" fmla="*/ 1746 h 76"/>
                              <a:gd name="T12" fmla="+- 0 9284 9241"/>
                              <a:gd name="T13" fmla="*/ T12 w 88"/>
                              <a:gd name="T14" fmla="+- 0 1670 1670"/>
                              <a:gd name="T15" fmla="*/ 1670 h 76"/>
                            </a:gdLst>
                            <a:ahLst/>
                            <a:cxnLst>
                              <a:cxn ang="0">
                                <a:pos x="T1" y="T3"/>
                              </a:cxn>
                              <a:cxn ang="0">
                                <a:pos x="T5" y="T7"/>
                              </a:cxn>
                              <a:cxn ang="0">
                                <a:pos x="T9" y="T11"/>
                              </a:cxn>
                              <a:cxn ang="0">
                                <a:pos x="T13" y="T15"/>
                              </a:cxn>
                            </a:cxnLst>
                            <a:rect l="0" t="0" r="r" b="b"/>
                            <a:pathLst>
                              <a:path w="88" h="76">
                                <a:moveTo>
                                  <a:pt x="43" y="0"/>
                                </a:moveTo>
                                <a:lnTo>
                                  <a:pt x="0" y="76"/>
                                </a:lnTo>
                                <a:lnTo>
                                  <a:pt x="87" y="76"/>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8" name="Rectangle 1841"/>
                        <wps:cNvSpPr>
                          <a:spLocks noChangeArrowheads="1"/>
                        </wps:cNvSpPr>
                        <wps:spPr bwMode="auto">
                          <a:xfrm>
                            <a:off x="9251" y="1576"/>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9" name="Freeform 1840"/>
                        <wps:cNvSpPr>
                          <a:spLocks/>
                        </wps:cNvSpPr>
                        <wps:spPr bwMode="auto">
                          <a:xfrm>
                            <a:off x="9875" y="1707"/>
                            <a:ext cx="65" cy="65"/>
                          </a:xfrm>
                          <a:custGeom>
                            <a:avLst/>
                            <a:gdLst>
                              <a:gd name="T0" fmla="+- 0 9908 9875"/>
                              <a:gd name="T1" fmla="*/ T0 w 65"/>
                              <a:gd name="T2" fmla="+- 0 1707 1707"/>
                              <a:gd name="T3" fmla="*/ 1707 h 65"/>
                              <a:gd name="T4" fmla="+- 0 9895 9875"/>
                              <a:gd name="T5" fmla="*/ T4 w 65"/>
                              <a:gd name="T6" fmla="+- 0 1710 1707"/>
                              <a:gd name="T7" fmla="*/ 1710 h 65"/>
                              <a:gd name="T8" fmla="+- 0 9885 9875"/>
                              <a:gd name="T9" fmla="*/ T8 w 65"/>
                              <a:gd name="T10" fmla="+- 0 1717 1707"/>
                              <a:gd name="T11" fmla="*/ 1717 h 65"/>
                              <a:gd name="T12" fmla="+- 0 9878 9875"/>
                              <a:gd name="T13" fmla="*/ T12 w 65"/>
                              <a:gd name="T14" fmla="+- 0 1727 1707"/>
                              <a:gd name="T15" fmla="*/ 1727 h 65"/>
                              <a:gd name="T16" fmla="+- 0 9875 9875"/>
                              <a:gd name="T17" fmla="*/ T16 w 65"/>
                              <a:gd name="T18" fmla="+- 0 1740 1707"/>
                              <a:gd name="T19" fmla="*/ 1740 h 65"/>
                              <a:gd name="T20" fmla="+- 0 9878 9875"/>
                              <a:gd name="T21" fmla="*/ T20 w 65"/>
                              <a:gd name="T22" fmla="+- 0 1752 1707"/>
                              <a:gd name="T23" fmla="*/ 1752 h 65"/>
                              <a:gd name="T24" fmla="+- 0 9885 9875"/>
                              <a:gd name="T25" fmla="*/ T24 w 65"/>
                              <a:gd name="T26" fmla="+- 0 1762 1707"/>
                              <a:gd name="T27" fmla="*/ 1762 h 65"/>
                              <a:gd name="T28" fmla="+- 0 9895 9875"/>
                              <a:gd name="T29" fmla="*/ T28 w 65"/>
                              <a:gd name="T30" fmla="+- 0 1769 1707"/>
                              <a:gd name="T31" fmla="*/ 1769 h 65"/>
                              <a:gd name="T32" fmla="+- 0 9908 9875"/>
                              <a:gd name="T33" fmla="*/ T32 w 65"/>
                              <a:gd name="T34" fmla="+- 0 1772 1707"/>
                              <a:gd name="T35" fmla="*/ 1772 h 65"/>
                              <a:gd name="T36" fmla="+- 0 9920 9875"/>
                              <a:gd name="T37" fmla="*/ T36 w 65"/>
                              <a:gd name="T38" fmla="+- 0 1769 1707"/>
                              <a:gd name="T39" fmla="*/ 1769 h 65"/>
                              <a:gd name="T40" fmla="+- 0 9930 9875"/>
                              <a:gd name="T41" fmla="*/ T40 w 65"/>
                              <a:gd name="T42" fmla="+- 0 1762 1707"/>
                              <a:gd name="T43" fmla="*/ 1762 h 65"/>
                              <a:gd name="T44" fmla="+- 0 9937 9875"/>
                              <a:gd name="T45" fmla="*/ T44 w 65"/>
                              <a:gd name="T46" fmla="+- 0 1752 1707"/>
                              <a:gd name="T47" fmla="*/ 1752 h 65"/>
                              <a:gd name="T48" fmla="+- 0 9940 9875"/>
                              <a:gd name="T49" fmla="*/ T48 w 65"/>
                              <a:gd name="T50" fmla="+- 0 1740 1707"/>
                              <a:gd name="T51" fmla="*/ 1740 h 65"/>
                              <a:gd name="T52" fmla="+- 0 9937 9875"/>
                              <a:gd name="T53" fmla="*/ T52 w 65"/>
                              <a:gd name="T54" fmla="+- 0 1727 1707"/>
                              <a:gd name="T55" fmla="*/ 1727 h 65"/>
                              <a:gd name="T56" fmla="+- 0 9930 9875"/>
                              <a:gd name="T57" fmla="*/ T56 w 65"/>
                              <a:gd name="T58" fmla="+- 0 1717 1707"/>
                              <a:gd name="T59" fmla="*/ 1717 h 65"/>
                              <a:gd name="T60" fmla="+- 0 9920 9875"/>
                              <a:gd name="T61" fmla="*/ T60 w 65"/>
                              <a:gd name="T62" fmla="+- 0 1710 1707"/>
                              <a:gd name="T63" fmla="*/ 1710 h 65"/>
                              <a:gd name="T64" fmla="+- 0 9908 9875"/>
                              <a:gd name="T65" fmla="*/ T64 w 65"/>
                              <a:gd name="T66" fmla="+- 0 1707 1707"/>
                              <a:gd name="T67" fmla="*/ 170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3" y="0"/>
                                </a:moveTo>
                                <a:lnTo>
                                  <a:pt x="20" y="3"/>
                                </a:lnTo>
                                <a:lnTo>
                                  <a:pt x="10" y="10"/>
                                </a:lnTo>
                                <a:lnTo>
                                  <a:pt x="3" y="20"/>
                                </a:lnTo>
                                <a:lnTo>
                                  <a:pt x="0" y="33"/>
                                </a:lnTo>
                                <a:lnTo>
                                  <a:pt x="3" y="45"/>
                                </a:lnTo>
                                <a:lnTo>
                                  <a:pt x="10" y="55"/>
                                </a:lnTo>
                                <a:lnTo>
                                  <a:pt x="20" y="62"/>
                                </a:lnTo>
                                <a:lnTo>
                                  <a:pt x="33" y="65"/>
                                </a:lnTo>
                                <a:lnTo>
                                  <a:pt x="45" y="62"/>
                                </a:lnTo>
                                <a:lnTo>
                                  <a:pt x="55" y="55"/>
                                </a:lnTo>
                                <a:lnTo>
                                  <a:pt x="62" y="45"/>
                                </a:lnTo>
                                <a:lnTo>
                                  <a:pt x="65" y="33"/>
                                </a:lnTo>
                                <a:lnTo>
                                  <a:pt x="62" y="20"/>
                                </a:lnTo>
                                <a:lnTo>
                                  <a:pt x="55" y="10"/>
                                </a:lnTo>
                                <a:lnTo>
                                  <a:pt x="45" y="3"/>
                                </a:lnTo>
                                <a:lnTo>
                                  <a:pt x="33"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0" name="Freeform 1839"/>
                        <wps:cNvSpPr>
                          <a:spLocks/>
                        </wps:cNvSpPr>
                        <wps:spPr bwMode="auto">
                          <a:xfrm>
                            <a:off x="9864" y="1664"/>
                            <a:ext cx="88" cy="76"/>
                          </a:xfrm>
                          <a:custGeom>
                            <a:avLst/>
                            <a:gdLst>
                              <a:gd name="T0" fmla="+- 0 9908 9864"/>
                              <a:gd name="T1" fmla="*/ T0 w 88"/>
                              <a:gd name="T2" fmla="+- 0 1665 1665"/>
                              <a:gd name="T3" fmla="*/ 1665 h 76"/>
                              <a:gd name="T4" fmla="+- 0 9864 9864"/>
                              <a:gd name="T5" fmla="*/ T4 w 88"/>
                              <a:gd name="T6" fmla="+- 0 1740 1665"/>
                              <a:gd name="T7" fmla="*/ 1740 h 76"/>
                              <a:gd name="T8" fmla="+- 0 9951 9864"/>
                              <a:gd name="T9" fmla="*/ T8 w 88"/>
                              <a:gd name="T10" fmla="+- 0 1740 1665"/>
                              <a:gd name="T11" fmla="*/ 1740 h 76"/>
                              <a:gd name="T12" fmla="+- 0 9908 9864"/>
                              <a:gd name="T13" fmla="*/ T12 w 88"/>
                              <a:gd name="T14" fmla="+- 0 1665 1665"/>
                              <a:gd name="T15" fmla="*/ 1665 h 76"/>
                            </a:gdLst>
                            <a:ahLst/>
                            <a:cxnLst>
                              <a:cxn ang="0">
                                <a:pos x="T1" y="T3"/>
                              </a:cxn>
                              <a:cxn ang="0">
                                <a:pos x="T5" y="T7"/>
                              </a:cxn>
                              <a:cxn ang="0">
                                <a:pos x="T9" y="T11"/>
                              </a:cxn>
                              <a:cxn ang="0">
                                <a:pos x="T13" y="T15"/>
                              </a:cxn>
                            </a:cxnLst>
                            <a:rect l="0" t="0" r="r" b="b"/>
                            <a:pathLst>
                              <a:path w="88" h="76">
                                <a:moveTo>
                                  <a:pt x="44" y="0"/>
                                </a:moveTo>
                                <a:lnTo>
                                  <a:pt x="0" y="75"/>
                                </a:lnTo>
                                <a:lnTo>
                                  <a:pt x="87"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1" name="Rectangle 1838"/>
                        <wps:cNvSpPr>
                          <a:spLocks noChangeArrowheads="1"/>
                        </wps:cNvSpPr>
                        <wps:spPr bwMode="auto">
                          <a:xfrm>
                            <a:off x="9875" y="1568"/>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2" name="Freeform 1837"/>
                        <wps:cNvSpPr>
                          <a:spLocks/>
                        </wps:cNvSpPr>
                        <wps:spPr bwMode="auto">
                          <a:xfrm>
                            <a:off x="6757" y="1801"/>
                            <a:ext cx="65" cy="65"/>
                          </a:xfrm>
                          <a:custGeom>
                            <a:avLst/>
                            <a:gdLst>
                              <a:gd name="T0" fmla="+- 0 6790 6758"/>
                              <a:gd name="T1" fmla="*/ T0 w 65"/>
                              <a:gd name="T2" fmla="+- 0 1801 1801"/>
                              <a:gd name="T3" fmla="*/ 1801 h 65"/>
                              <a:gd name="T4" fmla="+- 0 6778 6758"/>
                              <a:gd name="T5" fmla="*/ T4 w 65"/>
                              <a:gd name="T6" fmla="+- 0 1804 1801"/>
                              <a:gd name="T7" fmla="*/ 1804 h 65"/>
                              <a:gd name="T8" fmla="+- 0 6767 6758"/>
                              <a:gd name="T9" fmla="*/ T8 w 65"/>
                              <a:gd name="T10" fmla="+- 0 1811 1801"/>
                              <a:gd name="T11" fmla="*/ 1811 h 65"/>
                              <a:gd name="T12" fmla="+- 0 6760 6758"/>
                              <a:gd name="T13" fmla="*/ T12 w 65"/>
                              <a:gd name="T14" fmla="+- 0 1821 1801"/>
                              <a:gd name="T15" fmla="*/ 1821 h 65"/>
                              <a:gd name="T16" fmla="+- 0 6758 6758"/>
                              <a:gd name="T17" fmla="*/ T16 w 65"/>
                              <a:gd name="T18" fmla="+- 0 1834 1801"/>
                              <a:gd name="T19" fmla="*/ 1834 h 65"/>
                              <a:gd name="T20" fmla="+- 0 6760 6758"/>
                              <a:gd name="T21" fmla="*/ T20 w 65"/>
                              <a:gd name="T22" fmla="+- 0 1846 1801"/>
                              <a:gd name="T23" fmla="*/ 1846 h 65"/>
                              <a:gd name="T24" fmla="+- 0 6767 6758"/>
                              <a:gd name="T25" fmla="*/ T24 w 65"/>
                              <a:gd name="T26" fmla="+- 0 1857 1801"/>
                              <a:gd name="T27" fmla="*/ 1857 h 65"/>
                              <a:gd name="T28" fmla="+- 0 6778 6758"/>
                              <a:gd name="T29" fmla="*/ T28 w 65"/>
                              <a:gd name="T30" fmla="+- 0 1864 1801"/>
                              <a:gd name="T31" fmla="*/ 1864 h 65"/>
                              <a:gd name="T32" fmla="+- 0 6790 6758"/>
                              <a:gd name="T33" fmla="*/ T32 w 65"/>
                              <a:gd name="T34" fmla="+- 0 1866 1801"/>
                              <a:gd name="T35" fmla="*/ 1866 h 65"/>
                              <a:gd name="T36" fmla="+- 0 6803 6758"/>
                              <a:gd name="T37" fmla="*/ T36 w 65"/>
                              <a:gd name="T38" fmla="+- 0 1864 1801"/>
                              <a:gd name="T39" fmla="*/ 1864 h 65"/>
                              <a:gd name="T40" fmla="+- 0 6813 6758"/>
                              <a:gd name="T41" fmla="*/ T40 w 65"/>
                              <a:gd name="T42" fmla="+- 0 1857 1801"/>
                              <a:gd name="T43" fmla="*/ 1857 h 65"/>
                              <a:gd name="T44" fmla="+- 0 6820 6758"/>
                              <a:gd name="T45" fmla="*/ T44 w 65"/>
                              <a:gd name="T46" fmla="+- 0 1846 1801"/>
                              <a:gd name="T47" fmla="*/ 1846 h 65"/>
                              <a:gd name="T48" fmla="+- 0 6823 6758"/>
                              <a:gd name="T49" fmla="*/ T48 w 65"/>
                              <a:gd name="T50" fmla="+- 0 1834 1801"/>
                              <a:gd name="T51" fmla="*/ 1834 h 65"/>
                              <a:gd name="T52" fmla="+- 0 6820 6758"/>
                              <a:gd name="T53" fmla="*/ T52 w 65"/>
                              <a:gd name="T54" fmla="+- 0 1821 1801"/>
                              <a:gd name="T55" fmla="*/ 1821 h 65"/>
                              <a:gd name="T56" fmla="+- 0 6813 6758"/>
                              <a:gd name="T57" fmla="*/ T56 w 65"/>
                              <a:gd name="T58" fmla="+- 0 1811 1801"/>
                              <a:gd name="T59" fmla="*/ 1811 h 65"/>
                              <a:gd name="T60" fmla="+- 0 6803 6758"/>
                              <a:gd name="T61" fmla="*/ T60 w 65"/>
                              <a:gd name="T62" fmla="+- 0 1804 1801"/>
                              <a:gd name="T63" fmla="*/ 1804 h 65"/>
                              <a:gd name="T64" fmla="+- 0 6790 6758"/>
                              <a:gd name="T65" fmla="*/ T64 w 65"/>
                              <a:gd name="T66" fmla="+- 0 1801 1801"/>
                              <a:gd name="T67" fmla="*/ 180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20" y="3"/>
                                </a:lnTo>
                                <a:lnTo>
                                  <a:pt x="9" y="10"/>
                                </a:lnTo>
                                <a:lnTo>
                                  <a:pt x="2" y="20"/>
                                </a:lnTo>
                                <a:lnTo>
                                  <a:pt x="0" y="33"/>
                                </a:lnTo>
                                <a:lnTo>
                                  <a:pt x="2" y="45"/>
                                </a:lnTo>
                                <a:lnTo>
                                  <a:pt x="9" y="56"/>
                                </a:lnTo>
                                <a:lnTo>
                                  <a:pt x="20" y="63"/>
                                </a:lnTo>
                                <a:lnTo>
                                  <a:pt x="32" y="65"/>
                                </a:lnTo>
                                <a:lnTo>
                                  <a:pt x="45" y="63"/>
                                </a:lnTo>
                                <a:lnTo>
                                  <a:pt x="55" y="56"/>
                                </a:lnTo>
                                <a:lnTo>
                                  <a:pt x="62" y="45"/>
                                </a:lnTo>
                                <a:lnTo>
                                  <a:pt x="65" y="33"/>
                                </a:lnTo>
                                <a:lnTo>
                                  <a:pt x="62" y="20"/>
                                </a:lnTo>
                                <a:lnTo>
                                  <a:pt x="55" y="10"/>
                                </a:lnTo>
                                <a:lnTo>
                                  <a:pt x="45" y="3"/>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3" name="Freeform 1836"/>
                        <wps:cNvSpPr>
                          <a:spLocks/>
                        </wps:cNvSpPr>
                        <wps:spPr bwMode="auto">
                          <a:xfrm>
                            <a:off x="6746" y="1755"/>
                            <a:ext cx="88" cy="76"/>
                          </a:xfrm>
                          <a:custGeom>
                            <a:avLst/>
                            <a:gdLst>
                              <a:gd name="T0" fmla="+- 0 6790 6747"/>
                              <a:gd name="T1" fmla="*/ T0 w 88"/>
                              <a:gd name="T2" fmla="+- 0 1756 1756"/>
                              <a:gd name="T3" fmla="*/ 1756 h 76"/>
                              <a:gd name="T4" fmla="+- 0 6747 6747"/>
                              <a:gd name="T5" fmla="*/ T4 w 88"/>
                              <a:gd name="T6" fmla="+- 0 1831 1756"/>
                              <a:gd name="T7" fmla="*/ 1831 h 76"/>
                              <a:gd name="T8" fmla="+- 0 6834 6747"/>
                              <a:gd name="T9" fmla="*/ T8 w 88"/>
                              <a:gd name="T10" fmla="+- 0 1831 1756"/>
                              <a:gd name="T11" fmla="*/ 1831 h 76"/>
                              <a:gd name="T12" fmla="+- 0 6790 6747"/>
                              <a:gd name="T13" fmla="*/ T12 w 88"/>
                              <a:gd name="T14" fmla="+- 0 1756 1756"/>
                              <a:gd name="T15" fmla="*/ 1756 h 76"/>
                            </a:gdLst>
                            <a:ahLst/>
                            <a:cxnLst>
                              <a:cxn ang="0">
                                <a:pos x="T1" y="T3"/>
                              </a:cxn>
                              <a:cxn ang="0">
                                <a:pos x="T5" y="T7"/>
                              </a:cxn>
                              <a:cxn ang="0">
                                <a:pos x="T9" y="T11"/>
                              </a:cxn>
                              <a:cxn ang="0">
                                <a:pos x="T13" y="T15"/>
                              </a:cxn>
                            </a:cxnLst>
                            <a:rect l="0" t="0" r="r" b="b"/>
                            <a:pathLst>
                              <a:path w="88" h="76">
                                <a:moveTo>
                                  <a:pt x="43" y="0"/>
                                </a:moveTo>
                                <a:lnTo>
                                  <a:pt x="0" y="75"/>
                                </a:lnTo>
                                <a:lnTo>
                                  <a:pt x="87" y="75"/>
                                </a:lnTo>
                                <a:lnTo>
                                  <a:pt x="43"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4" name="Rectangle 1835"/>
                        <wps:cNvSpPr>
                          <a:spLocks noChangeArrowheads="1"/>
                        </wps:cNvSpPr>
                        <wps:spPr bwMode="auto">
                          <a:xfrm>
                            <a:off x="6757" y="1673"/>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5" name="Line 1834"/>
                        <wps:cNvCnPr>
                          <a:cxnSpLocks noChangeShapeType="1"/>
                        </wps:cNvCnPr>
                        <wps:spPr bwMode="auto">
                          <a:xfrm>
                            <a:off x="7368" y="856"/>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26" name="Line 1833"/>
                        <wps:cNvCnPr>
                          <a:cxnSpLocks noChangeShapeType="1"/>
                        </wps:cNvCnPr>
                        <wps:spPr bwMode="auto">
                          <a:xfrm>
                            <a:off x="7414" y="902"/>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27" name="Line 1832"/>
                        <wps:cNvCnPr>
                          <a:cxnSpLocks noChangeShapeType="1"/>
                        </wps:cNvCnPr>
                        <wps:spPr bwMode="auto">
                          <a:xfrm>
                            <a:off x="7381" y="876"/>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28" name="Line 1831"/>
                        <wps:cNvCnPr>
                          <a:cxnSpLocks noChangeShapeType="1"/>
                        </wps:cNvCnPr>
                        <wps:spPr bwMode="auto">
                          <a:xfrm>
                            <a:off x="7381" y="812"/>
                            <a:ext cx="65" cy="64"/>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29" name="Line 1830"/>
                        <wps:cNvCnPr>
                          <a:cxnSpLocks noChangeShapeType="1"/>
                        </wps:cNvCnPr>
                        <wps:spPr bwMode="auto">
                          <a:xfrm>
                            <a:off x="7368" y="844"/>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0" name="Line 1829"/>
                        <wps:cNvCnPr>
                          <a:cxnSpLocks noChangeShapeType="1"/>
                        </wps:cNvCnPr>
                        <wps:spPr bwMode="auto">
                          <a:xfrm>
                            <a:off x="7414" y="890"/>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1" name="Line 1828"/>
                        <wps:cNvCnPr>
                          <a:cxnSpLocks noChangeShapeType="1"/>
                        </wps:cNvCnPr>
                        <wps:spPr bwMode="auto">
                          <a:xfrm>
                            <a:off x="7991" y="823"/>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32" name="Line 1827"/>
                        <wps:cNvCnPr>
                          <a:cxnSpLocks noChangeShapeType="1"/>
                        </wps:cNvCnPr>
                        <wps:spPr bwMode="auto">
                          <a:xfrm>
                            <a:off x="8037" y="869"/>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33" name="Line 1826"/>
                        <wps:cNvCnPr>
                          <a:cxnSpLocks noChangeShapeType="1"/>
                        </wps:cNvCnPr>
                        <wps:spPr bwMode="auto">
                          <a:xfrm>
                            <a:off x="8005" y="842"/>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4" name="Line 1825"/>
                        <wps:cNvCnPr>
                          <a:cxnSpLocks noChangeShapeType="1"/>
                        </wps:cNvCnPr>
                        <wps:spPr bwMode="auto">
                          <a:xfrm>
                            <a:off x="8005" y="777"/>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5" name="Line 1824"/>
                        <wps:cNvCnPr>
                          <a:cxnSpLocks noChangeShapeType="1"/>
                        </wps:cNvCnPr>
                        <wps:spPr bwMode="auto">
                          <a:xfrm>
                            <a:off x="7991" y="809"/>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6" name="Line 1823"/>
                        <wps:cNvCnPr>
                          <a:cxnSpLocks noChangeShapeType="1"/>
                        </wps:cNvCnPr>
                        <wps:spPr bwMode="auto">
                          <a:xfrm>
                            <a:off x="8037" y="855"/>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37" name="Line 1822"/>
                        <wps:cNvCnPr>
                          <a:cxnSpLocks noChangeShapeType="1"/>
                        </wps:cNvCnPr>
                        <wps:spPr bwMode="auto">
                          <a:xfrm>
                            <a:off x="8615" y="807"/>
                            <a:ext cx="91"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38" name="Line 1821"/>
                        <wps:cNvCnPr>
                          <a:cxnSpLocks noChangeShapeType="1"/>
                        </wps:cNvCnPr>
                        <wps:spPr bwMode="auto">
                          <a:xfrm>
                            <a:off x="8661" y="853"/>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39" name="Line 1820"/>
                        <wps:cNvCnPr>
                          <a:cxnSpLocks noChangeShapeType="1"/>
                        </wps:cNvCnPr>
                        <wps:spPr bwMode="auto">
                          <a:xfrm>
                            <a:off x="8628" y="821"/>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0" name="Line 1819"/>
                        <wps:cNvCnPr>
                          <a:cxnSpLocks noChangeShapeType="1"/>
                        </wps:cNvCnPr>
                        <wps:spPr bwMode="auto">
                          <a:xfrm>
                            <a:off x="8628" y="756"/>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1" name="Line 1818"/>
                        <wps:cNvCnPr>
                          <a:cxnSpLocks noChangeShapeType="1"/>
                        </wps:cNvCnPr>
                        <wps:spPr bwMode="auto">
                          <a:xfrm>
                            <a:off x="8615" y="789"/>
                            <a:ext cx="91"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2" name="Line 1817"/>
                        <wps:cNvCnPr>
                          <a:cxnSpLocks noChangeShapeType="1"/>
                        </wps:cNvCnPr>
                        <wps:spPr bwMode="auto">
                          <a:xfrm>
                            <a:off x="8661" y="835"/>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3" name="Line 1816"/>
                        <wps:cNvCnPr>
                          <a:cxnSpLocks noChangeShapeType="1"/>
                        </wps:cNvCnPr>
                        <wps:spPr bwMode="auto">
                          <a:xfrm>
                            <a:off x="6744" y="930"/>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44" name="Line 1815"/>
                        <wps:cNvCnPr>
                          <a:cxnSpLocks noChangeShapeType="1"/>
                        </wps:cNvCnPr>
                        <wps:spPr bwMode="auto">
                          <a:xfrm>
                            <a:off x="6790" y="976"/>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845" name="Line 1814"/>
                        <wps:cNvCnPr>
                          <a:cxnSpLocks noChangeShapeType="1"/>
                        </wps:cNvCnPr>
                        <wps:spPr bwMode="auto">
                          <a:xfrm>
                            <a:off x="6758" y="960"/>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6" name="Line 1813"/>
                        <wps:cNvCnPr>
                          <a:cxnSpLocks noChangeShapeType="1"/>
                        </wps:cNvCnPr>
                        <wps:spPr bwMode="auto">
                          <a:xfrm>
                            <a:off x="6758" y="896"/>
                            <a:ext cx="65" cy="64"/>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7" name="Line 1812"/>
                        <wps:cNvCnPr>
                          <a:cxnSpLocks noChangeShapeType="1"/>
                        </wps:cNvCnPr>
                        <wps:spPr bwMode="auto">
                          <a:xfrm>
                            <a:off x="6744" y="928"/>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8" name="Line 1811"/>
                        <wps:cNvCnPr>
                          <a:cxnSpLocks noChangeShapeType="1"/>
                        </wps:cNvCnPr>
                        <wps:spPr bwMode="auto">
                          <a:xfrm>
                            <a:off x="6790" y="974"/>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49" name="Rectangle 1810"/>
                        <wps:cNvSpPr>
                          <a:spLocks noChangeArrowheads="1"/>
                        </wps:cNvSpPr>
                        <wps:spPr bwMode="auto">
                          <a:xfrm>
                            <a:off x="7381" y="631"/>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0" name="Line 1809"/>
                        <wps:cNvCnPr>
                          <a:cxnSpLocks noChangeShapeType="1"/>
                        </wps:cNvCnPr>
                        <wps:spPr bwMode="auto">
                          <a:xfrm>
                            <a:off x="7381" y="696"/>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1" name="Line 1808"/>
                        <wps:cNvCnPr>
                          <a:cxnSpLocks noChangeShapeType="1"/>
                        </wps:cNvCnPr>
                        <wps:spPr bwMode="auto">
                          <a:xfrm>
                            <a:off x="7381" y="631"/>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2" name="Rectangle 1807"/>
                        <wps:cNvSpPr>
                          <a:spLocks noChangeArrowheads="1"/>
                        </wps:cNvSpPr>
                        <wps:spPr bwMode="auto">
                          <a:xfrm>
                            <a:off x="8004" y="603"/>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 name="Line 1806"/>
                        <wps:cNvCnPr>
                          <a:cxnSpLocks noChangeShapeType="1"/>
                        </wps:cNvCnPr>
                        <wps:spPr bwMode="auto">
                          <a:xfrm>
                            <a:off x="8005" y="668"/>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4" name="Line 1805"/>
                        <wps:cNvCnPr>
                          <a:cxnSpLocks noChangeShapeType="1"/>
                        </wps:cNvCnPr>
                        <wps:spPr bwMode="auto">
                          <a:xfrm>
                            <a:off x="8005" y="603"/>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5" name="Rectangle 1804"/>
                        <wps:cNvSpPr>
                          <a:spLocks noChangeArrowheads="1"/>
                        </wps:cNvSpPr>
                        <wps:spPr bwMode="auto">
                          <a:xfrm>
                            <a:off x="8628" y="585"/>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6" name="Line 1803"/>
                        <wps:cNvCnPr>
                          <a:cxnSpLocks noChangeShapeType="1"/>
                        </wps:cNvCnPr>
                        <wps:spPr bwMode="auto">
                          <a:xfrm>
                            <a:off x="8628" y="651"/>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7" name="Line 1802"/>
                        <wps:cNvCnPr>
                          <a:cxnSpLocks noChangeShapeType="1"/>
                        </wps:cNvCnPr>
                        <wps:spPr bwMode="auto">
                          <a:xfrm>
                            <a:off x="8628" y="586"/>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58" name="Rectangle 1801"/>
                        <wps:cNvSpPr>
                          <a:spLocks noChangeArrowheads="1"/>
                        </wps:cNvSpPr>
                        <wps:spPr bwMode="auto">
                          <a:xfrm>
                            <a:off x="9251" y="575"/>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9" name="Line 1800"/>
                        <wps:cNvCnPr>
                          <a:cxnSpLocks noChangeShapeType="1"/>
                        </wps:cNvCnPr>
                        <wps:spPr bwMode="auto">
                          <a:xfrm>
                            <a:off x="9252" y="640"/>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0" name="Line 1799"/>
                        <wps:cNvCnPr>
                          <a:cxnSpLocks noChangeShapeType="1"/>
                        </wps:cNvCnPr>
                        <wps:spPr bwMode="auto">
                          <a:xfrm>
                            <a:off x="9252" y="575"/>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1" name="Rectangle 1798"/>
                        <wps:cNvSpPr>
                          <a:spLocks noChangeArrowheads="1"/>
                        </wps:cNvSpPr>
                        <wps:spPr bwMode="auto">
                          <a:xfrm>
                            <a:off x="9875" y="566"/>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2" name="Line 1797"/>
                        <wps:cNvCnPr>
                          <a:cxnSpLocks noChangeShapeType="1"/>
                        </wps:cNvCnPr>
                        <wps:spPr bwMode="auto">
                          <a:xfrm>
                            <a:off x="9875" y="632"/>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3" name="Line 1796"/>
                        <wps:cNvCnPr>
                          <a:cxnSpLocks noChangeShapeType="1"/>
                        </wps:cNvCnPr>
                        <wps:spPr bwMode="auto">
                          <a:xfrm>
                            <a:off x="9875" y="567"/>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4" name="Rectangle 1795"/>
                        <wps:cNvSpPr>
                          <a:spLocks noChangeArrowheads="1"/>
                        </wps:cNvSpPr>
                        <wps:spPr bwMode="auto">
                          <a:xfrm>
                            <a:off x="6757" y="712"/>
                            <a:ext cx="65" cy="65"/>
                          </a:xfrm>
                          <a:prstGeom prst="rect">
                            <a:avLst/>
                          </a:prstGeom>
                          <a:noFill/>
                          <a:ln w="5510">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5" name="Line 1794"/>
                        <wps:cNvCnPr>
                          <a:cxnSpLocks noChangeShapeType="1"/>
                        </wps:cNvCnPr>
                        <wps:spPr bwMode="auto">
                          <a:xfrm>
                            <a:off x="6758" y="777"/>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6" name="Line 1793"/>
                        <wps:cNvCnPr>
                          <a:cxnSpLocks noChangeShapeType="1"/>
                        </wps:cNvCnPr>
                        <wps:spPr bwMode="auto">
                          <a:xfrm>
                            <a:off x="6758" y="712"/>
                            <a:ext cx="65" cy="65"/>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867" name="Line 1792"/>
                        <wps:cNvCnPr>
                          <a:cxnSpLocks noChangeShapeType="1"/>
                        </wps:cNvCnPr>
                        <wps:spPr bwMode="auto">
                          <a:xfrm>
                            <a:off x="9252" y="809"/>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68" name="Line 1791"/>
                        <wps:cNvCnPr>
                          <a:cxnSpLocks noChangeShapeType="1"/>
                        </wps:cNvCnPr>
                        <wps:spPr bwMode="auto">
                          <a:xfrm>
                            <a:off x="9252" y="744"/>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69" name="Line 1790"/>
                        <wps:cNvCnPr>
                          <a:cxnSpLocks noChangeShapeType="1"/>
                        </wps:cNvCnPr>
                        <wps:spPr bwMode="auto">
                          <a:xfrm>
                            <a:off x="9238" y="776"/>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0" name="Line 1789"/>
                        <wps:cNvCnPr>
                          <a:cxnSpLocks noChangeShapeType="1"/>
                        </wps:cNvCnPr>
                        <wps:spPr bwMode="auto">
                          <a:xfrm>
                            <a:off x="9284" y="822"/>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1" name="Line 1788"/>
                        <wps:cNvCnPr>
                          <a:cxnSpLocks noChangeShapeType="1"/>
                        </wps:cNvCnPr>
                        <wps:spPr bwMode="auto">
                          <a:xfrm>
                            <a:off x="9875" y="804"/>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2" name="Line 1787"/>
                        <wps:cNvCnPr>
                          <a:cxnSpLocks noChangeShapeType="1"/>
                        </wps:cNvCnPr>
                        <wps:spPr bwMode="auto">
                          <a:xfrm>
                            <a:off x="9875" y="740"/>
                            <a:ext cx="65" cy="64"/>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3" name="Line 1786"/>
                        <wps:cNvCnPr>
                          <a:cxnSpLocks noChangeShapeType="1"/>
                        </wps:cNvCnPr>
                        <wps:spPr bwMode="auto">
                          <a:xfrm>
                            <a:off x="9862" y="772"/>
                            <a:ext cx="91"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4" name="Line 1785"/>
                        <wps:cNvCnPr>
                          <a:cxnSpLocks noChangeShapeType="1"/>
                        </wps:cNvCnPr>
                        <wps:spPr bwMode="auto">
                          <a:xfrm>
                            <a:off x="9908" y="818"/>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75" name="Rectangle 1784"/>
                        <wps:cNvSpPr>
                          <a:spLocks noChangeArrowheads="1"/>
                        </wps:cNvSpPr>
                        <wps:spPr bwMode="auto">
                          <a:xfrm>
                            <a:off x="6634" y="-53"/>
                            <a:ext cx="3430" cy="2127"/>
                          </a:xfrm>
                          <a:prstGeom prst="rect">
                            <a:avLst/>
                          </a:prstGeom>
                          <a:noFill/>
                          <a:ln w="5510">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6" name="Line 1783"/>
                        <wps:cNvCnPr>
                          <a:cxnSpLocks noChangeShapeType="1"/>
                        </wps:cNvCnPr>
                        <wps:spPr bwMode="auto">
                          <a:xfrm>
                            <a:off x="6622" y="1978"/>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77" name="Line 1782"/>
                        <wps:cNvCnPr>
                          <a:cxnSpLocks noChangeShapeType="1"/>
                        </wps:cNvCnPr>
                        <wps:spPr bwMode="auto">
                          <a:xfrm>
                            <a:off x="6622" y="1736"/>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78" name="Line 1781"/>
                        <wps:cNvCnPr>
                          <a:cxnSpLocks noChangeShapeType="1"/>
                        </wps:cNvCnPr>
                        <wps:spPr bwMode="auto">
                          <a:xfrm>
                            <a:off x="6622" y="1494"/>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79" name="Line 1780"/>
                        <wps:cNvCnPr>
                          <a:cxnSpLocks noChangeShapeType="1"/>
                        </wps:cNvCnPr>
                        <wps:spPr bwMode="auto">
                          <a:xfrm>
                            <a:off x="6622" y="1253"/>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0" name="Line 1779"/>
                        <wps:cNvCnPr>
                          <a:cxnSpLocks noChangeShapeType="1"/>
                        </wps:cNvCnPr>
                        <wps:spPr bwMode="auto">
                          <a:xfrm>
                            <a:off x="6622" y="1011"/>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1" name="Line 1778"/>
                        <wps:cNvCnPr>
                          <a:cxnSpLocks noChangeShapeType="1"/>
                        </wps:cNvCnPr>
                        <wps:spPr bwMode="auto">
                          <a:xfrm>
                            <a:off x="6622" y="769"/>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2" name="Line 1777"/>
                        <wps:cNvCnPr>
                          <a:cxnSpLocks noChangeShapeType="1"/>
                        </wps:cNvCnPr>
                        <wps:spPr bwMode="auto">
                          <a:xfrm>
                            <a:off x="6622" y="528"/>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3" name="Line 1776"/>
                        <wps:cNvCnPr>
                          <a:cxnSpLocks noChangeShapeType="1"/>
                        </wps:cNvCnPr>
                        <wps:spPr bwMode="auto">
                          <a:xfrm>
                            <a:off x="6622" y="286"/>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4" name="Line 1775"/>
                        <wps:cNvCnPr>
                          <a:cxnSpLocks noChangeShapeType="1"/>
                        </wps:cNvCnPr>
                        <wps:spPr bwMode="auto">
                          <a:xfrm>
                            <a:off x="6622" y="44"/>
                            <a:ext cx="12"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5" name="Line 1774"/>
                        <wps:cNvCnPr>
                          <a:cxnSpLocks noChangeShapeType="1"/>
                        </wps:cNvCnPr>
                        <wps:spPr bwMode="auto">
                          <a:xfrm>
                            <a:off x="6790"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6" name="Line 1773"/>
                        <wps:cNvCnPr>
                          <a:cxnSpLocks noChangeShapeType="1"/>
                        </wps:cNvCnPr>
                        <wps:spPr bwMode="auto">
                          <a:xfrm>
                            <a:off x="7414"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7" name="Line 1772"/>
                        <wps:cNvCnPr>
                          <a:cxnSpLocks noChangeShapeType="1"/>
                        </wps:cNvCnPr>
                        <wps:spPr bwMode="auto">
                          <a:xfrm>
                            <a:off x="8037"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8" name="Line 1771"/>
                        <wps:cNvCnPr>
                          <a:cxnSpLocks noChangeShapeType="1"/>
                        </wps:cNvCnPr>
                        <wps:spPr bwMode="auto">
                          <a:xfrm>
                            <a:off x="8661"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89" name="Line 1770"/>
                        <wps:cNvCnPr>
                          <a:cxnSpLocks noChangeShapeType="1"/>
                        </wps:cNvCnPr>
                        <wps:spPr bwMode="auto">
                          <a:xfrm>
                            <a:off x="9284"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90" name="Line 1769"/>
                        <wps:cNvCnPr>
                          <a:cxnSpLocks noChangeShapeType="1"/>
                        </wps:cNvCnPr>
                        <wps:spPr bwMode="auto">
                          <a:xfrm>
                            <a:off x="9908" y="2086"/>
                            <a:ext cx="0" cy="0"/>
                          </a:xfrm>
                          <a:prstGeom prst="line">
                            <a:avLst/>
                          </a:prstGeom>
                          <a:noFill/>
                          <a:ln w="2948">
                            <a:solidFill>
                              <a:srgbClr val="333333"/>
                            </a:solidFill>
                            <a:round/>
                            <a:headEnd/>
                            <a:tailEnd/>
                          </a:ln>
                          <a:extLst>
                            <a:ext uri="{909E8E84-426E-40DD-AFC4-6F175D3DCCD1}">
                              <a14:hiddenFill xmlns:a14="http://schemas.microsoft.com/office/drawing/2010/main">
                                <a:noFill/>
                              </a14:hiddenFill>
                            </a:ext>
                          </a:extLst>
                        </wps:spPr>
                        <wps:bodyPr/>
                      </wps:wsp>
                      <wps:wsp>
                        <wps:cNvPr id="1891" name="Freeform 1768"/>
                        <wps:cNvSpPr>
                          <a:spLocks/>
                        </wps:cNvSpPr>
                        <wps:spPr bwMode="auto">
                          <a:xfrm>
                            <a:off x="6645" y="-267"/>
                            <a:ext cx="65" cy="65"/>
                          </a:xfrm>
                          <a:custGeom>
                            <a:avLst/>
                            <a:gdLst>
                              <a:gd name="T0" fmla="+- 0 6678 6646"/>
                              <a:gd name="T1" fmla="*/ T0 w 65"/>
                              <a:gd name="T2" fmla="+- 0 -267 -267"/>
                              <a:gd name="T3" fmla="*/ -267 h 65"/>
                              <a:gd name="T4" fmla="+- 0 6665 6646"/>
                              <a:gd name="T5" fmla="*/ T4 w 65"/>
                              <a:gd name="T6" fmla="+- 0 -264 -267"/>
                              <a:gd name="T7" fmla="*/ -264 h 65"/>
                              <a:gd name="T8" fmla="+- 0 6655 6646"/>
                              <a:gd name="T9" fmla="*/ T8 w 65"/>
                              <a:gd name="T10" fmla="+- 0 -257 -267"/>
                              <a:gd name="T11" fmla="*/ -257 h 65"/>
                              <a:gd name="T12" fmla="+- 0 6648 6646"/>
                              <a:gd name="T13" fmla="*/ T12 w 65"/>
                              <a:gd name="T14" fmla="+- 0 -247 -267"/>
                              <a:gd name="T15" fmla="*/ -247 h 65"/>
                              <a:gd name="T16" fmla="+- 0 6646 6646"/>
                              <a:gd name="T17" fmla="*/ T16 w 65"/>
                              <a:gd name="T18" fmla="+- 0 -234 -267"/>
                              <a:gd name="T19" fmla="*/ -234 h 65"/>
                              <a:gd name="T20" fmla="+- 0 6648 6646"/>
                              <a:gd name="T21" fmla="*/ T20 w 65"/>
                              <a:gd name="T22" fmla="+- 0 -222 -267"/>
                              <a:gd name="T23" fmla="*/ -222 h 65"/>
                              <a:gd name="T24" fmla="+- 0 6655 6646"/>
                              <a:gd name="T25" fmla="*/ T24 w 65"/>
                              <a:gd name="T26" fmla="+- 0 -211 -267"/>
                              <a:gd name="T27" fmla="*/ -211 h 65"/>
                              <a:gd name="T28" fmla="+- 0 6665 6646"/>
                              <a:gd name="T29" fmla="*/ T28 w 65"/>
                              <a:gd name="T30" fmla="+- 0 -204 -267"/>
                              <a:gd name="T31" fmla="*/ -204 h 65"/>
                              <a:gd name="T32" fmla="+- 0 6678 6646"/>
                              <a:gd name="T33" fmla="*/ T32 w 65"/>
                              <a:gd name="T34" fmla="+- 0 -202 -267"/>
                              <a:gd name="T35" fmla="*/ -202 h 65"/>
                              <a:gd name="T36" fmla="+- 0 6691 6646"/>
                              <a:gd name="T37" fmla="*/ T36 w 65"/>
                              <a:gd name="T38" fmla="+- 0 -204 -267"/>
                              <a:gd name="T39" fmla="*/ -204 h 65"/>
                              <a:gd name="T40" fmla="+- 0 6701 6646"/>
                              <a:gd name="T41" fmla="*/ T40 w 65"/>
                              <a:gd name="T42" fmla="+- 0 -211 -267"/>
                              <a:gd name="T43" fmla="*/ -211 h 65"/>
                              <a:gd name="T44" fmla="+- 0 6708 6646"/>
                              <a:gd name="T45" fmla="*/ T44 w 65"/>
                              <a:gd name="T46" fmla="+- 0 -222 -267"/>
                              <a:gd name="T47" fmla="*/ -222 h 65"/>
                              <a:gd name="T48" fmla="+- 0 6710 6646"/>
                              <a:gd name="T49" fmla="*/ T48 w 65"/>
                              <a:gd name="T50" fmla="+- 0 -234 -267"/>
                              <a:gd name="T51" fmla="*/ -234 h 65"/>
                              <a:gd name="T52" fmla="+- 0 6708 6646"/>
                              <a:gd name="T53" fmla="*/ T52 w 65"/>
                              <a:gd name="T54" fmla="+- 0 -247 -267"/>
                              <a:gd name="T55" fmla="*/ -247 h 65"/>
                              <a:gd name="T56" fmla="+- 0 6701 6646"/>
                              <a:gd name="T57" fmla="*/ T56 w 65"/>
                              <a:gd name="T58" fmla="+- 0 -257 -267"/>
                              <a:gd name="T59" fmla="*/ -257 h 65"/>
                              <a:gd name="T60" fmla="+- 0 6691 6646"/>
                              <a:gd name="T61" fmla="*/ T60 w 65"/>
                              <a:gd name="T62" fmla="+- 0 -264 -267"/>
                              <a:gd name="T63" fmla="*/ -264 h 65"/>
                              <a:gd name="T64" fmla="+- 0 6678 6646"/>
                              <a:gd name="T65" fmla="*/ T64 w 65"/>
                              <a:gd name="T66" fmla="+- 0 -267 -267"/>
                              <a:gd name="T67" fmla="*/ -26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65">
                                <a:moveTo>
                                  <a:pt x="32" y="0"/>
                                </a:moveTo>
                                <a:lnTo>
                                  <a:pt x="19" y="3"/>
                                </a:lnTo>
                                <a:lnTo>
                                  <a:pt x="9" y="10"/>
                                </a:lnTo>
                                <a:lnTo>
                                  <a:pt x="2" y="20"/>
                                </a:lnTo>
                                <a:lnTo>
                                  <a:pt x="0" y="33"/>
                                </a:lnTo>
                                <a:lnTo>
                                  <a:pt x="2" y="45"/>
                                </a:lnTo>
                                <a:lnTo>
                                  <a:pt x="9" y="56"/>
                                </a:lnTo>
                                <a:lnTo>
                                  <a:pt x="19" y="63"/>
                                </a:lnTo>
                                <a:lnTo>
                                  <a:pt x="32" y="65"/>
                                </a:lnTo>
                                <a:lnTo>
                                  <a:pt x="45" y="63"/>
                                </a:lnTo>
                                <a:lnTo>
                                  <a:pt x="55" y="56"/>
                                </a:lnTo>
                                <a:lnTo>
                                  <a:pt x="62" y="45"/>
                                </a:lnTo>
                                <a:lnTo>
                                  <a:pt x="64" y="33"/>
                                </a:lnTo>
                                <a:lnTo>
                                  <a:pt x="62" y="20"/>
                                </a:lnTo>
                                <a:lnTo>
                                  <a:pt x="55" y="10"/>
                                </a:lnTo>
                                <a:lnTo>
                                  <a:pt x="45" y="3"/>
                                </a:lnTo>
                                <a:lnTo>
                                  <a:pt x="32"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2" name="Freeform 1767"/>
                        <wps:cNvSpPr>
                          <a:spLocks/>
                        </wps:cNvSpPr>
                        <wps:spPr bwMode="auto">
                          <a:xfrm>
                            <a:off x="6634" y="-176"/>
                            <a:ext cx="88" cy="76"/>
                          </a:xfrm>
                          <a:custGeom>
                            <a:avLst/>
                            <a:gdLst>
                              <a:gd name="T0" fmla="+- 0 6678 6634"/>
                              <a:gd name="T1" fmla="*/ T0 w 88"/>
                              <a:gd name="T2" fmla="+- 0 -175 -175"/>
                              <a:gd name="T3" fmla="*/ -175 h 76"/>
                              <a:gd name="T4" fmla="+- 0 6634 6634"/>
                              <a:gd name="T5" fmla="*/ T4 w 88"/>
                              <a:gd name="T6" fmla="+- 0 -100 -175"/>
                              <a:gd name="T7" fmla="*/ -100 h 76"/>
                              <a:gd name="T8" fmla="+- 0 6722 6634"/>
                              <a:gd name="T9" fmla="*/ T8 w 88"/>
                              <a:gd name="T10" fmla="+- 0 -100 -175"/>
                              <a:gd name="T11" fmla="*/ -100 h 76"/>
                              <a:gd name="T12" fmla="+- 0 6678 6634"/>
                              <a:gd name="T13" fmla="*/ T12 w 88"/>
                              <a:gd name="T14" fmla="+- 0 -175 -175"/>
                              <a:gd name="T15" fmla="*/ -175 h 76"/>
                            </a:gdLst>
                            <a:ahLst/>
                            <a:cxnLst>
                              <a:cxn ang="0">
                                <a:pos x="T1" y="T3"/>
                              </a:cxn>
                              <a:cxn ang="0">
                                <a:pos x="T5" y="T7"/>
                              </a:cxn>
                              <a:cxn ang="0">
                                <a:pos x="T9" y="T11"/>
                              </a:cxn>
                              <a:cxn ang="0">
                                <a:pos x="T13" y="T15"/>
                              </a:cxn>
                            </a:cxnLst>
                            <a:rect l="0" t="0" r="r" b="b"/>
                            <a:pathLst>
                              <a:path w="88" h="76">
                                <a:moveTo>
                                  <a:pt x="44" y="0"/>
                                </a:moveTo>
                                <a:lnTo>
                                  <a:pt x="0" y="75"/>
                                </a:lnTo>
                                <a:lnTo>
                                  <a:pt x="88" y="75"/>
                                </a:lnTo>
                                <a:lnTo>
                                  <a:pt x="44"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3" name="Rectangle 1766"/>
                        <wps:cNvSpPr>
                          <a:spLocks noChangeArrowheads="1"/>
                        </wps:cNvSpPr>
                        <wps:spPr bwMode="auto">
                          <a:xfrm>
                            <a:off x="7259" y="-267"/>
                            <a:ext cx="65" cy="6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4" name="Line 1765"/>
                        <wps:cNvCnPr>
                          <a:cxnSpLocks noChangeShapeType="1"/>
                        </wps:cNvCnPr>
                        <wps:spPr bwMode="auto">
                          <a:xfrm>
                            <a:off x="7914" y="-105"/>
                            <a:ext cx="65"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95" name="Line 1764"/>
                        <wps:cNvCnPr>
                          <a:cxnSpLocks noChangeShapeType="1"/>
                        </wps:cNvCnPr>
                        <wps:spPr bwMode="auto">
                          <a:xfrm>
                            <a:off x="7914" y="-170"/>
                            <a:ext cx="65" cy="65"/>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96" name="Line 1763"/>
                        <wps:cNvCnPr>
                          <a:cxnSpLocks noChangeShapeType="1"/>
                        </wps:cNvCnPr>
                        <wps:spPr bwMode="auto">
                          <a:xfrm>
                            <a:off x="7901" y="-137"/>
                            <a:ext cx="92"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97" name="Line 1762"/>
                        <wps:cNvCnPr>
                          <a:cxnSpLocks noChangeShapeType="1"/>
                        </wps:cNvCnPr>
                        <wps:spPr bwMode="auto">
                          <a:xfrm>
                            <a:off x="7947" y="-92"/>
                            <a:ext cx="0" cy="0"/>
                          </a:xfrm>
                          <a:prstGeom prst="line">
                            <a:avLst/>
                          </a:prstGeom>
                          <a:noFill/>
                          <a:ln w="5510">
                            <a:solidFill>
                              <a:srgbClr val="F563E2"/>
                            </a:solidFill>
                            <a:round/>
                            <a:headEnd/>
                            <a:tailEnd/>
                          </a:ln>
                          <a:extLst>
                            <a:ext uri="{909E8E84-426E-40DD-AFC4-6F175D3DCCD1}">
                              <a14:hiddenFill xmlns:a14="http://schemas.microsoft.com/office/drawing/2010/main">
                                <a:noFill/>
                              </a14:hiddenFill>
                            </a:ext>
                          </a:extLst>
                        </wps:spPr>
                        <wps:bodyPr/>
                      </wps:wsp>
                      <wps:wsp>
                        <wps:cNvPr id="1898" name="Freeform 1761"/>
                        <wps:cNvSpPr>
                          <a:spLocks/>
                        </wps:cNvSpPr>
                        <wps:spPr bwMode="auto">
                          <a:xfrm>
                            <a:off x="7914" y="-280"/>
                            <a:ext cx="65" cy="65"/>
                          </a:xfrm>
                          <a:custGeom>
                            <a:avLst/>
                            <a:gdLst>
                              <a:gd name="T0" fmla="+- 0 7979 7914"/>
                              <a:gd name="T1" fmla="*/ T0 w 65"/>
                              <a:gd name="T2" fmla="+- 0 -215 -279"/>
                              <a:gd name="T3" fmla="*/ -215 h 65"/>
                              <a:gd name="T4" fmla="+- 0 7979 7914"/>
                              <a:gd name="T5" fmla="*/ T4 w 65"/>
                              <a:gd name="T6" fmla="+- 0 -279 -279"/>
                              <a:gd name="T7" fmla="*/ -279 h 65"/>
                              <a:gd name="T8" fmla="+- 0 7914 7914"/>
                              <a:gd name="T9" fmla="*/ T8 w 65"/>
                              <a:gd name="T10" fmla="+- 0 -279 -279"/>
                              <a:gd name="T11" fmla="*/ -279 h 65"/>
                              <a:gd name="T12" fmla="+- 0 7914 7914"/>
                              <a:gd name="T13" fmla="*/ T12 w 65"/>
                              <a:gd name="T14" fmla="+- 0 -215 -279"/>
                              <a:gd name="T15" fmla="*/ -215 h 65"/>
                            </a:gdLst>
                            <a:ahLst/>
                            <a:cxnLst>
                              <a:cxn ang="0">
                                <a:pos x="T1" y="T3"/>
                              </a:cxn>
                              <a:cxn ang="0">
                                <a:pos x="T5" y="T7"/>
                              </a:cxn>
                              <a:cxn ang="0">
                                <a:pos x="T9" y="T11"/>
                              </a:cxn>
                              <a:cxn ang="0">
                                <a:pos x="T13" y="T15"/>
                              </a:cxn>
                            </a:cxnLst>
                            <a:rect l="0" t="0" r="r" b="b"/>
                            <a:pathLst>
                              <a:path w="65" h="65">
                                <a:moveTo>
                                  <a:pt x="65" y="64"/>
                                </a:moveTo>
                                <a:lnTo>
                                  <a:pt x="65" y="0"/>
                                </a:lnTo>
                                <a:lnTo>
                                  <a:pt x="0" y="0"/>
                                </a:lnTo>
                                <a:lnTo>
                                  <a:pt x="0" y="64"/>
                                </a:lnTo>
                              </a:path>
                            </a:pathLst>
                          </a:custGeom>
                          <a:noFill/>
                          <a:ln w="5510">
                            <a:solidFill>
                              <a:srgbClr val="609C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9" name="Line 1760"/>
                        <wps:cNvCnPr>
                          <a:cxnSpLocks noChangeShapeType="1"/>
                        </wps:cNvCnPr>
                        <wps:spPr bwMode="auto">
                          <a:xfrm>
                            <a:off x="7914" y="-215"/>
                            <a:ext cx="65"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900" name="Line 1759"/>
                        <wps:cNvCnPr>
                          <a:cxnSpLocks noChangeShapeType="1"/>
                        </wps:cNvCnPr>
                        <wps:spPr bwMode="auto">
                          <a:xfrm>
                            <a:off x="7914" y="-279"/>
                            <a:ext cx="65" cy="64"/>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901" name="Line 1758"/>
                        <wps:cNvCnPr>
                          <a:cxnSpLocks noChangeShapeType="1"/>
                        </wps:cNvCnPr>
                        <wps:spPr bwMode="auto">
                          <a:xfrm>
                            <a:off x="7978" y="-210"/>
                            <a:ext cx="0" cy="0"/>
                          </a:xfrm>
                          <a:prstGeom prst="line">
                            <a:avLst/>
                          </a:prstGeom>
                          <a:noFill/>
                          <a:ln w="5510">
                            <a:solidFill>
                              <a:srgbClr val="609CFF"/>
                            </a:solidFill>
                            <a:round/>
                            <a:headEnd/>
                            <a:tailEnd/>
                          </a:ln>
                          <a:extLst>
                            <a:ext uri="{909E8E84-426E-40DD-AFC4-6F175D3DCCD1}">
                              <a14:hiddenFill xmlns:a14="http://schemas.microsoft.com/office/drawing/2010/main">
                                <a:noFill/>
                              </a14:hiddenFill>
                            </a:ext>
                          </a:extLst>
                        </wps:spPr>
                        <wps:bodyPr/>
                      </wps:wsp>
                      <wps:wsp>
                        <wps:cNvPr id="1902" name="Line 1757"/>
                        <wps:cNvCnPr>
                          <a:cxnSpLocks noChangeShapeType="1"/>
                        </wps:cNvCnPr>
                        <wps:spPr bwMode="auto">
                          <a:xfrm>
                            <a:off x="7244" y="-122"/>
                            <a:ext cx="92"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903" name="Line 1756"/>
                        <wps:cNvCnPr>
                          <a:cxnSpLocks noChangeShapeType="1"/>
                        </wps:cNvCnPr>
                        <wps:spPr bwMode="auto">
                          <a:xfrm>
                            <a:off x="7290" y="-77"/>
                            <a:ext cx="0" cy="0"/>
                          </a:xfrm>
                          <a:prstGeom prst="line">
                            <a:avLst/>
                          </a:prstGeom>
                          <a:noFill/>
                          <a:ln w="5510">
                            <a:solidFill>
                              <a:srgbClr val="00BEC4"/>
                            </a:solidFill>
                            <a:round/>
                            <a:headEnd/>
                            <a:tailEnd/>
                          </a:ln>
                          <a:extLst>
                            <a:ext uri="{909E8E84-426E-40DD-AFC4-6F175D3DCCD1}">
                              <a14:hiddenFill xmlns:a14="http://schemas.microsoft.com/office/drawing/2010/main">
                                <a:noFill/>
                              </a14:hiddenFill>
                            </a:ext>
                          </a:extLst>
                        </wps:spPr>
                        <wps:bodyPr/>
                      </wps:wsp>
                      <wps:wsp>
                        <wps:cNvPr id="1904" name="Text Box 1755"/>
                        <wps:cNvSpPr txBox="1">
                          <a:spLocks noChangeArrowheads="1"/>
                        </wps:cNvSpPr>
                        <wps:spPr bwMode="auto">
                          <a:xfrm>
                            <a:off x="6724" y="-285"/>
                            <a:ext cx="1763"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3D97D" w14:textId="77777777" w:rsidR="003162A5" w:rsidRDefault="003162A5">
                              <w:pPr>
                                <w:tabs>
                                  <w:tab w:val="left" w:pos="627"/>
                                  <w:tab w:val="left" w:pos="1279"/>
                                </w:tabs>
                                <w:spacing w:before="3" w:line="264" w:lineRule="auto"/>
                                <w:ind w:right="18"/>
                                <w:rPr>
                                  <w:rFonts w:ascii="Arial"/>
                                  <w:b/>
                                  <w:sz w:val="8"/>
                                </w:rPr>
                              </w:pPr>
                              <w:r>
                                <w:rPr>
                                  <w:rFonts w:ascii="Arial"/>
                                  <w:b/>
                                  <w:w w:val="110"/>
                                  <w:sz w:val="8"/>
                                </w:rPr>
                                <w:t>CTL1</w:t>
                              </w:r>
                              <w:r>
                                <w:rPr>
                                  <w:rFonts w:ascii="Arial"/>
                                  <w:b/>
                                  <w:spacing w:val="-4"/>
                                  <w:w w:val="110"/>
                                  <w:sz w:val="8"/>
                                </w:rPr>
                                <w:t xml:space="preserve"> </w:t>
                              </w:r>
                              <w:r>
                                <w:rPr>
                                  <w:rFonts w:ascii="Arial"/>
                                  <w:b/>
                                  <w:w w:val="110"/>
                                  <w:sz w:val="8"/>
                                </w:rPr>
                                <w:t>CD4</w:t>
                              </w:r>
                              <w:r>
                                <w:rPr>
                                  <w:rFonts w:ascii="Arial"/>
                                  <w:b/>
                                  <w:w w:val="110"/>
                                  <w:sz w:val="8"/>
                                </w:rPr>
                                <w:tab/>
                                <w:t>CTL3</w:t>
                              </w:r>
                              <w:r>
                                <w:rPr>
                                  <w:rFonts w:ascii="Arial"/>
                                  <w:b/>
                                  <w:spacing w:val="-3"/>
                                  <w:w w:val="110"/>
                                  <w:sz w:val="8"/>
                                </w:rPr>
                                <w:t xml:space="preserve"> </w:t>
                              </w:r>
                              <w:r>
                                <w:rPr>
                                  <w:rFonts w:ascii="Arial"/>
                                  <w:b/>
                                  <w:w w:val="110"/>
                                  <w:sz w:val="8"/>
                                </w:rPr>
                                <w:t>CD4</w:t>
                              </w:r>
                              <w:r>
                                <w:rPr>
                                  <w:rFonts w:ascii="Arial"/>
                                  <w:b/>
                                  <w:w w:val="110"/>
                                  <w:sz w:val="8"/>
                                </w:rPr>
                                <w:tab/>
                                <w:t>CTL2</w:t>
                              </w:r>
                              <w:r>
                                <w:rPr>
                                  <w:rFonts w:ascii="Arial"/>
                                  <w:b/>
                                  <w:spacing w:val="-6"/>
                                  <w:w w:val="110"/>
                                  <w:sz w:val="8"/>
                                </w:rPr>
                                <w:t xml:space="preserve"> </w:t>
                              </w:r>
                              <w:r>
                                <w:rPr>
                                  <w:rFonts w:ascii="Arial"/>
                                  <w:b/>
                                  <w:w w:val="110"/>
                                  <w:sz w:val="8"/>
                                </w:rPr>
                                <w:t>CD14 CTL2</w:t>
                              </w:r>
                              <w:r>
                                <w:rPr>
                                  <w:rFonts w:ascii="Arial"/>
                                  <w:b/>
                                  <w:spacing w:val="-4"/>
                                  <w:w w:val="110"/>
                                  <w:sz w:val="8"/>
                                </w:rPr>
                                <w:t xml:space="preserve"> </w:t>
                              </w:r>
                              <w:r>
                                <w:rPr>
                                  <w:rFonts w:ascii="Arial"/>
                                  <w:b/>
                                  <w:w w:val="110"/>
                                  <w:sz w:val="8"/>
                                </w:rPr>
                                <w:t>CD4</w:t>
                              </w:r>
                              <w:r>
                                <w:rPr>
                                  <w:rFonts w:ascii="Arial"/>
                                  <w:b/>
                                  <w:w w:val="110"/>
                                  <w:sz w:val="8"/>
                                </w:rPr>
                                <w:tab/>
                                <w:t>CTL1 CD14 CTL3</w:t>
                              </w:r>
                              <w:r>
                                <w:rPr>
                                  <w:rFonts w:ascii="Arial"/>
                                  <w:b/>
                                  <w:spacing w:val="4"/>
                                  <w:w w:val="110"/>
                                  <w:sz w:val="8"/>
                                </w:rPr>
                                <w:t xml:space="preserve"> </w:t>
                              </w:r>
                              <w:r>
                                <w:rPr>
                                  <w:rFonts w:ascii="Arial"/>
                                  <w:b/>
                                  <w:w w:val="110"/>
                                  <w:sz w:val="8"/>
                                </w:rPr>
                                <w:t>CD14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86227E" id="Group 1754" o:spid="_x0000_s1132" style="position:absolute;left:0;text-align:left;margin-left:331.1pt;margin-top:-14.25pt;width:172.3pt;height:118.55pt;z-index:251426816;mso-position-horizontal-relative:page" coordorigin="6622,-285" coordsize="3446,2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">
                <v:shape id="Freeform 1852" o:spid="_x0000_s1133" style="position:absolute;left:7381;top:1755;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" path="m33,l20,3,10,10,3,20,,33,3,45r7,10l20,62r13,3l45,62,56,55,63,45,65,33,63,20,56,10,45,3,33,xe" fillcolor="#f8766c" stroked="f">
                  <v:path arrowok="t" o:connecttype="custom" o:connectlocs="33,1755;20,1758;10,1765;3,1775;0,1788;3,1800;10,1810;20,1817;33,1820;45,1817;56,1810;63,1800;65,1788;63,1775;56,1765;45,1758;33,1755" o:connectangles="0,0,0,0,0,0,0,0,0,0,0,0,0,0,0,0,0"/>
                </v:shape>
                <v:shape id="Freeform 1851" o:spid="_x0000_s1134" style="position:absolute;left:7370;top:171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" path="m44,l,75r87,l44,xe" fillcolor="#b79f00" stroked="f">
                  <v:path arrowok="t" o:connecttype="custom" o:connectlocs="44,1711;0,1786;87,1786;44,1711" o:connectangles="0,0,0,0"/>
                </v:shape>
                <v:rect id="Rectangle 1850" o:spid="_x0000_s1135" style="position:absolute;left:7381;top:1620;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" fillcolor="#00b938" stroked="f"/>
                <v:shape id="Freeform 1849" o:spid="_x0000_s1136" style="position:absolute;left:8004;top:1739;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" path="m32,l20,2,9,9,2,20,,32,2,45,9,55r11,7l32,65,45,62,55,55,62,45,65,32,62,20,55,9,45,2,32,xe" fillcolor="#f8766c" stroked="f">
                  <v:path arrowok="t" o:connecttype="custom" o:connectlocs="32,1740;20,1742;9,1749;2,1760;0,1772;2,1785;9,1795;20,1802;32,1805;45,1802;55,1795;62,1785;65,1772;62,1760;55,1749;45,1742;32,1740" o:connectangles="0,0,0,0,0,0,0,0,0,0,0,0,0,0,0,0,0"/>
                </v:shape>
                <v:shape id="Freeform 1848" o:spid="_x0000_s1137" style="position:absolute;left:7993;top:170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" path="m43,l,75r87,l43,xe" fillcolor="#b79f00" stroked="f">
                  <v:path arrowok="t" o:connecttype="custom" o:connectlocs="43,1701;0,1776;87,1776;43,1701" o:connectangles="0,0,0,0"/>
                </v:shape>
                <v:rect id="Rectangle 1847" o:spid="_x0000_s1138" style="position:absolute;left:8004;top:1600;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" fillcolor="#00b938" stroked="f"/>
                <v:shape id="Freeform 1846" o:spid="_x0000_s1139" style="position:absolute;left:8628;top:1721;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" path="m33,l20,3,10,10,3,20,,33,3,45r7,11l20,63r13,2l45,63,56,56,63,45,65,33,63,20,56,10,45,3,33,xe" fillcolor="#f8766c" stroked="f">
                  <v:path arrowok="t" o:connecttype="custom" o:connectlocs="33,1721;20,1724;10,1731;3,1741;0,1754;3,1766;10,1777;20,1784;33,1786;45,1784;56,1777;63,1766;65,1754;63,1741;56,1731;45,1724;33,1721" o:connectangles="0,0,0,0,0,0,0,0,0,0,0,0,0,0,0,0,0"/>
                </v:shape>
                <v:shape id="Freeform 1845" o:spid="_x0000_s1140" style="position:absolute;left:8617;top:168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" path="m44,l,75r87,l44,xe" fillcolor="#b79f00" stroked="f">
                  <v:path arrowok="t" o:connecttype="custom" o:connectlocs="44,1680;0,1755;87,1755;44,1680" o:connectangles="0,0,0,0"/>
                </v:shape>
                <v:rect id="Rectangle 1844" o:spid="_x0000_s1141" style="position:absolute;left:8628;top:1586;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" fillcolor="#00b938" stroked="f"/>
                <v:shape id="Freeform 1843" o:spid="_x0000_s1142" style="position:absolute;left:9251;top:1710;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" path="m32,l20,2,9,9,2,19,,32,2,45,9,55r11,7l32,64,45,62,55,55,62,45,65,32,62,19,55,9,45,2,32,xe" fillcolor="#f8766c" stroked="f">
                  <v:path arrowok="t" o:connecttype="custom" o:connectlocs="32,1711;20,1713;9,1720;2,1730;0,1743;2,1756;9,1766;20,1773;32,1775;45,1773;55,1766;62,1756;65,1743;62,1730;55,1720;45,1713;32,1711" o:connectangles="0,0,0,0,0,0,0,0,0,0,0,0,0,0,0,0,0"/>
                </v:shape>
                <v:shape id="Freeform 1842" o:spid="_x0000_s1143" style="position:absolute;left:9240;top:1670;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" path="m43,l,76r87,l43,xe" fillcolor="#b79f00" stroked="f">
                  <v:path arrowok="t" o:connecttype="custom" o:connectlocs="43,1670;0,1746;87,1746;43,1670" o:connectangles="0,0,0,0"/>
                </v:shape>
                <v:rect id="Rectangle 1841" o:spid="_x0000_s1144" style="position:absolute;left:9251;top:1576;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" fillcolor="#00b938" stroked="f"/>
                <v:shape id="Freeform 1840" o:spid="_x0000_s1145" style="position:absolute;left:9875;top:1707;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" path="m33,l20,3,10,10,3,20,,33,3,45r7,10l20,62r13,3l45,62,55,55,62,45,65,33,62,20,55,10,45,3,33,xe" fillcolor="#f8766c" stroked="f">
                  <v:path arrowok="t" o:connecttype="custom" o:connectlocs="33,1707;20,1710;10,1717;3,1727;0,1740;3,1752;10,1762;20,1769;33,1772;45,1769;55,1762;62,1752;65,1740;62,1727;55,1717;45,1710;33,1707" o:connectangles="0,0,0,0,0,0,0,0,0,0,0,0,0,0,0,0,0"/>
                </v:shape>
                <v:shape id="Freeform 1839" o:spid="_x0000_s1146" style="position:absolute;left:9864;top:1664;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" path="m44,l,75r87,l44,xe" fillcolor="#b79f00" stroked="f">
                  <v:path arrowok="t" o:connecttype="custom" o:connectlocs="44,1665;0,1740;87,1740;44,1665" o:connectangles="0,0,0,0"/>
                </v:shape>
                <v:rect id="Rectangle 1838" o:spid="_x0000_s1147" style="position:absolute;left:9875;top:1568;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" fillcolor="#00b938" stroked="f"/>
                <v:shape id="Freeform 1837" o:spid="_x0000_s1148" style="position:absolute;left:6757;top:1801;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" path="m32,l20,3,9,10,2,20,,33,2,45,9,56r11,7l32,65,45,63,55,56,62,45,65,33,62,20,55,10,45,3,32,xe" fillcolor="#f8766c" stroked="f">
                  <v:path arrowok="t" o:connecttype="custom" o:connectlocs="32,1801;20,1804;9,1811;2,1821;0,1834;2,1846;9,1857;20,1864;32,1866;45,1864;55,1857;62,1846;65,1834;62,1821;55,1811;45,1804;32,1801" o:connectangles="0,0,0,0,0,0,0,0,0,0,0,0,0,0,0,0,0"/>
                </v:shape>
                <v:shape id="Freeform 1836" o:spid="_x0000_s1149" style="position:absolute;left:6746;top:1755;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" path="m43,l,75r87,l43,xe" fillcolor="#b79f00" stroked="f">
                  <v:path arrowok="t" o:connecttype="custom" o:connectlocs="43,1756;0,1831;87,1831;43,1756" o:connectangles="0,0,0,0"/>
                </v:shape>
                <v:rect id="Rectangle 1835" o:spid="_x0000_s1150" style="position:absolute;left:6757;top:1673;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" fillcolor="#00b938" stroked="f"/>
                <v:line id="Line 1834" o:spid="_x0000_s1151" style="position:absolute;visibility:visible;mso-wrap-style:square" from="7368,856" to="7460,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" strokecolor="#00bec4" strokeweight=".15306mm"/>
                <v:line id="Line 1833" o:spid="_x0000_s1152" style="position:absolute;visibility:visible;mso-wrap-style:square" from="7414,902" to="7414,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" strokecolor="#00bec4" strokeweight=".15306mm"/>
                <v:line id="Line 1832" o:spid="_x0000_s1153" style="position:absolute;visibility:visible;mso-wrap-style:square" from="7381,876" to="7446,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" strokecolor="#f563e2" strokeweight=".15306mm"/>
                <v:line id="Line 1831" o:spid="_x0000_s1154" style="position:absolute;visibility:visible;mso-wrap-style:square" from="7381,812" to="7446,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" strokecolor="#f563e2" strokeweight=".15306mm"/>
                <v:line id="Line 1830" o:spid="_x0000_s1155" style="position:absolute;visibility:visible;mso-wrap-style:square" from="7368,844" to="7460,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" strokecolor="#f563e2" strokeweight=".15306mm"/>
                <v:line id="Line 1829" o:spid="_x0000_s1156" style="position:absolute;visibility:visible;mso-wrap-style:square" from="7414,890" to="741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" strokecolor="#f563e2" strokeweight=".15306mm"/>
                <v:line id="Line 1828" o:spid="_x0000_s1157" style="position:absolute;visibility:visible;mso-wrap-style:square" from="7991,823" to="8083,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" strokecolor="#00bec4" strokeweight=".15306mm"/>
                <v:line id="Line 1827" o:spid="_x0000_s1158" style="position:absolute;visibility:visible;mso-wrap-style:square" from="8037,869" to="803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" strokecolor="#00bec4" strokeweight=".15306mm"/>
                <v:line id="Line 1826" o:spid="_x0000_s1159" style="position:absolute;visibility:visible;mso-wrap-style:square" from="8005,842" to="8070,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" strokecolor="#f563e2" strokeweight=".15306mm"/>
                <v:line id="Line 1825" o:spid="_x0000_s1160" style="position:absolute;visibility:visible;mso-wrap-style:square" from="8005,777" to="8070,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" strokecolor="#f563e2" strokeweight=".15306mm"/>
                <v:line id="Line 1824" o:spid="_x0000_s1161" style="position:absolute;visibility:visible;mso-wrap-style:square" from="7991,809" to="8083,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" strokecolor="#f563e2" strokeweight=".15306mm"/>
                <v:line id="Line 1823" o:spid="_x0000_s1162" style="position:absolute;visibility:visible;mso-wrap-style:square" from="8037,855" to="8037,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" strokecolor="#f563e2" strokeweight=".15306mm"/>
                <v:line id="Line 1822" o:spid="_x0000_s1163" style="position:absolute;visibility:visible;mso-wrap-style:square" from="8615,807" to="870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" strokecolor="#00bec4" strokeweight=".15306mm"/>
                <v:line id="Line 1821" o:spid="_x0000_s1164" style="position:absolute;visibility:visible;mso-wrap-style:square" from="8661,853" to="8661,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" strokecolor="#00bec4" strokeweight=".15306mm"/>
                <v:line id="Line 1820" o:spid="_x0000_s1165" style="position:absolute;visibility:visible;mso-wrap-style:square" from="8628,821" to="8693,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" strokecolor="#f563e2" strokeweight=".15306mm"/>
                <v:line id="Line 1819" o:spid="_x0000_s1166" style="position:absolute;visibility:visible;mso-wrap-style:square" from="8628,756" to="8693,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" strokecolor="#f563e2" strokeweight=".15306mm"/>
                <v:line id="Line 1818" o:spid="_x0000_s1167" style="position:absolute;visibility:visible;mso-wrap-style:square" from="8615,789" to="870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" strokecolor="#f563e2" strokeweight=".15306mm"/>
                <v:line id="Line 1817" o:spid="_x0000_s1168" style="position:absolute;visibility:visible;mso-wrap-style:square" from="8661,835" to="8661,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" strokecolor="#f563e2" strokeweight=".15306mm"/>
                <v:line id="Line 1816" o:spid="_x0000_s1169" style="position:absolute;visibility:visible;mso-wrap-style:square" from="6744,930" to="683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" strokecolor="#00bec4" strokeweight=".15306mm"/>
                <v:line id="Line 1815" o:spid="_x0000_s1170" style="position:absolute;visibility:visible;mso-wrap-style:square" from="6790,976" to="6790,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" strokecolor="#00bec4" strokeweight=".15306mm"/>
                <v:line id="Line 1814" o:spid="_x0000_s1171" style="position:absolute;visibility:visible;mso-wrap-style:square" from="6758,960" to="6823,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" strokecolor="#f563e2" strokeweight=".15306mm"/>
                <v:line id="Line 1813" o:spid="_x0000_s1172" style="position:absolute;visibility:visible;mso-wrap-style:square" from="6758,896" to="6823,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" strokecolor="#f563e2" strokeweight=".15306mm"/>
                <v:line id="Line 1812" o:spid="_x0000_s1173" style="position:absolute;visibility:visible;mso-wrap-style:square" from="6744,928" to="6836,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" strokecolor="#f563e2" strokeweight=".15306mm"/>
                <v:line id="Line 1811" o:spid="_x0000_s1174" style="position:absolute;visibility:visible;mso-wrap-style:square" from="6790,974" to="6790,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" strokecolor="#f563e2" strokeweight=".15306mm"/>
                <v:rect id="Rectangle 1810" o:spid="_x0000_s1175" style="position:absolute;left:7381;top:631;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" filled="f" strokecolor="#609cff" strokeweight=".15306mm"/>
                <v:line id="Line 1809" o:spid="_x0000_s1176" style="position:absolute;visibility:visible;mso-wrap-style:square" from="7381,696" to="7446,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" strokecolor="#609cff" strokeweight=".15306mm"/>
                <v:line id="Line 1808" o:spid="_x0000_s1177" style="position:absolute;visibility:visible;mso-wrap-style:square" from="7381,631" to="7446,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" strokecolor="#609cff" strokeweight=".15306mm"/>
                <v:rect id="Rectangle 1807" o:spid="_x0000_s1178" style="position:absolute;left:8004;top:603;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" filled="f" strokecolor="#609cff" strokeweight=".15306mm"/>
                <v:line id="Line 1806" o:spid="_x0000_s1179" style="position:absolute;visibility:visible;mso-wrap-style:square" from="8005,668" to="807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" strokecolor="#609cff" strokeweight=".15306mm"/>
                <v:line id="Line 1805" o:spid="_x0000_s1180" style="position:absolute;visibility:visible;mso-wrap-style:square" from="8005,603" to="807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" strokecolor="#609cff" strokeweight=".15306mm"/>
                <v:rect id="Rectangle 1804" o:spid="_x0000_s1181" style="position:absolute;left:8628;top:585;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" filled="f" strokecolor="#609cff" strokeweight=".15306mm"/>
                <v:line id="Line 1803" o:spid="_x0000_s1182" style="position:absolute;visibility:visible;mso-wrap-style:square" from="8628,651" to="8693,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" strokecolor="#609cff" strokeweight=".15306mm"/>
                <v:line id="Line 1802" o:spid="_x0000_s1183" style="position:absolute;visibility:visible;mso-wrap-style:square" from="8628,586" to="8693,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" strokecolor="#609cff" strokeweight=".15306mm"/>
                <v:rect id="Rectangle 1801" o:spid="_x0000_s1184" style="position:absolute;left:9251;top:575;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" filled="f" strokecolor="#609cff" strokeweight=".15306mm"/>
                <v:line id="Line 1800" o:spid="_x0000_s1185" style="position:absolute;visibility:visible;mso-wrap-style:square" from="9252,640" to="931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" strokecolor="#609cff" strokeweight=".15306mm"/>
                <v:line id="Line 1799" o:spid="_x0000_s1186" style="position:absolute;visibility:visible;mso-wrap-style:square" from="9252,575" to="931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" strokecolor="#609cff" strokeweight=".15306mm"/>
                <v:rect id="Rectangle 1798" o:spid="_x0000_s1187" style="position:absolute;left:9875;top:566;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" filled="f" strokecolor="#609cff" strokeweight=".15306mm"/>
                <v:line id="Line 1797" o:spid="_x0000_s1188" style="position:absolute;visibility:visible;mso-wrap-style:square" from="9875,632" to="9940,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" strokecolor="#609cff" strokeweight=".15306mm"/>
                <v:line id="Line 1796" o:spid="_x0000_s1189" style="position:absolute;visibility:visible;mso-wrap-style:square" from="9875,567" to="9940,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" strokecolor="#609cff" strokeweight=".15306mm"/>
                <v:rect id="Rectangle 1795" o:spid="_x0000_s1190" style="position:absolute;left:6757;top:712;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" filled="f" strokecolor="#609cff" strokeweight=".15306mm"/>
                <v:line id="Line 1794" o:spid="_x0000_s1191" style="position:absolute;visibility:visible;mso-wrap-style:square" from="6758,777" to="6823,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" strokecolor="#609cff" strokeweight=".15306mm"/>
                <v:line id="Line 1793" o:spid="_x0000_s1192" style="position:absolute;visibility:visible;mso-wrap-style:square" from="6758,712" to="6823,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" strokecolor="#609cff" strokeweight=".15306mm"/>
                <v:line id="Line 1792" o:spid="_x0000_s1193" style="position:absolute;visibility:visible;mso-wrap-style:square" from="9252,809" to="9317,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" strokecolor="#f563e2" strokeweight=".15306mm"/>
                <v:line id="Line 1791" o:spid="_x0000_s1194" style="position:absolute;visibility:visible;mso-wrap-style:square" from="9252,744" to="9317,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" strokecolor="#f563e2" strokeweight=".15306mm"/>
                <v:line id="Line 1790" o:spid="_x0000_s1195" style="position:absolute;visibility:visible;mso-wrap-style:square" from="9238,776" to="9330,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" strokecolor="#f563e2" strokeweight=".15306mm"/>
                <v:line id="Line 1789" o:spid="_x0000_s1196" style="position:absolute;visibility:visible;mso-wrap-style:square" from="9284,822" to="9284,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" strokecolor="#f563e2" strokeweight=".15306mm"/>
                <v:line id="Line 1788" o:spid="_x0000_s1197" style="position:absolute;visibility:visible;mso-wrap-style:square" from="9875,804" to="9940,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" strokecolor="#f563e2" strokeweight=".15306mm"/>
                <v:line id="Line 1787" o:spid="_x0000_s1198" style="position:absolute;visibility:visible;mso-wrap-style:square" from="9875,740" to="9940,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" strokecolor="#f563e2" strokeweight=".15306mm"/>
                <v:line id="Line 1786" o:spid="_x0000_s1199" style="position:absolute;visibility:visible;mso-wrap-style:square" from="9862,772" to="9953,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" strokecolor="#f563e2" strokeweight=".15306mm"/>
                <v:line id="Line 1785" o:spid="_x0000_s1200" style="position:absolute;visibility:visible;mso-wrap-style:square" from="9908,818" to="990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" strokecolor="#f563e2" strokeweight=".15306mm"/>
                <v:rect id="Rectangle 1784" o:spid="_x0000_s1201" style="position:absolute;left:6634;top:-53;width:3430;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" filled="f" strokecolor="#333" strokeweight=".15306mm"/>
                <v:line id="Line 1783" o:spid="_x0000_s1202" style="position:absolute;visibility:visible;mso-wrap-style:square" from="6622,1978" to="6634,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" strokecolor="#333" strokeweight=".08189mm"/>
                <v:line id="Line 1782" o:spid="_x0000_s1203" style="position:absolute;visibility:visible;mso-wrap-style:square" from="6622,1736" to="6634,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" strokecolor="#333" strokeweight=".08189mm"/>
                <v:line id="Line 1781" o:spid="_x0000_s1204" style="position:absolute;visibility:visible;mso-wrap-style:square" from="6622,1494" to="6634,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" strokecolor="#333" strokeweight=".08189mm"/>
                <v:line id="Line 1780" o:spid="_x0000_s1205" style="position:absolute;visibility:visible;mso-wrap-style:square" from="6622,1253" to="6634,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" strokecolor="#333" strokeweight=".08189mm"/>
                <v:line id="Line 1779" o:spid="_x0000_s1206" style="position:absolute;visibility:visible;mso-wrap-style:square" from="6622,1011" to="6634,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" strokecolor="#333" strokeweight=".08189mm"/>
                <v:line id="Line 1778" o:spid="_x0000_s1207" style="position:absolute;visibility:visible;mso-wrap-style:square" from="6622,769" to="6634,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" strokecolor="#333" strokeweight=".08189mm"/>
                <v:line id="Line 1777" o:spid="_x0000_s1208" style="position:absolute;visibility:visible;mso-wrap-style:square" from="6622,528" to="6634,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" strokecolor="#333" strokeweight=".08189mm"/>
                <v:line id="Line 1776" o:spid="_x0000_s1209" style="position:absolute;visibility:visible;mso-wrap-style:square" from="6622,286" to="663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" strokecolor="#333" strokeweight=".08189mm"/>
                <v:line id="Line 1775" o:spid="_x0000_s1210" style="position:absolute;visibility:visible;mso-wrap-style:square" from="6622,44" to="663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" strokecolor="#333" strokeweight=".08189mm"/>
                <v:line id="Line 1774" o:spid="_x0000_s1211" style="position:absolute;visibility:visible;mso-wrap-style:square" from="6790,2086" to="6790,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" strokecolor="#333" strokeweight=".08189mm"/>
                <v:line id="Line 1773" o:spid="_x0000_s1212" style="position:absolute;visibility:visible;mso-wrap-style:square" from="7414,2086" to="7414,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" strokecolor="#333" strokeweight=".08189mm"/>
                <v:line id="Line 1772" o:spid="_x0000_s1213" style="position:absolute;visibility:visible;mso-wrap-style:square" from="8037,2086" to="8037,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" strokecolor="#333" strokeweight=".08189mm"/>
                <v:line id="Line 1771" o:spid="_x0000_s1214" style="position:absolute;visibility:visible;mso-wrap-style:square" from="8661,2086" to="8661,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" strokecolor="#333" strokeweight=".08189mm"/>
                <v:line id="Line 1770" o:spid="_x0000_s1215" style="position:absolute;visibility:visible;mso-wrap-style:square" from="9284,2086" to="9284,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" strokecolor="#333" strokeweight=".08189mm"/>
                <v:line id="Line 1769" o:spid="_x0000_s1216" style="position:absolute;visibility:visible;mso-wrap-style:square" from="9908,2086" to="9908,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" strokecolor="#333" strokeweight=".08189mm"/>
                <v:shape id="Freeform 1768" o:spid="_x0000_s1217" style="position:absolute;left:6645;top:-267;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" path="m32,l19,3,9,10,2,20,,33,2,45,9,56r10,7l32,65,45,63,55,56,62,45,64,33,62,20,55,10,45,3,32,xe" fillcolor="#f8766c" stroked="f">
                  <v:path arrowok="t" o:connecttype="custom" o:connectlocs="32,-267;19,-264;9,-257;2,-247;0,-234;2,-222;9,-211;19,-204;32,-202;45,-204;55,-211;62,-222;64,-234;62,-247;55,-257;45,-264;32,-267" o:connectangles="0,0,0,0,0,0,0,0,0,0,0,0,0,0,0,0,0"/>
                </v:shape>
                <v:shape id="Freeform 1767" o:spid="_x0000_s1218" style="position:absolute;left:6634;top:-176;width:88;height:76;visibility:visible;mso-wrap-style:square;v-text-anchor:top" coordsize="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" path="m44,l,75r88,l44,xe" fillcolor="#b79f00" stroked="f">
                  <v:path arrowok="t" o:connecttype="custom" o:connectlocs="44,-175;0,-100;88,-100;44,-175" o:connectangles="0,0,0,0"/>
                </v:shape>
                <v:rect id="Rectangle 1766" o:spid="_x0000_s1219" style="position:absolute;left:7259;top:-267;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" fillcolor="#00b938" stroked="f"/>
                <v:line id="Line 1765" o:spid="_x0000_s1220" style="position:absolute;visibility:visible;mso-wrap-style:square" from="7914,-105" to="7979,-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" strokecolor="#f563e2" strokeweight=".15306mm"/>
                <v:line id="Line 1764" o:spid="_x0000_s1221" style="position:absolute;visibility:visible;mso-wrap-style:square" from="7914,-170" to="7979,-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" strokecolor="#f563e2" strokeweight=".15306mm"/>
                <v:line id="Line 1763" o:spid="_x0000_s1222" style="position:absolute;visibility:visible;mso-wrap-style:square" from="7901,-137" to="7993,-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" strokecolor="#f563e2" strokeweight=".15306mm"/>
                <v:line id="Line 1762" o:spid="_x0000_s1223" style="position:absolute;visibility:visible;mso-wrap-style:square" from="7947,-92" to="794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" strokecolor="#f563e2" strokeweight=".15306mm"/>
                <v:shape id="Freeform 1761" o:spid="_x0000_s1224" style="position:absolute;left:7914;top:-280;width:65;height:65;visibility:visible;mso-wrap-style:square;v-text-anchor:top"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" path="m65,64l65,,,,,64e" filled="f" strokecolor="#609cff" strokeweight=".15306mm">
                  <v:path arrowok="t" o:connecttype="custom" o:connectlocs="65,-215;65,-279;0,-279;0,-215" o:connectangles="0,0,0,0"/>
                </v:shape>
                <v:line id="Line 1760" o:spid="_x0000_s1225" style="position:absolute;visibility:visible;mso-wrap-style:square" from="7914,-215" to="7979,-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" strokecolor="#609cff" strokeweight=".15306mm"/>
                <v:line id="Line 1759" o:spid="_x0000_s1226" style="position:absolute;visibility:visible;mso-wrap-style:square" from="7914,-279" to="7979,-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" strokecolor="#609cff" strokeweight=".15306mm"/>
                <v:line id="Line 1758" o:spid="_x0000_s1227" style="position:absolute;visibility:visible;mso-wrap-style:square" from="7978,-210" to="7978,-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" strokecolor="#609cff" strokeweight=".15306mm"/>
                <v:line id="Line 1757" o:spid="_x0000_s1228" style="position:absolute;visibility:visible;mso-wrap-style:square" from="7244,-122" to="7336,-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" strokecolor="#00bec4" strokeweight=".15306mm"/>
                <v:line id="Line 1756" o:spid="_x0000_s1229" style="position:absolute;visibility:visible;mso-wrap-style:square" from="7290,-77" to="729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" strokecolor="#00bec4" strokeweight=".15306mm"/>
                <v:shape id="Text Box 1755" o:spid="_x0000_s1230" type="#_x0000_t202" style="position:absolute;left:6724;top:-285;width:1763;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" filled="f" stroked="f">
                  <v:textbox inset="0,0,0,0">
                    <w:txbxContent>
                      <w:p w14:paraId="4893D97D" w14:textId="77777777" w:rsidR="003162A5" w:rsidRDefault="003162A5">
                        <w:pPr>
                          <w:tabs>
                            <w:tab w:val="left" w:pos="627"/>
                            <w:tab w:val="left" w:pos="1279"/>
                          </w:tabs>
                          <w:spacing w:before="3" w:line="264" w:lineRule="auto"/>
                          <w:ind w:right="18"/>
                          <w:rPr>
                            <w:rFonts w:ascii="Arial"/>
                            <w:b/>
                            <w:sz w:val="8"/>
                          </w:rPr>
                        </w:pPr>
                        <w:r>
                          <w:rPr>
                            <w:rFonts w:ascii="Arial"/>
                            <w:b/>
                            <w:w w:val="110"/>
                            <w:sz w:val="8"/>
                          </w:rPr>
                          <w:t>CTL1</w:t>
                        </w:r>
                        <w:r>
                          <w:rPr>
                            <w:rFonts w:ascii="Arial"/>
                            <w:b/>
                            <w:spacing w:val="-4"/>
                            <w:w w:val="110"/>
                            <w:sz w:val="8"/>
                          </w:rPr>
                          <w:t xml:space="preserve"> </w:t>
                        </w:r>
                        <w:r>
                          <w:rPr>
                            <w:rFonts w:ascii="Arial"/>
                            <w:b/>
                            <w:w w:val="110"/>
                            <w:sz w:val="8"/>
                          </w:rPr>
                          <w:t>CD4</w:t>
                        </w:r>
                        <w:r>
                          <w:rPr>
                            <w:rFonts w:ascii="Arial"/>
                            <w:b/>
                            <w:w w:val="110"/>
                            <w:sz w:val="8"/>
                          </w:rPr>
                          <w:tab/>
                          <w:t>CTL3</w:t>
                        </w:r>
                        <w:r>
                          <w:rPr>
                            <w:rFonts w:ascii="Arial"/>
                            <w:b/>
                            <w:spacing w:val="-3"/>
                            <w:w w:val="110"/>
                            <w:sz w:val="8"/>
                          </w:rPr>
                          <w:t xml:space="preserve"> </w:t>
                        </w:r>
                        <w:r>
                          <w:rPr>
                            <w:rFonts w:ascii="Arial"/>
                            <w:b/>
                            <w:w w:val="110"/>
                            <w:sz w:val="8"/>
                          </w:rPr>
                          <w:t>CD4</w:t>
                        </w:r>
                        <w:r>
                          <w:rPr>
                            <w:rFonts w:ascii="Arial"/>
                            <w:b/>
                            <w:w w:val="110"/>
                            <w:sz w:val="8"/>
                          </w:rPr>
                          <w:tab/>
                          <w:t>CTL2</w:t>
                        </w:r>
                        <w:r>
                          <w:rPr>
                            <w:rFonts w:ascii="Arial"/>
                            <w:b/>
                            <w:spacing w:val="-6"/>
                            <w:w w:val="110"/>
                            <w:sz w:val="8"/>
                          </w:rPr>
                          <w:t xml:space="preserve"> </w:t>
                        </w:r>
                        <w:r>
                          <w:rPr>
                            <w:rFonts w:ascii="Arial"/>
                            <w:b/>
                            <w:w w:val="110"/>
                            <w:sz w:val="8"/>
                          </w:rPr>
                          <w:t>CD14 CTL2</w:t>
                        </w:r>
                        <w:r>
                          <w:rPr>
                            <w:rFonts w:ascii="Arial"/>
                            <w:b/>
                            <w:spacing w:val="-4"/>
                            <w:w w:val="110"/>
                            <w:sz w:val="8"/>
                          </w:rPr>
                          <w:t xml:space="preserve"> </w:t>
                        </w:r>
                        <w:r>
                          <w:rPr>
                            <w:rFonts w:ascii="Arial"/>
                            <w:b/>
                            <w:w w:val="110"/>
                            <w:sz w:val="8"/>
                          </w:rPr>
                          <w:t>CD4</w:t>
                        </w:r>
                        <w:r>
                          <w:rPr>
                            <w:rFonts w:ascii="Arial"/>
                            <w:b/>
                            <w:w w:val="110"/>
                            <w:sz w:val="8"/>
                          </w:rPr>
                          <w:tab/>
                          <w:t>CTL1 CD14 CTL3</w:t>
                        </w:r>
                        <w:r>
                          <w:rPr>
                            <w:rFonts w:ascii="Arial"/>
                            <w:b/>
                            <w:spacing w:val="4"/>
                            <w:w w:val="110"/>
                            <w:sz w:val="8"/>
                          </w:rPr>
                          <w:t xml:space="preserve"> </w:t>
                        </w:r>
                        <w:r>
                          <w:rPr>
                            <w:rFonts w:ascii="Arial"/>
                            <w:b/>
                            <w:w w:val="110"/>
                            <w:sz w:val="8"/>
                          </w:rPr>
                          <w:t>CD14</w:t>
                        </w:r>
                      </w:p>
                    </w:txbxContent>
                  </v:textbox>
                </v:shape>
                <w10:wrap anchorx="page"/>
              </v:group>
            </w:pict>
          </mc:Fallback>
        </mc:AlternateContent>
      </w:r>
      <w:r w:rsidR="00372F18">
        <w:rPr>
          <w:rFonts w:ascii="Arial"/>
          <w:color w:val="4D4D4D"/>
          <w:w w:val="110"/>
          <w:position w:val="1"/>
          <w:sz w:val="6"/>
        </w:rPr>
        <w:t>50000</w:t>
      </w:r>
      <w:r w:rsidR="00372F18">
        <w:rPr>
          <w:rFonts w:ascii="Arial"/>
          <w:color w:val="4D4D4D"/>
          <w:w w:val="110"/>
          <w:position w:val="1"/>
          <w:sz w:val="6"/>
        </w:rPr>
        <w:tab/>
      </w:r>
      <w:r w:rsidR="00372F18">
        <w:rPr>
          <w:rFonts w:ascii="Arial"/>
          <w:color w:val="4D4D4D"/>
          <w:w w:val="110"/>
          <w:sz w:val="7"/>
        </w:rPr>
        <w:t>80</w:t>
      </w:r>
    </w:p>
    <w:p w14:paraId="3C7C96E4" w14:textId="77777777" w:rsidR="0065693B" w:rsidRDefault="0065693B">
      <w:pPr>
        <w:pStyle w:val="BodyText"/>
        <w:rPr>
          <w:rFonts w:ascii="Arial"/>
          <w:sz w:val="8"/>
        </w:rPr>
      </w:pPr>
    </w:p>
    <w:p w14:paraId="12B57FE6" w14:textId="77777777" w:rsidR="0065693B" w:rsidRDefault="00372F18">
      <w:pPr>
        <w:spacing w:before="69"/>
        <w:ind w:right="432"/>
        <w:jc w:val="center"/>
        <w:rPr>
          <w:rFonts w:ascii="Arial"/>
          <w:sz w:val="7"/>
        </w:rPr>
      </w:pPr>
      <w:r>
        <w:rPr>
          <w:rFonts w:ascii="Arial"/>
          <w:color w:val="4D4D4D"/>
          <w:sz w:val="7"/>
        </w:rPr>
        <w:t>70</w:t>
      </w:r>
    </w:p>
    <w:p w14:paraId="57F85094" w14:textId="3B0A7F90" w:rsidR="0065693B" w:rsidRDefault="00B8797A">
      <w:pPr>
        <w:spacing w:before="53"/>
        <w:ind w:left="1019"/>
        <w:rPr>
          <w:rFonts w:ascii="Arial"/>
          <w:sz w:val="6"/>
        </w:rPr>
      </w:pPr>
      <w:r>
        <w:rPr>
          <w:noProof/>
        </w:rPr>
        <mc:AlternateContent>
          <mc:Choice Requires="wps">
            <w:drawing>
              <wp:anchor distT="0" distB="0" distL="114300" distR="114300" simplePos="0" relativeHeight="251427840" behindDoc="0" locked="0" layoutInCell="1" allowOverlap="1" wp14:anchorId="71E63561" wp14:editId="410013F5">
                <wp:simplePos x="0" y="0"/>
                <wp:positionH relativeFrom="page">
                  <wp:posOffset>1597660</wp:posOffset>
                </wp:positionH>
                <wp:positionV relativeFrom="paragraph">
                  <wp:posOffset>89535</wp:posOffset>
                </wp:positionV>
                <wp:extent cx="85725" cy="695325"/>
                <wp:effectExtent l="0" t="0" r="2540" b="1905"/>
                <wp:wrapNone/>
                <wp:docPr id="1805" name="Text Box 1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96A76" w14:textId="77777777" w:rsidR="003162A5" w:rsidRDefault="003162A5">
                            <w:pPr>
                              <w:spacing w:before="21"/>
                              <w:ind w:left="20"/>
                              <w:rPr>
                                <w:rFonts w:ascii="Arial"/>
                                <w:b/>
                                <w:sz w:val="8"/>
                              </w:rPr>
                            </w:pPr>
                            <w:r>
                              <w:rPr>
                                <w:rFonts w:ascii="Arial"/>
                                <w:b/>
                                <w:w w:val="105"/>
                                <w:sz w:val="8"/>
                              </w:rPr>
                              <w:t>Increment in peak number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E63561" id="Text Box 1753" o:spid="_x0000_s1231" type="#_x0000_t202" style="position:absolute;left:0;text-align:left;margin-left:125.8pt;margin-top:7.05pt;width:6.75pt;height:54.7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" filled="f" stroked="f">
                <v:textbox style="layout-flow:vertical;mso-layout-flow-alt:bottom-to-top" inset="0,0,0,0">
                  <w:txbxContent>
                    <w:p w14:paraId="32C96A76" w14:textId="77777777" w:rsidR="003162A5" w:rsidRDefault="003162A5">
                      <w:pPr>
                        <w:spacing w:before="21"/>
                        <w:ind w:left="20"/>
                        <w:rPr>
                          <w:rFonts w:ascii="Arial"/>
                          <w:b/>
                          <w:sz w:val="8"/>
                        </w:rPr>
                      </w:pPr>
                      <w:r>
                        <w:rPr>
                          <w:rFonts w:ascii="Arial"/>
                          <w:b/>
                          <w:w w:val="105"/>
                          <w:sz w:val="8"/>
                        </w:rPr>
                        <w:t>Increment in peak number</w:t>
                      </w:r>
                    </w:p>
                  </w:txbxContent>
                </v:textbox>
                <w10:wrap anchorx="page"/>
              </v:shape>
            </w:pict>
          </mc:Fallback>
        </mc:AlternateContent>
      </w:r>
      <w:r w:rsidR="00372F18">
        <w:rPr>
          <w:rFonts w:ascii="Arial"/>
          <w:color w:val="4D4D4D"/>
          <w:w w:val="115"/>
          <w:sz w:val="6"/>
        </w:rPr>
        <w:t>40000</w:t>
      </w:r>
    </w:p>
    <w:p w14:paraId="6C38162E" w14:textId="77777777" w:rsidR="0065693B" w:rsidRDefault="00372F18">
      <w:pPr>
        <w:spacing w:before="39"/>
        <w:ind w:right="432"/>
        <w:jc w:val="center"/>
        <w:rPr>
          <w:rFonts w:ascii="Arial"/>
          <w:sz w:val="7"/>
        </w:rPr>
      </w:pPr>
      <w:r>
        <w:rPr>
          <w:rFonts w:ascii="Arial"/>
          <w:color w:val="4D4D4D"/>
          <w:sz w:val="7"/>
        </w:rPr>
        <w:t>60</w:t>
      </w:r>
    </w:p>
    <w:p w14:paraId="3EB7C970" w14:textId="77777777" w:rsidR="0065693B" w:rsidRDefault="0065693B">
      <w:pPr>
        <w:pStyle w:val="BodyText"/>
        <w:spacing w:before="10"/>
        <w:rPr>
          <w:rFonts w:ascii="Arial"/>
          <w:sz w:val="13"/>
        </w:rPr>
      </w:pPr>
    </w:p>
    <w:p w14:paraId="2BB7A8BA" w14:textId="3CA2814D" w:rsidR="0065693B" w:rsidRDefault="00B8797A">
      <w:pPr>
        <w:tabs>
          <w:tab w:val="left" w:pos="4856"/>
        </w:tabs>
        <w:ind w:left="1019"/>
        <w:rPr>
          <w:rFonts w:ascii="Arial"/>
          <w:sz w:val="7"/>
        </w:rPr>
      </w:pPr>
      <w:r>
        <w:rPr>
          <w:noProof/>
        </w:rPr>
        <mc:AlternateContent>
          <mc:Choice Requires="wps">
            <w:drawing>
              <wp:anchor distT="0" distB="0" distL="114300" distR="114300" simplePos="0" relativeHeight="251714560" behindDoc="1" locked="0" layoutInCell="1" allowOverlap="1" wp14:anchorId="279AC2E0" wp14:editId="55AF2EC8">
                <wp:simplePos x="0" y="0"/>
                <wp:positionH relativeFrom="page">
                  <wp:posOffset>4051300</wp:posOffset>
                </wp:positionH>
                <wp:positionV relativeFrom="paragraph">
                  <wp:posOffset>33655</wp:posOffset>
                </wp:positionV>
                <wp:extent cx="86995" cy="252095"/>
                <wp:effectExtent l="3175" t="0" r="0" b="0"/>
                <wp:wrapNone/>
                <wp:docPr id="1804" name="Text Box 1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DD19E" w14:textId="77777777" w:rsidR="003162A5" w:rsidRDefault="003162A5">
                            <w:pPr>
                              <w:spacing w:before="23"/>
                              <w:ind w:left="20"/>
                              <w:rPr>
                                <w:rFonts w:ascii="Arial"/>
                                <w:b/>
                                <w:sz w:val="8"/>
                              </w:rPr>
                            </w:pPr>
                            <w:r>
                              <w:rPr>
                                <w:rFonts w:ascii="Arial"/>
                                <w:b/>
                                <w:w w:val="110"/>
                                <w:sz w:val="8"/>
                              </w:rPr>
                              <w:t>FRiP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9AC2E0" id="Text Box 1752" o:spid="_x0000_s1232" type="#_x0000_t202" style="position:absolute;left:0;text-align:left;margin-left:319pt;margin-top:2.65pt;width:6.85pt;height:19.8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" filled="f" stroked="f">
                <v:textbox style="layout-flow:vertical;mso-layout-flow-alt:bottom-to-top" inset="0,0,0,0">
                  <w:txbxContent>
                    <w:p w14:paraId="26FDD19E" w14:textId="77777777" w:rsidR="003162A5" w:rsidRDefault="003162A5">
                      <w:pPr>
                        <w:spacing w:before="23"/>
                        <w:ind w:left="20"/>
                        <w:rPr>
                          <w:rFonts w:ascii="Arial"/>
                          <w:b/>
                          <w:sz w:val="8"/>
                        </w:rPr>
                      </w:pPr>
                      <w:r>
                        <w:rPr>
                          <w:rFonts w:ascii="Arial"/>
                          <w:b/>
                          <w:w w:val="110"/>
                          <w:sz w:val="8"/>
                        </w:rPr>
                        <w:t>FRiP (%)</w:t>
                      </w:r>
                    </w:p>
                  </w:txbxContent>
                </v:textbox>
                <w10:wrap anchorx="page"/>
              </v:shape>
            </w:pict>
          </mc:Fallback>
        </mc:AlternateContent>
      </w:r>
      <w:r w:rsidR="00372F18">
        <w:rPr>
          <w:rFonts w:ascii="Arial"/>
          <w:color w:val="4D4D4D"/>
          <w:w w:val="110"/>
          <w:sz w:val="6"/>
        </w:rPr>
        <w:t>30000</w:t>
      </w:r>
      <w:r w:rsidR="00372F18">
        <w:rPr>
          <w:rFonts w:ascii="Arial"/>
          <w:color w:val="4D4D4D"/>
          <w:w w:val="110"/>
          <w:sz w:val="6"/>
        </w:rPr>
        <w:tab/>
      </w:r>
      <w:r w:rsidR="00372F18">
        <w:rPr>
          <w:rFonts w:ascii="Arial"/>
          <w:color w:val="4D4D4D"/>
          <w:w w:val="110"/>
          <w:position w:val="2"/>
          <w:sz w:val="7"/>
        </w:rPr>
        <w:t>50</w:t>
      </w:r>
    </w:p>
    <w:p w14:paraId="3FD0B5A5" w14:textId="77777777" w:rsidR="0065693B" w:rsidRDefault="0065693B">
      <w:pPr>
        <w:pStyle w:val="BodyText"/>
        <w:rPr>
          <w:rFonts w:ascii="Arial"/>
          <w:sz w:val="8"/>
        </w:rPr>
      </w:pPr>
    </w:p>
    <w:p w14:paraId="44D55F1F" w14:textId="77777777" w:rsidR="0065693B" w:rsidRDefault="00372F18">
      <w:pPr>
        <w:spacing w:before="53"/>
        <w:ind w:right="432"/>
        <w:jc w:val="center"/>
        <w:rPr>
          <w:rFonts w:ascii="Arial"/>
          <w:sz w:val="7"/>
        </w:rPr>
      </w:pPr>
      <w:r>
        <w:rPr>
          <w:rFonts w:ascii="Arial"/>
          <w:color w:val="4D4D4D"/>
          <w:sz w:val="7"/>
        </w:rPr>
        <w:t>40</w:t>
      </w:r>
    </w:p>
    <w:p w14:paraId="48AEFC7B" w14:textId="77777777" w:rsidR="0065693B" w:rsidRDefault="0065693B">
      <w:pPr>
        <w:pStyle w:val="BodyText"/>
        <w:spacing w:before="3"/>
        <w:rPr>
          <w:rFonts w:ascii="Arial"/>
          <w:sz w:val="7"/>
        </w:rPr>
      </w:pPr>
    </w:p>
    <w:p w14:paraId="7C18DAD0" w14:textId="77777777" w:rsidR="0065693B" w:rsidRDefault="00372F18">
      <w:pPr>
        <w:ind w:left="1019"/>
        <w:rPr>
          <w:rFonts w:ascii="Arial"/>
          <w:sz w:val="6"/>
        </w:rPr>
      </w:pPr>
      <w:r>
        <w:rPr>
          <w:rFonts w:ascii="Arial"/>
          <w:color w:val="4D4D4D"/>
          <w:w w:val="115"/>
          <w:sz w:val="6"/>
        </w:rPr>
        <w:t>20000</w:t>
      </w:r>
    </w:p>
    <w:p w14:paraId="608F5F7D" w14:textId="77777777" w:rsidR="0065693B" w:rsidRDefault="00372F18">
      <w:pPr>
        <w:spacing w:before="9"/>
        <w:ind w:right="432"/>
        <w:jc w:val="center"/>
        <w:rPr>
          <w:rFonts w:ascii="Arial"/>
          <w:sz w:val="7"/>
        </w:rPr>
      </w:pPr>
      <w:r>
        <w:rPr>
          <w:rFonts w:ascii="Arial"/>
          <w:color w:val="4D4D4D"/>
          <w:sz w:val="7"/>
        </w:rPr>
        <w:t>30</w:t>
      </w:r>
    </w:p>
    <w:p w14:paraId="774F170C" w14:textId="77777777" w:rsidR="0065693B" w:rsidRDefault="0065693B">
      <w:pPr>
        <w:pStyle w:val="BodyText"/>
        <w:spacing w:before="10"/>
        <w:rPr>
          <w:rFonts w:ascii="Arial"/>
          <w:sz w:val="13"/>
        </w:rPr>
      </w:pPr>
    </w:p>
    <w:p w14:paraId="303422FE" w14:textId="77777777" w:rsidR="0065693B" w:rsidRDefault="00372F18">
      <w:pPr>
        <w:tabs>
          <w:tab w:val="left" w:pos="4856"/>
        </w:tabs>
        <w:ind w:left="1019"/>
        <w:rPr>
          <w:rFonts w:ascii="Arial"/>
          <w:sz w:val="7"/>
        </w:rPr>
      </w:pPr>
      <w:r>
        <w:rPr>
          <w:rFonts w:ascii="Arial"/>
          <w:color w:val="4D4D4D"/>
          <w:w w:val="110"/>
          <w:sz w:val="6"/>
        </w:rPr>
        <w:t>10000</w:t>
      </w:r>
      <w:r>
        <w:rPr>
          <w:rFonts w:ascii="Arial"/>
          <w:color w:val="4D4D4D"/>
          <w:w w:val="110"/>
          <w:sz w:val="6"/>
        </w:rPr>
        <w:tab/>
      </w:r>
      <w:r>
        <w:rPr>
          <w:rFonts w:ascii="Arial"/>
          <w:color w:val="4D4D4D"/>
          <w:w w:val="110"/>
          <w:position w:val="5"/>
          <w:sz w:val="7"/>
        </w:rPr>
        <w:t>20</w:t>
      </w:r>
    </w:p>
    <w:p w14:paraId="5B2F3906" w14:textId="77777777" w:rsidR="0065693B" w:rsidRDefault="0065693B">
      <w:pPr>
        <w:pStyle w:val="BodyText"/>
        <w:rPr>
          <w:rFonts w:ascii="Arial"/>
          <w:sz w:val="10"/>
        </w:rPr>
      </w:pPr>
    </w:p>
    <w:p w14:paraId="3DAB7159" w14:textId="77777777" w:rsidR="0065693B" w:rsidRDefault="00372F18">
      <w:pPr>
        <w:ind w:right="432"/>
        <w:jc w:val="center"/>
        <w:rPr>
          <w:rFonts w:ascii="Arial"/>
          <w:sz w:val="7"/>
        </w:rPr>
      </w:pPr>
      <w:r>
        <w:rPr>
          <w:rFonts w:ascii="Arial"/>
          <w:color w:val="4D4D4D"/>
          <w:sz w:val="7"/>
        </w:rPr>
        <w:t>10</w:t>
      </w:r>
    </w:p>
    <w:p w14:paraId="752838D3" w14:textId="77777777" w:rsidR="0065693B" w:rsidRDefault="0065693B">
      <w:pPr>
        <w:jc w:val="center"/>
        <w:rPr>
          <w:rFonts w:ascii="Arial"/>
          <w:sz w:val="7"/>
        </w:rPr>
        <w:sectPr w:rsidR="0065693B">
          <w:type w:val="continuous"/>
          <w:pgSz w:w="11910" w:h="16840"/>
          <w:pgMar w:top="1580" w:right="0" w:bottom="800" w:left="1680" w:header="720" w:footer="720" w:gutter="0"/>
          <w:cols w:space="720"/>
        </w:sectPr>
      </w:pPr>
    </w:p>
    <w:p w14:paraId="2318DA29" w14:textId="77777777" w:rsidR="0065693B" w:rsidRDefault="0065693B">
      <w:pPr>
        <w:pStyle w:val="BodyText"/>
        <w:spacing w:before="10"/>
        <w:rPr>
          <w:rFonts w:ascii="Arial"/>
          <w:sz w:val="9"/>
        </w:rPr>
      </w:pPr>
    </w:p>
    <w:p w14:paraId="0B7612C4" w14:textId="77777777" w:rsidR="0065693B" w:rsidRDefault="00372F18">
      <w:pPr>
        <w:ind w:left="1181"/>
        <w:rPr>
          <w:rFonts w:ascii="Arial"/>
          <w:sz w:val="6"/>
        </w:rPr>
      </w:pPr>
      <w:r>
        <w:rPr>
          <w:rFonts w:ascii="Arial"/>
          <w:color w:val="4D4D4D"/>
          <w:w w:val="112"/>
          <w:sz w:val="6"/>
        </w:rPr>
        <w:t>0</w:t>
      </w:r>
    </w:p>
    <w:p w14:paraId="4BBAA1B3" w14:textId="77777777" w:rsidR="0065693B" w:rsidRDefault="0065693B">
      <w:pPr>
        <w:pStyle w:val="BodyText"/>
        <w:spacing w:before="4"/>
        <w:rPr>
          <w:rFonts w:ascii="Arial"/>
          <w:sz w:val="7"/>
        </w:rPr>
      </w:pPr>
    </w:p>
    <w:p w14:paraId="51DA2838" w14:textId="77777777" w:rsidR="0065693B" w:rsidRDefault="00372F18">
      <w:pPr>
        <w:tabs>
          <w:tab w:val="left" w:pos="1858"/>
          <w:tab w:val="left" w:pos="2334"/>
          <w:tab w:val="left" w:pos="2827"/>
          <w:tab w:val="left" w:pos="3319"/>
          <w:tab w:val="left" w:pos="3812"/>
          <w:tab w:val="left" w:pos="4304"/>
        </w:tabs>
        <w:ind w:left="1366"/>
        <w:jc w:val="center"/>
        <w:rPr>
          <w:rFonts w:ascii="Arial"/>
          <w:sz w:val="6"/>
        </w:rPr>
      </w:pPr>
      <w:r>
        <w:rPr>
          <w:rFonts w:ascii="Arial"/>
          <w:color w:val="4D4D4D"/>
          <w:w w:val="115"/>
          <w:sz w:val="6"/>
        </w:rPr>
        <w:t>0</w:t>
      </w:r>
      <w:r>
        <w:rPr>
          <w:rFonts w:ascii="Arial"/>
          <w:color w:val="4D4D4D"/>
          <w:w w:val="115"/>
          <w:sz w:val="6"/>
        </w:rPr>
        <w:tab/>
        <w:t>5</w:t>
      </w:r>
      <w:r>
        <w:rPr>
          <w:rFonts w:ascii="Arial"/>
          <w:color w:val="4D4D4D"/>
          <w:w w:val="115"/>
          <w:sz w:val="6"/>
        </w:rPr>
        <w:tab/>
        <w:t>10</w:t>
      </w:r>
      <w:r>
        <w:rPr>
          <w:rFonts w:ascii="Arial"/>
          <w:color w:val="4D4D4D"/>
          <w:w w:val="115"/>
          <w:sz w:val="6"/>
        </w:rPr>
        <w:tab/>
        <w:t>15</w:t>
      </w:r>
      <w:r>
        <w:rPr>
          <w:rFonts w:ascii="Arial"/>
          <w:color w:val="4D4D4D"/>
          <w:w w:val="115"/>
          <w:sz w:val="6"/>
        </w:rPr>
        <w:tab/>
        <w:t>20</w:t>
      </w:r>
      <w:r>
        <w:rPr>
          <w:rFonts w:ascii="Arial"/>
          <w:color w:val="4D4D4D"/>
          <w:w w:val="115"/>
          <w:sz w:val="6"/>
        </w:rPr>
        <w:tab/>
        <w:t>25</w:t>
      </w:r>
      <w:r>
        <w:rPr>
          <w:rFonts w:ascii="Arial"/>
          <w:color w:val="4D4D4D"/>
          <w:w w:val="115"/>
          <w:sz w:val="6"/>
        </w:rPr>
        <w:tab/>
      </w:r>
      <w:r>
        <w:rPr>
          <w:rFonts w:ascii="Arial"/>
          <w:color w:val="4D4D4D"/>
          <w:w w:val="110"/>
          <w:sz w:val="6"/>
        </w:rPr>
        <w:t>30</w:t>
      </w:r>
    </w:p>
    <w:p w14:paraId="3945BE2B" w14:textId="77777777" w:rsidR="0065693B" w:rsidRDefault="00372F18">
      <w:pPr>
        <w:spacing w:before="51"/>
        <w:ind w:left="1357"/>
        <w:jc w:val="center"/>
        <w:rPr>
          <w:rFonts w:ascii="Arial"/>
          <w:b/>
          <w:sz w:val="8"/>
        </w:rPr>
      </w:pPr>
      <w:r>
        <w:rPr>
          <w:rFonts w:ascii="Arial"/>
          <w:b/>
          <w:w w:val="105"/>
          <w:sz w:val="8"/>
        </w:rPr>
        <w:t>Sequencing depth (million reads)</w:t>
      </w:r>
    </w:p>
    <w:p w14:paraId="439D3896" w14:textId="77777777" w:rsidR="0065693B" w:rsidRDefault="0065693B">
      <w:pPr>
        <w:pStyle w:val="BodyText"/>
        <w:rPr>
          <w:rFonts w:ascii="Arial"/>
          <w:b/>
          <w:sz w:val="8"/>
        </w:rPr>
      </w:pPr>
    </w:p>
    <w:p w14:paraId="0190987B" w14:textId="77777777" w:rsidR="0065693B" w:rsidRDefault="0065693B">
      <w:pPr>
        <w:pStyle w:val="BodyText"/>
        <w:spacing w:before="6"/>
        <w:rPr>
          <w:rFonts w:ascii="Arial"/>
          <w:b/>
          <w:sz w:val="7"/>
        </w:rPr>
      </w:pPr>
    </w:p>
    <w:p w14:paraId="23364CD3" w14:textId="77777777" w:rsidR="0065693B" w:rsidRDefault="00372F18">
      <w:pPr>
        <w:ind w:left="939"/>
        <w:jc w:val="center"/>
      </w:pPr>
      <w:r>
        <w:rPr>
          <w:w w:val="110"/>
        </w:rPr>
        <w:t>(b)</w:t>
      </w:r>
    </w:p>
    <w:p w14:paraId="752DFF96" w14:textId="77777777" w:rsidR="0065693B" w:rsidRDefault="00372F18">
      <w:pPr>
        <w:pStyle w:val="BodyText"/>
        <w:rPr>
          <w:sz w:val="8"/>
        </w:rPr>
      </w:pPr>
      <w:r>
        <w:br w:type="column"/>
      </w:r>
    </w:p>
    <w:p w14:paraId="00B30708" w14:textId="77777777" w:rsidR="0065693B" w:rsidRDefault="00372F18">
      <w:pPr>
        <w:spacing w:before="70"/>
        <w:ind w:left="479"/>
        <w:rPr>
          <w:rFonts w:ascii="Arial"/>
          <w:sz w:val="7"/>
        </w:rPr>
      </w:pPr>
      <w:r>
        <w:rPr>
          <w:rFonts w:ascii="Arial"/>
          <w:color w:val="4D4D4D"/>
          <w:w w:val="99"/>
          <w:sz w:val="7"/>
        </w:rPr>
        <w:t>0</w:t>
      </w:r>
    </w:p>
    <w:p w14:paraId="6F217E91" w14:textId="77777777" w:rsidR="0065693B" w:rsidRDefault="0065693B">
      <w:pPr>
        <w:pStyle w:val="BodyText"/>
        <w:spacing w:before="3"/>
        <w:rPr>
          <w:rFonts w:ascii="Arial"/>
          <w:sz w:val="6"/>
        </w:rPr>
      </w:pPr>
    </w:p>
    <w:p w14:paraId="73017783" w14:textId="77777777" w:rsidR="0065693B" w:rsidRDefault="00372F18">
      <w:pPr>
        <w:tabs>
          <w:tab w:val="left" w:pos="606"/>
          <w:tab w:val="left" w:pos="1229"/>
          <w:tab w:val="left" w:pos="1853"/>
          <w:tab w:val="left" w:pos="2476"/>
          <w:tab w:val="left" w:pos="3100"/>
        </w:tabs>
        <w:spacing w:before="1"/>
        <w:ind w:right="1287"/>
        <w:jc w:val="center"/>
        <w:rPr>
          <w:rFonts w:ascii="Arial"/>
          <w:sz w:val="7"/>
        </w:rPr>
      </w:pPr>
      <w:r>
        <w:rPr>
          <w:rFonts w:ascii="Arial"/>
          <w:color w:val="4D4D4D"/>
          <w:sz w:val="7"/>
        </w:rPr>
        <w:t>5</w:t>
      </w:r>
      <w:r>
        <w:rPr>
          <w:rFonts w:ascii="Arial"/>
          <w:color w:val="4D4D4D"/>
          <w:sz w:val="7"/>
        </w:rPr>
        <w:tab/>
        <w:t>10</w:t>
      </w:r>
      <w:r>
        <w:rPr>
          <w:rFonts w:ascii="Arial"/>
          <w:color w:val="4D4D4D"/>
          <w:sz w:val="7"/>
        </w:rPr>
        <w:tab/>
        <w:t>15</w:t>
      </w:r>
      <w:r>
        <w:rPr>
          <w:rFonts w:ascii="Arial"/>
          <w:color w:val="4D4D4D"/>
          <w:sz w:val="7"/>
        </w:rPr>
        <w:tab/>
        <w:t>20</w:t>
      </w:r>
      <w:r>
        <w:rPr>
          <w:rFonts w:ascii="Arial"/>
          <w:color w:val="4D4D4D"/>
          <w:sz w:val="7"/>
        </w:rPr>
        <w:tab/>
        <w:t>25</w:t>
      </w:r>
      <w:r>
        <w:rPr>
          <w:rFonts w:ascii="Arial"/>
          <w:color w:val="4D4D4D"/>
          <w:sz w:val="7"/>
        </w:rPr>
        <w:tab/>
        <w:t>30</w:t>
      </w:r>
    </w:p>
    <w:p w14:paraId="1A52C51E" w14:textId="77777777" w:rsidR="0065693B" w:rsidRDefault="00372F18">
      <w:pPr>
        <w:spacing w:before="17"/>
        <w:ind w:right="1305"/>
        <w:jc w:val="center"/>
        <w:rPr>
          <w:rFonts w:ascii="Arial"/>
          <w:b/>
          <w:sz w:val="8"/>
        </w:rPr>
      </w:pPr>
      <w:r>
        <w:rPr>
          <w:rFonts w:ascii="Arial"/>
          <w:b/>
          <w:w w:val="110"/>
          <w:sz w:val="8"/>
        </w:rPr>
        <w:t>Sequencing depth (million reads)</w:t>
      </w:r>
    </w:p>
    <w:p w14:paraId="7460D25B" w14:textId="77777777" w:rsidR="0065693B" w:rsidRDefault="0065693B">
      <w:pPr>
        <w:pStyle w:val="BodyText"/>
        <w:spacing w:before="1"/>
        <w:rPr>
          <w:rFonts w:ascii="Arial"/>
          <w:b/>
          <w:sz w:val="13"/>
        </w:rPr>
      </w:pPr>
    </w:p>
    <w:p w14:paraId="4172F1AF" w14:textId="77777777" w:rsidR="0065693B" w:rsidRDefault="00372F18">
      <w:pPr>
        <w:ind w:right="1549"/>
        <w:jc w:val="center"/>
      </w:pPr>
      <w:r>
        <w:rPr>
          <w:w w:val="105"/>
        </w:rPr>
        <w:t>(c)</w:t>
      </w:r>
    </w:p>
    <w:p w14:paraId="71AE8D87" w14:textId="77777777" w:rsidR="0065693B" w:rsidRDefault="0065693B">
      <w:pPr>
        <w:jc w:val="center"/>
        <w:sectPr w:rsidR="0065693B">
          <w:type w:val="continuous"/>
          <w:pgSz w:w="11910" w:h="16840"/>
          <w:pgMar w:top="1580" w:right="0" w:bottom="800" w:left="1680" w:header="720" w:footer="720" w:gutter="0"/>
          <w:cols w:num="2" w:space="720" w:equalWidth="0">
            <w:col w:w="4381" w:space="40"/>
            <w:col w:w="5809"/>
          </w:cols>
        </w:sectPr>
      </w:pPr>
    </w:p>
    <w:p w14:paraId="507874C5" w14:textId="77777777" w:rsidR="0065693B" w:rsidRDefault="0065693B">
      <w:pPr>
        <w:pStyle w:val="BodyText"/>
        <w:spacing w:before="2"/>
        <w:rPr>
          <w:sz w:val="10"/>
        </w:rPr>
      </w:pPr>
    </w:p>
    <w:p w14:paraId="382485CE" w14:textId="77777777" w:rsidR="0065693B" w:rsidRDefault="00372F18">
      <w:pPr>
        <w:spacing w:before="100" w:line="259" w:lineRule="auto"/>
        <w:ind w:left="377" w:right="1341"/>
        <w:jc w:val="both"/>
      </w:pPr>
      <w:r>
        <w:t>Figure 1.2: FRiP and peak calling at di</w:t>
      </w:r>
      <w:r>
        <w:rPr>
          <w:rFonts w:ascii="Trebuchet MS"/>
        </w:rPr>
        <w:t>ff</w:t>
      </w:r>
      <w:r>
        <w:t xml:space="preserve">erent sequencing depths in </w:t>
      </w:r>
      <w:r>
        <w:rPr>
          <w:spacing w:val="-7"/>
        </w:rPr>
        <w:t>ATAC-seq</w:t>
      </w:r>
      <w:r>
        <w:rPr>
          <w:spacing w:val="39"/>
        </w:rPr>
        <w:t xml:space="preserve"> </w:t>
      </w:r>
      <w:r>
        <w:t>libraries. For a serie</w:t>
      </w:r>
      <w:ins w:id="259" w:author="Katie Burnham" w:date="2018-11-19T15:23:00Z">
        <w:r w:rsidR="006D7E2D">
          <w:t>s</w:t>
        </w:r>
      </w:ins>
      <w:r>
        <w:t xml:space="preserve"> of sequencing depths (from 5 to 30 million </w:t>
      </w:r>
      <w:del w:id="260" w:author="Katie Burnham" w:date="2018-11-19T15:23:00Z">
        <w:r w:rsidDel="006D7E2D">
          <w:delText xml:space="preserve">of </w:delText>
        </w:r>
      </w:del>
      <w:r>
        <w:t>reads after filtering) representation of a) number of called peaks (standard filtering using FDR</w:t>
      </w:r>
      <w:r>
        <w:rPr>
          <w:rFonts w:ascii="Arial"/>
          <w:i/>
        </w:rPr>
        <w:t>&lt;</w:t>
      </w:r>
      <w:r>
        <w:t xml:space="preserve">0.01, b) the increment </w:t>
      </w:r>
      <w:del w:id="261" w:author="Katie Burnham" w:date="2018-11-19T15:23:00Z">
        <w:r w:rsidDel="006D7E2D">
          <w:delText>o</w:delText>
        </w:r>
      </w:del>
      <w:ins w:id="262" w:author="Katie Burnham" w:date="2018-11-19T15:23:00Z">
        <w:r w:rsidR="006D7E2D">
          <w:t>i</w:t>
        </w:r>
      </w:ins>
      <w:r>
        <w:t>n the number of called peaks and c) FRiP as a function of the sequencing coverage in the six samples included for the analysis in this</w:t>
      </w:r>
      <w:r>
        <w:rPr>
          <w:spacing w:val="11"/>
        </w:rPr>
        <w:t xml:space="preserve"> </w:t>
      </w:r>
      <w:r>
        <w:t>section.</w:t>
      </w:r>
    </w:p>
    <w:p w14:paraId="6C2DFA50" w14:textId="77777777" w:rsidR="0065693B" w:rsidRDefault="0065693B">
      <w:pPr>
        <w:spacing w:line="259" w:lineRule="auto"/>
        <w:jc w:val="both"/>
        <w:sectPr w:rsidR="0065693B">
          <w:type w:val="continuous"/>
          <w:pgSz w:w="11910" w:h="16840"/>
          <w:pgMar w:top="1580" w:right="0" w:bottom="800" w:left="1680" w:header="720" w:footer="720" w:gutter="0"/>
          <w:cols w:space="720"/>
        </w:sectPr>
      </w:pPr>
    </w:p>
    <w:p w14:paraId="3AE8BE08" w14:textId="77777777" w:rsidR="0065693B" w:rsidRDefault="0065693B">
      <w:pPr>
        <w:pStyle w:val="BodyText"/>
        <w:spacing w:before="10"/>
      </w:pPr>
    </w:p>
    <w:p w14:paraId="0DCF1333" w14:textId="77777777" w:rsidR="0065693B" w:rsidRDefault="00372F18">
      <w:pPr>
        <w:pStyle w:val="BodyText"/>
        <w:spacing w:before="100" w:line="420" w:lineRule="auto"/>
        <w:ind w:left="377" w:right="1342"/>
        <w:jc w:val="both"/>
      </w:pPr>
      <w:r>
        <w:t>pipeline, IDR was used to experimentally identify the most appropriate p</w:t>
      </w:r>
      <w:ins w:id="263" w:author="Katie Burnham" w:date="2018-11-19T15:05:00Z">
        <w:r w:rsidR="00EC0C0F">
          <w:t>-</w:t>
        </w:r>
      </w:ins>
      <w:r>
        <w:t>val</w:t>
      </w:r>
      <w:ins w:id="264" w:author="Katie Burnham" w:date="2018-11-19T15:04:00Z">
        <w:r w:rsidR="00EC0C0F">
          <w:t>ue threshold</w:t>
        </w:r>
      </w:ins>
      <w:r>
        <w:t xml:space="preserve"> to filter the called peaks in each individual sample. Filtered reads from each</w:t>
      </w:r>
      <w:r>
        <w:rPr>
          <w:spacing w:val="-42"/>
        </w:rPr>
        <w:t xml:space="preserve"> </w:t>
      </w:r>
      <w:r>
        <w:t xml:space="preserve">sample </w:t>
      </w:r>
      <w:ins w:id="265" w:author="Katie Burnham" w:date="2018-11-19T15:04:00Z">
        <w:r w:rsidR="00EC0C0F">
          <w:t xml:space="preserve">were </w:t>
        </w:r>
      </w:ins>
      <w:r>
        <w:t xml:space="preserve">partitioned in half to create two pseudoreplicates, peaks were called in each pseudoreplicate and the percentage of peaks sharing IDR rank position when </w:t>
      </w:r>
      <w:del w:id="266" w:author="Katie Burnham" w:date="2018-11-19T15:05:00Z">
        <w:r w:rsidDel="00EC0C0F">
          <w:delText>filtering</w:delText>
        </w:r>
        <w:r w:rsidDel="00EC0C0F">
          <w:rPr>
            <w:spacing w:val="13"/>
          </w:rPr>
          <w:delText xml:space="preserve"> </w:delText>
        </w:r>
        <w:r w:rsidDel="00EC0C0F">
          <w:delText>the</w:delText>
        </w:r>
        <w:r w:rsidDel="00EC0C0F">
          <w:rPr>
            <w:spacing w:val="13"/>
          </w:rPr>
          <w:delText xml:space="preserve"> </w:delText>
        </w:r>
        <w:r w:rsidDel="00EC0C0F">
          <w:delText>called</w:delText>
        </w:r>
        <w:r w:rsidDel="00EC0C0F">
          <w:rPr>
            <w:spacing w:val="13"/>
          </w:rPr>
          <w:delText xml:space="preserve"> </w:delText>
        </w:r>
        <w:r w:rsidDel="00EC0C0F">
          <w:delText>peaks</w:delText>
        </w:r>
      </w:del>
      <w:ins w:id="267" w:author="Katie Burnham" w:date="2018-11-19T15:05:00Z">
        <w:r w:rsidR="00EC0C0F">
          <w:t>filtered</w:t>
        </w:r>
      </w:ins>
      <w:r>
        <w:rPr>
          <w:spacing w:val="14"/>
        </w:rPr>
        <w:t xml:space="preserve"> </w:t>
      </w:r>
      <w:r>
        <w:t>at</w:t>
      </w:r>
      <w:r>
        <w:rPr>
          <w:spacing w:val="13"/>
        </w:rPr>
        <w:t xml:space="preserve"> </w:t>
      </w:r>
      <w:del w:id="268" w:author="Katie Burnham" w:date="2018-11-19T15:05:00Z">
        <w:r w:rsidDel="00EC0C0F">
          <w:delText>number</w:delText>
        </w:r>
        <w:r w:rsidDel="00EC0C0F">
          <w:rPr>
            <w:spacing w:val="13"/>
          </w:rPr>
          <w:delText xml:space="preserve"> </w:delText>
        </w:r>
        <w:r w:rsidDel="00EC0C0F">
          <w:delText>of</w:delText>
        </w:r>
        <w:r w:rsidDel="00EC0C0F">
          <w:rPr>
            <w:spacing w:val="14"/>
          </w:rPr>
          <w:delText xml:space="preserve"> </w:delText>
        </w:r>
      </w:del>
      <w:r>
        <w:t>decreasing</w:t>
      </w:r>
      <w:r>
        <w:rPr>
          <w:spacing w:val="13"/>
        </w:rPr>
        <w:t xml:space="preserve"> </w:t>
      </w:r>
      <w:r>
        <w:t>pvals</w:t>
      </w:r>
      <w:r>
        <w:rPr>
          <w:spacing w:val="13"/>
        </w:rPr>
        <w:t xml:space="preserve"> </w:t>
      </w:r>
      <w:del w:id="269" w:author="Katie Burnham" w:date="2018-11-19T15:05:00Z">
        <w:r w:rsidDel="00EC0C0F">
          <w:delText>were</w:delText>
        </w:r>
        <w:r w:rsidDel="00EC0C0F">
          <w:rPr>
            <w:spacing w:val="14"/>
          </w:rPr>
          <w:delText xml:space="preserve"> </w:delText>
        </w:r>
      </w:del>
      <w:ins w:id="270" w:author="Katie Burnham" w:date="2018-11-19T15:05:00Z">
        <w:r w:rsidR="00EC0C0F">
          <w:t>was</w:t>
        </w:r>
        <w:r w:rsidR="00EC0C0F">
          <w:rPr>
            <w:spacing w:val="14"/>
          </w:rPr>
          <w:t xml:space="preserve"> </w:t>
        </w:r>
      </w:ins>
      <w:r>
        <w:t>calculated</w:t>
      </w:r>
      <w:r>
        <w:rPr>
          <w:spacing w:val="13"/>
        </w:rPr>
        <w:t xml:space="preserve"> </w:t>
      </w:r>
      <w:r>
        <w:t>(Figure</w:t>
      </w:r>
    </w:p>
    <w:p w14:paraId="5C203A48" w14:textId="77777777" w:rsidR="0065693B" w:rsidRDefault="00372F18">
      <w:pPr>
        <w:pStyle w:val="ListParagraph"/>
        <w:numPr>
          <w:ilvl w:val="1"/>
          <w:numId w:val="3"/>
        </w:numPr>
        <w:tabs>
          <w:tab w:val="left" w:pos="764"/>
        </w:tabs>
        <w:spacing w:before="5" w:line="417" w:lineRule="auto"/>
        <w:ind w:right="1341" w:firstLine="0"/>
        <w:jc w:val="both"/>
        <w:rPr>
          <w:sz w:val="24"/>
        </w:rPr>
      </w:pPr>
      <w:r>
        <w:rPr>
          <w:sz w:val="24"/>
        </w:rPr>
        <w:t xml:space="preserve">a and b). This strategy was </w:t>
      </w:r>
      <w:del w:id="271" w:author="Katie Burnham" w:date="2018-11-19T15:06:00Z">
        <w:r w:rsidDel="00EC0C0F">
          <w:rPr>
            <w:sz w:val="24"/>
          </w:rPr>
          <w:delText xml:space="preserve">performed </w:delText>
        </w:r>
      </w:del>
      <w:ins w:id="272" w:author="Katie Burnham" w:date="2018-11-19T15:06:00Z">
        <w:r w:rsidR="00EC0C0F">
          <w:rPr>
            <w:sz w:val="24"/>
          </w:rPr>
          <w:t>tested across</w:t>
        </w:r>
      </w:ins>
      <w:del w:id="273" w:author="Katie Burnham" w:date="2018-11-19T15:06:00Z">
        <w:r w:rsidDel="00EC0C0F">
          <w:rPr>
            <w:sz w:val="24"/>
          </w:rPr>
          <w:delText>at</w:delText>
        </w:r>
      </w:del>
      <w:r>
        <w:rPr>
          <w:sz w:val="24"/>
        </w:rPr>
        <w:t xml:space="preserve"> a range of </w:t>
      </w:r>
      <w:del w:id="274" w:author="Katie Burnham" w:date="2018-11-19T15:06:00Z">
        <w:r w:rsidDel="00EC0C0F">
          <w:rPr>
            <w:sz w:val="24"/>
          </w:rPr>
          <w:delText>number of</w:delText>
        </w:r>
      </w:del>
      <w:ins w:id="275" w:author="Katie Burnham" w:date="2018-11-19T15:06:00Z">
        <w:r w:rsidR="00EC0C0F">
          <w:rPr>
            <w:sz w:val="24"/>
          </w:rPr>
          <w:t>total</w:t>
        </w:r>
      </w:ins>
      <w:r>
        <w:rPr>
          <w:sz w:val="24"/>
        </w:rPr>
        <w:t xml:space="preserve"> read</w:t>
      </w:r>
      <w:ins w:id="276" w:author="Katie Burnham" w:date="2018-11-19T15:06:00Z">
        <w:r w:rsidR="00EC0C0F">
          <w:rPr>
            <w:sz w:val="24"/>
          </w:rPr>
          <w:t xml:space="preserve"> counts</w:t>
        </w:r>
      </w:ins>
      <w:del w:id="277" w:author="Katie Burnham" w:date="2018-11-19T15:06:00Z">
        <w:r w:rsidDel="00EC0C0F">
          <w:rPr>
            <w:sz w:val="24"/>
          </w:rPr>
          <w:delText>s for each samples</w:delText>
        </w:r>
      </w:del>
      <w:r>
        <w:rPr>
          <w:sz w:val="24"/>
        </w:rPr>
        <w:t xml:space="preserve"> (as above) to determine the e</w:t>
      </w:r>
      <w:r>
        <w:rPr>
          <w:rFonts w:ascii="Trebuchet MS"/>
          <w:sz w:val="24"/>
        </w:rPr>
        <w:t>ff</w:t>
      </w:r>
      <w:r>
        <w:rPr>
          <w:sz w:val="24"/>
        </w:rPr>
        <w:t>ect of sequencing depth o</w:t>
      </w:r>
      <w:del w:id="278" w:author="Katie Burnham" w:date="2018-11-19T15:10:00Z">
        <w:r w:rsidDel="00EC0C0F">
          <w:rPr>
            <w:sz w:val="24"/>
          </w:rPr>
          <w:delText>f</w:delText>
        </w:r>
      </w:del>
      <w:ins w:id="279" w:author="Katie Burnham" w:date="2018-11-19T15:10:00Z">
        <w:r w:rsidR="00EC0C0F">
          <w:rPr>
            <w:sz w:val="24"/>
          </w:rPr>
          <w:t>n</w:t>
        </w:r>
      </w:ins>
      <w:r>
        <w:rPr>
          <w:sz w:val="24"/>
        </w:rPr>
        <w:t xml:space="preserve"> the suitability of this peak calling filtering approach. </w:t>
      </w:r>
      <w:del w:id="280" w:author="Katie Burnham" w:date="2018-11-19T15:14:00Z">
        <w:r w:rsidDel="00265346">
          <w:rPr>
            <w:spacing w:val="-3"/>
            <w:sz w:val="24"/>
          </w:rPr>
          <w:delText xml:space="preserve">Variation </w:delText>
        </w:r>
        <w:r w:rsidDel="00265346">
          <w:rPr>
            <w:sz w:val="24"/>
          </w:rPr>
          <w:delText>in t</w:delText>
        </w:r>
      </w:del>
      <w:ins w:id="281" w:author="Katie Burnham" w:date="2018-11-19T15:14:00Z">
        <w:r w:rsidR="00265346">
          <w:rPr>
            <w:spacing w:val="-3"/>
            <w:sz w:val="24"/>
          </w:rPr>
          <w:t>T</w:t>
        </w:r>
      </w:ins>
      <w:r>
        <w:rPr>
          <w:sz w:val="24"/>
        </w:rPr>
        <w:t xml:space="preserve">he optimal pval </w:t>
      </w:r>
      <w:del w:id="282" w:author="Katie Burnham" w:date="2018-11-19T15:10:00Z">
        <w:r w:rsidDel="00EC0C0F">
          <w:rPr>
            <w:sz w:val="24"/>
          </w:rPr>
          <w:delText xml:space="preserve">presenting </w:delText>
        </w:r>
      </w:del>
      <w:ins w:id="283" w:author="Katie Burnham" w:date="2018-11-19T15:10:00Z">
        <w:r w:rsidR="00EC0C0F">
          <w:rPr>
            <w:sz w:val="24"/>
          </w:rPr>
          <w:t xml:space="preserve">giving </w:t>
        </w:r>
      </w:ins>
      <w:r>
        <w:rPr>
          <w:sz w:val="24"/>
        </w:rPr>
        <w:t>the largest percentage of IDR shared peaks between the two pseudoreplicates varied</w:t>
      </w:r>
      <w:r>
        <w:rPr>
          <w:spacing w:val="7"/>
          <w:sz w:val="24"/>
        </w:rPr>
        <w:t xml:space="preserve"> </w:t>
      </w:r>
      <w:ins w:id="284" w:author="Katie Burnham" w:date="2018-11-19T15:16:00Z">
        <w:r w:rsidR="00265346">
          <w:rPr>
            <w:spacing w:val="7"/>
            <w:sz w:val="24"/>
          </w:rPr>
          <w:t xml:space="preserve">more erratically </w:t>
        </w:r>
      </w:ins>
      <w:r>
        <w:rPr>
          <w:sz w:val="24"/>
        </w:rPr>
        <w:t>when</w:t>
      </w:r>
      <w:r>
        <w:rPr>
          <w:spacing w:val="8"/>
          <w:sz w:val="24"/>
        </w:rPr>
        <w:t xml:space="preserve"> </w:t>
      </w:r>
      <w:r>
        <w:rPr>
          <w:sz w:val="24"/>
        </w:rPr>
        <w:t>the</w:t>
      </w:r>
      <w:r>
        <w:rPr>
          <w:spacing w:val="7"/>
          <w:sz w:val="24"/>
        </w:rPr>
        <w:t xml:space="preserve"> </w:t>
      </w:r>
      <w:r>
        <w:rPr>
          <w:sz w:val="24"/>
        </w:rPr>
        <w:t>sequencing</w:t>
      </w:r>
      <w:r>
        <w:rPr>
          <w:spacing w:val="8"/>
          <w:sz w:val="24"/>
        </w:rPr>
        <w:t xml:space="preserve"> </w:t>
      </w:r>
      <w:r>
        <w:rPr>
          <w:sz w:val="24"/>
        </w:rPr>
        <w:t>depth</w:t>
      </w:r>
      <w:r>
        <w:rPr>
          <w:spacing w:val="7"/>
          <w:sz w:val="24"/>
        </w:rPr>
        <w:t xml:space="preserve"> </w:t>
      </w:r>
      <w:r>
        <w:rPr>
          <w:sz w:val="24"/>
        </w:rPr>
        <w:t>was</w:t>
      </w:r>
      <w:r>
        <w:rPr>
          <w:spacing w:val="8"/>
          <w:sz w:val="24"/>
        </w:rPr>
        <w:t xml:space="preserve"> </w:t>
      </w:r>
      <w:r>
        <w:rPr>
          <w:sz w:val="24"/>
        </w:rPr>
        <w:t>lower</w:t>
      </w:r>
      <w:r>
        <w:rPr>
          <w:spacing w:val="8"/>
          <w:sz w:val="24"/>
        </w:rPr>
        <w:t xml:space="preserve"> </w:t>
      </w:r>
      <w:r>
        <w:rPr>
          <w:sz w:val="24"/>
        </w:rPr>
        <w:t>than</w:t>
      </w:r>
      <w:r>
        <w:rPr>
          <w:spacing w:val="7"/>
          <w:sz w:val="24"/>
        </w:rPr>
        <w:t xml:space="preserve"> </w:t>
      </w:r>
      <w:r>
        <w:rPr>
          <w:sz w:val="24"/>
        </w:rPr>
        <w:t>10</w:t>
      </w:r>
      <w:r>
        <w:rPr>
          <w:spacing w:val="8"/>
          <w:sz w:val="24"/>
        </w:rPr>
        <w:t xml:space="preserve"> </w:t>
      </w:r>
      <w:r>
        <w:rPr>
          <w:sz w:val="24"/>
        </w:rPr>
        <w:t>million</w:t>
      </w:r>
      <w:r>
        <w:rPr>
          <w:spacing w:val="7"/>
          <w:sz w:val="24"/>
        </w:rPr>
        <w:t xml:space="preserve"> </w:t>
      </w:r>
      <w:r>
        <w:rPr>
          <w:sz w:val="24"/>
        </w:rPr>
        <w:t>reads</w:t>
      </w:r>
      <w:r>
        <w:rPr>
          <w:spacing w:val="8"/>
          <w:sz w:val="24"/>
        </w:rPr>
        <w:t xml:space="preserve"> </w:t>
      </w:r>
      <w:r>
        <w:rPr>
          <w:sz w:val="24"/>
        </w:rPr>
        <w:t>(Figure</w:t>
      </w:r>
      <w:r>
        <w:rPr>
          <w:spacing w:val="7"/>
          <w:sz w:val="24"/>
        </w:rPr>
        <w:t xml:space="preserve"> </w:t>
      </w:r>
      <w:hyperlink w:anchor="_bookmark6" w:history="1">
        <w:r>
          <w:rPr>
            <w:sz w:val="24"/>
          </w:rPr>
          <w:t>1.3</w:t>
        </w:r>
        <w:r>
          <w:rPr>
            <w:spacing w:val="8"/>
            <w:sz w:val="24"/>
          </w:rPr>
          <w:t xml:space="preserve"> </w:t>
        </w:r>
      </w:hyperlink>
      <w:r>
        <w:rPr>
          <w:sz w:val="24"/>
        </w:rPr>
        <w:t>a</w:t>
      </w:r>
    </w:p>
    <w:p w14:paraId="5B68C32E" w14:textId="77777777" w:rsidR="0065693B" w:rsidRDefault="00372F18">
      <w:pPr>
        <w:pStyle w:val="BodyText"/>
        <w:spacing w:before="8" w:line="398" w:lineRule="auto"/>
        <w:ind w:left="377" w:right="1341"/>
        <w:jc w:val="both"/>
      </w:pPr>
      <w:r>
        <w:t xml:space="preserve">and b), </w:t>
      </w:r>
      <w:ins w:id="285" w:author="Katie Burnham" w:date="2018-11-19T15:16:00Z">
        <w:r w:rsidR="00265346">
          <w:t xml:space="preserve">suggesting </w:t>
        </w:r>
      </w:ins>
      <w:del w:id="286" w:author="Katie Burnham" w:date="2018-11-19T15:16:00Z">
        <w:r w:rsidDel="00265346">
          <w:delText xml:space="preserve">not being appropriate to perform </w:delText>
        </w:r>
      </w:del>
      <w:r>
        <w:t xml:space="preserve">this analysis </w:t>
      </w:r>
      <w:del w:id="287" w:author="Katie Burnham" w:date="2018-11-19T15:16:00Z">
        <w:r w:rsidDel="00265346">
          <w:delText xml:space="preserve">when </w:delText>
        </w:r>
      </w:del>
      <w:ins w:id="288" w:author="Katie Burnham" w:date="2018-11-19T15:16:00Z">
        <w:r w:rsidR="00265346">
          <w:t>was not appropriate for lower read depths</w:t>
        </w:r>
      </w:ins>
      <w:r>
        <w:t xml:space="preserve">. This variation was more pronounced </w:t>
      </w:r>
      <w:del w:id="289" w:author="Katie Burnham" w:date="2018-11-19T15:16:00Z">
        <w:r w:rsidDel="00265346">
          <w:delText xml:space="preserve">pronounced </w:delText>
        </w:r>
      </w:del>
      <w:r>
        <w:t>and extended in the tCD4</w:t>
      </w:r>
      <w:r>
        <w:rPr>
          <w:position w:val="9"/>
          <w:sz w:val="18"/>
        </w:rPr>
        <w:t xml:space="preserve">+ </w:t>
      </w:r>
      <w:r>
        <w:t>, which presented the lower TSS values, when compared to the CD14</w:t>
      </w:r>
      <w:r>
        <w:rPr>
          <w:position w:val="9"/>
          <w:sz w:val="18"/>
        </w:rPr>
        <w:t xml:space="preserve">+ </w:t>
      </w:r>
      <w:r>
        <w:t xml:space="preserve">monocytes </w:t>
      </w:r>
      <w:r>
        <w:rPr>
          <w:spacing w:val="-7"/>
        </w:rPr>
        <w:t xml:space="preserve">ATAC-seq </w:t>
      </w:r>
      <w:r>
        <w:t>libraries (representative examples of CTL2 CD4</w:t>
      </w:r>
      <w:r>
        <w:rPr>
          <w:position w:val="9"/>
          <w:sz w:val="18"/>
        </w:rPr>
        <w:t xml:space="preserve">+ </w:t>
      </w:r>
      <w:r>
        <w:t>and CD14</w:t>
      </w:r>
      <w:r>
        <w:rPr>
          <w:position w:val="9"/>
          <w:sz w:val="18"/>
        </w:rPr>
        <w:t xml:space="preserve">+ </w:t>
      </w:r>
      <w:r>
        <w:t xml:space="preserve">monocytes in Figure </w:t>
      </w:r>
      <w:hyperlink w:anchor="_bookmark6" w:history="1">
        <w:r>
          <w:t xml:space="preserve">1.3 </w:t>
        </w:r>
      </w:hyperlink>
      <w:r>
        <w:t>a and</w:t>
      </w:r>
      <w:r>
        <w:rPr>
          <w:spacing w:val="41"/>
        </w:rPr>
        <w:t xml:space="preserve"> </w:t>
      </w:r>
      <w:r>
        <w:t>b). The</w:t>
      </w:r>
      <w:r>
        <w:rPr>
          <w:spacing w:val="41"/>
        </w:rPr>
        <w:t xml:space="preserve"> </w:t>
      </w:r>
      <w:r>
        <w:t>shape</w:t>
      </w:r>
      <w:r>
        <w:rPr>
          <w:spacing w:val="42"/>
        </w:rPr>
        <w:t xml:space="preserve"> </w:t>
      </w:r>
      <w:r>
        <w:t>of</w:t>
      </w:r>
      <w:r>
        <w:rPr>
          <w:spacing w:val="42"/>
        </w:rPr>
        <w:t xml:space="preserve"> </w:t>
      </w:r>
      <w:r>
        <w:t>the</w:t>
      </w:r>
      <w:r>
        <w:rPr>
          <w:spacing w:val="41"/>
        </w:rPr>
        <w:t xml:space="preserve"> </w:t>
      </w:r>
      <w:r>
        <w:t>curves</w:t>
      </w:r>
      <w:r>
        <w:rPr>
          <w:spacing w:val="42"/>
        </w:rPr>
        <w:t xml:space="preserve"> </w:t>
      </w:r>
      <w:r>
        <w:t>were</w:t>
      </w:r>
      <w:r>
        <w:rPr>
          <w:spacing w:val="42"/>
        </w:rPr>
        <w:t xml:space="preserve"> </w:t>
      </w:r>
      <w:r>
        <w:t>also</w:t>
      </w:r>
      <w:r>
        <w:rPr>
          <w:spacing w:val="41"/>
        </w:rPr>
        <w:t xml:space="preserve"> </w:t>
      </w:r>
      <w:r>
        <w:t>influenced</w:t>
      </w:r>
      <w:r>
        <w:rPr>
          <w:spacing w:val="42"/>
        </w:rPr>
        <w:t xml:space="preserve"> </w:t>
      </w:r>
      <w:r>
        <w:t>by</w:t>
      </w:r>
      <w:r>
        <w:rPr>
          <w:spacing w:val="42"/>
        </w:rPr>
        <w:t xml:space="preserve"> </w:t>
      </w:r>
      <w:r>
        <w:t>the</w:t>
      </w:r>
      <w:r>
        <w:rPr>
          <w:spacing w:val="41"/>
        </w:rPr>
        <w:t xml:space="preserve"> </w:t>
      </w:r>
      <w:r>
        <w:t>sample</w:t>
      </w:r>
      <w:r>
        <w:rPr>
          <w:spacing w:val="42"/>
        </w:rPr>
        <w:t xml:space="preserve"> </w:t>
      </w:r>
      <w:r>
        <w:rPr>
          <w:spacing w:val="-3"/>
        </w:rPr>
        <w:t>quality.</w:t>
      </w:r>
    </w:p>
    <w:p w14:paraId="5D14B28C" w14:textId="77777777" w:rsidR="0065693B" w:rsidRDefault="00372F18">
      <w:pPr>
        <w:pStyle w:val="BodyText"/>
        <w:spacing w:line="420" w:lineRule="auto"/>
        <w:ind w:left="377" w:right="1341"/>
        <w:jc w:val="both"/>
      </w:pPr>
      <w:r>
        <w:t>For appropriate sequencing depth</w:t>
      </w:r>
      <w:ins w:id="290" w:author="Katie Burnham" w:date="2018-11-19T15:17:00Z">
        <w:r w:rsidR="00265346">
          <w:t>s</w:t>
        </w:r>
      </w:ins>
      <w:r>
        <w:t xml:space="preserve"> (15-20 million reads), the CD14</w:t>
      </w:r>
      <w:r>
        <w:rPr>
          <w:position w:val="9"/>
          <w:sz w:val="18"/>
        </w:rPr>
        <w:t xml:space="preserve">+ </w:t>
      </w:r>
      <w:r>
        <w:t>monocytes (TSS</w:t>
      </w:r>
      <w:r>
        <w:rPr>
          <w:spacing w:val="-10"/>
        </w:rPr>
        <w:t xml:space="preserve"> </w:t>
      </w:r>
      <w:r>
        <w:t>enrichment</w:t>
      </w:r>
      <w:r>
        <w:rPr>
          <w:spacing w:val="-9"/>
        </w:rPr>
        <w:t xml:space="preserve"> </w:t>
      </w:r>
      <w:r>
        <w:rPr>
          <w:rFonts w:ascii="DejaVu Sans" w:hAnsi="DejaVu Sans"/>
        </w:rPr>
        <w:t>≥</w:t>
      </w:r>
      <w:r>
        <w:t>10)</w:t>
      </w:r>
      <w:r>
        <w:rPr>
          <w:spacing w:val="-9"/>
        </w:rPr>
        <w:t xml:space="preserve"> </w:t>
      </w:r>
      <w:r>
        <w:t>samples</w:t>
      </w:r>
      <w:r>
        <w:rPr>
          <w:spacing w:val="-10"/>
        </w:rPr>
        <w:t xml:space="preserve"> </w:t>
      </w:r>
      <w:r>
        <w:t>presented</w:t>
      </w:r>
      <w:r>
        <w:rPr>
          <w:spacing w:val="-9"/>
        </w:rPr>
        <w:t xml:space="preserve"> </w:t>
      </w:r>
      <w:r>
        <w:t>a</w:t>
      </w:r>
      <w:r>
        <w:rPr>
          <w:spacing w:val="-9"/>
        </w:rPr>
        <w:t xml:space="preserve"> </w:t>
      </w:r>
      <w:r>
        <w:t>profile</w:t>
      </w:r>
      <w:r>
        <w:rPr>
          <w:spacing w:val="-9"/>
        </w:rPr>
        <w:t xml:space="preserve"> </w:t>
      </w:r>
      <w:r>
        <w:t>reaching</w:t>
      </w:r>
      <w:r>
        <w:rPr>
          <w:spacing w:val="-10"/>
        </w:rPr>
        <w:t xml:space="preserve"> </w:t>
      </w:r>
      <w:r>
        <w:t>a</w:t>
      </w:r>
      <w:r>
        <w:rPr>
          <w:spacing w:val="-9"/>
        </w:rPr>
        <w:t xml:space="preserve"> </w:t>
      </w:r>
      <w:r>
        <w:t>single</w:t>
      </w:r>
      <w:r>
        <w:rPr>
          <w:spacing w:val="-9"/>
        </w:rPr>
        <w:t xml:space="preserve"> </w:t>
      </w:r>
      <w:r>
        <w:t>maximum</w:t>
      </w:r>
      <w:r>
        <w:rPr>
          <w:spacing w:val="-9"/>
        </w:rPr>
        <w:t xml:space="preserve"> </w:t>
      </w:r>
      <w:r>
        <w:t xml:space="preserve">of shared IDR peaks for a particular filtering pval (Figure </w:t>
      </w:r>
      <w:hyperlink w:anchor="_bookmark6" w:history="1">
        <w:r>
          <w:t xml:space="preserve">1.3 </w:t>
        </w:r>
      </w:hyperlink>
      <w:r>
        <w:t xml:space="preserve">b), which was -log10 pval 8 in all </w:t>
      </w:r>
      <w:del w:id="291" w:author="Katie Burnham" w:date="2018-11-19T15:17:00Z">
        <w:r w:rsidDel="00265346">
          <w:delText xml:space="preserve">the </w:delText>
        </w:r>
      </w:del>
      <w:r>
        <w:t>three samples (data not sh</w:t>
      </w:r>
      <w:ins w:id="292" w:author="Katie Burnham" w:date="2018-11-19T15:17:00Z">
        <w:r w:rsidR="00265346">
          <w:t>o</w:t>
        </w:r>
      </w:ins>
      <w:r>
        <w:t xml:space="preserve">wn). In contrast, the same analysis </w:t>
      </w:r>
      <w:ins w:id="293" w:author="Katie Burnham" w:date="2018-11-19T15:19:00Z">
        <w:r w:rsidR="00265346">
          <w:t xml:space="preserve">in tCD4 </w:t>
        </w:r>
      </w:ins>
      <w:r>
        <w:t>revealed two pvals for which the percentage of IDR shared peaks reached two local maxim</w:t>
      </w:r>
      <w:ins w:id="294" w:author="Katie Burnham" w:date="2018-11-19T15:20:00Z">
        <w:r w:rsidR="00265346">
          <w:t>a</w:t>
        </w:r>
      </w:ins>
      <w:del w:id="295" w:author="Katie Burnham" w:date="2018-11-19T15:20:00Z">
        <w:r w:rsidDel="00265346">
          <w:delText>ums</w:delText>
        </w:r>
      </w:del>
      <w:r>
        <w:t xml:space="preserve"> </w:t>
      </w:r>
      <w:del w:id="296" w:author="Katie Burnham" w:date="2018-11-19T15:19:00Z">
        <w:r w:rsidDel="00265346">
          <w:delText xml:space="preserve">in tCD4 </w:delText>
        </w:r>
      </w:del>
      <w:r>
        <w:t xml:space="preserve">(Figure </w:t>
      </w:r>
      <w:hyperlink w:anchor="_bookmark6" w:history="1">
        <w:r>
          <w:t>1.3</w:t>
        </w:r>
        <w:r>
          <w:rPr>
            <w:spacing w:val="18"/>
          </w:rPr>
          <w:t xml:space="preserve"> </w:t>
        </w:r>
      </w:hyperlink>
      <w:r>
        <w:t>a).</w:t>
      </w:r>
    </w:p>
    <w:p w14:paraId="7E1281D8" w14:textId="77777777" w:rsidR="0065693B" w:rsidRDefault="00372F18">
      <w:pPr>
        <w:pStyle w:val="BodyText"/>
        <w:spacing w:line="267" w:lineRule="exact"/>
        <w:ind w:left="944"/>
      </w:pPr>
      <w:r>
        <w:t>Filtering the CD4</w:t>
      </w:r>
      <w:r>
        <w:rPr>
          <w:position w:val="9"/>
          <w:sz w:val="18"/>
        </w:rPr>
        <w:t xml:space="preserve">+ </w:t>
      </w:r>
      <w:r>
        <w:t>peaks at the pval of the first local maximum (10</w:t>
      </w:r>
      <w:r>
        <w:rPr>
          <w:rFonts w:ascii="DejaVu Sans" w:hAnsi="DejaVu Sans"/>
          <w:position w:val="9"/>
          <w:sz w:val="18"/>
        </w:rPr>
        <w:t>−</w:t>
      </w:r>
      <w:r>
        <w:t>11)</w:t>
      </w:r>
      <w:del w:id="297" w:author="Katie Burnham" w:date="2018-11-19T15:21:00Z">
        <w:r w:rsidDel="00265346">
          <w:delText xml:space="preserve"> for</w:delText>
        </w:r>
      </w:del>
    </w:p>
    <w:p w14:paraId="270C2545" w14:textId="77777777" w:rsidR="0065693B" w:rsidDel="006D7E2D" w:rsidRDefault="00372F18">
      <w:pPr>
        <w:pStyle w:val="BodyText"/>
        <w:spacing w:before="193" w:line="420" w:lineRule="auto"/>
        <w:ind w:left="377" w:right="1342"/>
        <w:jc w:val="both"/>
        <w:rPr>
          <w:del w:id="298" w:author="Katie Burnham" w:date="2018-11-19T15:24:00Z"/>
        </w:rPr>
      </w:pPr>
      <w:del w:id="299" w:author="Katie Burnham" w:date="2018-11-19T15:21:00Z">
        <w:r w:rsidDel="00265346">
          <w:delText>peaks sharing IDR rank</w:delText>
        </w:r>
      </w:del>
      <w:r>
        <w:t xml:space="preserve"> reduced the percentage of peaks overlapping </w:t>
      </w:r>
      <w:ins w:id="300" w:author="Katie Burnham" w:date="2018-11-19T15:21:00Z">
        <w:r w:rsidR="006D7E2D">
          <w:t xml:space="preserve">regions suggestive of </w:t>
        </w:r>
      </w:ins>
      <w:r>
        <w:t>noise (e.g heterochromatin,</w:t>
      </w:r>
      <w:r>
        <w:rPr>
          <w:spacing w:val="-7"/>
        </w:rPr>
        <w:t xml:space="preserve"> </w:t>
      </w:r>
      <w:r>
        <w:t>repetitive</w:t>
      </w:r>
      <w:r>
        <w:rPr>
          <w:spacing w:val="-6"/>
        </w:rPr>
        <w:t xml:space="preserve"> </w:t>
      </w:r>
      <w:r>
        <w:t>sequences</w:t>
      </w:r>
      <w:r>
        <w:rPr>
          <w:spacing w:val="-6"/>
        </w:rPr>
        <w:t xml:space="preserve"> </w:t>
      </w:r>
      <w:r>
        <w:t>and</w:t>
      </w:r>
      <w:r>
        <w:rPr>
          <w:spacing w:val="-6"/>
        </w:rPr>
        <w:t xml:space="preserve"> </w:t>
      </w:r>
      <w:r>
        <w:t>repressed</w:t>
      </w:r>
      <w:r>
        <w:rPr>
          <w:spacing w:val="-6"/>
        </w:rPr>
        <w:t xml:space="preserve"> </w:t>
      </w:r>
      <w:r>
        <w:t>regions)</w:t>
      </w:r>
      <w:r>
        <w:rPr>
          <w:spacing w:val="-6"/>
        </w:rPr>
        <w:t xml:space="preserve"> </w:t>
      </w:r>
      <w:r>
        <w:t>when</w:t>
      </w:r>
      <w:r>
        <w:rPr>
          <w:spacing w:val="-6"/>
        </w:rPr>
        <w:t xml:space="preserve"> </w:t>
      </w:r>
      <w:r>
        <w:t>compared</w:t>
      </w:r>
      <w:r>
        <w:rPr>
          <w:spacing w:val="-6"/>
        </w:rPr>
        <w:t xml:space="preserve"> </w:t>
      </w:r>
      <w:r>
        <w:t xml:space="preserve">to </w:t>
      </w:r>
      <w:del w:id="301" w:author="Katie Burnham" w:date="2018-11-19T15:22:00Z">
        <w:r w:rsidDel="006D7E2D">
          <w:delText>the</w:delText>
        </w:r>
        <w:r w:rsidDel="006D7E2D">
          <w:rPr>
            <w:spacing w:val="-14"/>
          </w:rPr>
          <w:delText xml:space="preserve"> </w:delText>
        </w:r>
        <w:r w:rsidDel="006D7E2D">
          <w:delText>same</w:delText>
        </w:r>
        <w:r w:rsidDel="006D7E2D">
          <w:rPr>
            <w:spacing w:val="-14"/>
          </w:rPr>
          <w:delText xml:space="preserve"> </w:delText>
        </w:r>
        <w:r w:rsidDel="006D7E2D">
          <w:delText>annotation</w:delText>
        </w:r>
        <w:r w:rsidDel="006D7E2D">
          <w:rPr>
            <w:spacing w:val="-14"/>
          </w:rPr>
          <w:delText xml:space="preserve"> </w:delText>
        </w:r>
      </w:del>
      <w:r>
        <w:t>using</w:t>
      </w:r>
      <w:r>
        <w:rPr>
          <w:spacing w:val="-14"/>
        </w:rPr>
        <w:t xml:space="preserve"> </w:t>
      </w:r>
      <w:r>
        <w:t>the</w:t>
      </w:r>
      <w:r>
        <w:rPr>
          <w:spacing w:val="-14"/>
        </w:rPr>
        <w:t xml:space="preserve"> </w:t>
      </w:r>
      <w:r>
        <w:t>list</w:t>
      </w:r>
      <w:r>
        <w:rPr>
          <w:spacing w:val="-13"/>
        </w:rPr>
        <w:t xml:space="preserve"> </w:t>
      </w:r>
      <w:r>
        <w:t>of</w:t>
      </w:r>
      <w:r>
        <w:rPr>
          <w:spacing w:val="-14"/>
        </w:rPr>
        <w:t xml:space="preserve"> </w:t>
      </w:r>
      <w:r>
        <w:t>significant</w:t>
      </w:r>
      <w:r>
        <w:rPr>
          <w:spacing w:val="-14"/>
        </w:rPr>
        <w:t xml:space="preserve"> </w:t>
      </w:r>
      <w:r>
        <w:t>peaks</w:t>
      </w:r>
      <w:r>
        <w:rPr>
          <w:spacing w:val="-14"/>
        </w:rPr>
        <w:t xml:space="preserve"> </w:t>
      </w:r>
      <w:r>
        <w:t>filtered</w:t>
      </w:r>
      <w:r>
        <w:rPr>
          <w:spacing w:val="-14"/>
        </w:rPr>
        <w:t xml:space="preserve"> </w:t>
      </w:r>
      <w:r>
        <w:t>based</w:t>
      </w:r>
      <w:r>
        <w:rPr>
          <w:spacing w:val="-14"/>
        </w:rPr>
        <w:t xml:space="preserve"> </w:t>
      </w:r>
      <w:r>
        <w:t>on</w:t>
      </w:r>
      <w:r>
        <w:rPr>
          <w:spacing w:val="-13"/>
        </w:rPr>
        <w:t xml:space="preserve"> </w:t>
      </w:r>
      <w:r>
        <w:t>FDR</w:t>
      </w:r>
      <w:r>
        <w:rPr>
          <w:rFonts w:ascii="Arial"/>
          <w:i/>
        </w:rPr>
        <w:t>&lt;</w:t>
      </w:r>
      <w:r>
        <w:t xml:space="preserve">0.01 (Figure </w:t>
      </w:r>
      <w:hyperlink w:anchor="_bookmark6" w:history="1">
        <w:r>
          <w:t xml:space="preserve">1.3 </w:t>
        </w:r>
      </w:hyperlink>
      <w:r>
        <w:t xml:space="preserve">c). In </w:t>
      </w:r>
      <w:r>
        <w:rPr>
          <w:spacing w:val="-3"/>
        </w:rPr>
        <w:t xml:space="preserve">summary, </w:t>
      </w:r>
      <w:r>
        <w:t xml:space="preserve">this IDR analysis </w:t>
      </w:r>
      <w:del w:id="302" w:author="Katie Burnham" w:date="2018-11-19T15:22:00Z">
        <w:r w:rsidDel="006D7E2D">
          <w:delText xml:space="preserve">appeared </w:delText>
        </w:r>
      </w:del>
      <w:ins w:id="303" w:author="Katie Burnham" w:date="2018-11-19T15:22:00Z">
        <w:r w:rsidR="006D7E2D">
          <w:t xml:space="preserve">provides </w:t>
        </w:r>
      </w:ins>
      <w:r>
        <w:t>a</w:t>
      </w:r>
      <w:del w:id="304" w:author="Katie Burnham" w:date="2018-11-19T15:22:00Z">
        <w:r w:rsidDel="006D7E2D">
          <w:delText>s</w:delText>
        </w:r>
      </w:del>
      <w:r>
        <w:t xml:space="preserve"> systematic method to identify an optimum pval </w:t>
      </w:r>
      <w:ins w:id="305" w:author="Katie Burnham" w:date="2018-11-19T15:24:00Z">
        <w:r w:rsidR="006D7E2D">
          <w:t xml:space="preserve">with which </w:t>
        </w:r>
      </w:ins>
      <w:r>
        <w:t xml:space="preserve">to perform sample-specific filtering of </w:t>
      </w:r>
      <w:del w:id="306" w:author="Katie Burnham" w:date="2018-11-19T15:24:00Z">
        <w:r w:rsidDel="006D7E2D">
          <w:delText xml:space="preserve">the </w:delText>
        </w:r>
      </w:del>
      <w:r>
        <w:t>technically reproducible peaks when the sequencing depth was over 10 million reads.</w:t>
      </w:r>
      <w:r>
        <w:rPr>
          <w:spacing w:val="28"/>
        </w:rPr>
        <w:t xml:space="preserve"> </w:t>
      </w:r>
      <w:r>
        <w:t>Th</w:t>
      </w:r>
      <w:del w:id="307" w:author="Katie Burnham" w:date="2018-11-19T15:24:00Z">
        <w:r w:rsidDel="006D7E2D">
          <w:delText>ose</w:delText>
        </w:r>
      </w:del>
    </w:p>
    <w:p w14:paraId="17FE8DD4" w14:textId="77777777" w:rsidR="0065693B" w:rsidRDefault="006D7E2D">
      <w:pPr>
        <w:pStyle w:val="BodyText"/>
        <w:spacing w:before="193" w:line="420" w:lineRule="auto"/>
        <w:ind w:left="377" w:right="1342"/>
        <w:jc w:val="both"/>
        <w:sectPr w:rsidR="0065693B">
          <w:pgSz w:w="11910" w:h="16840"/>
          <w:pgMar w:top="1660" w:right="0" w:bottom="800" w:left="1680" w:header="1231" w:footer="615" w:gutter="0"/>
          <w:cols w:space="720"/>
        </w:sectPr>
        <w:pPrChange w:id="308" w:author="Katie Burnham" w:date="2018-11-19T15:24:00Z">
          <w:pPr>
            <w:spacing w:line="420" w:lineRule="auto"/>
            <w:jc w:val="both"/>
          </w:pPr>
        </w:pPrChange>
      </w:pPr>
      <w:ins w:id="309" w:author="Katie Burnham" w:date="2018-11-19T15:24:00Z">
        <w:r>
          <w:t>e</w:t>
        </w:r>
      </w:ins>
    </w:p>
    <w:p w14:paraId="1B93B59D" w14:textId="77777777" w:rsidR="0065693B" w:rsidRDefault="0065693B">
      <w:pPr>
        <w:pStyle w:val="BodyText"/>
        <w:rPr>
          <w:sz w:val="20"/>
        </w:rPr>
      </w:pPr>
    </w:p>
    <w:p w14:paraId="0CAB1956" w14:textId="77777777" w:rsidR="0065693B" w:rsidRDefault="0065693B">
      <w:pPr>
        <w:pStyle w:val="BodyText"/>
        <w:rPr>
          <w:sz w:val="20"/>
        </w:rPr>
      </w:pPr>
    </w:p>
    <w:p w14:paraId="1AF7AECB" w14:textId="77777777" w:rsidR="0065693B" w:rsidRDefault="0065693B">
      <w:pPr>
        <w:pStyle w:val="BodyText"/>
        <w:rPr>
          <w:sz w:val="20"/>
        </w:rPr>
      </w:pPr>
    </w:p>
    <w:p w14:paraId="2AF95E37" w14:textId="77777777" w:rsidR="0065693B" w:rsidRDefault="0065693B">
      <w:pPr>
        <w:pStyle w:val="BodyText"/>
        <w:rPr>
          <w:sz w:val="20"/>
        </w:rPr>
      </w:pPr>
    </w:p>
    <w:p w14:paraId="3BA02DDC" w14:textId="77777777" w:rsidR="0065693B" w:rsidRDefault="0065693B">
      <w:pPr>
        <w:pStyle w:val="BodyText"/>
        <w:rPr>
          <w:sz w:val="20"/>
        </w:rPr>
      </w:pPr>
    </w:p>
    <w:p w14:paraId="0B0C2E83" w14:textId="77777777" w:rsidR="0065693B" w:rsidRDefault="0065693B">
      <w:pPr>
        <w:pStyle w:val="BodyText"/>
        <w:rPr>
          <w:sz w:val="20"/>
        </w:rPr>
      </w:pPr>
    </w:p>
    <w:p w14:paraId="6D61060B" w14:textId="77777777" w:rsidR="0065693B" w:rsidRDefault="0065693B">
      <w:pPr>
        <w:pStyle w:val="BodyText"/>
        <w:rPr>
          <w:sz w:val="20"/>
        </w:rPr>
      </w:pPr>
    </w:p>
    <w:p w14:paraId="3E31C583" w14:textId="77777777" w:rsidR="0065693B" w:rsidRDefault="0065693B">
      <w:pPr>
        <w:rPr>
          <w:sz w:val="20"/>
        </w:rPr>
        <w:sectPr w:rsidR="0065693B">
          <w:pgSz w:w="11910" w:h="16840"/>
          <w:pgMar w:top="1660" w:right="0" w:bottom="800" w:left="1680" w:header="1231" w:footer="615" w:gutter="0"/>
          <w:cols w:space="720"/>
        </w:sectPr>
      </w:pPr>
    </w:p>
    <w:p w14:paraId="167313A0" w14:textId="77777777" w:rsidR="0065693B" w:rsidRDefault="0065693B">
      <w:pPr>
        <w:pStyle w:val="BodyText"/>
        <w:rPr>
          <w:sz w:val="10"/>
        </w:rPr>
      </w:pPr>
    </w:p>
    <w:p w14:paraId="57C49D37" w14:textId="77777777" w:rsidR="0065693B" w:rsidRDefault="0065693B">
      <w:pPr>
        <w:pStyle w:val="BodyText"/>
        <w:spacing w:before="6"/>
        <w:rPr>
          <w:sz w:val="11"/>
        </w:rPr>
      </w:pPr>
    </w:p>
    <w:p w14:paraId="2CD03ABF" w14:textId="4CD40F2B" w:rsidR="0065693B" w:rsidRDefault="00B8797A">
      <w:pPr>
        <w:spacing w:line="271" w:lineRule="auto"/>
        <w:ind w:left="726" w:right="-16" w:firstLine="194"/>
        <w:rPr>
          <w:rFonts w:ascii="Arial"/>
          <w:b/>
          <w:sz w:val="9"/>
        </w:rPr>
      </w:pPr>
      <w:r>
        <w:rPr>
          <w:noProof/>
        </w:rPr>
        <mc:AlternateContent>
          <mc:Choice Requires="wpg">
            <w:drawing>
              <wp:anchor distT="0" distB="0" distL="114300" distR="114300" simplePos="0" relativeHeight="251715584" behindDoc="1" locked="0" layoutInCell="1" allowOverlap="1" wp14:anchorId="7732CFEE" wp14:editId="290C02CC">
                <wp:simplePos x="0" y="0"/>
                <wp:positionH relativeFrom="page">
                  <wp:posOffset>1496060</wp:posOffset>
                </wp:positionH>
                <wp:positionV relativeFrom="paragraph">
                  <wp:posOffset>145415</wp:posOffset>
                </wp:positionV>
                <wp:extent cx="2446655" cy="1525905"/>
                <wp:effectExtent l="10160" t="2540" r="10160" b="5080"/>
                <wp:wrapNone/>
                <wp:docPr id="1783" name="Group 1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6655" cy="1525905"/>
                          <a:chOff x="2356" y="229"/>
                          <a:chExt cx="3853" cy="2403"/>
                        </a:xfrm>
                      </wpg:grpSpPr>
                      <pic:pic xmlns:pic="http://schemas.openxmlformats.org/drawingml/2006/picture">
                        <pic:nvPicPr>
                          <pic:cNvPr id="1784" name="Picture 17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604" y="736"/>
                            <a:ext cx="3443" cy="1787"/>
                          </a:xfrm>
                          <a:prstGeom prst="rect">
                            <a:avLst/>
                          </a:prstGeom>
                          <a:noFill/>
                          <a:extLst>
                            <a:ext uri="{909E8E84-426E-40DD-AFC4-6F175D3DCCD1}">
                              <a14:hiddenFill xmlns:a14="http://schemas.microsoft.com/office/drawing/2010/main">
                                <a:solidFill>
                                  <a:srgbClr val="FFFFFF"/>
                                </a:solidFill>
                              </a14:hiddenFill>
                            </a:ext>
                          </a:extLst>
                        </pic:spPr>
                      </pic:pic>
                      <wps:wsp>
                        <wps:cNvPr id="1785" name="Rectangle 1750"/>
                        <wps:cNvSpPr>
                          <a:spLocks noChangeArrowheads="1"/>
                        </wps:cNvSpPr>
                        <wps:spPr bwMode="auto">
                          <a:xfrm>
                            <a:off x="2369" y="234"/>
                            <a:ext cx="3835" cy="2385"/>
                          </a:xfrm>
                          <a:prstGeom prst="rect">
                            <a:avLst/>
                          </a:prstGeom>
                          <a:noFill/>
                          <a:ln w="6178">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6" name="Line 1749"/>
                        <wps:cNvCnPr>
                          <a:cxnSpLocks noChangeShapeType="1"/>
                        </wps:cNvCnPr>
                        <wps:spPr bwMode="auto">
                          <a:xfrm>
                            <a:off x="2356" y="2510"/>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87" name="Line 1748"/>
                        <wps:cNvCnPr>
                          <a:cxnSpLocks noChangeShapeType="1"/>
                        </wps:cNvCnPr>
                        <wps:spPr bwMode="auto">
                          <a:xfrm>
                            <a:off x="2356" y="220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88" name="Line 1747"/>
                        <wps:cNvCnPr>
                          <a:cxnSpLocks noChangeShapeType="1"/>
                        </wps:cNvCnPr>
                        <wps:spPr bwMode="auto">
                          <a:xfrm>
                            <a:off x="2356" y="189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89" name="Line 1746"/>
                        <wps:cNvCnPr>
                          <a:cxnSpLocks noChangeShapeType="1"/>
                        </wps:cNvCnPr>
                        <wps:spPr bwMode="auto">
                          <a:xfrm>
                            <a:off x="2356" y="158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0" name="Line 1745"/>
                        <wps:cNvCnPr>
                          <a:cxnSpLocks noChangeShapeType="1"/>
                        </wps:cNvCnPr>
                        <wps:spPr bwMode="auto">
                          <a:xfrm>
                            <a:off x="2356" y="1272"/>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1" name="Line 1744"/>
                        <wps:cNvCnPr>
                          <a:cxnSpLocks noChangeShapeType="1"/>
                        </wps:cNvCnPr>
                        <wps:spPr bwMode="auto">
                          <a:xfrm>
                            <a:off x="2356" y="962"/>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2" name="Line 1743"/>
                        <wps:cNvCnPr>
                          <a:cxnSpLocks noChangeShapeType="1"/>
                        </wps:cNvCnPr>
                        <wps:spPr bwMode="auto">
                          <a:xfrm>
                            <a:off x="2356" y="652"/>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3" name="Line 1742"/>
                        <wps:cNvCnPr>
                          <a:cxnSpLocks noChangeShapeType="1"/>
                        </wps:cNvCnPr>
                        <wps:spPr bwMode="auto">
                          <a:xfrm>
                            <a:off x="2356" y="343"/>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4" name="Line 1741"/>
                        <wps:cNvCnPr>
                          <a:cxnSpLocks noChangeShapeType="1"/>
                        </wps:cNvCnPr>
                        <wps:spPr bwMode="auto">
                          <a:xfrm>
                            <a:off x="2544"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5" name="Line 1740"/>
                        <wps:cNvCnPr>
                          <a:cxnSpLocks noChangeShapeType="1"/>
                        </wps:cNvCnPr>
                        <wps:spPr bwMode="auto">
                          <a:xfrm>
                            <a:off x="2931"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6" name="Line 1739"/>
                        <wps:cNvCnPr>
                          <a:cxnSpLocks noChangeShapeType="1"/>
                        </wps:cNvCnPr>
                        <wps:spPr bwMode="auto">
                          <a:xfrm>
                            <a:off x="3318"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7" name="Line 1738"/>
                        <wps:cNvCnPr>
                          <a:cxnSpLocks noChangeShapeType="1"/>
                        </wps:cNvCnPr>
                        <wps:spPr bwMode="auto">
                          <a:xfrm>
                            <a:off x="3705"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8" name="Line 1737"/>
                        <wps:cNvCnPr>
                          <a:cxnSpLocks noChangeShapeType="1"/>
                        </wps:cNvCnPr>
                        <wps:spPr bwMode="auto">
                          <a:xfrm>
                            <a:off x="4093"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99" name="Line 1736"/>
                        <wps:cNvCnPr>
                          <a:cxnSpLocks noChangeShapeType="1"/>
                        </wps:cNvCnPr>
                        <wps:spPr bwMode="auto">
                          <a:xfrm>
                            <a:off x="4480"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800" name="Line 1735"/>
                        <wps:cNvCnPr>
                          <a:cxnSpLocks noChangeShapeType="1"/>
                        </wps:cNvCnPr>
                        <wps:spPr bwMode="auto">
                          <a:xfrm>
                            <a:off x="4867"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801" name="Line 1734"/>
                        <wps:cNvCnPr>
                          <a:cxnSpLocks noChangeShapeType="1"/>
                        </wps:cNvCnPr>
                        <wps:spPr bwMode="auto">
                          <a:xfrm>
                            <a:off x="5255"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802" name="Line 1733"/>
                        <wps:cNvCnPr>
                          <a:cxnSpLocks noChangeShapeType="1"/>
                        </wps:cNvCnPr>
                        <wps:spPr bwMode="auto">
                          <a:xfrm>
                            <a:off x="5642"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803" name="Line 1732"/>
                        <wps:cNvCnPr>
                          <a:cxnSpLocks noChangeShapeType="1"/>
                        </wps:cNvCnPr>
                        <wps:spPr bwMode="auto">
                          <a:xfrm>
                            <a:off x="6029" y="2632"/>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CADFF3" id="Group 1731" o:spid="_x0000_s1026" style="position:absolute;margin-left:117.8pt;margin-top:11.45pt;width:192.65pt;height:120.15pt;z-index:-251600896;mso-position-horizontal-relative:page" coordorigin="2356,229" coordsize="3853,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&#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1" o:spid="_x0000_s1027" type="#_x0000_t75" style="position:absolute;left:2604;top:736;width:3443;height:1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">
                  <v:imagedata r:id="rId35" o:title=""/>
                </v:shape>
                <v:rect id="Rectangle 1750" o:spid="_x0000_s1028" style="position:absolute;left:2369;top:234;width:3835;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" filled="f" strokecolor="#333" strokeweight=".17161mm"/>
                <v:line id="Line 1749" o:spid="_x0000_s1029" style="position:absolute;visibility:visible;mso-wrap-style:square" from="2356,2510" to="2369,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" strokecolor="#333" strokeweight=".09181mm"/>
                <v:line id="Line 1748" o:spid="_x0000_s1030" style="position:absolute;visibility:visible;mso-wrap-style:square" from="2356,2201" to="23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" strokecolor="#333" strokeweight=".09181mm"/>
                <v:line id="Line 1747" o:spid="_x0000_s1031" style="position:absolute;visibility:visible;mso-wrap-style:square" from="2356,1891" to="2369,1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" strokecolor="#333" strokeweight=".09181mm"/>
                <v:line id="Line 1746" o:spid="_x0000_s1032" style="position:absolute;visibility:visible;mso-wrap-style:square" from="2356,1581" to="2369,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" strokecolor="#333" strokeweight=".09181mm"/>
                <v:line id="Line 1745" o:spid="_x0000_s1033" style="position:absolute;visibility:visible;mso-wrap-style:square" from="2356,1272" to="2369,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" strokecolor="#333" strokeweight=".09181mm"/>
                <v:line id="Line 1744" o:spid="_x0000_s1034" style="position:absolute;visibility:visible;mso-wrap-style:square" from="2356,962" to="2369,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" strokecolor="#333" strokeweight=".09181mm"/>
                <v:line id="Line 1743" o:spid="_x0000_s1035" style="position:absolute;visibility:visible;mso-wrap-style:square" from="2356,652" to="236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" strokecolor="#333" strokeweight=".09181mm"/>
                <v:line id="Line 1742" o:spid="_x0000_s1036" style="position:absolute;visibility:visible;mso-wrap-style:square" from="2356,343" to="236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" strokecolor="#333" strokeweight=".09181mm"/>
                <v:line id="Line 1741" o:spid="_x0000_s1037" style="position:absolute;visibility:visible;mso-wrap-style:square" from="2544,2632" to="2544,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" strokecolor="#333" strokeweight=".09181mm"/>
                <v:line id="Line 1740" o:spid="_x0000_s1038" style="position:absolute;visibility:visible;mso-wrap-style:square" from="2931,2632" to="2931,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" strokecolor="#333" strokeweight=".09181mm"/>
                <v:line id="Line 1739" o:spid="_x0000_s1039" style="position:absolute;visibility:visible;mso-wrap-style:square" from="3318,2632" to="3318,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" strokecolor="#333" strokeweight=".09181mm"/>
                <v:line id="Line 1738" o:spid="_x0000_s1040" style="position:absolute;visibility:visible;mso-wrap-style:square" from="3705,2632" to="3705,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" strokecolor="#333" strokeweight=".09181mm"/>
                <v:line id="Line 1737" o:spid="_x0000_s1041" style="position:absolute;visibility:visible;mso-wrap-style:square" from="4093,2632" to="4093,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" strokecolor="#333" strokeweight=".09181mm"/>
                <v:line id="Line 1736" o:spid="_x0000_s1042" style="position:absolute;visibility:visible;mso-wrap-style:square" from="4480,2632" to="4480,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" strokecolor="#333" strokeweight=".09181mm"/>
                <v:line id="Line 1735" o:spid="_x0000_s1043" style="position:absolute;visibility:visible;mso-wrap-style:square" from="4867,2632" to="4867,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" strokecolor="#333" strokeweight=".09181mm"/>
                <v:line id="Line 1734" o:spid="_x0000_s1044" style="position:absolute;visibility:visible;mso-wrap-style:square" from="5255,2632" to="5255,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" strokecolor="#333" strokeweight=".09181mm"/>
                <v:line id="Line 1733" o:spid="_x0000_s1045" style="position:absolute;visibility:visible;mso-wrap-style:square" from="5642,2632" to="5642,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" strokecolor="#333" strokeweight=".09181mm"/>
                <v:line id="Line 1732" o:spid="_x0000_s1046" style="position:absolute;visibility:visible;mso-wrap-style:square" from="6029,2632" to="6029,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" strokecolor="#333" strokeweight=".09181mm"/>
                <w10:wrap anchorx="page"/>
              </v:group>
            </w:pict>
          </mc:Fallback>
        </mc:AlternateContent>
      </w:r>
      <w:r w:rsidR="00372F18">
        <w:rPr>
          <w:rFonts w:ascii="Arial"/>
          <w:b/>
          <w:w w:val="110"/>
          <w:sz w:val="9"/>
        </w:rPr>
        <w:t>Depth (million</w:t>
      </w:r>
      <w:r w:rsidR="00372F18">
        <w:rPr>
          <w:rFonts w:ascii="Arial"/>
          <w:b/>
          <w:spacing w:val="-15"/>
          <w:w w:val="110"/>
          <w:sz w:val="9"/>
        </w:rPr>
        <w:t xml:space="preserve"> </w:t>
      </w:r>
      <w:r w:rsidR="00372F18">
        <w:rPr>
          <w:rFonts w:ascii="Arial"/>
          <w:b/>
          <w:w w:val="110"/>
          <w:sz w:val="9"/>
        </w:rPr>
        <w:t>reads)</w:t>
      </w:r>
    </w:p>
    <w:p w14:paraId="4B6A7D37" w14:textId="77777777" w:rsidR="0065693B" w:rsidRDefault="00372F18">
      <w:pPr>
        <w:spacing w:before="68"/>
        <w:ind w:left="571" w:right="694"/>
        <w:jc w:val="center"/>
        <w:rPr>
          <w:rFonts w:ascii="Arial"/>
          <w:sz w:val="7"/>
        </w:rPr>
      </w:pPr>
      <w:r>
        <w:rPr>
          <w:rFonts w:ascii="Arial"/>
          <w:color w:val="4D4D4D"/>
          <w:w w:val="110"/>
          <w:sz w:val="7"/>
        </w:rPr>
        <w:t>35</w:t>
      </w:r>
    </w:p>
    <w:p w14:paraId="4F5279ED" w14:textId="77777777" w:rsidR="0065693B" w:rsidRDefault="00372F18">
      <w:pPr>
        <w:pStyle w:val="BodyText"/>
        <w:rPr>
          <w:rFonts w:ascii="Arial"/>
          <w:sz w:val="10"/>
        </w:rPr>
      </w:pPr>
      <w:r>
        <w:br w:type="column"/>
      </w:r>
    </w:p>
    <w:p w14:paraId="2A1C55DC" w14:textId="77777777" w:rsidR="0065693B" w:rsidRDefault="0065693B">
      <w:pPr>
        <w:pStyle w:val="BodyText"/>
        <w:spacing w:before="5"/>
        <w:rPr>
          <w:rFonts w:ascii="Arial"/>
          <w:sz w:val="11"/>
        </w:rPr>
      </w:pPr>
    </w:p>
    <w:p w14:paraId="1C16ADD1" w14:textId="77777777" w:rsidR="0065693B" w:rsidRDefault="00372F18">
      <w:pPr>
        <w:tabs>
          <w:tab w:val="left" w:pos="481"/>
          <w:tab w:val="left" w:pos="798"/>
        </w:tabs>
        <w:spacing w:line="94" w:lineRule="exact"/>
        <w:ind w:left="170"/>
        <w:rPr>
          <w:rFonts w:ascii="Arial"/>
          <w:b/>
          <w:sz w:val="9"/>
        </w:rPr>
      </w:pPr>
      <w:r>
        <w:rPr>
          <w:rFonts w:ascii="Arial"/>
          <w:b/>
          <w:w w:val="110"/>
          <w:sz w:val="9"/>
        </w:rPr>
        <w:t>5</w:t>
      </w:r>
      <w:r>
        <w:rPr>
          <w:rFonts w:ascii="Arial"/>
          <w:b/>
          <w:w w:val="110"/>
          <w:sz w:val="9"/>
        </w:rPr>
        <w:tab/>
        <w:t>15</w:t>
      </w:r>
      <w:r>
        <w:rPr>
          <w:rFonts w:ascii="Arial"/>
          <w:b/>
          <w:w w:val="110"/>
          <w:sz w:val="9"/>
        </w:rPr>
        <w:tab/>
        <w:t>25</w:t>
      </w:r>
    </w:p>
    <w:p w14:paraId="2D16FD0C" w14:textId="10B41C6B" w:rsidR="0065693B" w:rsidRDefault="00B8797A">
      <w:pPr>
        <w:tabs>
          <w:tab w:val="left" w:pos="481"/>
          <w:tab w:val="left" w:pos="798"/>
        </w:tabs>
        <w:spacing w:line="94" w:lineRule="exact"/>
        <w:ind w:left="170"/>
        <w:rPr>
          <w:rFonts w:ascii="Arial"/>
          <w:b/>
          <w:sz w:val="9"/>
        </w:rPr>
      </w:pPr>
      <w:r>
        <w:rPr>
          <w:noProof/>
        </w:rPr>
        <mc:AlternateContent>
          <mc:Choice Requires="wpg">
            <w:drawing>
              <wp:anchor distT="0" distB="0" distL="114300" distR="114300" simplePos="0" relativeHeight="251430912" behindDoc="0" locked="0" layoutInCell="1" allowOverlap="1" wp14:anchorId="735FE561" wp14:editId="7E1542E4">
                <wp:simplePos x="0" y="0"/>
                <wp:positionH relativeFrom="page">
                  <wp:posOffset>2028825</wp:posOffset>
                </wp:positionH>
                <wp:positionV relativeFrom="paragraph">
                  <wp:posOffset>-33655</wp:posOffset>
                </wp:positionV>
                <wp:extent cx="43180" cy="67310"/>
                <wp:effectExtent l="9525" t="8255" r="4445" b="635"/>
                <wp:wrapNone/>
                <wp:docPr id="1778" name="Group 1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310"/>
                          <a:chOff x="3195" y="-53"/>
                          <a:chExt cx="68" cy="106"/>
                        </a:xfrm>
                      </wpg:grpSpPr>
                      <wps:wsp>
                        <wps:cNvPr id="1779" name="Freeform 1730"/>
                        <wps:cNvSpPr>
                          <a:spLocks/>
                        </wps:cNvSpPr>
                        <wps:spPr bwMode="auto">
                          <a:xfrm>
                            <a:off x="3216" y="-53"/>
                            <a:ext cx="25" cy="25"/>
                          </a:xfrm>
                          <a:custGeom>
                            <a:avLst/>
                            <a:gdLst>
                              <a:gd name="T0" fmla="+- 0 3235 3217"/>
                              <a:gd name="T1" fmla="*/ T0 w 25"/>
                              <a:gd name="T2" fmla="+- 0 -53 -53"/>
                              <a:gd name="T3" fmla="*/ -53 h 25"/>
                              <a:gd name="T4" fmla="+- 0 3222 3217"/>
                              <a:gd name="T5" fmla="*/ T4 w 25"/>
                              <a:gd name="T6" fmla="+- 0 -53 -53"/>
                              <a:gd name="T7" fmla="*/ -53 h 25"/>
                              <a:gd name="T8" fmla="+- 0 3217 3217"/>
                              <a:gd name="T9" fmla="*/ T8 w 25"/>
                              <a:gd name="T10" fmla="+- 0 -47 -53"/>
                              <a:gd name="T11" fmla="*/ -47 h 25"/>
                              <a:gd name="T12" fmla="+- 0 3217 3217"/>
                              <a:gd name="T13" fmla="*/ T12 w 25"/>
                              <a:gd name="T14" fmla="+- 0 -34 -53"/>
                              <a:gd name="T15" fmla="*/ -34 h 25"/>
                              <a:gd name="T16" fmla="+- 0 3222 3217"/>
                              <a:gd name="T17" fmla="*/ T16 w 25"/>
                              <a:gd name="T18" fmla="+- 0 -29 -53"/>
                              <a:gd name="T19" fmla="*/ -29 h 25"/>
                              <a:gd name="T20" fmla="+- 0 3235 3217"/>
                              <a:gd name="T21" fmla="*/ T20 w 25"/>
                              <a:gd name="T22" fmla="+- 0 -29 -53"/>
                              <a:gd name="T23" fmla="*/ -29 h 25"/>
                              <a:gd name="T24" fmla="+- 0 3241 3217"/>
                              <a:gd name="T25" fmla="*/ T24 w 25"/>
                              <a:gd name="T26" fmla="+- 0 -34 -53"/>
                              <a:gd name="T27" fmla="*/ -34 h 25"/>
                              <a:gd name="T28" fmla="+- 0 3241 3217"/>
                              <a:gd name="T29" fmla="*/ T28 w 25"/>
                              <a:gd name="T30" fmla="+- 0 -47 -53"/>
                              <a:gd name="T31" fmla="*/ -47 h 25"/>
                              <a:gd name="T32" fmla="+- 0 3235 3217"/>
                              <a:gd name="T33" fmla="*/ T32 w 25"/>
                              <a:gd name="T34" fmla="+- 0 -53 -53"/>
                              <a:gd name="T35" fmla="*/ -5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 name="Line 1729"/>
                        <wps:cNvCnPr>
                          <a:cxnSpLocks noChangeShapeType="1"/>
                        </wps:cNvCnPr>
                        <wps:spPr bwMode="auto">
                          <a:xfrm>
                            <a:off x="3195" y="-41"/>
                            <a:ext cx="67" cy="0"/>
                          </a:xfrm>
                          <a:prstGeom prst="line">
                            <a:avLst/>
                          </a:prstGeom>
                          <a:noFill/>
                          <a:ln w="3305">
                            <a:solidFill>
                              <a:srgbClr val="F8766C"/>
                            </a:solidFill>
                            <a:round/>
                            <a:headEnd/>
                            <a:tailEnd/>
                          </a:ln>
                          <a:extLst>
                            <a:ext uri="{909E8E84-426E-40DD-AFC4-6F175D3DCCD1}">
                              <a14:hiddenFill xmlns:a14="http://schemas.microsoft.com/office/drawing/2010/main">
                                <a:noFill/>
                              </a14:hiddenFill>
                            </a:ext>
                          </a:extLst>
                        </wps:spPr>
                        <wps:bodyPr/>
                      </wps:wsp>
                      <wps:wsp>
                        <wps:cNvPr id="1781" name="Freeform 1728"/>
                        <wps:cNvSpPr>
                          <a:spLocks/>
                        </wps:cNvSpPr>
                        <wps:spPr bwMode="auto">
                          <a:xfrm>
                            <a:off x="3212" y="24"/>
                            <a:ext cx="33" cy="29"/>
                          </a:xfrm>
                          <a:custGeom>
                            <a:avLst/>
                            <a:gdLst>
                              <a:gd name="T0" fmla="+- 0 3229 3212"/>
                              <a:gd name="T1" fmla="*/ T0 w 33"/>
                              <a:gd name="T2" fmla="+- 0 24 24"/>
                              <a:gd name="T3" fmla="*/ 24 h 29"/>
                              <a:gd name="T4" fmla="+- 0 3212 3212"/>
                              <a:gd name="T5" fmla="*/ T4 w 33"/>
                              <a:gd name="T6" fmla="+- 0 53 24"/>
                              <a:gd name="T7" fmla="*/ 53 h 29"/>
                              <a:gd name="T8" fmla="+- 0 3245 3212"/>
                              <a:gd name="T9" fmla="*/ T8 w 33"/>
                              <a:gd name="T10" fmla="+- 0 53 24"/>
                              <a:gd name="T11" fmla="*/ 53 h 29"/>
                              <a:gd name="T12" fmla="+- 0 3229 3212"/>
                              <a:gd name="T13" fmla="*/ T12 w 33"/>
                              <a:gd name="T14" fmla="+- 0 24 24"/>
                              <a:gd name="T15" fmla="*/ 24 h 29"/>
                            </a:gdLst>
                            <a:ahLst/>
                            <a:cxnLst>
                              <a:cxn ang="0">
                                <a:pos x="T1" y="T3"/>
                              </a:cxn>
                              <a:cxn ang="0">
                                <a:pos x="T5" y="T7"/>
                              </a:cxn>
                              <a:cxn ang="0">
                                <a:pos x="T9" y="T11"/>
                              </a:cxn>
                              <a:cxn ang="0">
                                <a:pos x="T13" y="T15"/>
                              </a:cxn>
                            </a:cxnLst>
                            <a:rect l="0" t="0" r="r" b="b"/>
                            <a:pathLst>
                              <a:path w="33" h="29">
                                <a:moveTo>
                                  <a:pt x="17" y="0"/>
                                </a:moveTo>
                                <a:lnTo>
                                  <a:pt x="0" y="29"/>
                                </a:lnTo>
                                <a:lnTo>
                                  <a:pt x="33" y="29"/>
                                </a:lnTo>
                                <a:lnTo>
                                  <a:pt x="17"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2" name="Line 1727"/>
                        <wps:cNvCnPr>
                          <a:cxnSpLocks noChangeShapeType="1"/>
                        </wps:cNvCnPr>
                        <wps:spPr bwMode="auto">
                          <a:xfrm>
                            <a:off x="3195" y="43"/>
                            <a:ext cx="67" cy="0"/>
                          </a:xfrm>
                          <a:prstGeom prst="line">
                            <a:avLst/>
                          </a:prstGeom>
                          <a:noFill/>
                          <a:ln w="3305">
                            <a:solidFill>
                              <a:srgbClr val="B79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E593D0" id="Group 1726" o:spid="_x0000_s1026" style="position:absolute;margin-left:159.75pt;margin-top:-2.65pt;width:3.4pt;height:5.3pt;z-index:251430912;mso-position-horizontal-relative:page" coordorigin="3195,-53" coordsize="6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">
                <v:shape id="Freeform 1730" o:spid="_x0000_s1027" style="position:absolute;left:3216;top:-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" path="m18,l5,,,6,,19r5,5l18,24r6,-5l24,6,18,xe" fillcolor="#f8766c" stroked="f">
                  <v:path arrowok="t" o:connecttype="custom" o:connectlocs="18,-53;5,-53;0,-47;0,-34;5,-29;18,-29;24,-34;24,-47;18,-53" o:connectangles="0,0,0,0,0,0,0,0,0"/>
                </v:shape>
                <v:line id="Line 1729" o:spid="_x0000_s1028" style="position:absolute;visibility:visible;mso-wrap-style:square" from="3195,-41" to="326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" strokecolor="#f8766c" strokeweight=".09181mm"/>
                <v:shape id="Freeform 1728" o:spid="_x0000_s1029" style="position:absolute;left:3212;top:24;width:33;height:29;visibility:visible;mso-wrap-style:square;v-text-anchor:top" coordsize="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" path="m17,l,29r33,l17,xe" fillcolor="#b79f00" stroked="f">
                  <v:path arrowok="t" o:connecttype="custom" o:connectlocs="17,24;0,53;33,53;17,24" o:connectangles="0,0,0,0"/>
                </v:shape>
                <v:line id="Line 1727" o:spid="_x0000_s1030" style="position:absolute;visibility:visible;mso-wrap-style:square" from="3195,43" to="326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" strokecolor="#b79f00" strokeweight=".09181mm"/>
                <w10:wrap anchorx="page"/>
              </v:group>
            </w:pict>
          </mc:Fallback>
        </mc:AlternateContent>
      </w:r>
      <w:r>
        <w:rPr>
          <w:noProof/>
        </w:rPr>
        <mc:AlternateContent>
          <mc:Choice Requires="wpg">
            <w:drawing>
              <wp:anchor distT="0" distB="0" distL="114300" distR="114300" simplePos="0" relativeHeight="251716608" behindDoc="1" locked="0" layoutInCell="1" allowOverlap="1" wp14:anchorId="40EFA742" wp14:editId="69A9FA16">
                <wp:simplePos x="0" y="0"/>
                <wp:positionH relativeFrom="page">
                  <wp:posOffset>2226945</wp:posOffset>
                </wp:positionH>
                <wp:positionV relativeFrom="paragraph">
                  <wp:posOffset>-33655</wp:posOffset>
                </wp:positionV>
                <wp:extent cx="43180" cy="72390"/>
                <wp:effectExtent l="7620" t="0" r="6350" b="5080"/>
                <wp:wrapNone/>
                <wp:docPr id="1772" name="Group 1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2390"/>
                          <a:chOff x="3507" y="-53"/>
                          <a:chExt cx="68" cy="114"/>
                        </a:xfrm>
                      </wpg:grpSpPr>
                      <wps:wsp>
                        <wps:cNvPr id="1773" name="Rectangle 1725"/>
                        <wps:cNvSpPr>
                          <a:spLocks noChangeArrowheads="1"/>
                        </wps:cNvSpPr>
                        <wps:spPr bwMode="auto">
                          <a:xfrm>
                            <a:off x="3528" y="-53"/>
                            <a:ext cx="25" cy="2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4" name="Line 1724"/>
                        <wps:cNvCnPr>
                          <a:cxnSpLocks noChangeShapeType="1"/>
                        </wps:cNvCnPr>
                        <wps:spPr bwMode="auto">
                          <a:xfrm>
                            <a:off x="3507" y="-41"/>
                            <a:ext cx="67" cy="0"/>
                          </a:xfrm>
                          <a:prstGeom prst="line">
                            <a:avLst/>
                          </a:prstGeom>
                          <a:noFill/>
                          <a:ln w="3305">
                            <a:solidFill>
                              <a:srgbClr val="00B938"/>
                            </a:solidFill>
                            <a:round/>
                            <a:headEnd/>
                            <a:tailEnd/>
                          </a:ln>
                          <a:extLst>
                            <a:ext uri="{909E8E84-426E-40DD-AFC4-6F175D3DCCD1}">
                              <a14:hiddenFill xmlns:a14="http://schemas.microsoft.com/office/drawing/2010/main">
                                <a:noFill/>
                              </a14:hiddenFill>
                            </a:ext>
                          </a:extLst>
                        </wps:spPr>
                        <wps:bodyPr/>
                      </wps:wsp>
                      <wps:wsp>
                        <wps:cNvPr id="1775" name="Line 1723"/>
                        <wps:cNvCnPr>
                          <a:cxnSpLocks noChangeShapeType="1"/>
                        </wps:cNvCnPr>
                        <wps:spPr bwMode="auto">
                          <a:xfrm>
                            <a:off x="3523" y="43"/>
                            <a:ext cx="35"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76" name="Line 1722"/>
                        <wps:cNvCnPr>
                          <a:cxnSpLocks noChangeShapeType="1"/>
                        </wps:cNvCnPr>
                        <wps:spPr bwMode="auto">
                          <a:xfrm>
                            <a:off x="3540" y="60"/>
                            <a:ext cx="0"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77" name="Line 1721"/>
                        <wps:cNvCnPr>
                          <a:cxnSpLocks noChangeShapeType="1"/>
                        </wps:cNvCnPr>
                        <wps:spPr bwMode="auto">
                          <a:xfrm>
                            <a:off x="3507" y="43"/>
                            <a:ext cx="67" cy="0"/>
                          </a:xfrm>
                          <a:prstGeom prst="line">
                            <a:avLst/>
                          </a:prstGeom>
                          <a:noFill/>
                          <a:ln w="3305">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F002B3" id="Group 1720" o:spid="_x0000_s1026" style="position:absolute;margin-left:175.35pt;margin-top:-2.65pt;width:3.4pt;height:5.7pt;z-index:-251599872;mso-position-horizontal-relative:page" coordorigin="3507,-53" coordsize="68,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">
                <v:rect id="Rectangle 1725" o:spid="_x0000_s1027" style="position:absolute;left:3528;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" fillcolor="#00b938" stroked="f"/>
                <v:line id="Line 1724" o:spid="_x0000_s1028" style="position:absolute;visibility:visible;mso-wrap-style:square" from="3507,-41" to="35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" strokecolor="#00b938" strokeweight=".09181mm"/>
                <v:line id="Line 1723" o:spid="_x0000_s1029" style="position:absolute;visibility:visible;mso-wrap-style:square" from="3523,43" to="35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" strokecolor="#00bec4" strokeweight=".06092mm"/>
                <v:line id="Line 1722" o:spid="_x0000_s1030" style="position:absolute;visibility:visible;mso-wrap-style:square" from="3540,60" to="35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" strokecolor="#00bec4" strokeweight=".06092mm"/>
                <v:line id="Line 1721" o:spid="_x0000_s1031" style="position:absolute;visibility:visible;mso-wrap-style:square" from="3507,43" to="35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" strokecolor="#00bec4" strokeweight=".09181mm"/>
                <w10:wrap anchorx="page"/>
              </v:group>
            </w:pict>
          </mc:Fallback>
        </mc:AlternateContent>
      </w:r>
      <w:r>
        <w:rPr>
          <w:noProof/>
        </w:rPr>
        <mc:AlternateContent>
          <mc:Choice Requires="wpg">
            <w:drawing>
              <wp:anchor distT="0" distB="0" distL="114300" distR="114300" simplePos="0" relativeHeight="251717632" behindDoc="1" locked="0" layoutInCell="1" allowOverlap="1" wp14:anchorId="44F073E8" wp14:editId="7C71EA20">
                <wp:simplePos x="0" y="0"/>
                <wp:positionH relativeFrom="page">
                  <wp:posOffset>2428240</wp:posOffset>
                </wp:positionH>
                <wp:positionV relativeFrom="paragraph">
                  <wp:posOffset>-34925</wp:posOffset>
                </wp:positionV>
                <wp:extent cx="43180" cy="73660"/>
                <wp:effectExtent l="8890" t="6985" r="5080" b="5080"/>
                <wp:wrapNone/>
                <wp:docPr id="1762" name="Group 1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3660"/>
                          <a:chOff x="3824" y="-55"/>
                          <a:chExt cx="68" cy="116"/>
                        </a:xfrm>
                      </wpg:grpSpPr>
                      <wps:wsp>
                        <wps:cNvPr id="1763" name="Rectangle 1719"/>
                        <wps:cNvSpPr>
                          <a:spLocks noChangeArrowheads="1"/>
                        </wps:cNvSpPr>
                        <wps:spPr bwMode="auto">
                          <a:xfrm>
                            <a:off x="3845" y="-53"/>
                            <a:ext cx="25" cy="25"/>
                          </a:xfrm>
                          <a:prstGeom prst="rect">
                            <a:avLst/>
                          </a:prstGeom>
                          <a:noFill/>
                          <a:ln w="2193">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4" name="Line 1718"/>
                        <wps:cNvCnPr>
                          <a:cxnSpLocks noChangeShapeType="1"/>
                        </wps:cNvCnPr>
                        <wps:spPr bwMode="auto">
                          <a:xfrm>
                            <a:off x="3845" y="-29"/>
                            <a:ext cx="24" cy="0"/>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765" name="Line 1717"/>
                        <wps:cNvCnPr>
                          <a:cxnSpLocks noChangeShapeType="1"/>
                        </wps:cNvCnPr>
                        <wps:spPr bwMode="auto">
                          <a:xfrm>
                            <a:off x="3845" y="-53"/>
                            <a:ext cx="24" cy="24"/>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766" name="Line 1716"/>
                        <wps:cNvCnPr>
                          <a:cxnSpLocks noChangeShapeType="1"/>
                        </wps:cNvCnPr>
                        <wps:spPr bwMode="auto">
                          <a:xfrm>
                            <a:off x="3824" y="-41"/>
                            <a:ext cx="67" cy="0"/>
                          </a:xfrm>
                          <a:prstGeom prst="line">
                            <a:avLst/>
                          </a:prstGeom>
                          <a:noFill/>
                          <a:ln w="3305">
                            <a:solidFill>
                              <a:srgbClr val="609CFF"/>
                            </a:solidFill>
                            <a:round/>
                            <a:headEnd/>
                            <a:tailEnd/>
                          </a:ln>
                          <a:extLst>
                            <a:ext uri="{909E8E84-426E-40DD-AFC4-6F175D3DCCD1}">
                              <a14:hiddenFill xmlns:a14="http://schemas.microsoft.com/office/drawing/2010/main">
                                <a:noFill/>
                              </a14:hiddenFill>
                            </a:ext>
                          </a:extLst>
                        </wps:spPr>
                        <wps:bodyPr/>
                      </wps:wsp>
                      <wps:wsp>
                        <wps:cNvPr id="1767" name="Line 1715"/>
                        <wps:cNvCnPr>
                          <a:cxnSpLocks noChangeShapeType="1"/>
                        </wps:cNvCnPr>
                        <wps:spPr bwMode="auto">
                          <a:xfrm>
                            <a:off x="3845" y="55"/>
                            <a:ext cx="24"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68" name="Line 1714"/>
                        <wps:cNvCnPr>
                          <a:cxnSpLocks noChangeShapeType="1"/>
                        </wps:cNvCnPr>
                        <wps:spPr bwMode="auto">
                          <a:xfrm>
                            <a:off x="3845" y="31"/>
                            <a:ext cx="24" cy="24"/>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69" name="Line 1713"/>
                        <wps:cNvCnPr>
                          <a:cxnSpLocks noChangeShapeType="1"/>
                        </wps:cNvCnPr>
                        <wps:spPr bwMode="auto">
                          <a:xfrm>
                            <a:off x="3840" y="43"/>
                            <a:ext cx="34"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70" name="Line 1712"/>
                        <wps:cNvCnPr>
                          <a:cxnSpLocks noChangeShapeType="1"/>
                        </wps:cNvCnPr>
                        <wps:spPr bwMode="auto">
                          <a:xfrm>
                            <a:off x="3857" y="60"/>
                            <a:ext cx="0"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71" name="Line 1711"/>
                        <wps:cNvCnPr>
                          <a:cxnSpLocks noChangeShapeType="1"/>
                        </wps:cNvCnPr>
                        <wps:spPr bwMode="auto">
                          <a:xfrm>
                            <a:off x="3824" y="43"/>
                            <a:ext cx="67" cy="0"/>
                          </a:xfrm>
                          <a:prstGeom prst="line">
                            <a:avLst/>
                          </a:prstGeom>
                          <a:noFill/>
                          <a:ln w="3305">
                            <a:solidFill>
                              <a:srgbClr val="F563E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5C1339" id="Group 1710" o:spid="_x0000_s1026" style="position:absolute;margin-left:191.2pt;margin-top:-2.75pt;width:3.4pt;height:5.8pt;z-index:-251598848;mso-position-horizontal-relative:page" coordorigin="3824,-55" coordsize="68,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">
                <v:rect id="Rectangle 1719" o:spid="_x0000_s1027" style="position:absolute;left:3845;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" filled="f" strokecolor="#609cff" strokeweight=".06092mm"/>
                <v:line id="Line 1718" o:spid="_x0000_s1028" style="position:absolute;visibility:visible;mso-wrap-style:square" from="3845,-29" to="38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" strokecolor="#609cff" strokeweight=".06092mm"/>
                <v:line id="Line 1717" o:spid="_x0000_s1029" style="position:absolute;visibility:visible;mso-wrap-style:square" from="3845,-53" to="38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" strokecolor="#609cff" strokeweight=".06092mm"/>
                <v:line id="Line 1716" o:spid="_x0000_s1030" style="position:absolute;visibility:visible;mso-wrap-style:square" from="3824,-41" to="389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" strokecolor="#609cff" strokeweight=".09181mm"/>
                <v:line id="Line 1715" o:spid="_x0000_s1031" style="position:absolute;visibility:visible;mso-wrap-style:square" from="3845,55" to="38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" strokecolor="#f563e2" strokeweight=".06092mm"/>
                <v:line id="Line 1714" o:spid="_x0000_s1032" style="position:absolute;visibility:visible;mso-wrap-style:square" from="3845,31" to="38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" strokecolor="#f563e2" strokeweight=".06092mm"/>
                <v:line id="Line 1713" o:spid="_x0000_s1033" style="position:absolute;visibility:visible;mso-wrap-style:square" from="3840,43" to="38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" strokecolor="#f563e2" strokeweight=".06092mm"/>
                <v:line id="Line 1712" o:spid="_x0000_s1034" style="position:absolute;visibility:visible;mso-wrap-style:square" from="3857,60" to="38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" strokecolor="#f563e2" strokeweight=".06092mm"/>
                <v:line id="Line 1711" o:spid="_x0000_s1035" style="position:absolute;visibility:visible;mso-wrap-style:square" from="3824,43" to="389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" strokecolor="#f563e2" strokeweight=".09181mm"/>
                <w10:wrap anchorx="page"/>
              </v:group>
            </w:pict>
          </mc:Fallback>
        </mc:AlternateContent>
      </w:r>
      <w:r w:rsidR="00372F18">
        <w:rPr>
          <w:rFonts w:ascii="Arial"/>
          <w:b/>
          <w:w w:val="110"/>
          <w:sz w:val="9"/>
        </w:rPr>
        <w:t>10</w:t>
      </w:r>
      <w:r w:rsidR="00372F18">
        <w:rPr>
          <w:rFonts w:ascii="Arial"/>
          <w:b/>
          <w:w w:val="110"/>
          <w:sz w:val="9"/>
        </w:rPr>
        <w:tab/>
        <w:t>20</w:t>
      </w:r>
      <w:r w:rsidR="00372F18">
        <w:rPr>
          <w:rFonts w:ascii="Arial"/>
          <w:b/>
          <w:w w:val="110"/>
          <w:sz w:val="9"/>
        </w:rPr>
        <w:tab/>
        <w:t>30</w:t>
      </w:r>
    </w:p>
    <w:p w14:paraId="65F69232" w14:textId="77777777" w:rsidR="0065693B" w:rsidRDefault="00372F18">
      <w:pPr>
        <w:pStyle w:val="BodyText"/>
        <w:rPr>
          <w:rFonts w:ascii="Arial"/>
          <w:b/>
          <w:sz w:val="10"/>
        </w:rPr>
      </w:pPr>
      <w:r>
        <w:br w:type="column"/>
      </w:r>
    </w:p>
    <w:p w14:paraId="3F536407" w14:textId="77777777" w:rsidR="0065693B" w:rsidRDefault="0065693B">
      <w:pPr>
        <w:pStyle w:val="BodyText"/>
        <w:spacing w:before="7"/>
        <w:rPr>
          <w:rFonts w:ascii="Arial"/>
          <w:b/>
          <w:sz w:val="9"/>
        </w:rPr>
      </w:pPr>
    </w:p>
    <w:p w14:paraId="7D312E8A" w14:textId="77777777" w:rsidR="0065693B" w:rsidRDefault="00372F18">
      <w:pPr>
        <w:spacing w:line="271" w:lineRule="auto"/>
        <w:ind w:left="712" w:right="-16" w:firstLine="194"/>
        <w:rPr>
          <w:rFonts w:ascii="Arial"/>
          <w:b/>
          <w:sz w:val="9"/>
        </w:rPr>
      </w:pPr>
      <w:r>
        <w:rPr>
          <w:rFonts w:ascii="Arial"/>
          <w:b/>
          <w:w w:val="110"/>
          <w:sz w:val="9"/>
        </w:rPr>
        <w:t>Depth (million</w:t>
      </w:r>
      <w:r>
        <w:rPr>
          <w:rFonts w:ascii="Arial"/>
          <w:b/>
          <w:spacing w:val="-15"/>
          <w:w w:val="110"/>
          <w:sz w:val="9"/>
        </w:rPr>
        <w:t xml:space="preserve"> </w:t>
      </w:r>
      <w:r>
        <w:rPr>
          <w:rFonts w:ascii="Arial"/>
          <w:b/>
          <w:w w:val="110"/>
          <w:sz w:val="9"/>
        </w:rPr>
        <w:t>reads)</w:t>
      </w:r>
    </w:p>
    <w:p w14:paraId="62D367B5" w14:textId="532D55F3" w:rsidR="0065693B" w:rsidRDefault="00B8797A">
      <w:pPr>
        <w:spacing w:before="72"/>
        <w:ind w:left="571" w:right="680"/>
        <w:jc w:val="center"/>
        <w:rPr>
          <w:rFonts w:ascii="Arial"/>
          <w:sz w:val="7"/>
        </w:rPr>
      </w:pPr>
      <w:r>
        <w:rPr>
          <w:noProof/>
        </w:rPr>
        <mc:AlternateContent>
          <mc:Choice Requires="wpg">
            <w:drawing>
              <wp:anchor distT="0" distB="0" distL="114300" distR="114300" simplePos="0" relativeHeight="251435008" behindDoc="0" locked="0" layoutInCell="1" allowOverlap="1" wp14:anchorId="579B5875" wp14:editId="2FCFD50E">
                <wp:simplePos x="0" y="0"/>
                <wp:positionH relativeFrom="page">
                  <wp:posOffset>4180840</wp:posOffset>
                </wp:positionH>
                <wp:positionV relativeFrom="paragraph">
                  <wp:posOffset>0</wp:posOffset>
                </wp:positionV>
                <wp:extent cx="2446655" cy="1525905"/>
                <wp:effectExtent l="8890" t="3175" r="1905" b="13970"/>
                <wp:wrapNone/>
                <wp:docPr id="1742" name="Group 1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6655" cy="1525905"/>
                          <a:chOff x="6584" y="0"/>
                          <a:chExt cx="3853" cy="2403"/>
                        </a:xfrm>
                      </wpg:grpSpPr>
                      <pic:pic xmlns:pic="http://schemas.openxmlformats.org/drawingml/2006/picture">
                        <pic:nvPicPr>
                          <pic:cNvPr id="1743" name="Picture 170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831" y="485"/>
                            <a:ext cx="3443" cy="1744"/>
                          </a:xfrm>
                          <a:prstGeom prst="rect">
                            <a:avLst/>
                          </a:prstGeom>
                          <a:noFill/>
                          <a:extLst>
                            <a:ext uri="{909E8E84-426E-40DD-AFC4-6F175D3DCCD1}">
                              <a14:hiddenFill xmlns:a14="http://schemas.microsoft.com/office/drawing/2010/main">
                                <a:solidFill>
                                  <a:srgbClr val="FFFFFF"/>
                                </a:solidFill>
                              </a14:hiddenFill>
                            </a:ext>
                          </a:extLst>
                        </pic:spPr>
                      </pic:pic>
                      <wps:wsp>
                        <wps:cNvPr id="1744" name="Rectangle 1708"/>
                        <wps:cNvSpPr>
                          <a:spLocks noChangeArrowheads="1"/>
                        </wps:cNvSpPr>
                        <wps:spPr bwMode="auto">
                          <a:xfrm>
                            <a:off x="6597" y="4"/>
                            <a:ext cx="3835" cy="2385"/>
                          </a:xfrm>
                          <a:prstGeom prst="rect">
                            <a:avLst/>
                          </a:prstGeom>
                          <a:noFill/>
                          <a:ln w="6178">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5" name="Line 1707"/>
                        <wps:cNvCnPr>
                          <a:cxnSpLocks noChangeShapeType="1"/>
                        </wps:cNvCnPr>
                        <wps:spPr bwMode="auto">
                          <a:xfrm>
                            <a:off x="6584" y="2281"/>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46" name="Line 1706"/>
                        <wps:cNvCnPr>
                          <a:cxnSpLocks noChangeShapeType="1"/>
                        </wps:cNvCnPr>
                        <wps:spPr bwMode="auto">
                          <a:xfrm>
                            <a:off x="6584" y="1920"/>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47" name="Line 1705"/>
                        <wps:cNvCnPr>
                          <a:cxnSpLocks noChangeShapeType="1"/>
                        </wps:cNvCnPr>
                        <wps:spPr bwMode="auto">
                          <a:xfrm>
                            <a:off x="6584" y="1558"/>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48" name="Line 1704"/>
                        <wps:cNvCnPr>
                          <a:cxnSpLocks noChangeShapeType="1"/>
                        </wps:cNvCnPr>
                        <wps:spPr bwMode="auto">
                          <a:xfrm>
                            <a:off x="6584" y="1197"/>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49" name="Line 1703"/>
                        <wps:cNvCnPr>
                          <a:cxnSpLocks noChangeShapeType="1"/>
                        </wps:cNvCnPr>
                        <wps:spPr bwMode="auto">
                          <a:xfrm>
                            <a:off x="6584" y="836"/>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0" name="Line 1702"/>
                        <wps:cNvCnPr>
                          <a:cxnSpLocks noChangeShapeType="1"/>
                        </wps:cNvCnPr>
                        <wps:spPr bwMode="auto">
                          <a:xfrm>
                            <a:off x="6584" y="475"/>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1" name="Line 1701"/>
                        <wps:cNvCnPr>
                          <a:cxnSpLocks noChangeShapeType="1"/>
                        </wps:cNvCnPr>
                        <wps:spPr bwMode="auto">
                          <a:xfrm>
                            <a:off x="6584" y="113"/>
                            <a:ext cx="13"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2" name="Line 1700"/>
                        <wps:cNvCnPr>
                          <a:cxnSpLocks noChangeShapeType="1"/>
                        </wps:cNvCnPr>
                        <wps:spPr bwMode="auto">
                          <a:xfrm>
                            <a:off x="6771"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3" name="Line 1699"/>
                        <wps:cNvCnPr>
                          <a:cxnSpLocks noChangeShapeType="1"/>
                        </wps:cNvCnPr>
                        <wps:spPr bwMode="auto">
                          <a:xfrm>
                            <a:off x="7159"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4" name="Line 1698"/>
                        <wps:cNvCnPr>
                          <a:cxnSpLocks noChangeShapeType="1"/>
                        </wps:cNvCnPr>
                        <wps:spPr bwMode="auto">
                          <a:xfrm>
                            <a:off x="7546"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5" name="Line 1697"/>
                        <wps:cNvCnPr>
                          <a:cxnSpLocks noChangeShapeType="1"/>
                        </wps:cNvCnPr>
                        <wps:spPr bwMode="auto">
                          <a:xfrm>
                            <a:off x="7933"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6" name="Line 1696"/>
                        <wps:cNvCnPr>
                          <a:cxnSpLocks noChangeShapeType="1"/>
                        </wps:cNvCnPr>
                        <wps:spPr bwMode="auto">
                          <a:xfrm>
                            <a:off x="8320"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7" name="Line 1695"/>
                        <wps:cNvCnPr>
                          <a:cxnSpLocks noChangeShapeType="1"/>
                        </wps:cNvCnPr>
                        <wps:spPr bwMode="auto">
                          <a:xfrm>
                            <a:off x="8708"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8" name="Line 1694"/>
                        <wps:cNvCnPr>
                          <a:cxnSpLocks noChangeShapeType="1"/>
                        </wps:cNvCnPr>
                        <wps:spPr bwMode="auto">
                          <a:xfrm>
                            <a:off x="9095"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59" name="Line 1693"/>
                        <wps:cNvCnPr>
                          <a:cxnSpLocks noChangeShapeType="1"/>
                        </wps:cNvCnPr>
                        <wps:spPr bwMode="auto">
                          <a:xfrm>
                            <a:off x="9482"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0" name="Line 1692"/>
                        <wps:cNvCnPr>
                          <a:cxnSpLocks noChangeShapeType="1"/>
                        </wps:cNvCnPr>
                        <wps:spPr bwMode="auto">
                          <a:xfrm>
                            <a:off x="9870"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761" name="Line 1691"/>
                        <wps:cNvCnPr>
                          <a:cxnSpLocks noChangeShapeType="1"/>
                        </wps:cNvCnPr>
                        <wps:spPr bwMode="auto">
                          <a:xfrm>
                            <a:off x="10257" y="2403"/>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EA8429" id="Group 1690" o:spid="_x0000_s1026" style="position:absolute;margin-left:329.2pt;margin-top:0;width:192.65pt;height:120.15pt;z-index:251435008;mso-position-horizontal-relative:page" coordorigin="6584" coordsize="3853,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">
                <v:shape id="Picture 1709" o:spid="_x0000_s1027" type="#_x0000_t75" style="position:absolute;left:6831;top:485;width:3443;height: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">
                  <v:imagedata r:id="rId37" o:title=""/>
                </v:shape>
                <v:rect id="Rectangle 1708" o:spid="_x0000_s1028" style="position:absolute;left:6597;top:4;width:3835;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" filled="f" strokecolor="#333" strokeweight=".17161mm"/>
                <v:line id="Line 1707" o:spid="_x0000_s1029" style="position:absolute;visibility:visible;mso-wrap-style:square" from="6584,2281" to="6597,2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" strokecolor="#333" strokeweight=".09181mm"/>
                <v:line id="Line 1706" o:spid="_x0000_s1030" style="position:absolute;visibility:visible;mso-wrap-style:square" from="6584,1920" to="6597,1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" strokecolor="#333" strokeweight=".09181mm"/>
                <v:line id="Line 1705" o:spid="_x0000_s1031" style="position:absolute;visibility:visible;mso-wrap-style:square" from="6584,1558" to="6597,1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" strokecolor="#333" strokeweight=".09181mm"/>
                <v:line id="Line 1704" o:spid="_x0000_s1032" style="position:absolute;visibility:visible;mso-wrap-style:square" from="6584,1197" to="6597,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" strokecolor="#333" strokeweight=".09181mm"/>
                <v:line id="Line 1703" o:spid="_x0000_s1033" style="position:absolute;visibility:visible;mso-wrap-style:square" from="6584,836" to="659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" strokecolor="#333" strokeweight=".09181mm"/>
                <v:line id="Line 1702" o:spid="_x0000_s1034" style="position:absolute;visibility:visible;mso-wrap-style:square" from="6584,475" to="659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" strokecolor="#333" strokeweight=".09181mm"/>
                <v:line id="Line 1701" o:spid="_x0000_s1035" style="position:absolute;visibility:visible;mso-wrap-style:square" from="6584,113" to="659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" strokecolor="#333" strokeweight=".09181mm"/>
                <v:line id="Line 1700" o:spid="_x0000_s1036" style="position:absolute;visibility:visible;mso-wrap-style:square" from="6771,2403" to="6771,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" strokecolor="#333" strokeweight=".09181mm"/>
                <v:line id="Line 1699" o:spid="_x0000_s1037" style="position:absolute;visibility:visible;mso-wrap-style:square" from="7159,2403" to="7159,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" strokecolor="#333" strokeweight=".09181mm"/>
                <v:line id="Line 1698" o:spid="_x0000_s1038" style="position:absolute;visibility:visible;mso-wrap-style:square" from="7546,2403" to="7546,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" strokecolor="#333" strokeweight=".09181mm"/>
                <v:line id="Line 1697" o:spid="_x0000_s1039" style="position:absolute;visibility:visible;mso-wrap-style:square" from="7933,2403" to="7933,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" strokecolor="#333" strokeweight=".09181mm"/>
                <v:line id="Line 1696" o:spid="_x0000_s1040" style="position:absolute;visibility:visible;mso-wrap-style:square" from="8320,2403" to="8320,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" strokecolor="#333" strokeweight=".09181mm"/>
                <v:line id="Line 1695" o:spid="_x0000_s1041" style="position:absolute;visibility:visible;mso-wrap-style:square" from="8708,2403" to="8708,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" strokecolor="#333" strokeweight=".09181mm"/>
                <v:line id="Line 1694" o:spid="_x0000_s1042" style="position:absolute;visibility:visible;mso-wrap-style:square" from="9095,2403" to="9095,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" strokecolor="#333" strokeweight=".09181mm"/>
                <v:line id="Line 1693" o:spid="_x0000_s1043" style="position:absolute;visibility:visible;mso-wrap-style:square" from="9482,2403" to="9482,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" strokecolor="#333" strokeweight=".09181mm"/>
                <v:line id="Line 1692" o:spid="_x0000_s1044" style="position:absolute;visibility:visible;mso-wrap-style:square" from="9870,2403" to="9870,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" strokecolor="#333" strokeweight=".09181mm"/>
                <v:line id="Line 1691" o:spid="_x0000_s1045" style="position:absolute;visibility:visible;mso-wrap-style:square" from="10257,2403" to="10257,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" strokecolor="#333" strokeweight=".09181mm"/>
                <w10:wrap anchorx="page"/>
              </v:group>
            </w:pict>
          </mc:Fallback>
        </mc:AlternateContent>
      </w:r>
      <w:r w:rsidR="00372F18">
        <w:rPr>
          <w:rFonts w:ascii="Arial"/>
          <w:color w:val="4D4D4D"/>
          <w:w w:val="110"/>
          <w:sz w:val="7"/>
        </w:rPr>
        <w:t>60</w:t>
      </w:r>
    </w:p>
    <w:p w14:paraId="633E6318" w14:textId="77777777" w:rsidR="0065693B" w:rsidRDefault="00372F18">
      <w:pPr>
        <w:pStyle w:val="BodyText"/>
        <w:rPr>
          <w:rFonts w:ascii="Arial"/>
          <w:sz w:val="10"/>
        </w:rPr>
      </w:pPr>
      <w:r>
        <w:br w:type="column"/>
      </w:r>
    </w:p>
    <w:p w14:paraId="6B6C6F7A" w14:textId="77777777" w:rsidR="0065693B" w:rsidRDefault="0065693B">
      <w:pPr>
        <w:pStyle w:val="BodyText"/>
        <w:spacing w:before="8"/>
        <w:rPr>
          <w:rFonts w:ascii="Arial"/>
          <w:sz w:val="9"/>
        </w:rPr>
      </w:pPr>
    </w:p>
    <w:p w14:paraId="39FD7A68" w14:textId="77777777" w:rsidR="0065693B" w:rsidRDefault="00372F18">
      <w:pPr>
        <w:tabs>
          <w:tab w:val="left" w:pos="481"/>
          <w:tab w:val="left" w:pos="798"/>
        </w:tabs>
        <w:spacing w:line="94" w:lineRule="exact"/>
        <w:ind w:left="170"/>
        <w:rPr>
          <w:rFonts w:ascii="Arial"/>
          <w:b/>
          <w:sz w:val="9"/>
        </w:rPr>
      </w:pPr>
      <w:r>
        <w:rPr>
          <w:rFonts w:ascii="Arial"/>
          <w:b/>
          <w:w w:val="110"/>
          <w:sz w:val="9"/>
        </w:rPr>
        <w:t>5</w:t>
      </w:r>
      <w:r>
        <w:rPr>
          <w:rFonts w:ascii="Arial"/>
          <w:b/>
          <w:w w:val="110"/>
          <w:sz w:val="9"/>
        </w:rPr>
        <w:tab/>
        <w:t>15</w:t>
      </w:r>
      <w:r>
        <w:rPr>
          <w:rFonts w:ascii="Arial"/>
          <w:b/>
          <w:w w:val="110"/>
          <w:sz w:val="9"/>
        </w:rPr>
        <w:tab/>
        <w:t>25</w:t>
      </w:r>
    </w:p>
    <w:p w14:paraId="4C4DAE97" w14:textId="77FE51D2" w:rsidR="0065693B" w:rsidRDefault="00B8797A">
      <w:pPr>
        <w:tabs>
          <w:tab w:val="left" w:pos="481"/>
          <w:tab w:val="left" w:pos="798"/>
        </w:tabs>
        <w:spacing w:line="94" w:lineRule="exact"/>
        <w:ind w:left="170"/>
        <w:rPr>
          <w:rFonts w:ascii="Arial"/>
          <w:b/>
          <w:sz w:val="9"/>
        </w:rPr>
      </w:pPr>
      <w:r>
        <w:rPr>
          <w:noProof/>
        </w:rPr>
        <mc:AlternateContent>
          <mc:Choice Requires="wpg">
            <w:drawing>
              <wp:anchor distT="0" distB="0" distL="114300" distR="114300" simplePos="0" relativeHeight="251437056" behindDoc="0" locked="0" layoutInCell="1" allowOverlap="1" wp14:anchorId="7D9D5DC9" wp14:editId="22998E8C">
                <wp:simplePos x="0" y="0"/>
                <wp:positionH relativeFrom="page">
                  <wp:posOffset>4704715</wp:posOffset>
                </wp:positionH>
                <wp:positionV relativeFrom="paragraph">
                  <wp:posOffset>-33655</wp:posOffset>
                </wp:positionV>
                <wp:extent cx="43180" cy="67310"/>
                <wp:effectExtent l="8890" t="5080" r="5080" b="3810"/>
                <wp:wrapNone/>
                <wp:docPr id="1737" name="Group 1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310"/>
                          <a:chOff x="7409" y="-53"/>
                          <a:chExt cx="68" cy="106"/>
                        </a:xfrm>
                      </wpg:grpSpPr>
                      <wps:wsp>
                        <wps:cNvPr id="1738" name="Freeform 1689"/>
                        <wps:cNvSpPr>
                          <a:spLocks/>
                        </wps:cNvSpPr>
                        <wps:spPr bwMode="auto">
                          <a:xfrm>
                            <a:off x="7430" y="-53"/>
                            <a:ext cx="25" cy="25"/>
                          </a:xfrm>
                          <a:custGeom>
                            <a:avLst/>
                            <a:gdLst>
                              <a:gd name="T0" fmla="+- 0 7450 7431"/>
                              <a:gd name="T1" fmla="*/ T0 w 25"/>
                              <a:gd name="T2" fmla="+- 0 -53 -53"/>
                              <a:gd name="T3" fmla="*/ -53 h 25"/>
                              <a:gd name="T4" fmla="+- 0 7436 7431"/>
                              <a:gd name="T5" fmla="*/ T4 w 25"/>
                              <a:gd name="T6" fmla="+- 0 -53 -53"/>
                              <a:gd name="T7" fmla="*/ -53 h 25"/>
                              <a:gd name="T8" fmla="+- 0 7431 7431"/>
                              <a:gd name="T9" fmla="*/ T8 w 25"/>
                              <a:gd name="T10" fmla="+- 0 -47 -53"/>
                              <a:gd name="T11" fmla="*/ -47 h 25"/>
                              <a:gd name="T12" fmla="+- 0 7431 7431"/>
                              <a:gd name="T13" fmla="*/ T12 w 25"/>
                              <a:gd name="T14" fmla="+- 0 -34 -53"/>
                              <a:gd name="T15" fmla="*/ -34 h 25"/>
                              <a:gd name="T16" fmla="+- 0 7436 7431"/>
                              <a:gd name="T17" fmla="*/ T16 w 25"/>
                              <a:gd name="T18" fmla="+- 0 -29 -53"/>
                              <a:gd name="T19" fmla="*/ -29 h 25"/>
                              <a:gd name="T20" fmla="+- 0 7450 7431"/>
                              <a:gd name="T21" fmla="*/ T20 w 25"/>
                              <a:gd name="T22" fmla="+- 0 -29 -53"/>
                              <a:gd name="T23" fmla="*/ -29 h 25"/>
                              <a:gd name="T24" fmla="+- 0 7455 7431"/>
                              <a:gd name="T25" fmla="*/ T24 w 25"/>
                              <a:gd name="T26" fmla="+- 0 -34 -53"/>
                              <a:gd name="T27" fmla="*/ -34 h 25"/>
                              <a:gd name="T28" fmla="+- 0 7455 7431"/>
                              <a:gd name="T29" fmla="*/ T28 w 25"/>
                              <a:gd name="T30" fmla="+- 0 -47 -53"/>
                              <a:gd name="T31" fmla="*/ -47 h 25"/>
                              <a:gd name="T32" fmla="+- 0 7450 7431"/>
                              <a:gd name="T33" fmla="*/ T32 w 25"/>
                              <a:gd name="T34" fmla="+- 0 -53 -53"/>
                              <a:gd name="T35" fmla="*/ -5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9" name="Line 1688"/>
                        <wps:cNvCnPr>
                          <a:cxnSpLocks noChangeShapeType="1"/>
                        </wps:cNvCnPr>
                        <wps:spPr bwMode="auto">
                          <a:xfrm>
                            <a:off x="7409" y="-41"/>
                            <a:ext cx="68" cy="0"/>
                          </a:xfrm>
                          <a:prstGeom prst="line">
                            <a:avLst/>
                          </a:prstGeom>
                          <a:noFill/>
                          <a:ln w="3305">
                            <a:solidFill>
                              <a:srgbClr val="F8766C"/>
                            </a:solidFill>
                            <a:round/>
                            <a:headEnd/>
                            <a:tailEnd/>
                          </a:ln>
                          <a:extLst>
                            <a:ext uri="{909E8E84-426E-40DD-AFC4-6F175D3DCCD1}">
                              <a14:hiddenFill xmlns:a14="http://schemas.microsoft.com/office/drawing/2010/main">
                                <a:noFill/>
                              </a14:hiddenFill>
                            </a:ext>
                          </a:extLst>
                        </wps:spPr>
                        <wps:bodyPr/>
                      </wps:wsp>
                      <wps:wsp>
                        <wps:cNvPr id="1740" name="Freeform 1687"/>
                        <wps:cNvSpPr>
                          <a:spLocks/>
                        </wps:cNvSpPr>
                        <wps:spPr bwMode="auto">
                          <a:xfrm>
                            <a:off x="7426" y="24"/>
                            <a:ext cx="33" cy="29"/>
                          </a:xfrm>
                          <a:custGeom>
                            <a:avLst/>
                            <a:gdLst>
                              <a:gd name="T0" fmla="+- 0 7443 7427"/>
                              <a:gd name="T1" fmla="*/ T0 w 33"/>
                              <a:gd name="T2" fmla="+- 0 24 24"/>
                              <a:gd name="T3" fmla="*/ 24 h 29"/>
                              <a:gd name="T4" fmla="+- 0 7427 7427"/>
                              <a:gd name="T5" fmla="*/ T4 w 33"/>
                              <a:gd name="T6" fmla="+- 0 53 24"/>
                              <a:gd name="T7" fmla="*/ 53 h 29"/>
                              <a:gd name="T8" fmla="+- 0 7459 7427"/>
                              <a:gd name="T9" fmla="*/ T8 w 33"/>
                              <a:gd name="T10" fmla="+- 0 53 24"/>
                              <a:gd name="T11" fmla="*/ 53 h 29"/>
                              <a:gd name="T12" fmla="+- 0 7443 7427"/>
                              <a:gd name="T13" fmla="*/ T12 w 33"/>
                              <a:gd name="T14" fmla="+- 0 24 24"/>
                              <a:gd name="T15" fmla="*/ 24 h 29"/>
                            </a:gdLst>
                            <a:ahLst/>
                            <a:cxnLst>
                              <a:cxn ang="0">
                                <a:pos x="T1" y="T3"/>
                              </a:cxn>
                              <a:cxn ang="0">
                                <a:pos x="T5" y="T7"/>
                              </a:cxn>
                              <a:cxn ang="0">
                                <a:pos x="T9" y="T11"/>
                              </a:cxn>
                              <a:cxn ang="0">
                                <a:pos x="T13" y="T15"/>
                              </a:cxn>
                            </a:cxnLst>
                            <a:rect l="0" t="0" r="r" b="b"/>
                            <a:pathLst>
                              <a:path w="33" h="29">
                                <a:moveTo>
                                  <a:pt x="16" y="0"/>
                                </a:moveTo>
                                <a:lnTo>
                                  <a:pt x="0" y="29"/>
                                </a:lnTo>
                                <a:lnTo>
                                  <a:pt x="32" y="29"/>
                                </a:lnTo>
                                <a:lnTo>
                                  <a:pt x="16" y="0"/>
                                </a:lnTo>
                                <a:close/>
                              </a:path>
                            </a:pathLst>
                          </a:custGeom>
                          <a:solidFill>
                            <a:srgbClr val="B79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1" name="Line 1686"/>
                        <wps:cNvCnPr>
                          <a:cxnSpLocks noChangeShapeType="1"/>
                        </wps:cNvCnPr>
                        <wps:spPr bwMode="auto">
                          <a:xfrm>
                            <a:off x="7409" y="43"/>
                            <a:ext cx="68" cy="0"/>
                          </a:xfrm>
                          <a:prstGeom prst="line">
                            <a:avLst/>
                          </a:prstGeom>
                          <a:noFill/>
                          <a:ln w="3305">
                            <a:solidFill>
                              <a:srgbClr val="B79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BFF665" id="Group 1685" o:spid="_x0000_s1026" style="position:absolute;margin-left:370.45pt;margin-top:-2.65pt;width:3.4pt;height:5.3pt;z-index:251437056;mso-position-horizontal-relative:page" coordorigin="7409,-53" coordsize="6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">
                <v:shape id="Freeform 1689" o:spid="_x0000_s1027" style="position:absolute;left:7430;top:-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" path="m19,l5,,,6,,19r5,5l19,24r5,-5l24,6,19,xe" fillcolor="#f8766c" stroked="f">
                  <v:path arrowok="t" o:connecttype="custom" o:connectlocs="19,-53;5,-53;0,-47;0,-34;5,-29;19,-29;24,-34;24,-47;19,-53" o:connectangles="0,0,0,0,0,0,0,0,0"/>
                </v:shape>
                <v:line id="Line 1688" o:spid="_x0000_s1028" style="position:absolute;visibility:visible;mso-wrap-style:square" from="7409,-41" to="74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" strokecolor="#f8766c" strokeweight=".09181mm"/>
                <v:shape id="Freeform 1687" o:spid="_x0000_s1029" style="position:absolute;left:7426;top:24;width:33;height:29;visibility:visible;mso-wrap-style:square;v-text-anchor:top" coordsize="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" path="m16,l,29r32,l16,xe" fillcolor="#b79f00" stroked="f">
                  <v:path arrowok="t" o:connecttype="custom" o:connectlocs="16,24;0,53;32,53;16,24" o:connectangles="0,0,0,0"/>
                </v:shape>
                <v:line id="Line 1686" o:spid="_x0000_s1030" style="position:absolute;visibility:visible;mso-wrap-style:square" from="7409,43" to="747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" strokecolor="#b79f00" strokeweight=".09181mm"/>
                <w10:wrap anchorx="page"/>
              </v:group>
            </w:pict>
          </mc:Fallback>
        </mc:AlternateContent>
      </w:r>
      <w:r>
        <w:rPr>
          <w:noProof/>
        </w:rPr>
        <mc:AlternateContent>
          <mc:Choice Requires="wpg">
            <w:drawing>
              <wp:anchor distT="0" distB="0" distL="114300" distR="114300" simplePos="0" relativeHeight="251718656" behindDoc="1" locked="0" layoutInCell="1" allowOverlap="1" wp14:anchorId="1923EDB2" wp14:editId="58CC7518">
                <wp:simplePos x="0" y="0"/>
                <wp:positionH relativeFrom="page">
                  <wp:posOffset>4902835</wp:posOffset>
                </wp:positionH>
                <wp:positionV relativeFrom="paragraph">
                  <wp:posOffset>-33655</wp:posOffset>
                </wp:positionV>
                <wp:extent cx="43180" cy="72390"/>
                <wp:effectExtent l="6985" t="5080" r="6985" b="8255"/>
                <wp:wrapNone/>
                <wp:docPr id="1731" name="Group 1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2390"/>
                          <a:chOff x="7721" y="-53"/>
                          <a:chExt cx="68" cy="114"/>
                        </a:xfrm>
                      </wpg:grpSpPr>
                      <wps:wsp>
                        <wps:cNvPr id="1732" name="Rectangle 1684"/>
                        <wps:cNvSpPr>
                          <a:spLocks noChangeArrowheads="1"/>
                        </wps:cNvSpPr>
                        <wps:spPr bwMode="auto">
                          <a:xfrm>
                            <a:off x="7742" y="-53"/>
                            <a:ext cx="25" cy="25"/>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3" name="Line 1683"/>
                        <wps:cNvCnPr>
                          <a:cxnSpLocks noChangeShapeType="1"/>
                        </wps:cNvCnPr>
                        <wps:spPr bwMode="auto">
                          <a:xfrm>
                            <a:off x="7721" y="-41"/>
                            <a:ext cx="67" cy="0"/>
                          </a:xfrm>
                          <a:prstGeom prst="line">
                            <a:avLst/>
                          </a:prstGeom>
                          <a:noFill/>
                          <a:ln w="3305">
                            <a:solidFill>
                              <a:srgbClr val="00B938"/>
                            </a:solidFill>
                            <a:round/>
                            <a:headEnd/>
                            <a:tailEnd/>
                          </a:ln>
                          <a:extLst>
                            <a:ext uri="{909E8E84-426E-40DD-AFC4-6F175D3DCCD1}">
                              <a14:hiddenFill xmlns:a14="http://schemas.microsoft.com/office/drawing/2010/main">
                                <a:noFill/>
                              </a14:hiddenFill>
                            </a:ext>
                          </a:extLst>
                        </wps:spPr>
                        <wps:bodyPr/>
                      </wps:wsp>
                      <wps:wsp>
                        <wps:cNvPr id="1734" name="Line 1682"/>
                        <wps:cNvCnPr>
                          <a:cxnSpLocks noChangeShapeType="1"/>
                        </wps:cNvCnPr>
                        <wps:spPr bwMode="auto">
                          <a:xfrm>
                            <a:off x="7738" y="43"/>
                            <a:ext cx="34"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35" name="Line 1681"/>
                        <wps:cNvCnPr>
                          <a:cxnSpLocks noChangeShapeType="1"/>
                        </wps:cNvCnPr>
                        <wps:spPr bwMode="auto">
                          <a:xfrm>
                            <a:off x="7755" y="60"/>
                            <a:ext cx="0" cy="0"/>
                          </a:xfrm>
                          <a:prstGeom prst="line">
                            <a:avLst/>
                          </a:prstGeom>
                          <a:noFill/>
                          <a:ln w="2193">
                            <a:solidFill>
                              <a:srgbClr val="00BEC4"/>
                            </a:solidFill>
                            <a:round/>
                            <a:headEnd/>
                            <a:tailEnd/>
                          </a:ln>
                          <a:extLst>
                            <a:ext uri="{909E8E84-426E-40DD-AFC4-6F175D3DCCD1}">
                              <a14:hiddenFill xmlns:a14="http://schemas.microsoft.com/office/drawing/2010/main">
                                <a:noFill/>
                              </a14:hiddenFill>
                            </a:ext>
                          </a:extLst>
                        </wps:spPr>
                        <wps:bodyPr/>
                      </wps:wsp>
                      <wps:wsp>
                        <wps:cNvPr id="1736" name="Line 1680"/>
                        <wps:cNvCnPr>
                          <a:cxnSpLocks noChangeShapeType="1"/>
                        </wps:cNvCnPr>
                        <wps:spPr bwMode="auto">
                          <a:xfrm>
                            <a:off x="7721" y="43"/>
                            <a:ext cx="67" cy="0"/>
                          </a:xfrm>
                          <a:prstGeom prst="line">
                            <a:avLst/>
                          </a:prstGeom>
                          <a:noFill/>
                          <a:ln w="3305">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8D6BCB" id="Group 1679" o:spid="_x0000_s1026" style="position:absolute;margin-left:386.05pt;margin-top:-2.65pt;width:3.4pt;height:5.7pt;z-index:-251597824;mso-position-horizontal-relative:page" coordorigin="7721,-53" coordsize="68,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">
                <v:rect id="Rectangle 1684" o:spid="_x0000_s1027" style="position:absolute;left:7742;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" fillcolor="#00b938" stroked="f"/>
                <v:line id="Line 1683" o:spid="_x0000_s1028" style="position:absolute;visibility:visible;mso-wrap-style:square" from="7721,-41" to="77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" strokecolor="#00b938" strokeweight=".09181mm"/>
                <v:line id="Line 1682" o:spid="_x0000_s1029" style="position:absolute;visibility:visible;mso-wrap-style:square" from="7738,43" to="77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" strokecolor="#00bec4" strokeweight=".06092mm"/>
                <v:line id="Line 1681" o:spid="_x0000_s1030" style="position:absolute;visibility:visible;mso-wrap-style:square" from="7755,60" to="77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" strokecolor="#00bec4" strokeweight=".06092mm"/>
                <v:line id="Line 1680" o:spid="_x0000_s1031" style="position:absolute;visibility:visible;mso-wrap-style:square" from="7721,43" to="778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" strokecolor="#00bec4" strokeweight=".09181mm"/>
                <w10:wrap anchorx="page"/>
              </v:group>
            </w:pict>
          </mc:Fallback>
        </mc:AlternateContent>
      </w:r>
      <w:r>
        <w:rPr>
          <w:noProof/>
        </w:rPr>
        <mc:AlternateContent>
          <mc:Choice Requires="wpg">
            <w:drawing>
              <wp:anchor distT="0" distB="0" distL="114300" distR="114300" simplePos="0" relativeHeight="251719680" behindDoc="1" locked="0" layoutInCell="1" allowOverlap="1" wp14:anchorId="12627AF1" wp14:editId="26915F3D">
                <wp:simplePos x="0" y="0"/>
                <wp:positionH relativeFrom="page">
                  <wp:posOffset>5104130</wp:posOffset>
                </wp:positionH>
                <wp:positionV relativeFrom="paragraph">
                  <wp:posOffset>-34925</wp:posOffset>
                </wp:positionV>
                <wp:extent cx="43180" cy="73660"/>
                <wp:effectExtent l="8255" t="3810" r="5715" b="8255"/>
                <wp:wrapNone/>
                <wp:docPr id="1721" name="Group 1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73660"/>
                          <a:chOff x="8038" y="-55"/>
                          <a:chExt cx="68" cy="116"/>
                        </a:xfrm>
                      </wpg:grpSpPr>
                      <wps:wsp>
                        <wps:cNvPr id="1722" name="Rectangle 1678"/>
                        <wps:cNvSpPr>
                          <a:spLocks noChangeArrowheads="1"/>
                        </wps:cNvSpPr>
                        <wps:spPr bwMode="auto">
                          <a:xfrm>
                            <a:off x="8059" y="-53"/>
                            <a:ext cx="25" cy="25"/>
                          </a:xfrm>
                          <a:prstGeom prst="rect">
                            <a:avLst/>
                          </a:prstGeom>
                          <a:noFill/>
                          <a:ln w="2193">
                            <a:solidFill>
                              <a:srgbClr val="609C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3" name="Line 1677"/>
                        <wps:cNvCnPr>
                          <a:cxnSpLocks noChangeShapeType="1"/>
                        </wps:cNvCnPr>
                        <wps:spPr bwMode="auto">
                          <a:xfrm>
                            <a:off x="8059" y="-29"/>
                            <a:ext cx="25" cy="0"/>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724" name="Line 1676"/>
                        <wps:cNvCnPr>
                          <a:cxnSpLocks noChangeShapeType="1"/>
                        </wps:cNvCnPr>
                        <wps:spPr bwMode="auto">
                          <a:xfrm>
                            <a:off x="8059" y="-53"/>
                            <a:ext cx="25" cy="24"/>
                          </a:xfrm>
                          <a:prstGeom prst="line">
                            <a:avLst/>
                          </a:prstGeom>
                          <a:noFill/>
                          <a:ln w="2193">
                            <a:solidFill>
                              <a:srgbClr val="609CFF"/>
                            </a:solidFill>
                            <a:round/>
                            <a:headEnd/>
                            <a:tailEnd/>
                          </a:ln>
                          <a:extLst>
                            <a:ext uri="{909E8E84-426E-40DD-AFC4-6F175D3DCCD1}">
                              <a14:hiddenFill xmlns:a14="http://schemas.microsoft.com/office/drawing/2010/main">
                                <a:noFill/>
                              </a14:hiddenFill>
                            </a:ext>
                          </a:extLst>
                        </wps:spPr>
                        <wps:bodyPr/>
                      </wps:wsp>
                      <wps:wsp>
                        <wps:cNvPr id="1725" name="Line 1675"/>
                        <wps:cNvCnPr>
                          <a:cxnSpLocks noChangeShapeType="1"/>
                        </wps:cNvCnPr>
                        <wps:spPr bwMode="auto">
                          <a:xfrm>
                            <a:off x="8038" y="-41"/>
                            <a:ext cx="67" cy="0"/>
                          </a:xfrm>
                          <a:prstGeom prst="line">
                            <a:avLst/>
                          </a:prstGeom>
                          <a:noFill/>
                          <a:ln w="3305">
                            <a:solidFill>
                              <a:srgbClr val="609CFF"/>
                            </a:solidFill>
                            <a:round/>
                            <a:headEnd/>
                            <a:tailEnd/>
                          </a:ln>
                          <a:extLst>
                            <a:ext uri="{909E8E84-426E-40DD-AFC4-6F175D3DCCD1}">
                              <a14:hiddenFill xmlns:a14="http://schemas.microsoft.com/office/drawing/2010/main">
                                <a:noFill/>
                              </a14:hiddenFill>
                            </a:ext>
                          </a:extLst>
                        </wps:spPr>
                        <wps:bodyPr/>
                      </wps:wsp>
                      <wps:wsp>
                        <wps:cNvPr id="1726" name="Line 1674"/>
                        <wps:cNvCnPr>
                          <a:cxnSpLocks noChangeShapeType="1"/>
                        </wps:cNvCnPr>
                        <wps:spPr bwMode="auto">
                          <a:xfrm>
                            <a:off x="8059" y="55"/>
                            <a:ext cx="25"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27" name="Line 1673"/>
                        <wps:cNvCnPr>
                          <a:cxnSpLocks noChangeShapeType="1"/>
                        </wps:cNvCnPr>
                        <wps:spPr bwMode="auto">
                          <a:xfrm>
                            <a:off x="8059" y="31"/>
                            <a:ext cx="25" cy="24"/>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28" name="Line 1672"/>
                        <wps:cNvCnPr>
                          <a:cxnSpLocks noChangeShapeType="1"/>
                        </wps:cNvCnPr>
                        <wps:spPr bwMode="auto">
                          <a:xfrm>
                            <a:off x="8054" y="43"/>
                            <a:ext cx="35"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29" name="Line 1671"/>
                        <wps:cNvCnPr>
                          <a:cxnSpLocks noChangeShapeType="1"/>
                        </wps:cNvCnPr>
                        <wps:spPr bwMode="auto">
                          <a:xfrm>
                            <a:off x="8071" y="60"/>
                            <a:ext cx="0" cy="0"/>
                          </a:xfrm>
                          <a:prstGeom prst="line">
                            <a:avLst/>
                          </a:prstGeom>
                          <a:noFill/>
                          <a:ln w="2193">
                            <a:solidFill>
                              <a:srgbClr val="F563E2"/>
                            </a:solidFill>
                            <a:round/>
                            <a:headEnd/>
                            <a:tailEnd/>
                          </a:ln>
                          <a:extLst>
                            <a:ext uri="{909E8E84-426E-40DD-AFC4-6F175D3DCCD1}">
                              <a14:hiddenFill xmlns:a14="http://schemas.microsoft.com/office/drawing/2010/main">
                                <a:noFill/>
                              </a14:hiddenFill>
                            </a:ext>
                          </a:extLst>
                        </wps:spPr>
                        <wps:bodyPr/>
                      </wps:wsp>
                      <wps:wsp>
                        <wps:cNvPr id="1730" name="Line 1670"/>
                        <wps:cNvCnPr>
                          <a:cxnSpLocks noChangeShapeType="1"/>
                        </wps:cNvCnPr>
                        <wps:spPr bwMode="auto">
                          <a:xfrm>
                            <a:off x="8038" y="43"/>
                            <a:ext cx="67" cy="0"/>
                          </a:xfrm>
                          <a:prstGeom prst="line">
                            <a:avLst/>
                          </a:prstGeom>
                          <a:noFill/>
                          <a:ln w="3305">
                            <a:solidFill>
                              <a:srgbClr val="F563E2"/>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820869" id="Group 1669" o:spid="_x0000_s1026" style="position:absolute;margin-left:401.9pt;margin-top:-2.75pt;width:3.4pt;height:5.8pt;z-index:-251596800;mso-position-horizontal-relative:page" coordorigin="8038,-55" coordsize="68,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">
                <v:rect id="Rectangle 1678" o:spid="_x0000_s1027" style="position:absolute;left:8059;top:-53;width:25;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" filled="f" strokecolor="#609cff" strokeweight=".06092mm"/>
                <v:line id="Line 1677" o:spid="_x0000_s1028" style="position:absolute;visibility:visible;mso-wrap-style:square" from="8059,-29" to="808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" strokecolor="#609cff" strokeweight=".06092mm"/>
                <v:line id="Line 1676" o:spid="_x0000_s1029" style="position:absolute;visibility:visible;mso-wrap-style:square" from="8059,-53" to="808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" strokecolor="#609cff" strokeweight=".06092mm"/>
                <v:line id="Line 1675" o:spid="_x0000_s1030" style="position:absolute;visibility:visible;mso-wrap-style:square" from="8038,-41" to="810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" strokecolor="#609cff" strokeweight=".09181mm"/>
                <v:line id="Line 1674" o:spid="_x0000_s1031" style="position:absolute;visibility:visible;mso-wrap-style:square" from="8059,55" to="808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" strokecolor="#f563e2" strokeweight=".06092mm"/>
                <v:line id="Line 1673" o:spid="_x0000_s1032" style="position:absolute;visibility:visible;mso-wrap-style:square" from="8059,31" to="808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" strokecolor="#f563e2" strokeweight=".06092mm"/>
                <v:line id="Line 1672" o:spid="_x0000_s1033" style="position:absolute;visibility:visible;mso-wrap-style:square" from="8054,43" to="80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" strokecolor="#f563e2" strokeweight=".06092mm"/>
                <v:line id="Line 1671" o:spid="_x0000_s1034" style="position:absolute;visibility:visible;mso-wrap-style:square" from="8071,60" to="807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" strokecolor="#f563e2" strokeweight=".06092mm"/>
                <v:line id="Line 1670" o:spid="_x0000_s1035" style="position:absolute;visibility:visible;mso-wrap-style:square" from="8038,43" to="810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" strokecolor="#f563e2" strokeweight=".09181mm"/>
                <w10:wrap anchorx="page"/>
              </v:group>
            </w:pict>
          </mc:Fallback>
        </mc:AlternateContent>
      </w:r>
      <w:r w:rsidR="00372F18">
        <w:rPr>
          <w:rFonts w:ascii="Arial"/>
          <w:b/>
          <w:w w:val="110"/>
          <w:sz w:val="9"/>
        </w:rPr>
        <w:t>10</w:t>
      </w:r>
      <w:r w:rsidR="00372F18">
        <w:rPr>
          <w:rFonts w:ascii="Arial"/>
          <w:b/>
          <w:w w:val="110"/>
          <w:sz w:val="9"/>
        </w:rPr>
        <w:tab/>
        <w:t>20</w:t>
      </w:r>
      <w:r w:rsidR="00372F18">
        <w:rPr>
          <w:rFonts w:ascii="Arial"/>
          <w:b/>
          <w:w w:val="110"/>
          <w:sz w:val="9"/>
        </w:rPr>
        <w:tab/>
        <w:t>30</w:t>
      </w:r>
    </w:p>
    <w:p w14:paraId="5B2FA348" w14:textId="77777777" w:rsidR="0065693B" w:rsidRDefault="0065693B">
      <w:pPr>
        <w:spacing w:line="94" w:lineRule="exact"/>
        <w:rPr>
          <w:rFonts w:ascii="Arial"/>
          <w:sz w:val="9"/>
        </w:rPr>
        <w:sectPr w:rsidR="0065693B">
          <w:type w:val="continuous"/>
          <w:pgSz w:w="11910" w:h="16840"/>
          <w:pgMar w:top="1580" w:right="0" w:bottom="800" w:left="1680" w:header="720" w:footer="720" w:gutter="0"/>
          <w:cols w:num="4" w:space="720" w:equalWidth="0">
            <w:col w:w="1392" w:space="40"/>
            <w:col w:w="947" w:space="1848"/>
            <w:col w:w="1378" w:space="40"/>
            <w:col w:w="4585"/>
          </w:cols>
        </w:sectPr>
      </w:pPr>
    </w:p>
    <w:p w14:paraId="4D97E57C" w14:textId="77777777" w:rsidR="0065693B" w:rsidRDefault="0065693B">
      <w:pPr>
        <w:pStyle w:val="BodyText"/>
        <w:spacing w:before="9"/>
        <w:rPr>
          <w:rFonts w:ascii="Arial"/>
          <w:b/>
          <w:sz w:val="10"/>
        </w:rPr>
      </w:pPr>
    </w:p>
    <w:p w14:paraId="574BA834" w14:textId="77777777" w:rsidR="0065693B" w:rsidRDefault="00372F18">
      <w:pPr>
        <w:tabs>
          <w:tab w:val="left" w:pos="4817"/>
        </w:tabs>
        <w:spacing w:before="105"/>
        <w:ind w:left="589"/>
        <w:rPr>
          <w:rFonts w:ascii="Arial"/>
          <w:sz w:val="7"/>
        </w:rPr>
      </w:pPr>
      <w:r>
        <w:rPr>
          <w:rFonts w:ascii="Arial"/>
          <w:color w:val="4D4D4D"/>
          <w:w w:val="110"/>
          <w:sz w:val="7"/>
        </w:rPr>
        <w:t>30</w:t>
      </w:r>
      <w:r>
        <w:rPr>
          <w:rFonts w:ascii="Arial"/>
          <w:color w:val="4D4D4D"/>
          <w:w w:val="110"/>
          <w:sz w:val="7"/>
        </w:rPr>
        <w:tab/>
      </w:r>
      <w:r>
        <w:rPr>
          <w:rFonts w:ascii="Arial"/>
          <w:color w:val="4D4D4D"/>
          <w:w w:val="110"/>
          <w:position w:val="-3"/>
          <w:sz w:val="7"/>
        </w:rPr>
        <w:t>50</w:t>
      </w:r>
    </w:p>
    <w:p w14:paraId="0C80AAC9" w14:textId="77777777" w:rsidR="0065693B" w:rsidRDefault="0065693B">
      <w:pPr>
        <w:pStyle w:val="BodyText"/>
        <w:rPr>
          <w:rFonts w:ascii="Arial"/>
          <w:sz w:val="8"/>
        </w:rPr>
      </w:pPr>
    </w:p>
    <w:p w14:paraId="3F2496F8" w14:textId="77777777" w:rsidR="0065693B" w:rsidRDefault="0065693B">
      <w:pPr>
        <w:pStyle w:val="BodyText"/>
        <w:spacing w:before="5"/>
        <w:rPr>
          <w:rFonts w:ascii="Arial"/>
          <w:sz w:val="8"/>
        </w:rPr>
      </w:pPr>
    </w:p>
    <w:p w14:paraId="79C0798A" w14:textId="77E8C4FC" w:rsidR="0065693B" w:rsidRDefault="00B8797A">
      <w:pPr>
        <w:ind w:left="589"/>
        <w:rPr>
          <w:rFonts w:ascii="Arial"/>
          <w:sz w:val="7"/>
        </w:rPr>
      </w:pPr>
      <w:r>
        <w:rPr>
          <w:noProof/>
        </w:rPr>
        <mc:AlternateContent>
          <mc:Choice Requires="wps">
            <w:drawing>
              <wp:anchor distT="0" distB="0" distL="114300" distR="114300" simplePos="0" relativeHeight="251445248" behindDoc="0" locked="0" layoutInCell="1" allowOverlap="1" wp14:anchorId="671328A5" wp14:editId="387EEA21">
                <wp:simplePos x="0" y="0"/>
                <wp:positionH relativeFrom="page">
                  <wp:posOffset>1339215</wp:posOffset>
                </wp:positionH>
                <wp:positionV relativeFrom="paragraph">
                  <wp:posOffset>50800</wp:posOffset>
                </wp:positionV>
                <wp:extent cx="94615" cy="541020"/>
                <wp:effectExtent l="0" t="635" r="4445" b="1270"/>
                <wp:wrapNone/>
                <wp:docPr id="1720" name="Text Box 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43BF9" w14:textId="77777777" w:rsidR="003162A5" w:rsidRDefault="003162A5">
                            <w:pPr>
                              <w:spacing w:before="23"/>
                              <w:ind w:left="20"/>
                              <w:rPr>
                                <w:rFonts w:ascii="Arial"/>
                                <w:b/>
                                <w:sz w:val="9"/>
                              </w:rPr>
                            </w:pPr>
                            <w:r>
                              <w:rPr>
                                <w:rFonts w:ascii="Arial"/>
                                <w:b/>
                                <w:w w:val="110"/>
                                <w:sz w:val="9"/>
                              </w:rPr>
                              <w:t>Shared peaks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328A5" id="Text Box 1668" o:spid="_x0000_s1233" type="#_x0000_t202" style="position:absolute;left:0;text-align:left;margin-left:105.45pt;margin-top:4pt;width:7.45pt;height:42.6pt;z-index:25144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pbsgIAALg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" filled="f" stroked="f">
                <v:textbox style="layout-flow:vertical;mso-layout-flow-alt:bottom-to-top" inset="0,0,0,0">
                  <w:txbxContent>
                    <w:p w14:paraId="50043BF9" w14:textId="77777777" w:rsidR="003162A5" w:rsidRDefault="003162A5">
                      <w:pPr>
                        <w:spacing w:before="23"/>
                        <w:ind w:left="20"/>
                        <w:rPr>
                          <w:rFonts w:ascii="Arial"/>
                          <w:b/>
                          <w:sz w:val="9"/>
                        </w:rPr>
                      </w:pPr>
                      <w:r>
                        <w:rPr>
                          <w:rFonts w:ascii="Arial"/>
                          <w:b/>
                          <w:w w:val="110"/>
                          <w:sz w:val="9"/>
                        </w:rPr>
                        <w:t>Shared peaks (%)</w:t>
                      </w:r>
                    </w:p>
                  </w:txbxContent>
                </v:textbox>
                <w10:wrap anchorx="page"/>
              </v:shape>
            </w:pict>
          </mc:Fallback>
        </mc:AlternateContent>
      </w:r>
      <w:r>
        <w:rPr>
          <w:noProof/>
        </w:rPr>
        <mc:AlternateContent>
          <mc:Choice Requires="wps">
            <w:drawing>
              <wp:anchor distT="0" distB="0" distL="114300" distR="114300" simplePos="0" relativeHeight="251447296" behindDoc="0" locked="0" layoutInCell="1" allowOverlap="1" wp14:anchorId="650B2B83" wp14:editId="74502251">
                <wp:simplePos x="0" y="0"/>
                <wp:positionH relativeFrom="page">
                  <wp:posOffset>4020820</wp:posOffset>
                </wp:positionH>
                <wp:positionV relativeFrom="paragraph">
                  <wp:posOffset>44450</wp:posOffset>
                </wp:positionV>
                <wp:extent cx="94615" cy="541020"/>
                <wp:effectExtent l="1270" t="3810" r="0" b="0"/>
                <wp:wrapNone/>
                <wp:docPr id="1719" name="Text Box 1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43300" w14:textId="77777777" w:rsidR="003162A5" w:rsidRDefault="003162A5">
                            <w:pPr>
                              <w:spacing w:before="23"/>
                              <w:ind w:left="20"/>
                              <w:rPr>
                                <w:rFonts w:ascii="Arial"/>
                                <w:b/>
                                <w:sz w:val="9"/>
                              </w:rPr>
                            </w:pPr>
                            <w:r>
                              <w:rPr>
                                <w:rFonts w:ascii="Arial"/>
                                <w:b/>
                                <w:w w:val="110"/>
                                <w:sz w:val="9"/>
                              </w:rPr>
                              <w:t>Shared peaks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B2B83" id="Text Box 1667" o:spid="_x0000_s1234" type="#_x0000_t202" style="position:absolute;left:0;text-align:left;margin-left:316.6pt;margin-top:3.5pt;width:7.45pt;height:42.6pt;z-index:25144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" filled="f" stroked="f">
                <v:textbox style="layout-flow:vertical;mso-layout-flow-alt:bottom-to-top" inset="0,0,0,0">
                  <w:txbxContent>
                    <w:p w14:paraId="68743300" w14:textId="77777777" w:rsidR="003162A5" w:rsidRDefault="003162A5">
                      <w:pPr>
                        <w:spacing w:before="23"/>
                        <w:ind w:left="20"/>
                        <w:rPr>
                          <w:rFonts w:ascii="Arial"/>
                          <w:b/>
                          <w:sz w:val="9"/>
                        </w:rPr>
                      </w:pPr>
                      <w:r>
                        <w:rPr>
                          <w:rFonts w:ascii="Arial"/>
                          <w:b/>
                          <w:w w:val="110"/>
                          <w:sz w:val="9"/>
                        </w:rPr>
                        <w:t>Shared peaks (%)</w:t>
                      </w:r>
                    </w:p>
                  </w:txbxContent>
                </v:textbox>
                <w10:wrap anchorx="page"/>
              </v:shape>
            </w:pict>
          </mc:Fallback>
        </mc:AlternateContent>
      </w:r>
      <w:r w:rsidR="00372F18">
        <w:rPr>
          <w:rFonts w:ascii="Arial"/>
          <w:color w:val="4D4D4D"/>
          <w:w w:val="110"/>
          <w:sz w:val="7"/>
        </w:rPr>
        <w:t>25</w:t>
      </w:r>
    </w:p>
    <w:p w14:paraId="68038DFA" w14:textId="77777777" w:rsidR="0065693B" w:rsidRDefault="00372F18">
      <w:pPr>
        <w:spacing w:before="8"/>
        <w:ind w:right="502"/>
        <w:jc w:val="center"/>
        <w:rPr>
          <w:rFonts w:ascii="Arial"/>
          <w:sz w:val="7"/>
        </w:rPr>
      </w:pPr>
      <w:r>
        <w:rPr>
          <w:rFonts w:ascii="Arial"/>
          <w:color w:val="4D4D4D"/>
          <w:w w:val="110"/>
          <w:sz w:val="7"/>
        </w:rPr>
        <w:t>40</w:t>
      </w:r>
    </w:p>
    <w:p w14:paraId="6B6AB0EB" w14:textId="77777777" w:rsidR="0065693B" w:rsidRDefault="0065693B">
      <w:pPr>
        <w:pStyle w:val="BodyText"/>
        <w:rPr>
          <w:rFonts w:ascii="Arial"/>
          <w:sz w:val="8"/>
        </w:rPr>
      </w:pPr>
    </w:p>
    <w:p w14:paraId="7712264C" w14:textId="77777777" w:rsidR="0065693B" w:rsidRDefault="00372F18">
      <w:pPr>
        <w:spacing w:before="49"/>
        <w:ind w:left="589"/>
        <w:rPr>
          <w:rFonts w:ascii="Arial"/>
          <w:sz w:val="7"/>
        </w:rPr>
      </w:pPr>
      <w:r>
        <w:rPr>
          <w:rFonts w:ascii="Arial"/>
          <w:color w:val="4D4D4D"/>
          <w:w w:val="110"/>
          <w:sz w:val="7"/>
        </w:rPr>
        <w:t>20</w:t>
      </w:r>
    </w:p>
    <w:p w14:paraId="0E54266D" w14:textId="77777777" w:rsidR="0065693B" w:rsidRDefault="00372F18">
      <w:pPr>
        <w:spacing w:before="60"/>
        <w:ind w:right="502"/>
        <w:jc w:val="center"/>
        <w:rPr>
          <w:rFonts w:ascii="Arial"/>
          <w:sz w:val="7"/>
        </w:rPr>
      </w:pPr>
      <w:r>
        <w:rPr>
          <w:rFonts w:ascii="Arial"/>
          <w:color w:val="4D4D4D"/>
          <w:w w:val="110"/>
          <w:sz w:val="7"/>
        </w:rPr>
        <w:t>30</w:t>
      </w:r>
    </w:p>
    <w:p w14:paraId="4D52DDF7" w14:textId="77777777" w:rsidR="0065693B" w:rsidRDefault="0065693B">
      <w:pPr>
        <w:pStyle w:val="BodyText"/>
        <w:spacing w:before="8"/>
        <w:rPr>
          <w:rFonts w:ascii="Arial"/>
          <w:sz w:val="7"/>
        </w:rPr>
      </w:pPr>
    </w:p>
    <w:p w14:paraId="7F1A39AC" w14:textId="77777777" w:rsidR="0065693B" w:rsidRDefault="00372F18">
      <w:pPr>
        <w:ind w:left="589"/>
        <w:rPr>
          <w:rFonts w:ascii="Arial"/>
          <w:sz w:val="7"/>
        </w:rPr>
      </w:pPr>
      <w:r>
        <w:rPr>
          <w:rFonts w:ascii="Arial"/>
          <w:color w:val="4D4D4D"/>
          <w:w w:val="110"/>
          <w:sz w:val="7"/>
        </w:rPr>
        <w:t>15</w:t>
      </w:r>
    </w:p>
    <w:p w14:paraId="2C237FBC" w14:textId="77777777" w:rsidR="0065693B" w:rsidRDefault="0065693B">
      <w:pPr>
        <w:pStyle w:val="BodyText"/>
        <w:spacing w:before="8"/>
        <w:rPr>
          <w:rFonts w:ascii="Arial"/>
          <w:sz w:val="9"/>
        </w:rPr>
      </w:pPr>
    </w:p>
    <w:p w14:paraId="68E819B3" w14:textId="77777777" w:rsidR="0065693B" w:rsidRDefault="00372F18">
      <w:pPr>
        <w:ind w:right="502"/>
        <w:jc w:val="center"/>
        <w:rPr>
          <w:rFonts w:ascii="Arial"/>
          <w:sz w:val="7"/>
        </w:rPr>
      </w:pPr>
      <w:r>
        <w:rPr>
          <w:rFonts w:ascii="Arial"/>
          <w:color w:val="4D4D4D"/>
          <w:w w:val="110"/>
          <w:sz w:val="7"/>
        </w:rPr>
        <w:t>20</w:t>
      </w:r>
    </w:p>
    <w:p w14:paraId="2B2ED008" w14:textId="77777777" w:rsidR="0065693B" w:rsidRDefault="00372F18">
      <w:pPr>
        <w:spacing w:before="37"/>
        <w:ind w:left="589"/>
        <w:rPr>
          <w:rFonts w:ascii="Arial"/>
          <w:sz w:val="7"/>
        </w:rPr>
      </w:pPr>
      <w:r>
        <w:rPr>
          <w:rFonts w:ascii="Arial"/>
          <w:color w:val="4D4D4D"/>
          <w:w w:val="110"/>
          <w:sz w:val="7"/>
        </w:rPr>
        <w:t>10</w:t>
      </w:r>
    </w:p>
    <w:p w14:paraId="3DEF7AE1" w14:textId="77777777" w:rsidR="0065693B" w:rsidRDefault="0065693B">
      <w:pPr>
        <w:pStyle w:val="BodyText"/>
        <w:rPr>
          <w:rFonts w:ascii="Arial"/>
          <w:sz w:val="8"/>
        </w:rPr>
      </w:pPr>
    </w:p>
    <w:p w14:paraId="2749D784" w14:textId="77777777" w:rsidR="0065693B" w:rsidRDefault="00372F18">
      <w:pPr>
        <w:spacing w:before="71" w:line="73" w:lineRule="exact"/>
        <w:ind w:right="502"/>
        <w:jc w:val="center"/>
        <w:rPr>
          <w:rFonts w:ascii="Arial"/>
          <w:sz w:val="7"/>
        </w:rPr>
      </w:pPr>
      <w:r>
        <w:rPr>
          <w:rFonts w:ascii="Arial"/>
          <w:color w:val="4D4D4D"/>
          <w:w w:val="110"/>
          <w:sz w:val="7"/>
        </w:rPr>
        <w:t>10</w:t>
      </w:r>
    </w:p>
    <w:p w14:paraId="56DDAB42" w14:textId="77777777" w:rsidR="0065693B" w:rsidRDefault="00372F18">
      <w:pPr>
        <w:spacing w:line="73" w:lineRule="exact"/>
        <w:ind w:left="627"/>
        <w:rPr>
          <w:rFonts w:ascii="Arial"/>
          <w:sz w:val="7"/>
        </w:rPr>
      </w:pPr>
      <w:r>
        <w:rPr>
          <w:rFonts w:ascii="Arial"/>
          <w:color w:val="4D4D4D"/>
          <w:w w:val="111"/>
          <w:sz w:val="7"/>
        </w:rPr>
        <w:t>5</w:t>
      </w:r>
    </w:p>
    <w:p w14:paraId="10FFE7AF" w14:textId="77777777" w:rsidR="0065693B" w:rsidRDefault="0065693B">
      <w:pPr>
        <w:pStyle w:val="BodyText"/>
        <w:spacing w:before="6"/>
        <w:rPr>
          <w:rFonts w:ascii="Arial"/>
          <w:sz w:val="9"/>
        </w:rPr>
      </w:pPr>
    </w:p>
    <w:p w14:paraId="4467DCD8" w14:textId="77777777" w:rsidR="0065693B" w:rsidRDefault="0065693B">
      <w:pPr>
        <w:rPr>
          <w:rFonts w:ascii="Arial"/>
          <w:sz w:val="9"/>
        </w:rPr>
        <w:sectPr w:rsidR="0065693B">
          <w:type w:val="continuous"/>
          <w:pgSz w:w="11910" w:h="16840"/>
          <w:pgMar w:top="1580" w:right="0" w:bottom="800" w:left="1680" w:header="720" w:footer="720" w:gutter="0"/>
          <w:cols w:space="720"/>
        </w:sectPr>
      </w:pPr>
    </w:p>
    <w:p w14:paraId="5F90341E" w14:textId="77777777" w:rsidR="0065693B" w:rsidRDefault="0065693B">
      <w:pPr>
        <w:pStyle w:val="BodyText"/>
        <w:spacing w:before="5"/>
        <w:rPr>
          <w:rFonts w:ascii="Arial"/>
          <w:sz w:val="10"/>
        </w:rPr>
      </w:pPr>
    </w:p>
    <w:p w14:paraId="3A2C4115" w14:textId="77777777" w:rsidR="0065693B" w:rsidRDefault="00372F18">
      <w:pPr>
        <w:ind w:left="627"/>
        <w:rPr>
          <w:rFonts w:ascii="Arial"/>
          <w:sz w:val="7"/>
        </w:rPr>
      </w:pPr>
      <w:r>
        <w:rPr>
          <w:rFonts w:ascii="Arial"/>
          <w:color w:val="4D4D4D"/>
          <w:w w:val="111"/>
          <w:sz w:val="7"/>
        </w:rPr>
        <w:t>0</w:t>
      </w:r>
    </w:p>
    <w:p w14:paraId="4EC9A8D5" w14:textId="77777777" w:rsidR="0065693B" w:rsidRDefault="0065693B">
      <w:pPr>
        <w:pStyle w:val="BodyText"/>
        <w:spacing w:before="7"/>
        <w:rPr>
          <w:rFonts w:ascii="Arial"/>
          <w:sz w:val="6"/>
        </w:rPr>
      </w:pPr>
    </w:p>
    <w:p w14:paraId="295EC3EE" w14:textId="77777777" w:rsidR="0065693B" w:rsidRDefault="00372F18">
      <w:pPr>
        <w:tabs>
          <w:tab w:val="left" w:pos="1231"/>
          <w:tab w:val="left" w:pos="1600"/>
          <w:tab w:val="left" w:pos="1987"/>
          <w:tab w:val="left" w:pos="2374"/>
          <w:tab w:val="left" w:pos="2762"/>
          <w:tab w:val="left" w:pos="3149"/>
          <w:tab w:val="left" w:pos="3536"/>
          <w:tab w:val="left" w:pos="3924"/>
          <w:tab w:val="left" w:pos="4311"/>
        </w:tabs>
        <w:ind w:left="844"/>
        <w:jc w:val="center"/>
        <w:rPr>
          <w:rFonts w:ascii="Arial"/>
          <w:sz w:val="7"/>
        </w:rPr>
      </w:pPr>
      <w:r>
        <w:rPr>
          <w:rFonts w:ascii="Arial"/>
          <w:color w:val="4D4D4D"/>
          <w:w w:val="110"/>
          <w:sz w:val="7"/>
        </w:rPr>
        <w:t>0</w:t>
      </w:r>
      <w:r>
        <w:rPr>
          <w:rFonts w:ascii="Arial"/>
          <w:color w:val="4D4D4D"/>
          <w:w w:val="110"/>
          <w:sz w:val="7"/>
        </w:rPr>
        <w:tab/>
        <w:t>5</w:t>
      </w:r>
      <w:r>
        <w:rPr>
          <w:rFonts w:ascii="Arial"/>
          <w:color w:val="4D4D4D"/>
          <w:w w:val="110"/>
          <w:sz w:val="7"/>
        </w:rPr>
        <w:tab/>
        <w:t>10</w:t>
      </w:r>
      <w:r>
        <w:rPr>
          <w:rFonts w:ascii="Arial"/>
          <w:color w:val="4D4D4D"/>
          <w:w w:val="110"/>
          <w:sz w:val="7"/>
        </w:rPr>
        <w:tab/>
        <w:t>15</w:t>
      </w:r>
      <w:r>
        <w:rPr>
          <w:rFonts w:ascii="Arial"/>
          <w:color w:val="4D4D4D"/>
          <w:w w:val="110"/>
          <w:sz w:val="7"/>
        </w:rPr>
        <w:tab/>
        <w:t>20</w:t>
      </w:r>
      <w:r>
        <w:rPr>
          <w:rFonts w:ascii="Arial"/>
          <w:color w:val="4D4D4D"/>
          <w:w w:val="110"/>
          <w:sz w:val="7"/>
        </w:rPr>
        <w:tab/>
        <w:t>25</w:t>
      </w:r>
      <w:r>
        <w:rPr>
          <w:rFonts w:ascii="Arial"/>
          <w:color w:val="4D4D4D"/>
          <w:w w:val="110"/>
          <w:sz w:val="7"/>
        </w:rPr>
        <w:tab/>
        <w:t>30</w:t>
      </w:r>
      <w:r>
        <w:rPr>
          <w:rFonts w:ascii="Arial"/>
          <w:color w:val="4D4D4D"/>
          <w:w w:val="110"/>
          <w:sz w:val="7"/>
        </w:rPr>
        <w:tab/>
        <w:t>35</w:t>
      </w:r>
      <w:r>
        <w:rPr>
          <w:rFonts w:ascii="Arial"/>
          <w:color w:val="4D4D4D"/>
          <w:w w:val="110"/>
          <w:sz w:val="7"/>
        </w:rPr>
        <w:tab/>
        <w:t>40</w:t>
      </w:r>
      <w:r>
        <w:rPr>
          <w:rFonts w:ascii="Arial"/>
          <w:color w:val="4D4D4D"/>
          <w:w w:val="110"/>
          <w:sz w:val="7"/>
        </w:rPr>
        <w:tab/>
        <w:t>45</w:t>
      </w:r>
    </w:p>
    <w:p w14:paraId="338F3F0E" w14:textId="77777777" w:rsidR="0065693B" w:rsidRDefault="00372F18">
      <w:pPr>
        <w:spacing w:before="12"/>
        <w:ind w:left="814"/>
        <w:jc w:val="center"/>
        <w:rPr>
          <w:rFonts w:ascii="Arial" w:hAnsi="Arial"/>
          <w:b/>
          <w:sz w:val="9"/>
        </w:rPr>
      </w:pPr>
      <w:r>
        <w:rPr>
          <w:rFonts w:ascii="Arial" w:hAnsi="Arial"/>
          <w:b/>
          <w:w w:val="110"/>
          <w:sz w:val="9"/>
        </w:rPr>
        <w:t>−log10(pval)</w:t>
      </w:r>
    </w:p>
    <w:p w14:paraId="1972BB67" w14:textId="77777777" w:rsidR="0065693B" w:rsidRDefault="0065693B">
      <w:pPr>
        <w:pStyle w:val="BodyText"/>
        <w:rPr>
          <w:rFonts w:ascii="Arial"/>
          <w:b/>
          <w:sz w:val="10"/>
        </w:rPr>
      </w:pPr>
    </w:p>
    <w:p w14:paraId="618C248D" w14:textId="77777777" w:rsidR="0065693B" w:rsidRDefault="00372F18">
      <w:pPr>
        <w:spacing w:before="60"/>
        <w:ind w:left="556"/>
        <w:jc w:val="center"/>
      </w:pPr>
      <w:r>
        <w:rPr>
          <w:w w:val="105"/>
        </w:rPr>
        <w:t>(a)</w:t>
      </w:r>
    </w:p>
    <w:p w14:paraId="58630FA9" w14:textId="77777777" w:rsidR="0065693B" w:rsidRDefault="00372F18">
      <w:pPr>
        <w:pStyle w:val="BodyText"/>
        <w:spacing w:before="3"/>
        <w:rPr>
          <w:sz w:val="9"/>
        </w:rPr>
      </w:pPr>
      <w:r>
        <w:br w:type="column"/>
      </w:r>
    </w:p>
    <w:p w14:paraId="6B5CA973" w14:textId="77777777" w:rsidR="0065693B" w:rsidRDefault="00372F18">
      <w:pPr>
        <w:ind w:left="417"/>
        <w:rPr>
          <w:rFonts w:ascii="Arial"/>
          <w:sz w:val="7"/>
        </w:rPr>
      </w:pPr>
      <w:r>
        <w:rPr>
          <w:rFonts w:ascii="Arial"/>
          <w:color w:val="4D4D4D"/>
          <w:w w:val="111"/>
          <w:sz w:val="7"/>
        </w:rPr>
        <w:t>0</w:t>
      </w:r>
    </w:p>
    <w:p w14:paraId="5CDD7F8F" w14:textId="77777777" w:rsidR="0065693B" w:rsidRDefault="0065693B">
      <w:pPr>
        <w:pStyle w:val="BodyText"/>
        <w:spacing w:before="7"/>
        <w:rPr>
          <w:rFonts w:ascii="Arial"/>
          <w:sz w:val="6"/>
        </w:rPr>
      </w:pPr>
    </w:p>
    <w:p w14:paraId="3873889C" w14:textId="77777777" w:rsidR="0065693B" w:rsidRDefault="00372F18">
      <w:pPr>
        <w:tabs>
          <w:tab w:val="left" w:pos="387"/>
          <w:tab w:val="left" w:pos="755"/>
          <w:tab w:val="left" w:pos="1142"/>
          <w:tab w:val="left" w:pos="1530"/>
          <w:tab w:val="left" w:pos="1917"/>
          <w:tab w:val="left" w:pos="2304"/>
          <w:tab w:val="left" w:pos="2692"/>
          <w:tab w:val="left" w:pos="3079"/>
          <w:tab w:val="left" w:pos="3466"/>
        </w:tabs>
        <w:ind w:right="963"/>
        <w:jc w:val="center"/>
        <w:rPr>
          <w:rFonts w:ascii="Arial"/>
          <w:sz w:val="7"/>
        </w:rPr>
      </w:pPr>
      <w:r>
        <w:rPr>
          <w:rFonts w:ascii="Arial"/>
          <w:color w:val="4D4D4D"/>
          <w:w w:val="110"/>
          <w:sz w:val="7"/>
        </w:rPr>
        <w:t>0</w:t>
      </w:r>
      <w:r>
        <w:rPr>
          <w:rFonts w:ascii="Arial"/>
          <w:color w:val="4D4D4D"/>
          <w:w w:val="110"/>
          <w:sz w:val="7"/>
        </w:rPr>
        <w:tab/>
        <w:t>5</w:t>
      </w:r>
      <w:r>
        <w:rPr>
          <w:rFonts w:ascii="Arial"/>
          <w:color w:val="4D4D4D"/>
          <w:w w:val="110"/>
          <w:sz w:val="7"/>
        </w:rPr>
        <w:tab/>
        <w:t>10</w:t>
      </w:r>
      <w:r>
        <w:rPr>
          <w:rFonts w:ascii="Arial"/>
          <w:color w:val="4D4D4D"/>
          <w:w w:val="110"/>
          <w:sz w:val="7"/>
        </w:rPr>
        <w:tab/>
        <w:t>15</w:t>
      </w:r>
      <w:r>
        <w:rPr>
          <w:rFonts w:ascii="Arial"/>
          <w:color w:val="4D4D4D"/>
          <w:w w:val="110"/>
          <w:sz w:val="7"/>
        </w:rPr>
        <w:tab/>
        <w:t>20</w:t>
      </w:r>
      <w:r>
        <w:rPr>
          <w:rFonts w:ascii="Arial"/>
          <w:color w:val="4D4D4D"/>
          <w:w w:val="110"/>
          <w:sz w:val="7"/>
        </w:rPr>
        <w:tab/>
        <w:t>25</w:t>
      </w:r>
      <w:r>
        <w:rPr>
          <w:rFonts w:ascii="Arial"/>
          <w:color w:val="4D4D4D"/>
          <w:w w:val="110"/>
          <w:sz w:val="7"/>
        </w:rPr>
        <w:tab/>
        <w:t>30</w:t>
      </w:r>
      <w:r>
        <w:rPr>
          <w:rFonts w:ascii="Arial"/>
          <w:color w:val="4D4D4D"/>
          <w:w w:val="110"/>
          <w:sz w:val="7"/>
        </w:rPr>
        <w:tab/>
        <w:t>35</w:t>
      </w:r>
      <w:r>
        <w:rPr>
          <w:rFonts w:ascii="Arial"/>
          <w:color w:val="4D4D4D"/>
          <w:w w:val="110"/>
          <w:sz w:val="7"/>
        </w:rPr>
        <w:tab/>
        <w:t>40</w:t>
      </w:r>
      <w:r>
        <w:rPr>
          <w:rFonts w:ascii="Arial"/>
          <w:color w:val="4D4D4D"/>
          <w:w w:val="110"/>
          <w:sz w:val="7"/>
        </w:rPr>
        <w:tab/>
        <w:t>45</w:t>
      </w:r>
    </w:p>
    <w:p w14:paraId="434CA595" w14:textId="77777777" w:rsidR="0065693B" w:rsidRDefault="00372F18">
      <w:pPr>
        <w:spacing w:before="12"/>
        <w:ind w:right="1003"/>
        <w:jc w:val="center"/>
        <w:rPr>
          <w:rFonts w:ascii="Arial" w:hAnsi="Arial"/>
          <w:b/>
          <w:sz w:val="9"/>
        </w:rPr>
      </w:pPr>
      <w:r>
        <w:rPr>
          <w:rFonts w:ascii="Arial" w:hAnsi="Arial"/>
          <w:b/>
          <w:w w:val="110"/>
          <w:sz w:val="9"/>
        </w:rPr>
        <w:t>−log10(pval)</w:t>
      </w:r>
    </w:p>
    <w:p w14:paraId="6E7927F5" w14:textId="77777777" w:rsidR="0065693B" w:rsidRDefault="0065693B">
      <w:pPr>
        <w:pStyle w:val="BodyText"/>
        <w:rPr>
          <w:rFonts w:ascii="Arial"/>
          <w:b/>
          <w:sz w:val="10"/>
        </w:rPr>
      </w:pPr>
    </w:p>
    <w:p w14:paraId="38FED23F" w14:textId="77777777" w:rsidR="0065693B" w:rsidRDefault="00372F18">
      <w:pPr>
        <w:spacing w:before="89"/>
        <w:ind w:right="1202"/>
        <w:jc w:val="center"/>
      </w:pPr>
      <w:r>
        <w:rPr>
          <w:w w:val="110"/>
        </w:rPr>
        <w:t>(b)</w:t>
      </w:r>
    </w:p>
    <w:p w14:paraId="22D498A0" w14:textId="77777777" w:rsidR="0065693B" w:rsidRDefault="0065693B">
      <w:pPr>
        <w:jc w:val="center"/>
        <w:sectPr w:rsidR="0065693B">
          <w:type w:val="continuous"/>
          <w:pgSz w:w="11910" w:h="16840"/>
          <w:pgMar w:top="1580" w:right="0" w:bottom="800" w:left="1680" w:header="720" w:footer="720" w:gutter="0"/>
          <w:cols w:num="2" w:space="720" w:equalWidth="0">
            <w:col w:w="4399" w:space="40"/>
            <w:col w:w="5791"/>
          </w:cols>
        </w:sectPr>
      </w:pPr>
    </w:p>
    <w:p w14:paraId="50EFEE84" w14:textId="77777777" w:rsidR="0065693B" w:rsidRDefault="0065693B">
      <w:pPr>
        <w:pStyle w:val="BodyText"/>
        <w:rPr>
          <w:sz w:val="20"/>
        </w:rPr>
      </w:pPr>
    </w:p>
    <w:p w14:paraId="1F9E273B" w14:textId="77777777" w:rsidR="0065693B" w:rsidRDefault="0065693B">
      <w:pPr>
        <w:rPr>
          <w:sz w:val="20"/>
        </w:rPr>
        <w:sectPr w:rsidR="0065693B">
          <w:type w:val="continuous"/>
          <w:pgSz w:w="11910" w:h="16840"/>
          <w:pgMar w:top="1580" w:right="0" w:bottom="800" w:left="1680" w:header="720" w:footer="720" w:gutter="0"/>
          <w:cols w:space="720"/>
        </w:sectPr>
      </w:pPr>
    </w:p>
    <w:p w14:paraId="1153BDC8" w14:textId="77777777" w:rsidR="0065693B" w:rsidRDefault="0065693B">
      <w:pPr>
        <w:pStyle w:val="BodyText"/>
        <w:rPr>
          <w:sz w:val="14"/>
        </w:rPr>
      </w:pPr>
    </w:p>
    <w:p w14:paraId="54A44FBC" w14:textId="207CEBDC" w:rsidR="0065693B" w:rsidRDefault="00B8797A">
      <w:pPr>
        <w:spacing w:before="103"/>
        <w:ind w:right="38"/>
        <w:jc w:val="right"/>
        <w:rPr>
          <w:rFonts w:ascii="Arial"/>
          <w:sz w:val="13"/>
        </w:rPr>
      </w:pPr>
      <w:r>
        <w:rPr>
          <w:noProof/>
        </w:rPr>
        <mc:AlternateContent>
          <mc:Choice Requires="wpg">
            <w:drawing>
              <wp:anchor distT="0" distB="0" distL="114300" distR="114300" simplePos="0" relativeHeight="251443200" behindDoc="0" locked="0" layoutInCell="1" allowOverlap="1" wp14:anchorId="78913E2B" wp14:editId="546ACE65">
                <wp:simplePos x="0" y="0"/>
                <wp:positionH relativeFrom="page">
                  <wp:posOffset>2604770</wp:posOffset>
                </wp:positionH>
                <wp:positionV relativeFrom="paragraph">
                  <wp:posOffset>-116205</wp:posOffset>
                </wp:positionV>
                <wp:extent cx="1842770" cy="2576830"/>
                <wp:effectExtent l="13970" t="2540" r="10160" b="11430"/>
                <wp:wrapNone/>
                <wp:docPr id="1607" name="Group 1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2770" cy="2576830"/>
                          <a:chOff x="4102" y="-183"/>
                          <a:chExt cx="2902" cy="4058"/>
                        </a:xfrm>
                      </wpg:grpSpPr>
                      <wps:wsp>
                        <wps:cNvPr id="1608" name="Rectangle 1666"/>
                        <wps:cNvSpPr>
                          <a:spLocks noChangeArrowheads="1"/>
                        </wps:cNvSpPr>
                        <wps:spPr bwMode="auto">
                          <a:xfrm>
                            <a:off x="4125" y="-22"/>
                            <a:ext cx="1416" cy="3873"/>
                          </a:xfrm>
                          <a:prstGeom prst="rect">
                            <a:avLst/>
                          </a:prstGeom>
                          <a:solidFill>
                            <a:srgbClr val="EBEB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9" name="AutoShape 1665"/>
                        <wps:cNvSpPr>
                          <a:spLocks/>
                        </wps:cNvSpPr>
                        <wps:spPr bwMode="auto">
                          <a:xfrm>
                            <a:off x="4125" y="594"/>
                            <a:ext cx="1416" cy="2641"/>
                          </a:xfrm>
                          <a:custGeom>
                            <a:avLst/>
                            <a:gdLst>
                              <a:gd name="T0" fmla="+- 0 5474 4125"/>
                              <a:gd name="T1" fmla="*/ T0 w 1416"/>
                              <a:gd name="T2" fmla="+- 0 3234 594"/>
                              <a:gd name="T3" fmla="*/ 3234 h 2641"/>
                              <a:gd name="T4" fmla="+- 0 5541 4125"/>
                              <a:gd name="T5" fmla="*/ T4 w 1416"/>
                              <a:gd name="T6" fmla="+- 0 3234 594"/>
                              <a:gd name="T7" fmla="*/ 3234 h 2641"/>
                              <a:gd name="T8" fmla="+- 0 5032 4125"/>
                              <a:gd name="T9" fmla="*/ T8 w 1416"/>
                              <a:gd name="T10" fmla="+- 0 3234 594"/>
                              <a:gd name="T11" fmla="*/ 3234 h 2641"/>
                              <a:gd name="T12" fmla="+- 0 5076 4125"/>
                              <a:gd name="T13" fmla="*/ T12 w 1416"/>
                              <a:gd name="T14" fmla="+- 0 3234 594"/>
                              <a:gd name="T15" fmla="*/ 3234 h 2641"/>
                              <a:gd name="T16" fmla="+- 0 4590 4125"/>
                              <a:gd name="T17" fmla="*/ T16 w 1416"/>
                              <a:gd name="T18" fmla="+- 0 3234 594"/>
                              <a:gd name="T19" fmla="*/ 3234 h 2641"/>
                              <a:gd name="T20" fmla="+- 0 4634 4125"/>
                              <a:gd name="T21" fmla="*/ T20 w 1416"/>
                              <a:gd name="T22" fmla="+- 0 3234 594"/>
                              <a:gd name="T23" fmla="*/ 3234 h 2641"/>
                              <a:gd name="T24" fmla="+- 0 4125 4125"/>
                              <a:gd name="T25" fmla="*/ T24 w 1416"/>
                              <a:gd name="T26" fmla="+- 0 3234 594"/>
                              <a:gd name="T27" fmla="*/ 3234 h 2641"/>
                              <a:gd name="T28" fmla="+- 0 4192 4125"/>
                              <a:gd name="T29" fmla="*/ T28 w 1416"/>
                              <a:gd name="T30" fmla="+- 0 3234 594"/>
                              <a:gd name="T31" fmla="*/ 3234 h 2641"/>
                              <a:gd name="T32" fmla="+- 0 5474 4125"/>
                              <a:gd name="T33" fmla="*/ T32 w 1416"/>
                              <a:gd name="T34" fmla="+- 0 2354 594"/>
                              <a:gd name="T35" fmla="*/ 2354 h 2641"/>
                              <a:gd name="T36" fmla="+- 0 5541 4125"/>
                              <a:gd name="T37" fmla="*/ T36 w 1416"/>
                              <a:gd name="T38" fmla="+- 0 2354 594"/>
                              <a:gd name="T39" fmla="*/ 2354 h 2641"/>
                              <a:gd name="T40" fmla="+- 0 5032 4125"/>
                              <a:gd name="T41" fmla="*/ T40 w 1416"/>
                              <a:gd name="T42" fmla="+- 0 2354 594"/>
                              <a:gd name="T43" fmla="*/ 2354 h 2641"/>
                              <a:gd name="T44" fmla="+- 0 5076 4125"/>
                              <a:gd name="T45" fmla="*/ T44 w 1416"/>
                              <a:gd name="T46" fmla="+- 0 2354 594"/>
                              <a:gd name="T47" fmla="*/ 2354 h 2641"/>
                              <a:gd name="T48" fmla="+- 0 4590 4125"/>
                              <a:gd name="T49" fmla="*/ T48 w 1416"/>
                              <a:gd name="T50" fmla="+- 0 2354 594"/>
                              <a:gd name="T51" fmla="*/ 2354 h 2641"/>
                              <a:gd name="T52" fmla="+- 0 4634 4125"/>
                              <a:gd name="T53" fmla="*/ T52 w 1416"/>
                              <a:gd name="T54" fmla="+- 0 2354 594"/>
                              <a:gd name="T55" fmla="*/ 2354 h 2641"/>
                              <a:gd name="T56" fmla="+- 0 4125 4125"/>
                              <a:gd name="T57" fmla="*/ T56 w 1416"/>
                              <a:gd name="T58" fmla="+- 0 2354 594"/>
                              <a:gd name="T59" fmla="*/ 2354 h 2641"/>
                              <a:gd name="T60" fmla="+- 0 4192 4125"/>
                              <a:gd name="T61" fmla="*/ T60 w 1416"/>
                              <a:gd name="T62" fmla="+- 0 2354 594"/>
                              <a:gd name="T63" fmla="*/ 2354 h 2641"/>
                              <a:gd name="T64" fmla="+- 0 5474 4125"/>
                              <a:gd name="T65" fmla="*/ T64 w 1416"/>
                              <a:gd name="T66" fmla="+- 0 1474 594"/>
                              <a:gd name="T67" fmla="*/ 1474 h 2641"/>
                              <a:gd name="T68" fmla="+- 0 5541 4125"/>
                              <a:gd name="T69" fmla="*/ T68 w 1416"/>
                              <a:gd name="T70" fmla="+- 0 1474 594"/>
                              <a:gd name="T71" fmla="*/ 1474 h 2641"/>
                              <a:gd name="T72" fmla="+- 0 5032 4125"/>
                              <a:gd name="T73" fmla="*/ T72 w 1416"/>
                              <a:gd name="T74" fmla="+- 0 1474 594"/>
                              <a:gd name="T75" fmla="*/ 1474 h 2641"/>
                              <a:gd name="T76" fmla="+- 0 5076 4125"/>
                              <a:gd name="T77" fmla="*/ T76 w 1416"/>
                              <a:gd name="T78" fmla="+- 0 1474 594"/>
                              <a:gd name="T79" fmla="*/ 1474 h 2641"/>
                              <a:gd name="T80" fmla="+- 0 4590 4125"/>
                              <a:gd name="T81" fmla="*/ T80 w 1416"/>
                              <a:gd name="T82" fmla="+- 0 1474 594"/>
                              <a:gd name="T83" fmla="*/ 1474 h 2641"/>
                              <a:gd name="T84" fmla="+- 0 4634 4125"/>
                              <a:gd name="T85" fmla="*/ T84 w 1416"/>
                              <a:gd name="T86" fmla="+- 0 1474 594"/>
                              <a:gd name="T87" fmla="*/ 1474 h 2641"/>
                              <a:gd name="T88" fmla="+- 0 4125 4125"/>
                              <a:gd name="T89" fmla="*/ T88 w 1416"/>
                              <a:gd name="T90" fmla="+- 0 1474 594"/>
                              <a:gd name="T91" fmla="*/ 1474 h 2641"/>
                              <a:gd name="T92" fmla="+- 0 4192 4125"/>
                              <a:gd name="T93" fmla="*/ T92 w 1416"/>
                              <a:gd name="T94" fmla="+- 0 1474 594"/>
                              <a:gd name="T95" fmla="*/ 1474 h 2641"/>
                              <a:gd name="T96" fmla="+- 0 5474 4125"/>
                              <a:gd name="T97" fmla="*/ T96 w 1416"/>
                              <a:gd name="T98" fmla="+- 0 594 594"/>
                              <a:gd name="T99" fmla="*/ 594 h 2641"/>
                              <a:gd name="T100" fmla="+- 0 5541 4125"/>
                              <a:gd name="T101" fmla="*/ T100 w 1416"/>
                              <a:gd name="T102" fmla="+- 0 594 594"/>
                              <a:gd name="T103" fmla="*/ 594 h 2641"/>
                              <a:gd name="T104" fmla="+- 0 5032 4125"/>
                              <a:gd name="T105" fmla="*/ T104 w 1416"/>
                              <a:gd name="T106" fmla="+- 0 594 594"/>
                              <a:gd name="T107" fmla="*/ 594 h 2641"/>
                              <a:gd name="T108" fmla="+- 0 5076 4125"/>
                              <a:gd name="T109" fmla="*/ T108 w 1416"/>
                              <a:gd name="T110" fmla="+- 0 594 594"/>
                              <a:gd name="T111" fmla="*/ 594 h 2641"/>
                              <a:gd name="T112" fmla="+- 0 4590 4125"/>
                              <a:gd name="T113" fmla="*/ T112 w 1416"/>
                              <a:gd name="T114" fmla="+- 0 594 594"/>
                              <a:gd name="T115" fmla="*/ 594 h 2641"/>
                              <a:gd name="T116" fmla="+- 0 4634 4125"/>
                              <a:gd name="T117" fmla="*/ T116 w 1416"/>
                              <a:gd name="T118" fmla="+- 0 594 594"/>
                              <a:gd name="T119" fmla="*/ 594 h 2641"/>
                              <a:gd name="T120" fmla="+- 0 4125 4125"/>
                              <a:gd name="T121" fmla="*/ T120 w 1416"/>
                              <a:gd name="T122" fmla="+- 0 594 594"/>
                              <a:gd name="T123" fmla="*/ 594 h 2641"/>
                              <a:gd name="T124" fmla="+- 0 4192 4125"/>
                              <a:gd name="T125" fmla="*/ T124 w 1416"/>
                              <a:gd name="T126" fmla="+- 0 594 594"/>
                              <a:gd name="T127" fmla="*/ 594 h 2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16" h="2641">
                                <a:moveTo>
                                  <a:pt x="1349" y="2640"/>
                                </a:moveTo>
                                <a:lnTo>
                                  <a:pt x="1416" y="2640"/>
                                </a:lnTo>
                                <a:moveTo>
                                  <a:pt x="907" y="2640"/>
                                </a:moveTo>
                                <a:lnTo>
                                  <a:pt x="951" y="2640"/>
                                </a:lnTo>
                                <a:moveTo>
                                  <a:pt x="465" y="2640"/>
                                </a:moveTo>
                                <a:lnTo>
                                  <a:pt x="509" y="2640"/>
                                </a:lnTo>
                                <a:moveTo>
                                  <a:pt x="0" y="2640"/>
                                </a:moveTo>
                                <a:lnTo>
                                  <a:pt x="67" y="2640"/>
                                </a:lnTo>
                                <a:moveTo>
                                  <a:pt x="1349" y="1760"/>
                                </a:moveTo>
                                <a:lnTo>
                                  <a:pt x="1416" y="1760"/>
                                </a:lnTo>
                                <a:moveTo>
                                  <a:pt x="907" y="1760"/>
                                </a:moveTo>
                                <a:lnTo>
                                  <a:pt x="951" y="1760"/>
                                </a:lnTo>
                                <a:moveTo>
                                  <a:pt x="465" y="1760"/>
                                </a:moveTo>
                                <a:lnTo>
                                  <a:pt x="509" y="1760"/>
                                </a:lnTo>
                                <a:moveTo>
                                  <a:pt x="0" y="1760"/>
                                </a:moveTo>
                                <a:lnTo>
                                  <a:pt x="67" y="1760"/>
                                </a:lnTo>
                                <a:moveTo>
                                  <a:pt x="1349" y="880"/>
                                </a:moveTo>
                                <a:lnTo>
                                  <a:pt x="1416" y="880"/>
                                </a:lnTo>
                                <a:moveTo>
                                  <a:pt x="907" y="880"/>
                                </a:moveTo>
                                <a:lnTo>
                                  <a:pt x="951" y="880"/>
                                </a:lnTo>
                                <a:moveTo>
                                  <a:pt x="465" y="880"/>
                                </a:moveTo>
                                <a:lnTo>
                                  <a:pt x="509" y="880"/>
                                </a:lnTo>
                                <a:moveTo>
                                  <a:pt x="0" y="880"/>
                                </a:moveTo>
                                <a:lnTo>
                                  <a:pt x="67" y="880"/>
                                </a:lnTo>
                                <a:moveTo>
                                  <a:pt x="1349" y="0"/>
                                </a:moveTo>
                                <a:lnTo>
                                  <a:pt x="1416" y="0"/>
                                </a:lnTo>
                                <a:moveTo>
                                  <a:pt x="907" y="0"/>
                                </a:moveTo>
                                <a:lnTo>
                                  <a:pt x="951" y="0"/>
                                </a:lnTo>
                                <a:moveTo>
                                  <a:pt x="465" y="0"/>
                                </a:moveTo>
                                <a:lnTo>
                                  <a:pt x="509" y="0"/>
                                </a:lnTo>
                                <a:moveTo>
                                  <a:pt x="0" y="0"/>
                                </a:moveTo>
                                <a:lnTo>
                                  <a:pt x="67" y="0"/>
                                </a:lnTo>
                              </a:path>
                            </a:pathLst>
                          </a:custGeom>
                          <a:noFill/>
                          <a:ln w="28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0" name="Line 1664"/>
                        <wps:cNvCnPr>
                          <a:cxnSpLocks noChangeShapeType="1"/>
                        </wps:cNvCnPr>
                        <wps:spPr bwMode="auto">
                          <a:xfrm>
                            <a:off x="4125" y="3674"/>
                            <a:ext cx="1416"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611" name="AutoShape 1663"/>
                        <wps:cNvSpPr>
                          <a:spLocks/>
                        </wps:cNvSpPr>
                        <wps:spPr bwMode="auto">
                          <a:xfrm>
                            <a:off x="4125" y="1034"/>
                            <a:ext cx="1416" cy="1761"/>
                          </a:xfrm>
                          <a:custGeom>
                            <a:avLst/>
                            <a:gdLst>
                              <a:gd name="T0" fmla="+- 0 5032 4125"/>
                              <a:gd name="T1" fmla="*/ T0 w 1416"/>
                              <a:gd name="T2" fmla="+- 0 2794 1034"/>
                              <a:gd name="T3" fmla="*/ 2794 h 1761"/>
                              <a:gd name="T4" fmla="+- 0 5541 4125"/>
                              <a:gd name="T5" fmla="*/ T4 w 1416"/>
                              <a:gd name="T6" fmla="+- 0 2794 1034"/>
                              <a:gd name="T7" fmla="*/ 2794 h 1761"/>
                              <a:gd name="T8" fmla="+- 0 4590 4125"/>
                              <a:gd name="T9" fmla="*/ T8 w 1416"/>
                              <a:gd name="T10" fmla="+- 0 2794 1034"/>
                              <a:gd name="T11" fmla="*/ 2794 h 1761"/>
                              <a:gd name="T12" fmla="+- 0 4634 4125"/>
                              <a:gd name="T13" fmla="*/ T12 w 1416"/>
                              <a:gd name="T14" fmla="+- 0 2794 1034"/>
                              <a:gd name="T15" fmla="*/ 2794 h 1761"/>
                              <a:gd name="T16" fmla="+- 0 4125 4125"/>
                              <a:gd name="T17" fmla="*/ T16 w 1416"/>
                              <a:gd name="T18" fmla="+- 0 2794 1034"/>
                              <a:gd name="T19" fmla="*/ 2794 h 1761"/>
                              <a:gd name="T20" fmla="+- 0 4192 4125"/>
                              <a:gd name="T21" fmla="*/ T20 w 1416"/>
                              <a:gd name="T22" fmla="+- 0 2794 1034"/>
                              <a:gd name="T23" fmla="*/ 2794 h 1761"/>
                              <a:gd name="T24" fmla="+- 0 5474 4125"/>
                              <a:gd name="T25" fmla="*/ T24 w 1416"/>
                              <a:gd name="T26" fmla="+- 0 1914 1034"/>
                              <a:gd name="T27" fmla="*/ 1914 h 1761"/>
                              <a:gd name="T28" fmla="+- 0 5541 4125"/>
                              <a:gd name="T29" fmla="*/ T28 w 1416"/>
                              <a:gd name="T30" fmla="+- 0 1914 1034"/>
                              <a:gd name="T31" fmla="*/ 1914 h 1761"/>
                              <a:gd name="T32" fmla="+- 0 5032 4125"/>
                              <a:gd name="T33" fmla="*/ T32 w 1416"/>
                              <a:gd name="T34" fmla="+- 0 1914 1034"/>
                              <a:gd name="T35" fmla="*/ 1914 h 1761"/>
                              <a:gd name="T36" fmla="+- 0 5076 4125"/>
                              <a:gd name="T37" fmla="*/ T36 w 1416"/>
                              <a:gd name="T38" fmla="+- 0 1914 1034"/>
                              <a:gd name="T39" fmla="*/ 1914 h 1761"/>
                              <a:gd name="T40" fmla="+- 0 4590 4125"/>
                              <a:gd name="T41" fmla="*/ T40 w 1416"/>
                              <a:gd name="T42" fmla="+- 0 1914 1034"/>
                              <a:gd name="T43" fmla="*/ 1914 h 1761"/>
                              <a:gd name="T44" fmla="+- 0 4634 4125"/>
                              <a:gd name="T45" fmla="*/ T44 w 1416"/>
                              <a:gd name="T46" fmla="+- 0 1914 1034"/>
                              <a:gd name="T47" fmla="*/ 1914 h 1761"/>
                              <a:gd name="T48" fmla="+- 0 4125 4125"/>
                              <a:gd name="T49" fmla="*/ T48 w 1416"/>
                              <a:gd name="T50" fmla="+- 0 1914 1034"/>
                              <a:gd name="T51" fmla="*/ 1914 h 1761"/>
                              <a:gd name="T52" fmla="+- 0 4192 4125"/>
                              <a:gd name="T53" fmla="*/ T52 w 1416"/>
                              <a:gd name="T54" fmla="+- 0 1914 1034"/>
                              <a:gd name="T55" fmla="*/ 1914 h 1761"/>
                              <a:gd name="T56" fmla="+- 0 5474 4125"/>
                              <a:gd name="T57" fmla="*/ T56 w 1416"/>
                              <a:gd name="T58" fmla="+- 0 1034 1034"/>
                              <a:gd name="T59" fmla="*/ 1034 h 1761"/>
                              <a:gd name="T60" fmla="+- 0 5541 4125"/>
                              <a:gd name="T61" fmla="*/ T60 w 1416"/>
                              <a:gd name="T62" fmla="+- 0 1034 1034"/>
                              <a:gd name="T63" fmla="*/ 1034 h 1761"/>
                              <a:gd name="T64" fmla="+- 0 5032 4125"/>
                              <a:gd name="T65" fmla="*/ T64 w 1416"/>
                              <a:gd name="T66" fmla="+- 0 1034 1034"/>
                              <a:gd name="T67" fmla="*/ 1034 h 1761"/>
                              <a:gd name="T68" fmla="+- 0 5076 4125"/>
                              <a:gd name="T69" fmla="*/ T68 w 1416"/>
                              <a:gd name="T70" fmla="+- 0 1034 1034"/>
                              <a:gd name="T71" fmla="*/ 1034 h 1761"/>
                              <a:gd name="T72" fmla="+- 0 4590 4125"/>
                              <a:gd name="T73" fmla="*/ T72 w 1416"/>
                              <a:gd name="T74" fmla="+- 0 1034 1034"/>
                              <a:gd name="T75" fmla="*/ 1034 h 1761"/>
                              <a:gd name="T76" fmla="+- 0 4634 4125"/>
                              <a:gd name="T77" fmla="*/ T76 w 1416"/>
                              <a:gd name="T78" fmla="+- 0 1034 1034"/>
                              <a:gd name="T79" fmla="*/ 1034 h 1761"/>
                              <a:gd name="T80" fmla="+- 0 4125 4125"/>
                              <a:gd name="T81" fmla="*/ T80 w 1416"/>
                              <a:gd name="T82" fmla="+- 0 1034 1034"/>
                              <a:gd name="T83" fmla="*/ 1034 h 1761"/>
                              <a:gd name="T84" fmla="+- 0 4192 4125"/>
                              <a:gd name="T85" fmla="*/ T84 w 1416"/>
                              <a:gd name="T86" fmla="+- 0 1034 1034"/>
                              <a:gd name="T87" fmla="*/ 1034 h 1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416" h="1761">
                                <a:moveTo>
                                  <a:pt x="907" y="1760"/>
                                </a:moveTo>
                                <a:lnTo>
                                  <a:pt x="1416" y="1760"/>
                                </a:lnTo>
                                <a:moveTo>
                                  <a:pt x="465" y="1760"/>
                                </a:moveTo>
                                <a:lnTo>
                                  <a:pt x="509" y="1760"/>
                                </a:lnTo>
                                <a:moveTo>
                                  <a:pt x="0" y="1760"/>
                                </a:moveTo>
                                <a:lnTo>
                                  <a:pt x="67" y="1760"/>
                                </a:lnTo>
                                <a:moveTo>
                                  <a:pt x="1349" y="880"/>
                                </a:moveTo>
                                <a:lnTo>
                                  <a:pt x="1416" y="880"/>
                                </a:lnTo>
                                <a:moveTo>
                                  <a:pt x="907" y="880"/>
                                </a:moveTo>
                                <a:lnTo>
                                  <a:pt x="951" y="880"/>
                                </a:lnTo>
                                <a:moveTo>
                                  <a:pt x="465" y="880"/>
                                </a:moveTo>
                                <a:lnTo>
                                  <a:pt x="509" y="880"/>
                                </a:lnTo>
                                <a:moveTo>
                                  <a:pt x="0" y="880"/>
                                </a:moveTo>
                                <a:lnTo>
                                  <a:pt x="67" y="880"/>
                                </a:lnTo>
                                <a:moveTo>
                                  <a:pt x="1349" y="0"/>
                                </a:moveTo>
                                <a:lnTo>
                                  <a:pt x="1416" y="0"/>
                                </a:lnTo>
                                <a:moveTo>
                                  <a:pt x="907" y="0"/>
                                </a:moveTo>
                                <a:lnTo>
                                  <a:pt x="951" y="0"/>
                                </a:lnTo>
                                <a:moveTo>
                                  <a:pt x="465" y="0"/>
                                </a:moveTo>
                                <a:lnTo>
                                  <a:pt x="509" y="0"/>
                                </a:lnTo>
                                <a:moveTo>
                                  <a:pt x="0" y="0"/>
                                </a:moveTo>
                                <a:lnTo>
                                  <a:pt x="67" y="0"/>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2" name="Line 1662"/>
                        <wps:cNvCnPr>
                          <a:cxnSpLocks noChangeShapeType="1"/>
                        </wps:cNvCnPr>
                        <wps:spPr bwMode="auto">
                          <a:xfrm>
                            <a:off x="4125" y="154"/>
                            <a:ext cx="1416"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613" name="AutoShape 1661"/>
                        <wps:cNvSpPr>
                          <a:spLocks/>
                        </wps:cNvSpPr>
                        <wps:spPr bwMode="auto">
                          <a:xfrm>
                            <a:off x="4390" y="-22"/>
                            <a:ext cx="443" cy="3873"/>
                          </a:xfrm>
                          <a:custGeom>
                            <a:avLst/>
                            <a:gdLst>
                              <a:gd name="T0" fmla="+- 0 4391 4391"/>
                              <a:gd name="T1" fmla="*/ T0 w 443"/>
                              <a:gd name="T2" fmla="+- 0 -22 -22"/>
                              <a:gd name="T3" fmla="*/ -22 h 3873"/>
                              <a:gd name="T4" fmla="+- 0 4391 4391"/>
                              <a:gd name="T5" fmla="*/ T4 w 443"/>
                              <a:gd name="T6" fmla="+- 0 154 -22"/>
                              <a:gd name="T7" fmla="*/ 154 h 3873"/>
                              <a:gd name="T8" fmla="+- 0 4391 4391"/>
                              <a:gd name="T9" fmla="*/ T8 w 443"/>
                              <a:gd name="T10" fmla="+- 0 3373 -22"/>
                              <a:gd name="T11" fmla="*/ 3373 h 3873"/>
                              <a:gd name="T12" fmla="+- 0 4391 4391"/>
                              <a:gd name="T13" fmla="*/ T12 w 443"/>
                              <a:gd name="T14" fmla="+- 0 3384 -22"/>
                              <a:gd name="T15" fmla="*/ 3384 h 3873"/>
                              <a:gd name="T16" fmla="+- 0 4391 4391"/>
                              <a:gd name="T17" fmla="*/ T16 w 443"/>
                              <a:gd name="T18" fmla="+- 0 3650 -22"/>
                              <a:gd name="T19" fmla="*/ 3650 h 3873"/>
                              <a:gd name="T20" fmla="+- 0 4391 4391"/>
                              <a:gd name="T21" fmla="*/ T20 w 443"/>
                              <a:gd name="T22" fmla="+- 0 3850 -22"/>
                              <a:gd name="T23" fmla="*/ 3850 h 3873"/>
                              <a:gd name="T24" fmla="+- 0 4833 4391"/>
                              <a:gd name="T25" fmla="*/ T24 w 443"/>
                              <a:gd name="T26" fmla="+- 0 -22 -22"/>
                              <a:gd name="T27" fmla="*/ -22 h 3873"/>
                              <a:gd name="T28" fmla="+- 0 4833 4391"/>
                              <a:gd name="T29" fmla="*/ T28 w 443"/>
                              <a:gd name="T30" fmla="+- 0 154 -22"/>
                              <a:gd name="T31" fmla="*/ 154 h 3873"/>
                              <a:gd name="T32" fmla="+- 0 4833 4391"/>
                              <a:gd name="T33" fmla="*/ T32 w 443"/>
                              <a:gd name="T34" fmla="+- 0 2799 -22"/>
                              <a:gd name="T35" fmla="*/ 2799 h 3873"/>
                              <a:gd name="T36" fmla="+- 0 4833 4391"/>
                              <a:gd name="T37" fmla="*/ T36 w 443"/>
                              <a:gd name="T38" fmla="+- 0 2840 -22"/>
                              <a:gd name="T39" fmla="*/ 2840 h 3873"/>
                              <a:gd name="T40" fmla="+- 0 4833 4391"/>
                              <a:gd name="T41" fmla="*/ T40 w 443"/>
                              <a:gd name="T42" fmla="+- 0 3534 -22"/>
                              <a:gd name="T43" fmla="*/ 3534 h 3873"/>
                              <a:gd name="T44" fmla="+- 0 4833 4391"/>
                              <a:gd name="T45" fmla="*/ T44 w 443"/>
                              <a:gd name="T46" fmla="+- 0 3571 -22"/>
                              <a:gd name="T47" fmla="*/ 3571 h 3873"/>
                              <a:gd name="T48" fmla="+- 0 4833 4391"/>
                              <a:gd name="T49" fmla="*/ T48 w 443"/>
                              <a:gd name="T50" fmla="+- 0 3674 -22"/>
                              <a:gd name="T51" fmla="*/ 3674 h 3873"/>
                              <a:gd name="T52" fmla="+- 0 4833 4391"/>
                              <a:gd name="T53" fmla="*/ T52 w 443"/>
                              <a:gd name="T54" fmla="+- 0 3850 -22"/>
                              <a:gd name="T55" fmla="*/ 3850 h 3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3" h="3873">
                                <a:moveTo>
                                  <a:pt x="0" y="0"/>
                                </a:moveTo>
                                <a:lnTo>
                                  <a:pt x="0" y="176"/>
                                </a:lnTo>
                                <a:moveTo>
                                  <a:pt x="0" y="3395"/>
                                </a:moveTo>
                                <a:lnTo>
                                  <a:pt x="0" y="3406"/>
                                </a:lnTo>
                                <a:moveTo>
                                  <a:pt x="0" y="3672"/>
                                </a:moveTo>
                                <a:lnTo>
                                  <a:pt x="0" y="3872"/>
                                </a:lnTo>
                                <a:moveTo>
                                  <a:pt x="442" y="0"/>
                                </a:moveTo>
                                <a:lnTo>
                                  <a:pt x="442" y="176"/>
                                </a:lnTo>
                                <a:moveTo>
                                  <a:pt x="442" y="2821"/>
                                </a:moveTo>
                                <a:lnTo>
                                  <a:pt x="442" y="2862"/>
                                </a:lnTo>
                                <a:moveTo>
                                  <a:pt x="442" y="3556"/>
                                </a:moveTo>
                                <a:lnTo>
                                  <a:pt x="442" y="3593"/>
                                </a:lnTo>
                                <a:moveTo>
                                  <a:pt x="442" y="3696"/>
                                </a:moveTo>
                                <a:lnTo>
                                  <a:pt x="442" y="3872"/>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4" name="AutoShape 1660"/>
                        <wps:cNvSpPr>
                          <a:spLocks/>
                        </wps:cNvSpPr>
                        <wps:spPr bwMode="auto">
                          <a:xfrm>
                            <a:off x="5275" y="-22"/>
                            <a:ext cx="2" cy="3873"/>
                          </a:xfrm>
                          <a:custGeom>
                            <a:avLst/>
                            <a:gdLst>
                              <a:gd name="T0" fmla="+- 0 -22 -22"/>
                              <a:gd name="T1" fmla="*/ -22 h 3873"/>
                              <a:gd name="T2" fmla="+- 0 154 -22"/>
                              <a:gd name="T3" fmla="*/ 154 h 3873"/>
                              <a:gd name="T4" fmla="+- 0 2741 -22"/>
                              <a:gd name="T5" fmla="*/ 2741 h 3873"/>
                              <a:gd name="T6" fmla="+- 0 2797 -22"/>
                              <a:gd name="T7" fmla="*/ 2797 h 3873"/>
                              <a:gd name="T8" fmla="+- 0 3490 -22"/>
                              <a:gd name="T9" fmla="*/ 3490 h 3873"/>
                              <a:gd name="T10" fmla="+- 0 3535 -22"/>
                              <a:gd name="T11" fmla="*/ 3535 h 3873"/>
                              <a:gd name="T12" fmla="+- 0 3674 -22"/>
                              <a:gd name="T13" fmla="*/ 3674 h 3873"/>
                              <a:gd name="T14" fmla="+- 0 3850 -22"/>
                              <a:gd name="T15" fmla="*/ 3850 h 3873"/>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3873">
                                <a:moveTo>
                                  <a:pt x="0" y="0"/>
                                </a:moveTo>
                                <a:lnTo>
                                  <a:pt x="0" y="176"/>
                                </a:lnTo>
                                <a:moveTo>
                                  <a:pt x="0" y="2763"/>
                                </a:moveTo>
                                <a:lnTo>
                                  <a:pt x="0" y="2819"/>
                                </a:lnTo>
                                <a:moveTo>
                                  <a:pt x="0" y="3512"/>
                                </a:moveTo>
                                <a:lnTo>
                                  <a:pt x="0" y="3557"/>
                                </a:lnTo>
                                <a:moveTo>
                                  <a:pt x="0" y="3696"/>
                                </a:moveTo>
                                <a:lnTo>
                                  <a:pt x="0" y="3872"/>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5" name="Line 1659"/>
                        <wps:cNvCnPr>
                          <a:cxnSpLocks noChangeShapeType="1"/>
                        </wps:cNvCnPr>
                        <wps:spPr bwMode="auto">
                          <a:xfrm>
                            <a:off x="4192" y="3668"/>
                            <a:ext cx="398" cy="0"/>
                          </a:xfrm>
                          <a:prstGeom prst="line">
                            <a:avLst/>
                          </a:prstGeom>
                          <a:noFill/>
                          <a:ln w="8457">
                            <a:solidFill>
                              <a:srgbClr val="0000CC"/>
                            </a:solidFill>
                            <a:round/>
                            <a:headEnd/>
                            <a:tailEnd/>
                          </a:ln>
                          <a:extLst>
                            <a:ext uri="{909E8E84-426E-40DD-AFC4-6F175D3DCCD1}">
                              <a14:hiddenFill xmlns:a14="http://schemas.microsoft.com/office/drawing/2010/main">
                                <a:noFill/>
                              </a14:hiddenFill>
                            </a:ext>
                          </a:extLst>
                        </wps:spPr>
                        <wps:bodyPr/>
                      </wps:wsp>
                      <wps:wsp>
                        <wps:cNvPr id="1616" name="Line 1658"/>
                        <wps:cNvCnPr>
                          <a:cxnSpLocks noChangeShapeType="1"/>
                        </wps:cNvCnPr>
                        <wps:spPr bwMode="auto">
                          <a:xfrm>
                            <a:off x="4192" y="3660"/>
                            <a:ext cx="398" cy="0"/>
                          </a:xfrm>
                          <a:prstGeom prst="line">
                            <a:avLst/>
                          </a:prstGeom>
                          <a:noFill/>
                          <a:ln w="988">
                            <a:solidFill>
                              <a:srgbClr val="9F9F9F"/>
                            </a:solidFill>
                            <a:round/>
                            <a:headEnd/>
                            <a:tailEnd/>
                          </a:ln>
                          <a:extLst>
                            <a:ext uri="{909E8E84-426E-40DD-AFC4-6F175D3DCCD1}">
                              <a14:hiddenFill xmlns:a14="http://schemas.microsoft.com/office/drawing/2010/main">
                                <a:noFill/>
                              </a14:hiddenFill>
                            </a:ext>
                          </a:extLst>
                        </wps:spPr>
                        <wps:bodyPr/>
                      </wps:wsp>
                      <wps:wsp>
                        <wps:cNvPr id="1617" name="Line 1657"/>
                        <wps:cNvCnPr>
                          <a:cxnSpLocks noChangeShapeType="1"/>
                        </wps:cNvCnPr>
                        <wps:spPr bwMode="auto">
                          <a:xfrm>
                            <a:off x="4192" y="3657"/>
                            <a:ext cx="398" cy="0"/>
                          </a:xfrm>
                          <a:prstGeom prst="line">
                            <a:avLst/>
                          </a:prstGeom>
                          <a:noFill/>
                          <a:ln w="2510">
                            <a:solidFill>
                              <a:srgbClr val="99FFCC"/>
                            </a:solidFill>
                            <a:round/>
                            <a:headEnd/>
                            <a:tailEnd/>
                          </a:ln>
                          <a:extLst>
                            <a:ext uri="{909E8E84-426E-40DD-AFC4-6F175D3DCCD1}">
                              <a14:hiddenFill xmlns:a14="http://schemas.microsoft.com/office/drawing/2010/main">
                                <a:noFill/>
                              </a14:hiddenFill>
                            </a:ext>
                          </a:extLst>
                        </wps:spPr>
                        <wps:bodyPr/>
                      </wps:wsp>
                      <wps:wsp>
                        <wps:cNvPr id="1618" name="Line 1656"/>
                        <wps:cNvCnPr>
                          <a:cxnSpLocks noChangeShapeType="1"/>
                        </wps:cNvCnPr>
                        <wps:spPr bwMode="auto">
                          <a:xfrm>
                            <a:off x="4192" y="3655"/>
                            <a:ext cx="398" cy="0"/>
                          </a:xfrm>
                          <a:prstGeom prst="line">
                            <a:avLst/>
                          </a:prstGeom>
                          <a:noFill/>
                          <a:ln w="982">
                            <a:solidFill>
                              <a:srgbClr val="009900"/>
                            </a:solidFill>
                            <a:round/>
                            <a:headEnd/>
                            <a:tailEnd/>
                          </a:ln>
                          <a:extLst>
                            <a:ext uri="{909E8E84-426E-40DD-AFC4-6F175D3DCCD1}">
                              <a14:hiddenFill xmlns:a14="http://schemas.microsoft.com/office/drawing/2010/main">
                                <a:noFill/>
                              </a14:hiddenFill>
                            </a:ext>
                          </a:extLst>
                        </wps:spPr>
                        <wps:bodyPr/>
                      </wps:wsp>
                      <wps:wsp>
                        <wps:cNvPr id="1619" name="Line 1655"/>
                        <wps:cNvCnPr>
                          <a:cxnSpLocks noChangeShapeType="1"/>
                        </wps:cNvCnPr>
                        <wps:spPr bwMode="auto">
                          <a:xfrm>
                            <a:off x="4192" y="3652"/>
                            <a:ext cx="398" cy="0"/>
                          </a:xfrm>
                          <a:prstGeom prst="line">
                            <a:avLst/>
                          </a:prstGeom>
                          <a:noFill/>
                          <a:ln w="2510">
                            <a:solidFill>
                              <a:srgbClr val="0080FF"/>
                            </a:solidFill>
                            <a:round/>
                            <a:headEnd/>
                            <a:tailEnd/>
                          </a:ln>
                          <a:extLst>
                            <a:ext uri="{909E8E84-426E-40DD-AFC4-6F175D3DCCD1}">
                              <a14:hiddenFill xmlns:a14="http://schemas.microsoft.com/office/drawing/2010/main">
                                <a:noFill/>
                              </a14:hiddenFill>
                            </a:ext>
                          </a:extLst>
                        </wps:spPr>
                        <wps:bodyPr/>
                      </wps:wsp>
                      <wps:wsp>
                        <wps:cNvPr id="1620" name="Rectangle 1654"/>
                        <wps:cNvSpPr>
                          <a:spLocks noChangeArrowheads="1"/>
                        </wps:cNvSpPr>
                        <wps:spPr bwMode="auto">
                          <a:xfrm>
                            <a:off x="4191" y="3383"/>
                            <a:ext cx="399" cy="267"/>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1" name="Line 1653"/>
                        <wps:cNvCnPr>
                          <a:cxnSpLocks noChangeShapeType="1"/>
                        </wps:cNvCnPr>
                        <wps:spPr bwMode="auto">
                          <a:xfrm>
                            <a:off x="4192" y="3380"/>
                            <a:ext cx="398" cy="0"/>
                          </a:xfrm>
                          <a:prstGeom prst="line">
                            <a:avLst/>
                          </a:prstGeom>
                          <a:noFill/>
                          <a:ln w="4468">
                            <a:solidFill>
                              <a:srgbClr val="FFFF66"/>
                            </a:solidFill>
                            <a:round/>
                            <a:headEnd/>
                            <a:tailEnd/>
                          </a:ln>
                          <a:extLst>
                            <a:ext uri="{909E8E84-426E-40DD-AFC4-6F175D3DCCD1}">
                              <a14:hiddenFill xmlns:a14="http://schemas.microsoft.com/office/drawing/2010/main">
                                <a:noFill/>
                              </a14:hiddenFill>
                            </a:ext>
                          </a:extLst>
                        </wps:spPr>
                        <wps:bodyPr/>
                      </wps:wsp>
                      <wps:wsp>
                        <wps:cNvPr id="1622" name="Line 1652"/>
                        <wps:cNvCnPr>
                          <a:cxnSpLocks noChangeShapeType="1"/>
                        </wps:cNvCnPr>
                        <wps:spPr bwMode="auto">
                          <a:xfrm>
                            <a:off x="4192" y="3375"/>
                            <a:ext cx="398" cy="0"/>
                          </a:xfrm>
                          <a:prstGeom prst="line">
                            <a:avLst/>
                          </a:prstGeom>
                          <a:noFill/>
                          <a:ln w="2510">
                            <a:solidFill>
                              <a:srgbClr val="990099"/>
                            </a:solidFill>
                            <a:round/>
                            <a:headEnd/>
                            <a:tailEnd/>
                          </a:ln>
                          <a:extLst>
                            <a:ext uri="{909E8E84-426E-40DD-AFC4-6F175D3DCCD1}">
                              <a14:hiddenFill xmlns:a14="http://schemas.microsoft.com/office/drawing/2010/main">
                                <a:noFill/>
                              </a14:hiddenFill>
                            </a:ext>
                          </a:extLst>
                        </wps:spPr>
                        <wps:bodyPr/>
                      </wps:wsp>
                      <wps:wsp>
                        <wps:cNvPr id="1623" name="Rectangle 1651"/>
                        <wps:cNvSpPr>
                          <a:spLocks noChangeArrowheads="1"/>
                        </wps:cNvSpPr>
                        <wps:spPr bwMode="auto">
                          <a:xfrm>
                            <a:off x="4191" y="2646"/>
                            <a:ext cx="399" cy="727"/>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4" name="Rectangle 1650"/>
                        <wps:cNvSpPr>
                          <a:spLocks noChangeArrowheads="1"/>
                        </wps:cNvSpPr>
                        <wps:spPr bwMode="auto">
                          <a:xfrm>
                            <a:off x="4191" y="154"/>
                            <a:ext cx="399" cy="24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5" name="Rectangle 1649"/>
                        <wps:cNvSpPr>
                          <a:spLocks noChangeArrowheads="1"/>
                        </wps:cNvSpPr>
                        <wps:spPr bwMode="auto">
                          <a:xfrm>
                            <a:off x="4634" y="3570"/>
                            <a:ext cx="399" cy="104"/>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6" name="Line 1648"/>
                        <wps:cNvCnPr>
                          <a:cxnSpLocks noChangeShapeType="1"/>
                        </wps:cNvCnPr>
                        <wps:spPr bwMode="auto">
                          <a:xfrm>
                            <a:off x="4634" y="3568"/>
                            <a:ext cx="398" cy="0"/>
                          </a:xfrm>
                          <a:prstGeom prst="line">
                            <a:avLst/>
                          </a:prstGeom>
                          <a:noFill/>
                          <a:ln w="2777">
                            <a:solidFill>
                              <a:srgbClr val="9F9F9F"/>
                            </a:solidFill>
                            <a:round/>
                            <a:headEnd/>
                            <a:tailEnd/>
                          </a:ln>
                          <a:extLst>
                            <a:ext uri="{909E8E84-426E-40DD-AFC4-6F175D3DCCD1}">
                              <a14:hiddenFill xmlns:a14="http://schemas.microsoft.com/office/drawing/2010/main">
                                <a:noFill/>
                              </a14:hiddenFill>
                            </a:ext>
                          </a:extLst>
                        </wps:spPr>
                        <wps:bodyPr/>
                      </wps:wsp>
                      <wps:wsp>
                        <wps:cNvPr id="1627" name="Rectangle 1647"/>
                        <wps:cNvSpPr>
                          <a:spLocks noChangeArrowheads="1"/>
                        </wps:cNvSpPr>
                        <wps:spPr bwMode="auto">
                          <a:xfrm>
                            <a:off x="4634" y="3545"/>
                            <a:ext cx="399" cy="21"/>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8" name="Line 1646"/>
                        <wps:cNvCnPr>
                          <a:cxnSpLocks noChangeShapeType="1"/>
                        </wps:cNvCnPr>
                        <wps:spPr bwMode="auto">
                          <a:xfrm>
                            <a:off x="4634" y="3542"/>
                            <a:ext cx="398" cy="0"/>
                          </a:xfrm>
                          <a:prstGeom prst="line">
                            <a:avLst/>
                          </a:prstGeom>
                          <a:noFill/>
                          <a:ln w="4856">
                            <a:solidFill>
                              <a:srgbClr val="009900"/>
                            </a:solidFill>
                            <a:round/>
                            <a:headEnd/>
                            <a:tailEnd/>
                          </a:ln>
                          <a:extLst>
                            <a:ext uri="{909E8E84-426E-40DD-AFC4-6F175D3DCCD1}">
                              <a14:hiddenFill xmlns:a14="http://schemas.microsoft.com/office/drawing/2010/main">
                                <a:noFill/>
                              </a14:hiddenFill>
                            </a:ext>
                          </a:extLst>
                        </wps:spPr>
                        <wps:bodyPr/>
                      </wps:wsp>
                      <wps:wsp>
                        <wps:cNvPr id="1629" name="Line 1645"/>
                        <wps:cNvCnPr>
                          <a:cxnSpLocks noChangeShapeType="1"/>
                        </wps:cNvCnPr>
                        <wps:spPr bwMode="auto">
                          <a:xfrm>
                            <a:off x="4634" y="3536"/>
                            <a:ext cx="398" cy="0"/>
                          </a:xfrm>
                          <a:prstGeom prst="line">
                            <a:avLst/>
                          </a:prstGeom>
                          <a:noFill/>
                          <a:ln w="2619">
                            <a:solidFill>
                              <a:srgbClr val="0080FF"/>
                            </a:solidFill>
                            <a:round/>
                            <a:headEnd/>
                            <a:tailEnd/>
                          </a:ln>
                          <a:extLst>
                            <a:ext uri="{909E8E84-426E-40DD-AFC4-6F175D3DCCD1}">
                              <a14:hiddenFill xmlns:a14="http://schemas.microsoft.com/office/drawing/2010/main">
                                <a:noFill/>
                              </a14:hiddenFill>
                            </a:ext>
                          </a:extLst>
                        </wps:spPr>
                        <wps:bodyPr/>
                      </wps:wsp>
                      <wps:wsp>
                        <wps:cNvPr id="1630" name="Rectangle 1644"/>
                        <wps:cNvSpPr>
                          <a:spLocks noChangeArrowheads="1"/>
                        </wps:cNvSpPr>
                        <wps:spPr bwMode="auto">
                          <a:xfrm>
                            <a:off x="4634" y="2839"/>
                            <a:ext cx="399" cy="695"/>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1" name="Rectangle 1643"/>
                        <wps:cNvSpPr>
                          <a:spLocks noChangeArrowheads="1"/>
                        </wps:cNvSpPr>
                        <wps:spPr bwMode="auto">
                          <a:xfrm>
                            <a:off x="4634" y="2806"/>
                            <a:ext cx="399" cy="34"/>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2" name="Line 1642"/>
                        <wps:cNvCnPr>
                          <a:cxnSpLocks noChangeShapeType="1"/>
                        </wps:cNvCnPr>
                        <wps:spPr bwMode="auto">
                          <a:xfrm>
                            <a:off x="4634" y="2803"/>
                            <a:ext cx="398" cy="0"/>
                          </a:xfrm>
                          <a:prstGeom prst="line">
                            <a:avLst/>
                          </a:prstGeom>
                          <a:noFill/>
                          <a:ln w="4255">
                            <a:solidFill>
                              <a:srgbClr val="990099"/>
                            </a:solidFill>
                            <a:round/>
                            <a:headEnd/>
                            <a:tailEnd/>
                          </a:ln>
                          <a:extLst>
                            <a:ext uri="{909E8E84-426E-40DD-AFC4-6F175D3DCCD1}">
                              <a14:hiddenFill xmlns:a14="http://schemas.microsoft.com/office/drawing/2010/main">
                                <a:noFill/>
                              </a14:hiddenFill>
                            </a:ext>
                          </a:extLst>
                        </wps:spPr>
                        <wps:bodyPr/>
                      </wps:wsp>
                      <wps:wsp>
                        <wps:cNvPr id="1633" name="Rectangle 1641"/>
                        <wps:cNvSpPr>
                          <a:spLocks noChangeArrowheads="1"/>
                        </wps:cNvSpPr>
                        <wps:spPr bwMode="auto">
                          <a:xfrm>
                            <a:off x="4634" y="1799"/>
                            <a:ext cx="399" cy="1000"/>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4" name="Rectangle 1640"/>
                        <wps:cNvSpPr>
                          <a:spLocks noChangeArrowheads="1"/>
                        </wps:cNvSpPr>
                        <wps:spPr bwMode="auto">
                          <a:xfrm>
                            <a:off x="4634" y="154"/>
                            <a:ext cx="399" cy="1646"/>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5" name="Rectangle 1639"/>
                        <wps:cNvSpPr>
                          <a:spLocks noChangeArrowheads="1"/>
                        </wps:cNvSpPr>
                        <wps:spPr bwMode="auto">
                          <a:xfrm>
                            <a:off x="5076" y="3535"/>
                            <a:ext cx="399" cy="139"/>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6" name="Line 1638"/>
                        <wps:cNvCnPr>
                          <a:cxnSpLocks noChangeShapeType="1"/>
                        </wps:cNvCnPr>
                        <wps:spPr bwMode="auto">
                          <a:xfrm>
                            <a:off x="5076" y="3531"/>
                            <a:ext cx="398" cy="0"/>
                          </a:xfrm>
                          <a:prstGeom prst="line">
                            <a:avLst/>
                          </a:prstGeom>
                          <a:noFill/>
                          <a:ln w="6002">
                            <a:solidFill>
                              <a:srgbClr val="9F9F9F"/>
                            </a:solidFill>
                            <a:round/>
                            <a:headEnd/>
                            <a:tailEnd/>
                          </a:ln>
                          <a:extLst>
                            <a:ext uri="{909E8E84-426E-40DD-AFC4-6F175D3DCCD1}">
                              <a14:hiddenFill xmlns:a14="http://schemas.microsoft.com/office/drawing/2010/main">
                                <a:noFill/>
                              </a14:hiddenFill>
                            </a:ext>
                          </a:extLst>
                        </wps:spPr>
                        <wps:bodyPr/>
                      </wps:wsp>
                      <wps:wsp>
                        <wps:cNvPr id="1637" name="Line 1637"/>
                        <wps:cNvCnPr>
                          <a:cxnSpLocks noChangeShapeType="1"/>
                        </wps:cNvCnPr>
                        <wps:spPr bwMode="auto">
                          <a:xfrm>
                            <a:off x="5076" y="3514"/>
                            <a:ext cx="398" cy="0"/>
                          </a:xfrm>
                          <a:prstGeom prst="line">
                            <a:avLst/>
                          </a:prstGeom>
                          <a:noFill/>
                          <a:ln w="15877">
                            <a:solidFill>
                              <a:srgbClr val="99FFCC"/>
                            </a:solidFill>
                            <a:round/>
                            <a:headEnd/>
                            <a:tailEnd/>
                          </a:ln>
                          <a:extLst>
                            <a:ext uri="{909E8E84-426E-40DD-AFC4-6F175D3DCCD1}">
                              <a14:hiddenFill xmlns:a14="http://schemas.microsoft.com/office/drawing/2010/main">
                                <a:noFill/>
                              </a14:hiddenFill>
                            </a:ext>
                          </a:extLst>
                        </wps:spPr>
                        <wps:bodyPr/>
                      </wps:wsp>
                      <wps:wsp>
                        <wps:cNvPr id="1638" name="Line 1636"/>
                        <wps:cNvCnPr>
                          <a:cxnSpLocks noChangeShapeType="1"/>
                        </wps:cNvCnPr>
                        <wps:spPr bwMode="auto">
                          <a:xfrm>
                            <a:off x="5076" y="3497"/>
                            <a:ext cx="398" cy="0"/>
                          </a:xfrm>
                          <a:prstGeom prst="line">
                            <a:avLst/>
                          </a:prstGeom>
                          <a:noFill/>
                          <a:ln w="4964">
                            <a:solidFill>
                              <a:srgbClr val="009900"/>
                            </a:solidFill>
                            <a:round/>
                            <a:headEnd/>
                            <a:tailEnd/>
                          </a:ln>
                          <a:extLst>
                            <a:ext uri="{909E8E84-426E-40DD-AFC4-6F175D3DCCD1}">
                              <a14:hiddenFill xmlns:a14="http://schemas.microsoft.com/office/drawing/2010/main">
                                <a:noFill/>
                              </a14:hiddenFill>
                            </a:ext>
                          </a:extLst>
                        </wps:spPr>
                        <wps:bodyPr/>
                      </wps:wsp>
                      <wps:wsp>
                        <wps:cNvPr id="1639" name="Line 1635"/>
                        <wps:cNvCnPr>
                          <a:cxnSpLocks noChangeShapeType="1"/>
                        </wps:cNvCnPr>
                        <wps:spPr bwMode="auto">
                          <a:xfrm>
                            <a:off x="5076" y="3492"/>
                            <a:ext cx="398" cy="0"/>
                          </a:xfrm>
                          <a:prstGeom prst="line">
                            <a:avLst/>
                          </a:prstGeom>
                          <a:noFill/>
                          <a:ln w="1855">
                            <a:solidFill>
                              <a:srgbClr val="0080FF"/>
                            </a:solidFill>
                            <a:round/>
                            <a:headEnd/>
                            <a:tailEnd/>
                          </a:ln>
                          <a:extLst>
                            <a:ext uri="{909E8E84-426E-40DD-AFC4-6F175D3DCCD1}">
                              <a14:hiddenFill xmlns:a14="http://schemas.microsoft.com/office/drawing/2010/main">
                                <a:noFill/>
                              </a14:hiddenFill>
                            </a:ext>
                          </a:extLst>
                        </wps:spPr>
                        <wps:bodyPr/>
                      </wps:wsp>
                      <wps:wsp>
                        <wps:cNvPr id="1640" name="Rectangle 1634"/>
                        <wps:cNvSpPr>
                          <a:spLocks noChangeArrowheads="1"/>
                        </wps:cNvSpPr>
                        <wps:spPr bwMode="auto">
                          <a:xfrm>
                            <a:off x="5076" y="2797"/>
                            <a:ext cx="399" cy="694"/>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 name="Rectangle 1633"/>
                        <wps:cNvSpPr>
                          <a:spLocks noChangeArrowheads="1"/>
                        </wps:cNvSpPr>
                        <wps:spPr bwMode="auto">
                          <a:xfrm>
                            <a:off x="5076" y="2751"/>
                            <a:ext cx="399" cy="47"/>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2" name="Line 1632"/>
                        <wps:cNvCnPr>
                          <a:cxnSpLocks noChangeShapeType="1"/>
                        </wps:cNvCnPr>
                        <wps:spPr bwMode="auto">
                          <a:xfrm>
                            <a:off x="5076" y="2746"/>
                            <a:ext cx="398" cy="0"/>
                          </a:xfrm>
                          <a:prstGeom prst="line">
                            <a:avLst/>
                          </a:prstGeom>
                          <a:noFill/>
                          <a:ln w="6225">
                            <a:solidFill>
                              <a:srgbClr val="990099"/>
                            </a:solidFill>
                            <a:round/>
                            <a:headEnd/>
                            <a:tailEnd/>
                          </a:ln>
                          <a:extLst>
                            <a:ext uri="{909E8E84-426E-40DD-AFC4-6F175D3DCCD1}">
                              <a14:hiddenFill xmlns:a14="http://schemas.microsoft.com/office/drawing/2010/main">
                                <a:noFill/>
                              </a14:hiddenFill>
                            </a:ext>
                          </a:extLst>
                        </wps:spPr>
                        <wps:bodyPr/>
                      </wps:wsp>
                      <wps:wsp>
                        <wps:cNvPr id="1643" name="Rectangle 1631"/>
                        <wps:cNvSpPr>
                          <a:spLocks noChangeArrowheads="1"/>
                        </wps:cNvSpPr>
                        <wps:spPr bwMode="auto">
                          <a:xfrm>
                            <a:off x="5076" y="1666"/>
                            <a:ext cx="399" cy="1075"/>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4" name="Rectangle 1630"/>
                        <wps:cNvSpPr>
                          <a:spLocks noChangeArrowheads="1"/>
                        </wps:cNvSpPr>
                        <wps:spPr bwMode="auto">
                          <a:xfrm>
                            <a:off x="5076" y="154"/>
                            <a:ext cx="399" cy="151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5" name="Rectangle 1629"/>
                        <wps:cNvSpPr>
                          <a:spLocks noChangeArrowheads="1"/>
                        </wps:cNvSpPr>
                        <wps:spPr bwMode="auto">
                          <a:xfrm>
                            <a:off x="5587" y="-22"/>
                            <a:ext cx="1416" cy="3873"/>
                          </a:xfrm>
                          <a:prstGeom prst="rect">
                            <a:avLst/>
                          </a:prstGeom>
                          <a:solidFill>
                            <a:srgbClr val="EBEB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6" name="AutoShape 1628"/>
                        <wps:cNvSpPr>
                          <a:spLocks/>
                        </wps:cNvSpPr>
                        <wps:spPr bwMode="auto">
                          <a:xfrm>
                            <a:off x="5587" y="594"/>
                            <a:ext cx="1416" cy="2641"/>
                          </a:xfrm>
                          <a:custGeom>
                            <a:avLst/>
                            <a:gdLst>
                              <a:gd name="T0" fmla="+- 0 6937 5588"/>
                              <a:gd name="T1" fmla="*/ T0 w 1416"/>
                              <a:gd name="T2" fmla="+- 0 3234 594"/>
                              <a:gd name="T3" fmla="*/ 3234 h 2641"/>
                              <a:gd name="T4" fmla="+- 0 7003 5588"/>
                              <a:gd name="T5" fmla="*/ T4 w 1416"/>
                              <a:gd name="T6" fmla="+- 0 3234 594"/>
                              <a:gd name="T7" fmla="*/ 3234 h 2641"/>
                              <a:gd name="T8" fmla="+- 0 6494 5588"/>
                              <a:gd name="T9" fmla="*/ T8 w 1416"/>
                              <a:gd name="T10" fmla="+- 0 3234 594"/>
                              <a:gd name="T11" fmla="*/ 3234 h 2641"/>
                              <a:gd name="T12" fmla="+- 0 6539 5588"/>
                              <a:gd name="T13" fmla="*/ T12 w 1416"/>
                              <a:gd name="T14" fmla="+- 0 3234 594"/>
                              <a:gd name="T15" fmla="*/ 3234 h 2641"/>
                              <a:gd name="T16" fmla="+- 0 6052 5588"/>
                              <a:gd name="T17" fmla="*/ T16 w 1416"/>
                              <a:gd name="T18" fmla="+- 0 3234 594"/>
                              <a:gd name="T19" fmla="*/ 3234 h 2641"/>
                              <a:gd name="T20" fmla="+- 0 6096 5588"/>
                              <a:gd name="T21" fmla="*/ T20 w 1416"/>
                              <a:gd name="T22" fmla="+- 0 3234 594"/>
                              <a:gd name="T23" fmla="*/ 3234 h 2641"/>
                              <a:gd name="T24" fmla="+- 0 5588 5588"/>
                              <a:gd name="T25" fmla="*/ T24 w 1416"/>
                              <a:gd name="T26" fmla="+- 0 3234 594"/>
                              <a:gd name="T27" fmla="*/ 3234 h 2641"/>
                              <a:gd name="T28" fmla="+- 0 5654 5588"/>
                              <a:gd name="T29" fmla="*/ T28 w 1416"/>
                              <a:gd name="T30" fmla="+- 0 3234 594"/>
                              <a:gd name="T31" fmla="*/ 3234 h 2641"/>
                              <a:gd name="T32" fmla="+- 0 6937 5588"/>
                              <a:gd name="T33" fmla="*/ T32 w 1416"/>
                              <a:gd name="T34" fmla="+- 0 2354 594"/>
                              <a:gd name="T35" fmla="*/ 2354 h 2641"/>
                              <a:gd name="T36" fmla="+- 0 7003 5588"/>
                              <a:gd name="T37" fmla="*/ T36 w 1416"/>
                              <a:gd name="T38" fmla="+- 0 2354 594"/>
                              <a:gd name="T39" fmla="*/ 2354 h 2641"/>
                              <a:gd name="T40" fmla="+- 0 6494 5588"/>
                              <a:gd name="T41" fmla="*/ T40 w 1416"/>
                              <a:gd name="T42" fmla="+- 0 2354 594"/>
                              <a:gd name="T43" fmla="*/ 2354 h 2641"/>
                              <a:gd name="T44" fmla="+- 0 6539 5588"/>
                              <a:gd name="T45" fmla="*/ T44 w 1416"/>
                              <a:gd name="T46" fmla="+- 0 2354 594"/>
                              <a:gd name="T47" fmla="*/ 2354 h 2641"/>
                              <a:gd name="T48" fmla="+- 0 6052 5588"/>
                              <a:gd name="T49" fmla="*/ T48 w 1416"/>
                              <a:gd name="T50" fmla="+- 0 2354 594"/>
                              <a:gd name="T51" fmla="*/ 2354 h 2641"/>
                              <a:gd name="T52" fmla="+- 0 6096 5588"/>
                              <a:gd name="T53" fmla="*/ T52 w 1416"/>
                              <a:gd name="T54" fmla="+- 0 2354 594"/>
                              <a:gd name="T55" fmla="*/ 2354 h 2641"/>
                              <a:gd name="T56" fmla="+- 0 5588 5588"/>
                              <a:gd name="T57" fmla="*/ T56 w 1416"/>
                              <a:gd name="T58" fmla="+- 0 2354 594"/>
                              <a:gd name="T59" fmla="*/ 2354 h 2641"/>
                              <a:gd name="T60" fmla="+- 0 5654 5588"/>
                              <a:gd name="T61" fmla="*/ T60 w 1416"/>
                              <a:gd name="T62" fmla="+- 0 2354 594"/>
                              <a:gd name="T63" fmla="*/ 2354 h 2641"/>
                              <a:gd name="T64" fmla="+- 0 6937 5588"/>
                              <a:gd name="T65" fmla="*/ T64 w 1416"/>
                              <a:gd name="T66" fmla="+- 0 1474 594"/>
                              <a:gd name="T67" fmla="*/ 1474 h 2641"/>
                              <a:gd name="T68" fmla="+- 0 7003 5588"/>
                              <a:gd name="T69" fmla="*/ T68 w 1416"/>
                              <a:gd name="T70" fmla="+- 0 1474 594"/>
                              <a:gd name="T71" fmla="*/ 1474 h 2641"/>
                              <a:gd name="T72" fmla="+- 0 6494 5588"/>
                              <a:gd name="T73" fmla="*/ T72 w 1416"/>
                              <a:gd name="T74" fmla="+- 0 1474 594"/>
                              <a:gd name="T75" fmla="*/ 1474 h 2641"/>
                              <a:gd name="T76" fmla="+- 0 6539 5588"/>
                              <a:gd name="T77" fmla="*/ T76 w 1416"/>
                              <a:gd name="T78" fmla="+- 0 1474 594"/>
                              <a:gd name="T79" fmla="*/ 1474 h 2641"/>
                              <a:gd name="T80" fmla="+- 0 6052 5588"/>
                              <a:gd name="T81" fmla="*/ T80 w 1416"/>
                              <a:gd name="T82" fmla="+- 0 1474 594"/>
                              <a:gd name="T83" fmla="*/ 1474 h 2641"/>
                              <a:gd name="T84" fmla="+- 0 6096 5588"/>
                              <a:gd name="T85" fmla="*/ T84 w 1416"/>
                              <a:gd name="T86" fmla="+- 0 1474 594"/>
                              <a:gd name="T87" fmla="*/ 1474 h 2641"/>
                              <a:gd name="T88" fmla="+- 0 5588 5588"/>
                              <a:gd name="T89" fmla="*/ T88 w 1416"/>
                              <a:gd name="T90" fmla="+- 0 1474 594"/>
                              <a:gd name="T91" fmla="*/ 1474 h 2641"/>
                              <a:gd name="T92" fmla="+- 0 5654 5588"/>
                              <a:gd name="T93" fmla="*/ T92 w 1416"/>
                              <a:gd name="T94" fmla="+- 0 1474 594"/>
                              <a:gd name="T95" fmla="*/ 1474 h 2641"/>
                              <a:gd name="T96" fmla="+- 0 6937 5588"/>
                              <a:gd name="T97" fmla="*/ T96 w 1416"/>
                              <a:gd name="T98" fmla="+- 0 594 594"/>
                              <a:gd name="T99" fmla="*/ 594 h 2641"/>
                              <a:gd name="T100" fmla="+- 0 7003 5588"/>
                              <a:gd name="T101" fmla="*/ T100 w 1416"/>
                              <a:gd name="T102" fmla="+- 0 594 594"/>
                              <a:gd name="T103" fmla="*/ 594 h 2641"/>
                              <a:gd name="T104" fmla="+- 0 6494 5588"/>
                              <a:gd name="T105" fmla="*/ T104 w 1416"/>
                              <a:gd name="T106" fmla="+- 0 594 594"/>
                              <a:gd name="T107" fmla="*/ 594 h 2641"/>
                              <a:gd name="T108" fmla="+- 0 6539 5588"/>
                              <a:gd name="T109" fmla="*/ T108 w 1416"/>
                              <a:gd name="T110" fmla="+- 0 594 594"/>
                              <a:gd name="T111" fmla="*/ 594 h 2641"/>
                              <a:gd name="T112" fmla="+- 0 6052 5588"/>
                              <a:gd name="T113" fmla="*/ T112 w 1416"/>
                              <a:gd name="T114" fmla="+- 0 594 594"/>
                              <a:gd name="T115" fmla="*/ 594 h 2641"/>
                              <a:gd name="T116" fmla="+- 0 6096 5588"/>
                              <a:gd name="T117" fmla="*/ T116 w 1416"/>
                              <a:gd name="T118" fmla="+- 0 594 594"/>
                              <a:gd name="T119" fmla="*/ 594 h 2641"/>
                              <a:gd name="T120" fmla="+- 0 5588 5588"/>
                              <a:gd name="T121" fmla="*/ T120 w 1416"/>
                              <a:gd name="T122" fmla="+- 0 594 594"/>
                              <a:gd name="T123" fmla="*/ 594 h 2641"/>
                              <a:gd name="T124" fmla="+- 0 5654 5588"/>
                              <a:gd name="T125" fmla="*/ T124 w 1416"/>
                              <a:gd name="T126" fmla="+- 0 594 594"/>
                              <a:gd name="T127" fmla="*/ 594 h 2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16" h="2641">
                                <a:moveTo>
                                  <a:pt x="1349" y="2640"/>
                                </a:moveTo>
                                <a:lnTo>
                                  <a:pt x="1415" y="2640"/>
                                </a:lnTo>
                                <a:moveTo>
                                  <a:pt x="906" y="2640"/>
                                </a:moveTo>
                                <a:lnTo>
                                  <a:pt x="951" y="2640"/>
                                </a:lnTo>
                                <a:moveTo>
                                  <a:pt x="464" y="2640"/>
                                </a:moveTo>
                                <a:lnTo>
                                  <a:pt x="508" y="2640"/>
                                </a:lnTo>
                                <a:moveTo>
                                  <a:pt x="0" y="2640"/>
                                </a:moveTo>
                                <a:lnTo>
                                  <a:pt x="66" y="2640"/>
                                </a:lnTo>
                                <a:moveTo>
                                  <a:pt x="1349" y="1760"/>
                                </a:moveTo>
                                <a:lnTo>
                                  <a:pt x="1415" y="1760"/>
                                </a:lnTo>
                                <a:moveTo>
                                  <a:pt x="906" y="1760"/>
                                </a:moveTo>
                                <a:lnTo>
                                  <a:pt x="951" y="1760"/>
                                </a:lnTo>
                                <a:moveTo>
                                  <a:pt x="464" y="1760"/>
                                </a:moveTo>
                                <a:lnTo>
                                  <a:pt x="508" y="1760"/>
                                </a:lnTo>
                                <a:moveTo>
                                  <a:pt x="0" y="1760"/>
                                </a:moveTo>
                                <a:lnTo>
                                  <a:pt x="66" y="1760"/>
                                </a:lnTo>
                                <a:moveTo>
                                  <a:pt x="1349" y="880"/>
                                </a:moveTo>
                                <a:lnTo>
                                  <a:pt x="1415" y="880"/>
                                </a:lnTo>
                                <a:moveTo>
                                  <a:pt x="906" y="880"/>
                                </a:moveTo>
                                <a:lnTo>
                                  <a:pt x="951" y="880"/>
                                </a:lnTo>
                                <a:moveTo>
                                  <a:pt x="464" y="880"/>
                                </a:moveTo>
                                <a:lnTo>
                                  <a:pt x="508" y="880"/>
                                </a:lnTo>
                                <a:moveTo>
                                  <a:pt x="0" y="880"/>
                                </a:moveTo>
                                <a:lnTo>
                                  <a:pt x="66" y="880"/>
                                </a:lnTo>
                                <a:moveTo>
                                  <a:pt x="1349" y="0"/>
                                </a:moveTo>
                                <a:lnTo>
                                  <a:pt x="1415" y="0"/>
                                </a:lnTo>
                                <a:moveTo>
                                  <a:pt x="906" y="0"/>
                                </a:moveTo>
                                <a:lnTo>
                                  <a:pt x="951" y="0"/>
                                </a:lnTo>
                                <a:moveTo>
                                  <a:pt x="464" y="0"/>
                                </a:moveTo>
                                <a:lnTo>
                                  <a:pt x="508" y="0"/>
                                </a:lnTo>
                                <a:moveTo>
                                  <a:pt x="0" y="0"/>
                                </a:moveTo>
                                <a:lnTo>
                                  <a:pt x="66" y="0"/>
                                </a:lnTo>
                              </a:path>
                            </a:pathLst>
                          </a:custGeom>
                          <a:noFill/>
                          <a:ln w="289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7" name="Line 1627"/>
                        <wps:cNvCnPr>
                          <a:cxnSpLocks noChangeShapeType="1"/>
                        </wps:cNvCnPr>
                        <wps:spPr bwMode="auto">
                          <a:xfrm>
                            <a:off x="5588" y="3674"/>
                            <a:ext cx="1415"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648" name="AutoShape 1626"/>
                        <wps:cNvSpPr>
                          <a:spLocks/>
                        </wps:cNvSpPr>
                        <wps:spPr bwMode="auto">
                          <a:xfrm>
                            <a:off x="5587" y="1034"/>
                            <a:ext cx="1416" cy="1761"/>
                          </a:xfrm>
                          <a:custGeom>
                            <a:avLst/>
                            <a:gdLst>
                              <a:gd name="T0" fmla="+- 0 6937 5588"/>
                              <a:gd name="T1" fmla="*/ T0 w 1416"/>
                              <a:gd name="T2" fmla="+- 0 2794 1034"/>
                              <a:gd name="T3" fmla="*/ 2794 h 1761"/>
                              <a:gd name="T4" fmla="+- 0 7003 5588"/>
                              <a:gd name="T5" fmla="*/ T4 w 1416"/>
                              <a:gd name="T6" fmla="+- 0 2794 1034"/>
                              <a:gd name="T7" fmla="*/ 2794 h 1761"/>
                              <a:gd name="T8" fmla="+- 0 5588 5588"/>
                              <a:gd name="T9" fmla="*/ T8 w 1416"/>
                              <a:gd name="T10" fmla="+- 0 2794 1034"/>
                              <a:gd name="T11" fmla="*/ 2794 h 1761"/>
                              <a:gd name="T12" fmla="+- 0 6539 5588"/>
                              <a:gd name="T13" fmla="*/ T12 w 1416"/>
                              <a:gd name="T14" fmla="+- 0 2794 1034"/>
                              <a:gd name="T15" fmla="*/ 2794 h 1761"/>
                              <a:gd name="T16" fmla="+- 0 6494 5588"/>
                              <a:gd name="T17" fmla="*/ T16 w 1416"/>
                              <a:gd name="T18" fmla="+- 0 1914 1034"/>
                              <a:gd name="T19" fmla="*/ 1914 h 1761"/>
                              <a:gd name="T20" fmla="+- 0 7003 5588"/>
                              <a:gd name="T21" fmla="*/ T20 w 1416"/>
                              <a:gd name="T22" fmla="+- 0 1914 1034"/>
                              <a:gd name="T23" fmla="*/ 1914 h 1761"/>
                              <a:gd name="T24" fmla="+- 0 6052 5588"/>
                              <a:gd name="T25" fmla="*/ T24 w 1416"/>
                              <a:gd name="T26" fmla="+- 0 1914 1034"/>
                              <a:gd name="T27" fmla="*/ 1914 h 1761"/>
                              <a:gd name="T28" fmla="+- 0 6096 5588"/>
                              <a:gd name="T29" fmla="*/ T28 w 1416"/>
                              <a:gd name="T30" fmla="+- 0 1914 1034"/>
                              <a:gd name="T31" fmla="*/ 1914 h 1761"/>
                              <a:gd name="T32" fmla="+- 0 5588 5588"/>
                              <a:gd name="T33" fmla="*/ T32 w 1416"/>
                              <a:gd name="T34" fmla="+- 0 1914 1034"/>
                              <a:gd name="T35" fmla="*/ 1914 h 1761"/>
                              <a:gd name="T36" fmla="+- 0 5654 5588"/>
                              <a:gd name="T37" fmla="*/ T36 w 1416"/>
                              <a:gd name="T38" fmla="+- 0 1914 1034"/>
                              <a:gd name="T39" fmla="*/ 1914 h 1761"/>
                              <a:gd name="T40" fmla="+- 0 6937 5588"/>
                              <a:gd name="T41" fmla="*/ T40 w 1416"/>
                              <a:gd name="T42" fmla="+- 0 1034 1034"/>
                              <a:gd name="T43" fmla="*/ 1034 h 1761"/>
                              <a:gd name="T44" fmla="+- 0 7003 5588"/>
                              <a:gd name="T45" fmla="*/ T44 w 1416"/>
                              <a:gd name="T46" fmla="+- 0 1034 1034"/>
                              <a:gd name="T47" fmla="*/ 1034 h 1761"/>
                              <a:gd name="T48" fmla="+- 0 6494 5588"/>
                              <a:gd name="T49" fmla="*/ T48 w 1416"/>
                              <a:gd name="T50" fmla="+- 0 1034 1034"/>
                              <a:gd name="T51" fmla="*/ 1034 h 1761"/>
                              <a:gd name="T52" fmla="+- 0 6539 5588"/>
                              <a:gd name="T53" fmla="*/ T52 w 1416"/>
                              <a:gd name="T54" fmla="+- 0 1034 1034"/>
                              <a:gd name="T55" fmla="*/ 1034 h 1761"/>
                              <a:gd name="T56" fmla="+- 0 6052 5588"/>
                              <a:gd name="T57" fmla="*/ T56 w 1416"/>
                              <a:gd name="T58" fmla="+- 0 1034 1034"/>
                              <a:gd name="T59" fmla="*/ 1034 h 1761"/>
                              <a:gd name="T60" fmla="+- 0 6096 5588"/>
                              <a:gd name="T61" fmla="*/ T60 w 1416"/>
                              <a:gd name="T62" fmla="+- 0 1034 1034"/>
                              <a:gd name="T63" fmla="*/ 1034 h 1761"/>
                              <a:gd name="T64" fmla="+- 0 5588 5588"/>
                              <a:gd name="T65" fmla="*/ T64 w 1416"/>
                              <a:gd name="T66" fmla="+- 0 1034 1034"/>
                              <a:gd name="T67" fmla="*/ 1034 h 1761"/>
                              <a:gd name="T68" fmla="+- 0 5654 5588"/>
                              <a:gd name="T69" fmla="*/ T68 w 1416"/>
                              <a:gd name="T70" fmla="+- 0 1034 1034"/>
                              <a:gd name="T71" fmla="*/ 1034 h 1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16" h="1761">
                                <a:moveTo>
                                  <a:pt x="1349" y="1760"/>
                                </a:moveTo>
                                <a:lnTo>
                                  <a:pt x="1415" y="1760"/>
                                </a:lnTo>
                                <a:moveTo>
                                  <a:pt x="0" y="1760"/>
                                </a:moveTo>
                                <a:lnTo>
                                  <a:pt x="951" y="1760"/>
                                </a:lnTo>
                                <a:moveTo>
                                  <a:pt x="906" y="880"/>
                                </a:moveTo>
                                <a:lnTo>
                                  <a:pt x="1415" y="880"/>
                                </a:lnTo>
                                <a:moveTo>
                                  <a:pt x="464" y="880"/>
                                </a:moveTo>
                                <a:lnTo>
                                  <a:pt x="508" y="880"/>
                                </a:lnTo>
                                <a:moveTo>
                                  <a:pt x="0" y="880"/>
                                </a:moveTo>
                                <a:lnTo>
                                  <a:pt x="66" y="880"/>
                                </a:lnTo>
                                <a:moveTo>
                                  <a:pt x="1349" y="0"/>
                                </a:moveTo>
                                <a:lnTo>
                                  <a:pt x="1415" y="0"/>
                                </a:lnTo>
                                <a:moveTo>
                                  <a:pt x="906" y="0"/>
                                </a:moveTo>
                                <a:lnTo>
                                  <a:pt x="951" y="0"/>
                                </a:lnTo>
                                <a:moveTo>
                                  <a:pt x="464" y="0"/>
                                </a:moveTo>
                                <a:lnTo>
                                  <a:pt x="508" y="0"/>
                                </a:lnTo>
                                <a:moveTo>
                                  <a:pt x="0" y="0"/>
                                </a:moveTo>
                                <a:lnTo>
                                  <a:pt x="66" y="0"/>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9" name="Line 1625"/>
                        <wps:cNvCnPr>
                          <a:cxnSpLocks noChangeShapeType="1"/>
                        </wps:cNvCnPr>
                        <wps:spPr bwMode="auto">
                          <a:xfrm>
                            <a:off x="5588" y="154"/>
                            <a:ext cx="1415" cy="0"/>
                          </a:xfrm>
                          <a:prstGeom prst="line">
                            <a:avLst/>
                          </a:prstGeom>
                          <a:noFill/>
                          <a:ln w="5838">
                            <a:solidFill>
                              <a:srgbClr val="FFFFFF"/>
                            </a:solidFill>
                            <a:round/>
                            <a:headEnd/>
                            <a:tailEnd/>
                          </a:ln>
                          <a:extLst>
                            <a:ext uri="{909E8E84-426E-40DD-AFC4-6F175D3DCCD1}">
                              <a14:hiddenFill xmlns:a14="http://schemas.microsoft.com/office/drawing/2010/main">
                                <a:noFill/>
                              </a14:hiddenFill>
                            </a:ext>
                          </a:extLst>
                        </wps:spPr>
                        <wps:bodyPr/>
                      </wps:wsp>
                      <wps:wsp>
                        <wps:cNvPr id="1650" name="Line 1624"/>
                        <wps:cNvCnPr>
                          <a:cxnSpLocks noChangeShapeType="1"/>
                        </wps:cNvCnPr>
                        <wps:spPr bwMode="auto">
                          <a:xfrm>
                            <a:off x="5853" y="-22"/>
                            <a:ext cx="0" cy="176"/>
                          </a:xfrm>
                          <a:prstGeom prst="line">
                            <a:avLst/>
                          </a:prstGeom>
                          <a:noFill/>
                          <a:ln w="4961">
                            <a:solidFill>
                              <a:srgbClr val="FFFFFF"/>
                            </a:solidFill>
                            <a:round/>
                            <a:headEnd/>
                            <a:tailEnd/>
                          </a:ln>
                          <a:extLst>
                            <a:ext uri="{909E8E84-426E-40DD-AFC4-6F175D3DCCD1}">
                              <a14:hiddenFill xmlns:a14="http://schemas.microsoft.com/office/drawing/2010/main">
                                <a:noFill/>
                              </a14:hiddenFill>
                            </a:ext>
                          </a:extLst>
                        </wps:spPr>
                        <wps:bodyPr/>
                      </wps:wsp>
                      <wps:wsp>
                        <wps:cNvPr id="1651" name="Line 1623"/>
                        <wps:cNvCnPr>
                          <a:cxnSpLocks noChangeShapeType="1"/>
                        </wps:cNvCnPr>
                        <wps:spPr bwMode="auto">
                          <a:xfrm>
                            <a:off x="5848" y="2020"/>
                            <a:ext cx="10" cy="0"/>
                          </a:xfrm>
                          <a:prstGeom prst="line">
                            <a:avLst/>
                          </a:prstGeom>
                          <a:noFill/>
                          <a:ln w="4961">
                            <a:solidFill>
                              <a:srgbClr val="FFFFFF"/>
                            </a:solidFill>
                            <a:round/>
                            <a:headEnd/>
                            <a:tailEnd/>
                          </a:ln>
                          <a:extLst>
                            <a:ext uri="{909E8E84-426E-40DD-AFC4-6F175D3DCCD1}">
                              <a14:hiddenFill xmlns:a14="http://schemas.microsoft.com/office/drawing/2010/main">
                                <a:noFill/>
                              </a14:hiddenFill>
                            </a:ext>
                          </a:extLst>
                        </wps:spPr>
                        <wps:bodyPr/>
                      </wps:wsp>
                      <wps:wsp>
                        <wps:cNvPr id="1652" name="AutoShape 1622"/>
                        <wps:cNvSpPr>
                          <a:spLocks/>
                        </wps:cNvSpPr>
                        <wps:spPr bwMode="auto">
                          <a:xfrm>
                            <a:off x="5853" y="2748"/>
                            <a:ext cx="2" cy="1102"/>
                          </a:xfrm>
                          <a:custGeom>
                            <a:avLst/>
                            <a:gdLst>
                              <a:gd name="T0" fmla="+- 0 2748 2748"/>
                              <a:gd name="T1" fmla="*/ 2748 h 1102"/>
                              <a:gd name="T2" fmla="+- 0 2839 2748"/>
                              <a:gd name="T3" fmla="*/ 2839 h 1102"/>
                              <a:gd name="T4" fmla="+- 0 3674 2748"/>
                              <a:gd name="T5" fmla="*/ 3674 h 1102"/>
                              <a:gd name="T6" fmla="+- 0 3850 2748"/>
                              <a:gd name="T7" fmla="*/ 3850 h 1102"/>
                            </a:gdLst>
                            <a:ahLst/>
                            <a:cxnLst>
                              <a:cxn ang="0">
                                <a:pos x="0" y="T1"/>
                              </a:cxn>
                              <a:cxn ang="0">
                                <a:pos x="0" y="T3"/>
                              </a:cxn>
                              <a:cxn ang="0">
                                <a:pos x="0" y="T5"/>
                              </a:cxn>
                              <a:cxn ang="0">
                                <a:pos x="0" y="T7"/>
                              </a:cxn>
                            </a:cxnLst>
                            <a:rect l="0" t="0" r="r" b="b"/>
                            <a:pathLst>
                              <a:path h="1102">
                                <a:moveTo>
                                  <a:pt x="0" y="0"/>
                                </a:moveTo>
                                <a:lnTo>
                                  <a:pt x="0" y="91"/>
                                </a:lnTo>
                                <a:moveTo>
                                  <a:pt x="0" y="926"/>
                                </a:moveTo>
                                <a:lnTo>
                                  <a:pt x="0" y="1102"/>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3" name="Line 1621"/>
                        <wps:cNvCnPr>
                          <a:cxnSpLocks noChangeShapeType="1"/>
                        </wps:cNvCnPr>
                        <wps:spPr bwMode="auto">
                          <a:xfrm>
                            <a:off x="6295" y="-22"/>
                            <a:ext cx="0" cy="176"/>
                          </a:xfrm>
                          <a:prstGeom prst="line">
                            <a:avLst/>
                          </a:prstGeom>
                          <a:noFill/>
                          <a:ln w="4795">
                            <a:solidFill>
                              <a:srgbClr val="FFFFFF"/>
                            </a:solidFill>
                            <a:round/>
                            <a:headEnd/>
                            <a:tailEnd/>
                          </a:ln>
                          <a:extLst>
                            <a:ext uri="{909E8E84-426E-40DD-AFC4-6F175D3DCCD1}">
                              <a14:hiddenFill xmlns:a14="http://schemas.microsoft.com/office/drawing/2010/main">
                                <a:noFill/>
                              </a14:hiddenFill>
                            </a:ext>
                          </a:extLst>
                        </wps:spPr>
                        <wps:bodyPr/>
                      </wps:wsp>
                      <wps:wsp>
                        <wps:cNvPr id="1654" name="Line 1620"/>
                        <wps:cNvCnPr>
                          <a:cxnSpLocks noChangeShapeType="1"/>
                        </wps:cNvCnPr>
                        <wps:spPr bwMode="auto">
                          <a:xfrm>
                            <a:off x="6291" y="1940"/>
                            <a:ext cx="9" cy="0"/>
                          </a:xfrm>
                          <a:prstGeom prst="line">
                            <a:avLst/>
                          </a:prstGeom>
                          <a:noFill/>
                          <a:ln w="4795">
                            <a:solidFill>
                              <a:srgbClr val="FFFFFF"/>
                            </a:solidFill>
                            <a:round/>
                            <a:headEnd/>
                            <a:tailEnd/>
                          </a:ln>
                          <a:extLst>
                            <a:ext uri="{909E8E84-426E-40DD-AFC4-6F175D3DCCD1}">
                              <a14:hiddenFill xmlns:a14="http://schemas.microsoft.com/office/drawing/2010/main">
                                <a:noFill/>
                              </a14:hiddenFill>
                            </a:ext>
                          </a:extLst>
                        </wps:spPr>
                        <wps:bodyPr/>
                      </wps:wsp>
                      <wps:wsp>
                        <wps:cNvPr id="1655" name="AutoShape 1619"/>
                        <wps:cNvSpPr>
                          <a:spLocks/>
                        </wps:cNvSpPr>
                        <wps:spPr bwMode="auto">
                          <a:xfrm>
                            <a:off x="6295" y="2790"/>
                            <a:ext cx="2" cy="1061"/>
                          </a:xfrm>
                          <a:custGeom>
                            <a:avLst/>
                            <a:gdLst>
                              <a:gd name="T0" fmla="+- 0 2790 2790"/>
                              <a:gd name="T1" fmla="*/ 2790 h 1061"/>
                              <a:gd name="T2" fmla="+- 0 2875 2790"/>
                              <a:gd name="T3" fmla="*/ 2875 h 1061"/>
                              <a:gd name="T4" fmla="+- 0 3674 2790"/>
                              <a:gd name="T5" fmla="*/ 3674 h 1061"/>
                              <a:gd name="T6" fmla="+- 0 3850 2790"/>
                              <a:gd name="T7" fmla="*/ 3850 h 1061"/>
                            </a:gdLst>
                            <a:ahLst/>
                            <a:cxnLst>
                              <a:cxn ang="0">
                                <a:pos x="0" y="T1"/>
                              </a:cxn>
                              <a:cxn ang="0">
                                <a:pos x="0" y="T3"/>
                              </a:cxn>
                              <a:cxn ang="0">
                                <a:pos x="0" y="T5"/>
                              </a:cxn>
                              <a:cxn ang="0">
                                <a:pos x="0" y="T7"/>
                              </a:cxn>
                            </a:cxnLst>
                            <a:rect l="0" t="0" r="r" b="b"/>
                            <a:pathLst>
                              <a:path h="1061">
                                <a:moveTo>
                                  <a:pt x="0" y="0"/>
                                </a:moveTo>
                                <a:lnTo>
                                  <a:pt x="0" y="85"/>
                                </a:lnTo>
                                <a:moveTo>
                                  <a:pt x="0" y="884"/>
                                </a:moveTo>
                                <a:lnTo>
                                  <a:pt x="0" y="1060"/>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6" name="Line 1618"/>
                        <wps:cNvCnPr>
                          <a:cxnSpLocks noChangeShapeType="1"/>
                        </wps:cNvCnPr>
                        <wps:spPr bwMode="auto">
                          <a:xfrm>
                            <a:off x="6738" y="-22"/>
                            <a:ext cx="0" cy="176"/>
                          </a:xfrm>
                          <a:prstGeom prst="line">
                            <a:avLst/>
                          </a:prstGeom>
                          <a:noFill/>
                          <a:ln w="5571">
                            <a:solidFill>
                              <a:srgbClr val="FFFFFF"/>
                            </a:solidFill>
                            <a:round/>
                            <a:headEnd/>
                            <a:tailEnd/>
                          </a:ln>
                          <a:extLst>
                            <a:ext uri="{909E8E84-426E-40DD-AFC4-6F175D3DCCD1}">
                              <a14:hiddenFill xmlns:a14="http://schemas.microsoft.com/office/drawing/2010/main">
                                <a:noFill/>
                              </a14:hiddenFill>
                            </a:ext>
                          </a:extLst>
                        </wps:spPr>
                        <wps:bodyPr/>
                      </wps:wsp>
                      <wps:wsp>
                        <wps:cNvPr id="1657" name="Line 1617"/>
                        <wps:cNvCnPr>
                          <a:cxnSpLocks noChangeShapeType="1"/>
                        </wps:cNvCnPr>
                        <wps:spPr bwMode="auto">
                          <a:xfrm>
                            <a:off x="6733" y="1905"/>
                            <a:ext cx="9" cy="0"/>
                          </a:xfrm>
                          <a:prstGeom prst="line">
                            <a:avLst/>
                          </a:prstGeom>
                          <a:noFill/>
                          <a:ln w="5571">
                            <a:solidFill>
                              <a:srgbClr val="FFFFFF"/>
                            </a:solidFill>
                            <a:round/>
                            <a:headEnd/>
                            <a:tailEnd/>
                          </a:ln>
                          <a:extLst>
                            <a:ext uri="{909E8E84-426E-40DD-AFC4-6F175D3DCCD1}">
                              <a14:hiddenFill xmlns:a14="http://schemas.microsoft.com/office/drawing/2010/main">
                                <a:noFill/>
                              </a14:hiddenFill>
                            </a:ext>
                          </a:extLst>
                        </wps:spPr>
                        <wps:bodyPr/>
                      </wps:wsp>
                      <wps:wsp>
                        <wps:cNvPr id="1658" name="AutoShape 1616"/>
                        <wps:cNvSpPr>
                          <a:spLocks/>
                        </wps:cNvSpPr>
                        <wps:spPr bwMode="auto">
                          <a:xfrm>
                            <a:off x="6737" y="2806"/>
                            <a:ext cx="2" cy="1044"/>
                          </a:xfrm>
                          <a:custGeom>
                            <a:avLst/>
                            <a:gdLst>
                              <a:gd name="T0" fmla="+- 0 2807 2807"/>
                              <a:gd name="T1" fmla="*/ 2807 h 1044"/>
                              <a:gd name="T2" fmla="+- 0 2904 2807"/>
                              <a:gd name="T3" fmla="*/ 2904 h 1044"/>
                              <a:gd name="T4" fmla="+- 0 3674 2807"/>
                              <a:gd name="T5" fmla="*/ 3674 h 1044"/>
                              <a:gd name="T6" fmla="+- 0 3850 2807"/>
                              <a:gd name="T7" fmla="*/ 3850 h 1044"/>
                            </a:gdLst>
                            <a:ahLst/>
                            <a:cxnLst>
                              <a:cxn ang="0">
                                <a:pos x="0" y="T1"/>
                              </a:cxn>
                              <a:cxn ang="0">
                                <a:pos x="0" y="T3"/>
                              </a:cxn>
                              <a:cxn ang="0">
                                <a:pos x="0" y="T5"/>
                              </a:cxn>
                              <a:cxn ang="0">
                                <a:pos x="0" y="T7"/>
                              </a:cxn>
                            </a:cxnLst>
                            <a:rect l="0" t="0" r="r" b="b"/>
                            <a:pathLst>
                              <a:path h="1044">
                                <a:moveTo>
                                  <a:pt x="0" y="0"/>
                                </a:moveTo>
                                <a:lnTo>
                                  <a:pt x="0" y="97"/>
                                </a:lnTo>
                                <a:moveTo>
                                  <a:pt x="0" y="867"/>
                                </a:moveTo>
                                <a:lnTo>
                                  <a:pt x="0" y="1043"/>
                                </a:lnTo>
                              </a:path>
                            </a:pathLst>
                          </a:custGeom>
                          <a:noFill/>
                          <a:ln w="58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9" name="Rectangle 1615"/>
                        <wps:cNvSpPr>
                          <a:spLocks noChangeArrowheads="1"/>
                        </wps:cNvSpPr>
                        <wps:spPr bwMode="auto">
                          <a:xfrm>
                            <a:off x="5654" y="2839"/>
                            <a:ext cx="399" cy="835"/>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0" name="Line 1614"/>
                        <wps:cNvCnPr>
                          <a:cxnSpLocks noChangeShapeType="1"/>
                        </wps:cNvCnPr>
                        <wps:spPr bwMode="auto">
                          <a:xfrm>
                            <a:off x="5654" y="2832"/>
                            <a:ext cx="398" cy="0"/>
                          </a:xfrm>
                          <a:prstGeom prst="line">
                            <a:avLst/>
                          </a:prstGeom>
                          <a:noFill/>
                          <a:ln w="9985">
                            <a:solidFill>
                              <a:srgbClr val="9F9F9F"/>
                            </a:solidFill>
                            <a:round/>
                            <a:headEnd/>
                            <a:tailEnd/>
                          </a:ln>
                          <a:extLst>
                            <a:ext uri="{909E8E84-426E-40DD-AFC4-6F175D3DCCD1}">
                              <a14:hiddenFill xmlns:a14="http://schemas.microsoft.com/office/drawing/2010/main">
                                <a:noFill/>
                              </a14:hiddenFill>
                            </a:ext>
                          </a:extLst>
                        </wps:spPr>
                        <wps:bodyPr/>
                      </wps:wsp>
                      <wps:wsp>
                        <wps:cNvPr id="1661" name="Rectangle 1613"/>
                        <wps:cNvSpPr>
                          <a:spLocks noChangeArrowheads="1"/>
                        </wps:cNvSpPr>
                        <wps:spPr bwMode="auto">
                          <a:xfrm>
                            <a:off x="5654" y="2790"/>
                            <a:ext cx="399" cy="34"/>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2" name="Rectangle 1612"/>
                        <wps:cNvSpPr>
                          <a:spLocks noChangeArrowheads="1"/>
                        </wps:cNvSpPr>
                        <wps:spPr bwMode="auto">
                          <a:xfrm>
                            <a:off x="5654" y="2752"/>
                            <a:ext cx="399" cy="38"/>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3" name="Line 1611"/>
                        <wps:cNvCnPr>
                          <a:cxnSpLocks noChangeShapeType="1"/>
                        </wps:cNvCnPr>
                        <wps:spPr bwMode="auto">
                          <a:xfrm>
                            <a:off x="5654" y="2750"/>
                            <a:ext cx="398" cy="0"/>
                          </a:xfrm>
                          <a:prstGeom prst="line">
                            <a:avLst/>
                          </a:prstGeom>
                          <a:noFill/>
                          <a:ln w="2510">
                            <a:solidFill>
                              <a:srgbClr val="0080FF"/>
                            </a:solidFill>
                            <a:round/>
                            <a:headEnd/>
                            <a:tailEnd/>
                          </a:ln>
                          <a:extLst>
                            <a:ext uri="{909E8E84-426E-40DD-AFC4-6F175D3DCCD1}">
                              <a14:hiddenFill xmlns:a14="http://schemas.microsoft.com/office/drawing/2010/main">
                                <a:noFill/>
                              </a14:hiddenFill>
                            </a:ext>
                          </a:extLst>
                        </wps:spPr>
                        <wps:bodyPr/>
                      </wps:wsp>
                      <wps:wsp>
                        <wps:cNvPr id="1664" name="Rectangle 1610"/>
                        <wps:cNvSpPr>
                          <a:spLocks noChangeArrowheads="1"/>
                        </wps:cNvSpPr>
                        <wps:spPr bwMode="auto">
                          <a:xfrm>
                            <a:off x="5654" y="2161"/>
                            <a:ext cx="399" cy="588"/>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5" name="Rectangle 1609"/>
                        <wps:cNvSpPr>
                          <a:spLocks noChangeArrowheads="1"/>
                        </wps:cNvSpPr>
                        <wps:spPr bwMode="auto">
                          <a:xfrm>
                            <a:off x="5654" y="2024"/>
                            <a:ext cx="399" cy="138"/>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6" name="Line 1608"/>
                        <wps:cNvCnPr>
                          <a:cxnSpLocks noChangeShapeType="1"/>
                        </wps:cNvCnPr>
                        <wps:spPr bwMode="auto">
                          <a:xfrm>
                            <a:off x="5654" y="2020"/>
                            <a:ext cx="398" cy="0"/>
                          </a:xfrm>
                          <a:prstGeom prst="line">
                            <a:avLst/>
                          </a:prstGeom>
                          <a:noFill/>
                          <a:ln w="4905">
                            <a:solidFill>
                              <a:srgbClr val="990099"/>
                            </a:solidFill>
                            <a:round/>
                            <a:headEnd/>
                            <a:tailEnd/>
                          </a:ln>
                          <a:extLst>
                            <a:ext uri="{909E8E84-426E-40DD-AFC4-6F175D3DCCD1}">
                              <a14:hiddenFill xmlns:a14="http://schemas.microsoft.com/office/drawing/2010/main">
                                <a:noFill/>
                              </a14:hiddenFill>
                            </a:ext>
                          </a:extLst>
                        </wps:spPr>
                        <wps:bodyPr/>
                      </wps:wsp>
                      <wps:wsp>
                        <wps:cNvPr id="1667" name="Rectangle 1607"/>
                        <wps:cNvSpPr>
                          <a:spLocks noChangeArrowheads="1"/>
                        </wps:cNvSpPr>
                        <wps:spPr bwMode="auto">
                          <a:xfrm>
                            <a:off x="5654" y="1210"/>
                            <a:ext cx="399" cy="806"/>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8" name="Rectangle 1606"/>
                        <wps:cNvSpPr>
                          <a:spLocks noChangeArrowheads="1"/>
                        </wps:cNvSpPr>
                        <wps:spPr bwMode="auto">
                          <a:xfrm>
                            <a:off x="5654" y="154"/>
                            <a:ext cx="399" cy="10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9" name="Rectangle 1605"/>
                        <wps:cNvSpPr>
                          <a:spLocks noChangeArrowheads="1"/>
                        </wps:cNvSpPr>
                        <wps:spPr bwMode="auto">
                          <a:xfrm>
                            <a:off x="6096" y="2874"/>
                            <a:ext cx="399" cy="800"/>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0" name="Line 1604"/>
                        <wps:cNvCnPr>
                          <a:cxnSpLocks noChangeShapeType="1"/>
                        </wps:cNvCnPr>
                        <wps:spPr bwMode="auto">
                          <a:xfrm>
                            <a:off x="6096" y="2867"/>
                            <a:ext cx="398" cy="0"/>
                          </a:xfrm>
                          <a:prstGeom prst="line">
                            <a:avLst/>
                          </a:prstGeom>
                          <a:noFill/>
                          <a:ln w="9330">
                            <a:solidFill>
                              <a:srgbClr val="9F9F9F"/>
                            </a:solidFill>
                            <a:round/>
                            <a:headEnd/>
                            <a:tailEnd/>
                          </a:ln>
                          <a:extLst>
                            <a:ext uri="{909E8E84-426E-40DD-AFC4-6F175D3DCCD1}">
                              <a14:hiddenFill xmlns:a14="http://schemas.microsoft.com/office/drawing/2010/main">
                                <a:noFill/>
                              </a14:hiddenFill>
                            </a:ext>
                          </a:extLst>
                        </wps:spPr>
                        <wps:bodyPr/>
                      </wps:wsp>
                      <wps:wsp>
                        <wps:cNvPr id="1671" name="Rectangle 1603"/>
                        <wps:cNvSpPr>
                          <a:spLocks noChangeArrowheads="1"/>
                        </wps:cNvSpPr>
                        <wps:spPr bwMode="auto">
                          <a:xfrm>
                            <a:off x="6096" y="2826"/>
                            <a:ext cx="399" cy="34"/>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2" name="Rectangle 1602"/>
                        <wps:cNvSpPr>
                          <a:spLocks noChangeArrowheads="1"/>
                        </wps:cNvSpPr>
                        <wps:spPr bwMode="auto">
                          <a:xfrm>
                            <a:off x="6096" y="2794"/>
                            <a:ext cx="399" cy="33"/>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3" name="Line 1601"/>
                        <wps:cNvCnPr>
                          <a:cxnSpLocks noChangeShapeType="1"/>
                        </wps:cNvCnPr>
                        <wps:spPr bwMode="auto">
                          <a:xfrm>
                            <a:off x="6096" y="2792"/>
                            <a:ext cx="398" cy="0"/>
                          </a:xfrm>
                          <a:prstGeom prst="line">
                            <a:avLst/>
                          </a:prstGeom>
                          <a:noFill/>
                          <a:ln w="2673">
                            <a:solidFill>
                              <a:srgbClr val="0080FF"/>
                            </a:solidFill>
                            <a:round/>
                            <a:headEnd/>
                            <a:tailEnd/>
                          </a:ln>
                          <a:extLst>
                            <a:ext uri="{909E8E84-426E-40DD-AFC4-6F175D3DCCD1}">
                              <a14:hiddenFill xmlns:a14="http://schemas.microsoft.com/office/drawing/2010/main">
                                <a:noFill/>
                              </a14:hiddenFill>
                            </a:ext>
                          </a:extLst>
                        </wps:spPr>
                        <wps:bodyPr/>
                      </wps:wsp>
                      <wps:wsp>
                        <wps:cNvPr id="1674" name="Rectangle 1600"/>
                        <wps:cNvSpPr>
                          <a:spLocks noChangeArrowheads="1"/>
                        </wps:cNvSpPr>
                        <wps:spPr bwMode="auto">
                          <a:xfrm>
                            <a:off x="6096" y="2074"/>
                            <a:ext cx="399" cy="716"/>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5" name="Rectangle 1599"/>
                        <wps:cNvSpPr>
                          <a:spLocks noChangeArrowheads="1"/>
                        </wps:cNvSpPr>
                        <wps:spPr bwMode="auto">
                          <a:xfrm>
                            <a:off x="6096" y="1943"/>
                            <a:ext cx="399" cy="132"/>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6" name="Line 1598"/>
                        <wps:cNvCnPr>
                          <a:cxnSpLocks noChangeShapeType="1"/>
                        </wps:cNvCnPr>
                        <wps:spPr bwMode="auto">
                          <a:xfrm>
                            <a:off x="6096" y="1940"/>
                            <a:ext cx="398" cy="0"/>
                          </a:xfrm>
                          <a:prstGeom prst="line">
                            <a:avLst/>
                          </a:prstGeom>
                          <a:noFill/>
                          <a:ln w="4795">
                            <a:solidFill>
                              <a:srgbClr val="990099"/>
                            </a:solidFill>
                            <a:round/>
                            <a:headEnd/>
                            <a:tailEnd/>
                          </a:ln>
                          <a:extLst>
                            <a:ext uri="{909E8E84-426E-40DD-AFC4-6F175D3DCCD1}">
                              <a14:hiddenFill xmlns:a14="http://schemas.microsoft.com/office/drawing/2010/main">
                                <a:noFill/>
                              </a14:hiddenFill>
                            </a:ext>
                          </a:extLst>
                        </wps:spPr>
                        <wps:bodyPr/>
                      </wps:wsp>
                      <wps:wsp>
                        <wps:cNvPr id="1677" name="Rectangle 1597"/>
                        <wps:cNvSpPr>
                          <a:spLocks noChangeArrowheads="1"/>
                        </wps:cNvSpPr>
                        <wps:spPr bwMode="auto">
                          <a:xfrm>
                            <a:off x="6096" y="1135"/>
                            <a:ext cx="399" cy="801"/>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8" name="Rectangle 1596"/>
                        <wps:cNvSpPr>
                          <a:spLocks noChangeArrowheads="1"/>
                        </wps:cNvSpPr>
                        <wps:spPr bwMode="auto">
                          <a:xfrm>
                            <a:off x="6096" y="154"/>
                            <a:ext cx="399" cy="982"/>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9" name="Rectangle 1595"/>
                        <wps:cNvSpPr>
                          <a:spLocks noChangeArrowheads="1"/>
                        </wps:cNvSpPr>
                        <wps:spPr bwMode="auto">
                          <a:xfrm>
                            <a:off x="6538" y="2903"/>
                            <a:ext cx="399" cy="771"/>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0" name="Rectangle 1594"/>
                        <wps:cNvSpPr>
                          <a:spLocks noChangeArrowheads="1"/>
                        </wps:cNvSpPr>
                        <wps:spPr bwMode="auto">
                          <a:xfrm>
                            <a:off x="6538" y="2882"/>
                            <a:ext cx="399" cy="2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1" name="Rectangle 1593"/>
                        <wps:cNvSpPr>
                          <a:spLocks noChangeArrowheads="1"/>
                        </wps:cNvSpPr>
                        <wps:spPr bwMode="auto">
                          <a:xfrm>
                            <a:off x="6538" y="2839"/>
                            <a:ext cx="399" cy="43"/>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2" name="Rectangle 1592"/>
                        <wps:cNvSpPr>
                          <a:spLocks noChangeArrowheads="1"/>
                        </wps:cNvSpPr>
                        <wps:spPr bwMode="auto">
                          <a:xfrm>
                            <a:off x="6538" y="2809"/>
                            <a:ext cx="399" cy="31"/>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3" name="Line 1591"/>
                        <wps:cNvCnPr>
                          <a:cxnSpLocks noChangeShapeType="1"/>
                        </wps:cNvCnPr>
                        <wps:spPr bwMode="auto">
                          <a:xfrm>
                            <a:off x="6539" y="2808"/>
                            <a:ext cx="398" cy="0"/>
                          </a:xfrm>
                          <a:prstGeom prst="line">
                            <a:avLst/>
                          </a:prstGeom>
                          <a:noFill/>
                          <a:ln w="1582">
                            <a:solidFill>
                              <a:srgbClr val="0080FF"/>
                            </a:solidFill>
                            <a:round/>
                            <a:headEnd/>
                            <a:tailEnd/>
                          </a:ln>
                          <a:extLst>
                            <a:ext uri="{909E8E84-426E-40DD-AFC4-6F175D3DCCD1}">
                              <a14:hiddenFill xmlns:a14="http://schemas.microsoft.com/office/drawing/2010/main">
                                <a:noFill/>
                              </a14:hiddenFill>
                            </a:ext>
                          </a:extLst>
                        </wps:spPr>
                        <wps:bodyPr/>
                      </wps:wsp>
                      <wps:wsp>
                        <wps:cNvPr id="1684" name="Rectangle 1590"/>
                        <wps:cNvSpPr>
                          <a:spLocks noChangeArrowheads="1"/>
                        </wps:cNvSpPr>
                        <wps:spPr bwMode="auto">
                          <a:xfrm>
                            <a:off x="6538" y="2037"/>
                            <a:ext cx="399" cy="769"/>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5" name="Rectangle 1589"/>
                        <wps:cNvSpPr>
                          <a:spLocks noChangeArrowheads="1"/>
                        </wps:cNvSpPr>
                        <wps:spPr bwMode="auto">
                          <a:xfrm>
                            <a:off x="6538" y="1909"/>
                            <a:ext cx="399" cy="129"/>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6" name="Line 1588"/>
                        <wps:cNvCnPr>
                          <a:cxnSpLocks noChangeShapeType="1"/>
                        </wps:cNvCnPr>
                        <wps:spPr bwMode="auto">
                          <a:xfrm>
                            <a:off x="6539" y="1905"/>
                            <a:ext cx="398" cy="0"/>
                          </a:xfrm>
                          <a:prstGeom prst="line">
                            <a:avLst/>
                          </a:prstGeom>
                          <a:noFill/>
                          <a:ln w="5565">
                            <a:solidFill>
                              <a:srgbClr val="990099"/>
                            </a:solidFill>
                            <a:round/>
                            <a:headEnd/>
                            <a:tailEnd/>
                          </a:ln>
                          <a:extLst>
                            <a:ext uri="{909E8E84-426E-40DD-AFC4-6F175D3DCCD1}">
                              <a14:hiddenFill xmlns:a14="http://schemas.microsoft.com/office/drawing/2010/main">
                                <a:noFill/>
                              </a14:hiddenFill>
                            </a:ext>
                          </a:extLst>
                        </wps:spPr>
                        <wps:bodyPr/>
                      </wps:wsp>
                      <wps:wsp>
                        <wps:cNvPr id="1687" name="Rectangle 1587"/>
                        <wps:cNvSpPr>
                          <a:spLocks noChangeArrowheads="1"/>
                        </wps:cNvSpPr>
                        <wps:spPr bwMode="auto">
                          <a:xfrm>
                            <a:off x="6538" y="1055"/>
                            <a:ext cx="399" cy="846"/>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8" name="Rectangle 1586"/>
                        <wps:cNvSpPr>
                          <a:spLocks noChangeArrowheads="1"/>
                        </wps:cNvSpPr>
                        <wps:spPr bwMode="auto">
                          <a:xfrm>
                            <a:off x="6538" y="154"/>
                            <a:ext cx="399" cy="901"/>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9" name="AutoShape 1585"/>
                        <wps:cNvSpPr>
                          <a:spLocks/>
                        </wps:cNvSpPr>
                        <wps:spPr bwMode="auto">
                          <a:xfrm>
                            <a:off x="4125" y="-172"/>
                            <a:ext cx="2878" cy="150"/>
                          </a:xfrm>
                          <a:custGeom>
                            <a:avLst/>
                            <a:gdLst>
                              <a:gd name="T0" fmla="+- 0 5541 4125"/>
                              <a:gd name="T1" fmla="*/ T0 w 2878"/>
                              <a:gd name="T2" fmla="+- 0 -172 -172"/>
                              <a:gd name="T3" fmla="*/ -172 h 150"/>
                              <a:gd name="T4" fmla="+- 0 4125 4125"/>
                              <a:gd name="T5" fmla="*/ T4 w 2878"/>
                              <a:gd name="T6" fmla="+- 0 -172 -172"/>
                              <a:gd name="T7" fmla="*/ -172 h 150"/>
                              <a:gd name="T8" fmla="+- 0 4125 4125"/>
                              <a:gd name="T9" fmla="*/ T8 w 2878"/>
                              <a:gd name="T10" fmla="+- 0 -22 -172"/>
                              <a:gd name="T11" fmla="*/ -22 h 150"/>
                              <a:gd name="T12" fmla="+- 0 5541 4125"/>
                              <a:gd name="T13" fmla="*/ T12 w 2878"/>
                              <a:gd name="T14" fmla="+- 0 -22 -172"/>
                              <a:gd name="T15" fmla="*/ -22 h 150"/>
                              <a:gd name="T16" fmla="+- 0 5541 4125"/>
                              <a:gd name="T17" fmla="*/ T16 w 2878"/>
                              <a:gd name="T18" fmla="+- 0 -172 -172"/>
                              <a:gd name="T19" fmla="*/ -172 h 150"/>
                              <a:gd name="T20" fmla="+- 0 7003 4125"/>
                              <a:gd name="T21" fmla="*/ T20 w 2878"/>
                              <a:gd name="T22" fmla="+- 0 -172 -172"/>
                              <a:gd name="T23" fmla="*/ -172 h 150"/>
                              <a:gd name="T24" fmla="+- 0 5588 4125"/>
                              <a:gd name="T25" fmla="*/ T24 w 2878"/>
                              <a:gd name="T26" fmla="+- 0 -172 -172"/>
                              <a:gd name="T27" fmla="*/ -172 h 150"/>
                              <a:gd name="T28" fmla="+- 0 5588 4125"/>
                              <a:gd name="T29" fmla="*/ T28 w 2878"/>
                              <a:gd name="T30" fmla="+- 0 -22 -172"/>
                              <a:gd name="T31" fmla="*/ -22 h 150"/>
                              <a:gd name="T32" fmla="+- 0 7003 4125"/>
                              <a:gd name="T33" fmla="*/ T32 w 2878"/>
                              <a:gd name="T34" fmla="+- 0 -22 -172"/>
                              <a:gd name="T35" fmla="*/ -22 h 150"/>
                              <a:gd name="T36" fmla="+- 0 7003 4125"/>
                              <a:gd name="T37" fmla="*/ T36 w 2878"/>
                              <a:gd name="T38" fmla="+- 0 -172 -172"/>
                              <a:gd name="T39" fmla="*/ -172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878" h="150">
                                <a:moveTo>
                                  <a:pt x="1416" y="0"/>
                                </a:moveTo>
                                <a:lnTo>
                                  <a:pt x="0" y="0"/>
                                </a:lnTo>
                                <a:lnTo>
                                  <a:pt x="0" y="150"/>
                                </a:lnTo>
                                <a:lnTo>
                                  <a:pt x="1416" y="150"/>
                                </a:lnTo>
                                <a:lnTo>
                                  <a:pt x="1416" y="0"/>
                                </a:lnTo>
                                <a:moveTo>
                                  <a:pt x="2878" y="0"/>
                                </a:moveTo>
                                <a:lnTo>
                                  <a:pt x="1463" y="0"/>
                                </a:lnTo>
                                <a:lnTo>
                                  <a:pt x="1463" y="150"/>
                                </a:lnTo>
                                <a:lnTo>
                                  <a:pt x="2878" y="150"/>
                                </a:lnTo>
                                <a:lnTo>
                                  <a:pt x="2878" y="0"/>
                                </a:lnTo>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 name="Line 1584"/>
                        <wps:cNvCnPr>
                          <a:cxnSpLocks noChangeShapeType="1"/>
                        </wps:cNvCnPr>
                        <wps:spPr bwMode="auto">
                          <a:xfrm>
                            <a:off x="4391"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1" name="Line 1583"/>
                        <wps:cNvCnPr>
                          <a:cxnSpLocks noChangeShapeType="1"/>
                        </wps:cNvCnPr>
                        <wps:spPr bwMode="auto">
                          <a:xfrm>
                            <a:off x="4833"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2" name="Line 1582"/>
                        <wps:cNvCnPr>
                          <a:cxnSpLocks noChangeShapeType="1"/>
                        </wps:cNvCnPr>
                        <wps:spPr bwMode="auto">
                          <a:xfrm>
                            <a:off x="5275"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3" name="Line 1581"/>
                        <wps:cNvCnPr>
                          <a:cxnSpLocks noChangeShapeType="1"/>
                        </wps:cNvCnPr>
                        <wps:spPr bwMode="auto">
                          <a:xfrm>
                            <a:off x="5853"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4" name="Line 1580"/>
                        <wps:cNvCnPr>
                          <a:cxnSpLocks noChangeShapeType="1"/>
                        </wps:cNvCnPr>
                        <wps:spPr bwMode="auto">
                          <a:xfrm>
                            <a:off x="6295"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5" name="Line 1579"/>
                        <wps:cNvCnPr>
                          <a:cxnSpLocks noChangeShapeType="1"/>
                        </wps:cNvCnPr>
                        <wps:spPr bwMode="auto">
                          <a:xfrm>
                            <a:off x="6738" y="3874"/>
                            <a:ext cx="0"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6" name="Line 1578"/>
                        <wps:cNvCnPr>
                          <a:cxnSpLocks noChangeShapeType="1"/>
                        </wps:cNvCnPr>
                        <wps:spPr bwMode="auto">
                          <a:xfrm>
                            <a:off x="4102" y="3674"/>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7" name="Line 1577"/>
                        <wps:cNvCnPr>
                          <a:cxnSpLocks noChangeShapeType="1"/>
                        </wps:cNvCnPr>
                        <wps:spPr bwMode="auto">
                          <a:xfrm>
                            <a:off x="4102" y="2794"/>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8" name="Line 1576"/>
                        <wps:cNvCnPr>
                          <a:cxnSpLocks noChangeShapeType="1"/>
                        </wps:cNvCnPr>
                        <wps:spPr bwMode="auto">
                          <a:xfrm>
                            <a:off x="4102" y="1914"/>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699" name="Line 1575"/>
                        <wps:cNvCnPr>
                          <a:cxnSpLocks noChangeShapeType="1"/>
                        </wps:cNvCnPr>
                        <wps:spPr bwMode="auto">
                          <a:xfrm>
                            <a:off x="4102" y="1034"/>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700" name="Line 1574"/>
                        <wps:cNvCnPr>
                          <a:cxnSpLocks noChangeShapeType="1"/>
                        </wps:cNvCnPr>
                        <wps:spPr bwMode="auto">
                          <a:xfrm>
                            <a:off x="4102" y="154"/>
                            <a:ext cx="23" cy="0"/>
                          </a:xfrm>
                          <a:prstGeom prst="line">
                            <a:avLst/>
                          </a:prstGeom>
                          <a:noFill/>
                          <a:ln w="5838">
                            <a:solidFill>
                              <a:srgbClr val="333333"/>
                            </a:solidFill>
                            <a:round/>
                            <a:headEnd/>
                            <a:tailEnd/>
                          </a:ln>
                          <a:extLst>
                            <a:ext uri="{909E8E84-426E-40DD-AFC4-6F175D3DCCD1}">
                              <a14:hiddenFill xmlns:a14="http://schemas.microsoft.com/office/drawing/2010/main">
                                <a:noFill/>
                              </a14:hiddenFill>
                            </a:ext>
                          </a:extLst>
                        </wps:spPr>
                        <wps:bodyPr/>
                      </wps:wsp>
                      <wps:wsp>
                        <wps:cNvPr id="1701" name="Text Box 1573"/>
                        <wps:cNvSpPr txBox="1">
                          <a:spLocks noChangeArrowheads="1"/>
                        </wps:cNvSpPr>
                        <wps:spPr bwMode="auto">
                          <a:xfrm>
                            <a:off x="4766" y="-184"/>
                            <a:ext cx="287"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0FE95" w14:textId="77777777" w:rsidR="003162A5" w:rsidRDefault="003162A5">
                              <w:pPr>
                                <w:spacing w:line="172" w:lineRule="exact"/>
                                <w:rPr>
                                  <w:rFonts w:ascii="Arial"/>
                                  <w:b/>
                                  <w:sz w:val="15"/>
                                </w:rPr>
                              </w:pPr>
                              <w:r>
                                <w:rPr>
                                  <w:rFonts w:ascii="Arial"/>
                                  <w:b/>
                                  <w:color w:val="1A1A1A"/>
                                  <w:w w:val="105"/>
                                  <w:sz w:val="15"/>
                                </w:rPr>
                                <w:t>IDR</w:t>
                              </w:r>
                            </w:p>
                          </w:txbxContent>
                        </wps:txbx>
                        <wps:bodyPr rot="0" vert="horz" wrap="square" lIns="0" tIns="0" rIns="0" bIns="0" anchor="t" anchorCtr="0" upright="1">
                          <a:noAutofit/>
                        </wps:bodyPr>
                      </wps:wsp>
                      <wps:wsp>
                        <wps:cNvPr id="1702" name="Text Box 1572"/>
                        <wps:cNvSpPr txBox="1">
                          <a:spLocks noChangeArrowheads="1"/>
                        </wps:cNvSpPr>
                        <wps:spPr bwMode="auto">
                          <a:xfrm>
                            <a:off x="6225" y="-184"/>
                            <a:ext cx="338"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5BB86" w14:textId="77777777" w:rsidR="003162A5" w:rsidRDefault="003162A5">
                              <w:pPr>
                                <w:spacing w:line="172" w:lineRule="exact"/>
                                <w:rPr>
                                  <w:rFonts w:ascii="Arial"/>
                                  <w:b/>
                                  <w:sz w:val="15"/>
                                </w:rPr>
                              </w:pPr>
                              <w:r>
                                <w:rPr>
                                  <w:rFonts w:ascii="Arial"/>
                                  <w:b/>
                                  <w:color w:val="1A1A1A"/>
                                  <w:w w:val="105"/>
                                  <w:sz w:val="15"/>
                                </w:rPr>
                                <w:t>FDR</w:t>
                              </w:r>
                            </w:p>
                          </w:txbxContent>
                        </wps:txbx>
                        <wps:bodyPr rot="0" vert="horz" wrap="square" lIns="0" tIns="0" rIns="0" bIns="0" anchor="t" anchorCtr="0" upright="1">
                          <a:noAutofit/>
                        </wps:bodyPr>
                      </wps:wsp>
                      <wps:wsp>
                        <wps:cNvPr id="1703" name="Text Box 1571"/>
                        <wps:cNvSpPr txBox="1">
                          <a:spLocks noChangeArrowheads="1"/>
                        </wps:cNvSpPr>
                        <wps:spPr bwMode="auto">
                          <a:xfrm>
                            <a:off x="5718" y="607"/>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1CACD" w14:textId="77777777" w:rsidR="003162A5" w:rsidRDefault="003162A5">
                              <w:pPr>
                                <w:spacing w:line="134" w:lineRule="exact"/>
                                <w:rPr>
                                  <w:rFonts w:ascii="Arial"/>
                                  <w:b/>
                                  <w:sz w:val="12"/>
                                </w:rPr>
                              </w:pPr>
                              <w:r>
                                <w:rPr>
                                  <w:rFonts w:ascii="Arial"/>
                                  <w:b/>
                                  <w:sz w:val="12"/>
                                </w:rPr>
                                <w:t>30.01</w:t>
                              </w:r>
                            </w:p>
                          </w:txbxContent>
                        </wps:txbx>
                        <wps:bodyPr rot="0" vert="horz" wrap="square" lIns="0" tIns="0" rIns="0" bIns="0" anchor="t" anchorCtr="0" upright="1">
                          <a:noAutofit/>
                        </wps:bodyPr>
                      </wps:wsp>
                      <wps:wsp>
                        <wps:cNvPr id="1704" name="Text Box 1570"/>
                        <wps:cNvSpPr txBox="1">
                          <a:spLocks noChangeArrowheads="1"/>
                        </wps:cNvSpPr>
                        <wps:spPr bwMode="auto">
                          <a:xfrm>
                            <a:off x="6160" y="569"/>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7145C" w14:textId="77777777" w:rsidR="003162A5" w:rsidRDefault="003162A5">
                              <w:pPr>
                                <w:spacing w:line="134" w:lineRule="exact"/>
                                <w:rPr>
                                  <w:rFonts w:ascii="Arial"/>
                                  <w:b/>
                                  <w:sz w:val="12"/>
                                </w:rPr>
                              </w:pPr>
                              <w:r>
                                <w:rPr>
                                  <w:rFonts w:ascii="Arial"/>
                                  <w:b/>
                                  <w:sz w:val="12"/>
                                </w:rPr>
                                <w:t>27.88</w:t>
                              </w:r>
                            </w:p>
                          </w:txbxContent>
                        </wps:txbx>
                        <wps:bodyPr rot="0" vert="horz" wrap="square" lIns="0" tIns="0" rIns="0" bIns="0" anchor="t" anchorCtr="0" upright="1">
                          <a:noAutofit/>
                        </wps:bodyPr>
                      </wps:wsp>
                      <wps:wsp>
                        <wps:cNvPr id="1705" name="Text Box 1569"/>
                        <wps:cNvSpPr txBox="1">
                          <a:spLocks noChangeArrowheads="1"/>
                        </wps:cNvSpPr>
                        <wps:spPr bwMode="auto">
                          <a:xfrm>
                            <a:off x="6603" y="529"/>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00C71" w14:textId="77777777" w:rsidR="003162A5" w:rsidRDefault="003162A5">
                              <w:pPr>
                                <w:spacing w:line="134" w:lineRule="exact"/>
                                <w:rPr>
                                  <w:rFonts w:ascii="Arial"/>
                                  <w:b/>
                                  <w:sz w:val="12"/>
                                </w:rPr>
                              </w:pPr>
                              <w:r>
                                <w:rPr>
                                  <w:rFonts w:ascii="Arial"/>
                                  <w:b/>
                                  <w:sz w:val="12"/>
                                </w:rPr>
                                <w:t>25.59</w:t>
                              </w:r>
                            </w:p>
                          </w:txbxContent>
                        </wps:txbx>
                        <wps:bodyPr rot="0" vert="horz" wrap="square" lIns="0" tIns="0" rIns="0" bIns="0" anchor="t" anchorCtr="0" upright="1">
                          <a:noAutofit/>
                        </wps:bodyPr>
                      </wps:wsp>
                      <wps:wsp>
                        <wps:cNvPr id="1706" name="Text Box 1568"/>
                        <wps:cNvSpPr txBox="1">
                          <a:spLocks noChangeArrowheads="1"/>
                        </wps:cNvSpPr>
                        <wps:spPr bwMode="auto">
                          <a:xfrm>
                            <a:off x="4698" y="901"/>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5EF65" w14:textId="77777777" w:rsidR="003162A5" w:rsidRDefault="003162A5">
                              <w:pPr>
                                <w:spacing w:line="134" w:lineRule="exact"/>
                                <w:rPr>
                                  <w:rFonts w:ascii="Arial"/>
                                  <w:b/>
                                  <w:sz w:val="12"/>
                                </w:rPr>
                              </w:pPr>
                              <w:r>
                                <w:rPr>
                                  <w:rFonts w:ascii="Arial"/>
                                  <w:b/>
                                  <w:sz w:val="12"/>
                                </w:rPr>
                                <w:t>46.74</w:t>
                              </w:r>
                            </w:p>
                          </w:txbxContent>
                        </wps:txbx>
                        <wps:bodyPr rot="0" vert="horz" wrap="square" lIns="0" tIns="0" rIns="0" bIns="0" anchor="t" anchorCtr="0" upright="1">
                          <a:noAutofit/>
                        </wps:bodyPr>
                      </wps:wsp>
                      <wps:wsp>
                        <wps:cNvPr id="1707" name="Text Box 1567"/>
                        <wps:cNvSpPr txBox="1">
                          <a:spLocks noChangeArrowheads="1"/>
                        </wps:cNvSpPr>
                        <wps:spPr bwMode="auto">
                          <a:xfrm>
                            <a:off x="5140" y="835"/>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E47F6" w14:textId="77777777" w:rsidR="003162A5" w:rsidRDefault="003162A5">
                              <w:pPr>
                                <w:spacing w:line="134" w:lineRule="exact"/>
                                <w:rPr>
                                  <w:rFonts w:ascii="Arial"/>
                                  <w:b/>
                                  <w:sz w:val="12"/>
                                </w:rPr>
                              </w:pPr>
                              <w:r>
                                <w:rPr>
                                  <w:rFonts w:ascii="Arial"/>
                                  <w:b/>
                                  <w:sz w:val="12"/>
                                </w:rPr>
                                <w:t>42.96</w:t>
                              </w:r>
                            </w:p>
                          </w:txbxContent>
                        </wps:txbx>
                        <wps:bodyPr rot="0" vert="horz" wrap="square" lIns="0" tIns="0" rIns="0" bIns="0" anchor="t" anchorCtr="0" upright="1">
                          <a:noAutofit/>
                        </wps:bodyPr>
                      </wps:wsp>
                      <wps:wsp>
                        <wps:cNvPr id="1708" name="Text Box 1566"/>
                        <wps:cNvSpPr txBox="1">
                          <a:spLocks noChangeArrowheads="1"/>
                        </wps:cNvSpPr>
                        <wps:spPr bwMode="auto">
                          <a:xfrm>
                            <a:off x="4247" y="1325"/>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27435" w14:textId="77777777" w:rsidR="003162A5" w:rsidRDefault="003162A5">
                              <w:pPr>
                                <w:spacing w:line="134" w:lineRule="exact"/>
                                <w:rPr>
                                  <w:rFonts w:ascii="Arial"/>
                                  <w:b/>
                                  <w:sz w:val="12"/>
                                </w:rPr>
                              </w:pPr>
                              <w:r>
                                <w:rPr>
                                  <w:rFonts w:ascii="Arial"/>
                                  <w:b/>
                                  <w:sz w:val="12"/>
                                </w:rPr>
                                <w:t>70.80</w:t>
                              </w:r>
                            </w:p>
                          </w:txbxContent>
                        </wps:txbx>
                        <wps:bodyPr rot="0" vert="horz" wrap="square" lIns="0" tIns="0" rIns="0" bIns="0" anchor="t" anchorCtr="0" upright="1">
                          <a:noAutofit/>
                        </wps:bodyPr>
                      </wps:wsp>
                      <wps:wsp>
                        <wps:cNvPr id="1709" name="Text Box 1565"/>
                        <wps:cNvSpPr txBox="1">
                          <a:spLocks noChangeArrowheads="1"/>
                        </wps:cNvSpPr>
                        <wps:spPr bwMode="auto">
                          <a:xfrm>
                            <a:off x="5718" y="1538"/>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DC630" w14:textId="77777777" w:rsidR="003162A5" w:rsidRDefault="003162A5">
                              <w:pPr>
                                <w:spacing w:line="134" w:lineRule="exact"/>
                                <w:rPr>
                                  <w:rFonts w:ascii="Arial"/>
                                  <w:b/>
                                  <w:sz w:val="12"/>
                                </w:rPr>
                              </w:pPr>
                              <w:r>
                                <w:rPr>
                                  <w:rFonts w:ascii="Arial"/>
                                  <w:b/>
                                  <w:sz w:val="12"/>
                                </w:rPr>
                                <w:t>22.89</w:t>
                              </w:r>
                            </w:p>
                          </w:txbxContent>
                        </wps:txbx>
                        <wps:bodyPr rot="0" vert="horz" wrap="square" lIns="0" tIns="0" rIns="0" bIns="0" anchor="t" anchorCtr="0" upright="1">
                          <a:noAutofit/>
                        </wps:bodyPr>
                      </wps:wsp>
                      <wps:wsp>
                        <wps:cNvPr id="1710" name="Text Box 1564"/>
                        <wps:cNvSpPr txBox="1">
                          <a:spLocks noChangeArrowheads="1"/>
                        </wps:cNvSpPr>
                        <wps:spPr bwMode="auto">
                          <a:xfrm>
                            <a:off x="6160" y="1460"/>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F5948" w14:textId="77777777" w:rsidR="003162A5" w:rsidRDefault="003162A5">
                              <w:pPr>
                                <w:spacing w:line="134" w:lineRule="exact"/>
                                <w:rPr>
                                  <w:rFonts w:ascii="Arial"/>
                                  <w:b/>
                                  <w:sz w:val="12"/>
                                </w:rPr>
                              </w:pPr>
                              <w:r>
                                <w:rPr>
                                  <w:rFonts w:ascii="Arial"/>
                                  <w:b/>
                                  <w:sz w:val="12"/>
                                </w:rPr>
                                <w:t>22.73</w:t>
                              </w:r>
                            </w:p>
                          </w:txbxContent>
                        </wps:txbx>
                        <wps:bodyPr rot="0" vert="horz" wrap="square" lIns="0" tIns="0" rIns="0" bIns="0" anchor="t" anchorCtr="0" upright="1">
                          <a:noAutofit/>
                        </wps:bodyPr>
                      </wps:wsp>
                      <wps:wsp>
                        <wps:cNvPr id="1711" name="Text Box 1563"/>
                        <wps:cNvSpPr txBox="1">
                          <a:spLocks noChangeArrowheads="1"/>
                        </wps:cNvSpPr>
                        <wps:spPr bwMode="auto">
                          <a:xfrm>
                            <a:off x="6603" y="1403"/>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52896" w14:textId="77777777" w:rsidR="003162A5" w:rsidRDefault="003162A5">
                              <w:pPr>
                                <w:spacing w:line="134" w:lineRule="exact"/>
                                <w:rPr>
                                  <w:rFonts w:ascii="Arial"/>
                                  <w:b/>
                                  <w:sz w:val="12"/>
                                </w:rPr>
                              </w:pPr>
                              <w:r>
                                <w:rPr>
                                  <w:rFonts w:ascii="Arial"/>
                                  <w:b/>
                                  <w:sz w:val="12"/>
                                </w:rPr>
                                <w:t>24.03</w:t>
                              </w:r>
                            </w:p>
                          </w:txbxContent>
                        </wps:txbx>
                        <wps:bodyPr rot="0" vert="horz" wrap="square" lIns="0" tIns="0" rIns="0" bIns="0" anchor="t" anchorCtr="0" upright="1">
                          <a:noAutofit/>
                        </wps:bodyPr>
                      </wps:wsp>
                      <wps:wsp>
                        <wps:cNvPr id="1712" name="Text Box 1562"/>
                        <wps:cNvSpPr txBox="1">
                          <a:spLocks noChangeArrowheads="1"/>
                        </wps:cNvSpPr>
                        <wps:spPr bwMode="auto">
                          <a:xfrm>
                            <a:off x="5140" y="2128"/>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80358" w14:textId="77777777" w:rsidR="003162A5" w:rsidRDefault="003162A5">
                              <w:pPr>
                                <w:spacing w:line="134" w:lineRule="exact"/>
                                <w:rPr>
                                  <w:rFonts w:ascii="Arial"/>
                                  <w:b/>
                                  <w:sz w:val="12"/>
                                </w:rPr>
                              </w:pPr>
                              <w:r>
                                <w:rPr>
                                  <w:rFonts w:ascii="Arial"/>
                                  <w:b/>
                                  <w:sz w:val="12"/>
                                </w:rPr>
                                <w:t>30.54</w:t>
                              </w:r>
                            </w:p>
                          </w:txbxContent>
                        </wps:txbx>
                        <wps:bodyPr rot="0" vert="horz" wrap="square" lIns="0" tIns="0" rIns="0" bIns="0" anchor="t" anchorCtr="0" upright="1">
                          <a:noAutofit/>
                        </wps:bodyPr>
                      </wps:wsp>
                      <wps:wsp>
                        <wps:cNvPr id="1713" name="Text Box 1561"/>
                        <wps:cNvSpPr txBox="1">
                          <a:spLocks noChangeArrowheads="1"/>
                        </wps:cNvSpPr>
                        <wps:spPr bwMode="auto">
                          <a:xfrm>
                            <a:off x="4698" y="2224"/>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7A38C" w14:textId="77777777" w:rsidR="003162A5" w:rsidRDefault="003162A5">
                              <w:pPr>
                                <w:spacing w:line="134" w:lineRule="exact"/>
                                <w:rPr>
                                  <w:rFonts w:ascii="Arial"/>
                                  <w:b/>
                                  <w:sz w:val="12"/>
                                </w:rPr>
                              </w:pPr>
                              <w:r>
                                <w:rPr>
                                  <w:rFonts w:ascii="Arial"/>
                                  <w:b/>
                                  <w:sz w:val="12"/>
                                </w:rPr>
                                <w:t>28.40</w:t>
                              </w:r>
                            </w:p>
                          </w:txbxContent>
                        </wps:txbx>
                        <wps:bodyPr rot="0" vert="horz" wrap="square" lIns="0" tIns="0" rIns="0" bIns="0" anchor="t" anchorCtr="0" upright="1">
                          <a:noAutofit/>
                        </wps:bodyPr>
                      </wps:wsp>
                      <wps:wsp>
                        <wps:cNvPr id="1714" name="Text Box 1560"/>
                        <wps:cNvSpPr txBox="1">
                          <a:spLocks noChangeArrowheads="1"/>
                        </wps:cNvSpPr>
                        <wps:spPr bwMode="auto">
                          <a:xfrm>
                            <a:off x="5718" y="2347"/>
                            <a:ext cx="1206"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2FFF2" w14:textId="77777777" w:rsidR="003162A5" w:rsidRDefault="003162A5">
                              <w:pPr>
                                <w:spacing w:line="164" w:lineRule="exact"/>
                                <w:rPr>
                                  <w:rFonts w:ascii="Arial"/>
                                  <w:b/>
                                  <w:sz w:val="12"/>
                                </w:rPr>
                              </w:pPr>
                              <w:r>
                                <w:rPr>
                                  <w:rFonts w:ascii="Arial"/>
                                  <w:b/>
                                  <w:position w:val="-1"/>
                                  <w:sz w:val="12"/>
                                </w:rPr>
                                <w:t xml:space="preserve">16.68 </w:t>
                              </w:r>
                              <w:r>
                                <w:rPr>
                                  <w:rFonts w:ascii="Arial"/>
                                  <w:b/>
                                  <w:sz w:val="12"/>
                                </w:rPr>
                                <w:t xml:space="preserve">20.33 </w:t>
                              </w:r>
                              <w:r>
                                <w:rPr>
                                  <w:rFonts w:ascii="Arial"/>
                                  <w:b/>
                                  <w:position w:val="1"/>
                                  <w:sz w:val="12"/>
                                </w:rPr>
                                <w:t>21.84</w:t>
                              </w:r>
                            </w:p>
                          </w:txbxContent>
                        </wps:txbx>
                        <wps:bodyPr rot="0" vert="horz" wrap="square" lIns="0" tIns="0" rIns="0" bIns="0" anchor="t" anchorCtr="0" upright="1">
                          <a:noAutofit/>
                        </wps:bodyPr>
                      </wps:wsp>
                      <wps:wsp>
                        <wps:cNvPr id="1715" name="Text Box 1559"/>
                        <wps:cNvSpPr txBox="1">
                          <a:spLocks noChangeArrowheads="1"/>
                        </wps:cNvSpPr>
                        <wps:spPr bwMode="auto">
                          <a:xfrm>
                            <a:off x="4247" y="2934"/>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16421" w14:textId="77777777" w:rsidR="003162A5" w:rsidRDefault="003162A5">
                              <w:pPr>
                                <w:spacing w:line="134" w:lineRule="exact"/>
                                <w:rPr>
                                  <w:rFonts w:ascii="Arial"/>
                                  <w:b/>
                                  <w:sz w:val="12"/>
                                </w:rPr>
                              </w:pPr>
                              <w:r>
                                <w:rPr>
                                  <w:rFonts w:ascii="Arial"/>
                                  <w:b/>
                                  <w:sz w:val="12"/>
                                </w:rPr>
                                <w:t>20.63</w:t>
                              </w:r>
                            </w:p>
                          </w:txbxContent>
                        </wps:txbx>
                        <wps:bodyPr rot="0" vert="horz" wrap="square" lIns="0" tIns="0" rIns="0" bIns="0" anchor="t" anchorCtr="0" upright="1">
                          <a:noAutofit/>
                        </wps:bodyPr>
                      </wps:wsp>
                      <wps:wsp>
                        <wps:cNvPr id="1716" name="Text Box 1558"/>
                        <wps:cNvSpPr txBox="1">
                          <a:spLocks noChangeArrowheads="1"/>
                        </wps:cNvSpPr>
                        <wps:spPr bwMode="auto">
                          <a:xfrm>
                            <a:off x="4698" y="3111"/>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F85A9" w14:textId="77777777" w:rsidR="003162A5" w:rsidRDefault="003162A5">
                              <w:pPr>
                                <w:spacing w:line="134" w:lineRule="exact"/>
                                <w:rPr>
                                  <w:rFonts w:ascii="Arial"/>
                                  <w:b/>
                                  <w:sz w:val="12"/>
                                </w:rPr>
                              </w:pPr>
                              <w:r>
                                <w:rPr>
                                  <w:rFonts w:ascii="Arial"/>
                                  <w:b/>
                                  <w:sz w:val="12"/>
                                </w:rPr>
                                <w:t>19.72</w:t>
                              </w:r>
                            </w:p>
                          </w:txbxContent>
                        </wps:txbx>
                        <wps:bodyPr rot="0" vert="horz" wrap="square" lIns="0" tIns="0" rIns="0" bIns="0" anchor="t" anchorCtr="0" upright="1">
                          <a:noAutofit/>
                        </wps:bodyPr>
                      </wps:wsp>
                      <wps:wsp>
                        <wps:cNvPr id="1717" name="Text Box 1557"/>
                        <wps:cNvSpPr txBox="1">
                          <a:spLocks noChangeArrowheads="1"/>
                        </wps:cNvSpPr>
                        <wps:spPr bwMode="auto">
                          <a:xfrm>
                            <a:off x="5140" y="3068"/>
                            <a:ext cx="32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66E1A" w14:textId="77777777" w:rsidR="003162A5" w:rsidRDefault="003162A5">
                              <w:pPr>
                                <w:spacing w:line="134" w:lineRule="exact"/>
                                <w:rPr>
                                  <w:rFonts w:ascii="Arial"/>
                                  <w:b/>
                                  <w:sz w:val="12"/>
                                </w:rPr>
                              </w:pPr>
                              <w:r>
                                <w:rPr>
                                  <w:rFonts w:ascii="Arial"/>
                                  <w:b/>
                                  <w:sz w:val="12"/>
                                </w:rPr>
                                <w:t>19.69</w:t>
                              </w:r>
                            </w:p>
                          </w:txbxContent>
                        </wps:txbx>
                        <wps:bodyPr rot="0" vert="horz" wrap="square" lIns="0" tIns="0" rIns="0" bIns="0" anchor="t" anchorCtr="0" upright="1">
                          <a:noAutofit/>
                        </wps:bodyPr>
                      </wps:wsp>
                      <wps:wsp>
                        <wps:cNvPr id="1718" name="Text Box 1556"/>
                        <wps:cNvSpPr txBox="1">
                          <a:spLocks noChangeArrowheads="1"/>
                        </wps:cNvSpPr>
                        <wps:spPr bwMode="auto">
                          <a:xfrm>
                            <a:off x="5718" y="3181"/>
                            <a:ext cx="1206"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36E54" w14:textId="77777777" w:rsidR="003162A5" w:rsidRDefault="003162A5">
                              <w:pPr>
                                <w:spacing w:line="167" w:lineRule="exact"/>
                                <w:rPr>
                                  <w:rFonts w:ascii="Arial"/>
                                  <w:b/>
                                  <w:sz w:val="12"/>
                                </w:rPr>
                              </w:pPr>
                              <w:r>
                                <w:rPr>
                                  <w:rFonts w:ascii="Arial"/>
                                  <w:b/>
                                  <w:position w:val="3"/>
                                  <w:sz w:val="12"/>
                                </w:rPr>
                                <w:t xml:space="preserve">23.72 </w:t>
                              </w:r>
                              <w:r>
                                <w:rPr>
                                  <w:rFonts w:ascii="Arial"/>
                                  <w:b/>
                                  <w:position w:val="1"/>
                                  <w:sz w:val="12"/>
                                </w:rPr>
                                <w:t xml:space="preserve">22.72 </w:t>
                              </w:r>
                              <w:r>
                                <w:rPr>
                                  <w:rFonts w:ascii="Arial"/>
                                  <w:b/>
                                  <w:sz w:val="12"/>
                                </w:rPr>
                                <w:t>21.89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913E2B" id="Group 1555" o:spid="_x0000_s1235" style="position:absolute;left:0;text-align:left;margin-left:205.1pt;margin-top:-9.15pt;width:145.1pt;height:202.9pt;z-index:251443200;mso-position-horizontal-relative:page" coordorigin="4102,-183" coordsize="2902,4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">
                <v:rect id="Rectangle 1666" o:spid="_x0000_s1236" style="position:absolute;left:4125;top:-22;width:1416;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" fillcolor="#ebebeb" stroked="f"/>
                <v:shape id="AutoShape 1665" o:spid="_x0000_s1237" style="position:absolute;left:4125;top:594;width:1416;height:2641;visibility:visible;mso-wrap-style:square;v-text-anchor:top" coordsize="1416,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" path="m1349,2640r67,m907,2640r44,m465,2640r44,m,2640r67,m1349,1760r67,m907,1760r44,m465,1760r44,m,1760r67,m1349,880r67,m907,880r44,m465,880r44,m,880r67,m1349,r67,m907,r44,m465,r44,m,l67,e" filled="f" strokecolor="white" strokeweight=".08033mm">
                  <v:path arrowok="t" o:connecttype="custom" o:connectlocs="1349,3234;1416,3234;907,3234;951,3234;465,3234;509,3234;0,3234;67,3234;1349,2354;1416,2354;907,2354;951,2354;465,2354;509,2354;0,2354;67,2354;1349,1474;1416,1474;907,1474;951,1474;465,1474;509,1474;0,1474;67,1474;1349,594;1416,594;907,594;951,594;465,594;509,594;0,594;67,594" o:connectangles="0,0,0,0,0,0,0,0,0,0,0,0,0,0,0,0,0,0,0,0,0,0,0,0,0,0,0,0,0,0,0,0"/>
                </v:shape>
                <v:line id="Line 1664" o:spid="_x0000_s1238" style="position:absolute;visibility:visible;mso-wrap-style:square" from="4125,3674" to="5541,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" strokecolor="white" strokeweight=".16217mm"/>
                <v:shape id="AutoShape 1663" o:spid="_x0000_s1239" style="position:absolute;left:4125;top:1034;width:1416;height:1761;visibility:visible;mso-wrap-style:square;v-text-anchor:top" coordsize="1416,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" path="m907,1760r509,m465,1760r44,m,1760r67,m1349,880r67,m907,880r44,m465,880r44,m,880r67,m1349,r67,m907,r44,m465,r44,m,l67,e" filled="f" strokecolor="white" strokeweight=".16217mm">
                  <v:path arrowok="t" o:connecttype="custom" o:connectlocs="907,2794;1416,2794;465,2794;509,2794;0,2794;67,2794;1349,1914;1416,1914;907,1914;951,1914;465,1914;509,1914;0,1914;67,1914;1349,1034;1416,1034;907,1034;951,1034;465,1034;509,1034;0,1034;67,1034" o:connectangles="0,0,0,0,0,0,0,0,0,0,0,0,0,0,0,0,0,0,0,0,0,0"/>
                </v:shape>
                <v:line id="Line 1662" o:spid="_x0000_s1240" style="position:absolute;visibility:visible;mso-wrap-style:square" from="4125,154" to="5541,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" strokecolor="white" strokeweight=".16217mm"/>
                <v:shape id="AutoShape 1661" o:spid="_x0000_s1241" style="position:absolute;left:4390;top:-22;width:443;height:3873;visibility:visible;mso-wrap-style:square;v-text-anchor:top" coordsize="443,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" path="m,l,176m,3395r,11m,3672r,200m442,r,176m442,2821r,41m442,3556r,37m442,3696r,176e" filled="f" strokecolor="white" strokeweight=".16217mm">
                  <v:path arrowok="t" o:connecttype="custom" o:connectlocs="0,-22;0,154;0,3373;0,3384;0,3650;0,3850;442,-22;442,154;442,2799;442,2840;442,3534;442,3571;442,3674;442,3850" o:connectangles="0,0,0,0,0,0,0,0,0,0,0,0,0,0"/>
                </v:shape>
                <v:shape id="AutoShape 1660" o:spid="_x0000_s1242" style="position:absolute;left:5275;top:-22;width:2;height:3873;visibility:visible;mso-wrap-style:square;v-text-anchor:top" coordsize="2,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" path="m,l,176m,2763r,56m,3512r,45m,3696r,176e" filled="f" strokecolor="white" strokeweight=".16217mm">
                  <v:path arrowok="t" o:connecttype="custom" o:connectlocs="0,-22;0,154;0,2741;0,2797;0,3490;0,3535;0,3674;0,3850" o:connectangles="0,0,0,0,0,0,0,0"/>
                </v:shape>
                <v:line id="Line 1659" o:spid="_x0000_s1243" style="position:absolute;visibility:visible;mso-wrap-style:square" from="4192,3668" to="4590,3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" strokecolor="#00c" strokeweight=".23492mm"/>
                <v:line id="Line 1658" o:spid="_x0000_s1244" style="position:absolute;visibility:visible;mso-wrap-style:square" from="4192,3660" to="4590,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" strokecolor="#9f9f9f" strokeweight=".02744mm"/>
                <v:line id="Line 1657" o:spid="_x0000_s1245" style="position:absolute;visibility:visible;mso-wrap-style:square" from="4192,3657" to="4590,3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" strokecolor="#9fc" strokeweight=".06972mm"/>
                <v:line id="Line 1656" o:spid="_x0000_s1246" style="position:absolute;visibility:visible;mso-wrap-style:square" from="4192,3655" to="4590,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" strokecolor="#090" strokeweight=".02728mm"/>
                <v:line id="Line 1655" o:spid="_x0000_s1247" style="position:absolute;visibility:visible;mso-wrap-style:square" from="4192,3652" to="4590,3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" strokecolor="#0080ff" strokeweight=".06972mm"/>
                <v:rect id="Rectangle 1654" o:spid="_x0000_s1248" style="position:absolute;left:4191;top:3383;width:399;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" fillcolor="#cc0" stroked="f"/>
                <v:line id="Line 1653" o:spid="_x0000_s1249" style="position:absolute;visibility:visible;mso-wrap-style:square" from="4192,3380" to="4590,3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" strokecolor="#ff6" strokeweight=".1241mm"/>
                <v:line id="Line 1652" o:spid="_x0000_s1250" style="position:absolute;visibility:visible;mso-wrap-style:square" from="4192,3375" to="4590,3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" strokecolor="#909" strokeweight=".06972mm"/>
                <v:rect id="Rectangle 1651" o:spid="_x0000_s1251" style="position:absolute;left:4191;top:2646;width:399;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" fillcolor="#f99" stroked="f"/>
                <v:rect id="Rectangle 1650" o:spid="_x0000_s1252" style="position:absolute;left:4191;top:154;width:399;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" fillcolor="red" stroked="f"/>
                <v:rect id="Rectangle 1649" o:spid="_x0000_s1253" style="position:absolute;left:4634;top:3570;width:399;height: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" fillcolor="#00c" stroked="f"/>
                <v:line id="Line 1648" o:spid="_x0000_s1254" style="position:absolute;visibility:visible;mso-wrap-style:square" from="4634,3568" to="5032,3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" strokecolor="#9f9f9f" strokeweight=".07714mm"/>
                <v:rect id="Rectangle 1647" o:spid="_x0000_s1255" style="position:absolute;left:4634;top:3545;width:399;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" fillcolor="#9fc" stroked="f"/>
                <v:line id="Line 1646" o:spid="_x0000_s1256" style="position:absolute;visibility:visible;mso-wrap-style:square" from="4634,3542" to="5032,3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" strokecolor="#090" strokeweight=".1349mm"/>
                <v:line id="Line 1645" o:spid="_x0000_s1257" style="position:absolute;visibility:visible;mso-wrap-style:square" from="4634,3536" to="5032,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" strokecolor="#0080ff" strokeweight=".07275mm"/>
                <v:rect id="Rectangle 1644" o:spid="_x0000_s1258" style="position:absolute;left:4634;top:2839;width:399;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" fillcolor="#cc0" stroked="f"/>
                <v:rect id="Rectangle 1643" o:spid="_x0000_s1259" style="position:absolute;left:4634;top:2806;width:39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" fillcolor="#ff6" stroked="f"/>
                <v:line id="Line 1642" o:spid="_x0000_s1260" style="position:absolute;visibility:visible;mso-wrap-style:square" from="4634,2803" to="5032,2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" strokecolor="#909" strokeweight=".1182mm"/>
                <v:rect id="Rectangle 1641" o:spid="_x0000_s1261" style="position:absolute;left:4634;top:1799;width:399;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" fillcolor="#f99" stroked="f"/>
                <v:rect id="Rectangle 1640" o:spid="_x0000_s1262" style="position:absolute;left:4634;top:154;width:39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" fillcolor="red" stroked="f"/>
                <v:rect id="Rectangle 1639" o:spid="_x0000_s1263" style="position:absolute;left:5076;top:3535;width:399;height: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" fillcolor="#00c" stroked="f"/>
                <v:line id="Line 1638" o:spid="_x0000_s1264" style="position:absolute;visibility:visible;mso-wrap-style:square" from="5076,3531" to="5474,3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" strokecolor="#9f9f9f" strokeweight=".16672mm"/>
                <v:line id="Line 1637" o:spid="_x0000_s1265" style="position:absolute;visibility:visible;mso-wrap-style:square" from="5076,3514" to="5474,3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" strokecolor="#9fc" strokeweight=".44103mm"/>
                <v:line id="Line 1636" o:spid="_x0000_s1266" style="position:absolute;visibility:visible;mso-wrap-style:square" from="5076,3497" to="5474,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" strokecolor="#090" strokeweight=".1379mm"/>
                <v:line id="Line 1635" o:spid="_x0000_s1267" style="position:absolute;visibility:visible;mso-wrap-style:square" from="5076,3492" to="5474,3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" strokecolor="#0080ff" strokeweight=".05153mm"/>
                <v:rect id="Rectangle 1634" o:spid="_x0000_s1268" style="position:absolute;left:5076;top:2797;width:399;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" fillcolor="#cc0" stroked="f"/>
                <v:rect id="Rectangle 1633" o:spid="_x0000_s1269" style="position:absolute;left:5076;top:2751;width:399;height: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" fillcolor="#ff6" stroked="f"/>
                <v:line id="Line 1632" o:spid="_x0000_s1270" style="position:absolute;visibility:visible;mso-wrap-style:square" from="5076,2746" to="5474,2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" strokecolor="#909" strokeweight=".17292mm"/>
                <v:rect id="Rectangle 1631" o:spid="_x0000_s1271" style="position:absolute;left:5076;top:1666;width:399;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" fillcolor="#f99" stroked="f"/>
                <v:rect id="Rectangle 1630" o:spid="_x0000_s1272" style="position:absolute;left:5076;top:154;width:399;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" fillcolor="red" stroked="f"/>
                <v:rect id="Rectangle 1629" o:spid="_x0000_s1273" style="position:absolute;left:5587;top:-22;width:1416;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" fillcolor="#ebebeb" stroked="f"/>
                <v:shape id="AutoShape 1628" o:spid="_x0000_s1274" style="position:absolute;left:5587;top:594;width:1416;height:2641;visibility:visible;mso-wrap-style:square;v-text-anchor:top" coordsize="1416,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" path="m1349,2640r66,m906,2640r45,m464,2640r44,m,2640r66,m1349,1760r66,m906,1760r45,m464,1760r44,m,1760r66,m1349,880r66,m906,880r45,m464,880r44,m,880r66,m1349,r66,m906,r45,m464,r44,m,l66,e" filled="f" strokecolor="white" strokeweight=".08033mm">
                  <v:path arrowok="t" o:connecttype="custom" o:connectlocs="1349,3234;1415,3234;906,3234;951,3234;464,3234;508,3234;0,3234;66,3234;1349,2354;1415,2354;906,2354;951,2354;464,2354;508,2354;0,2354;66,2354;1349,1474;1415,1474;906,1474;951,1474;464,1474;508,1474;0,1474;66,1474;1349,594;1415,594;906,594;951,594;464,594;508,594;0,594;66,594" o:connectangles="0,0,0,0,0,0,0,0,0,0,0,0,0,0,0,0,0,0,0,0,0,0,0,0,0,0,0,0,0,0,0,0"/>
                </v:shape>
                <v:line id="Line 1627" o:spid="_x0000_s1275" style="position:absolute;visibility:visible;mso-wrap-style:square" from="5588,3674" to="7003,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" strokecolor="white" strokeweight=".16217mm"/>
                <v:shape id="AutoShape 1626" o:spid="_x0000_s1276" style="position:absolute;left:5587;top:1034;width:1416;height:1761;visibility:visible;mso-wrap-style:square;v-text-anchor:top" coordsize="1416,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" path="m1349,1760r66,m,1760r951,m906,880r509,m464,880r44,m,880r66,m1349,r66,m906,r45,m464,r44,m,l66,e" filled="f" strokecolor="white" strokeweight=".16217mm">
                  <v:path arrowok="t" o:connecttype="custom" o:connectlocs="1349,2794;1415,2794;0,2794;951,2794;906,1914;1415,1914;464,1914;508,1914;0,1914;66,1914;1349,1034;1415,1034;906,1034;951,1034;464,1034;508,1034;0,1034;66,1034" o:connectangles="0,0,0,0,0,0,0,0,0,0,0,0,0,0,0,0,0,0"/>
                </v:shape>
                <v:line id="Line 1625" o:spid="_x0000_s1277" style="position:absolute;visibility:visible;mso-wrap-style:square" from="5588,154" to="700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" strokecolor="white" strokeweight=".16217mm"/>
                <v:line id="Line 1624" o:spid="_x0000_s1278" style="position:absolute;visibility:visible;mso-wrap-style:square" from="5853,-22" to="5853,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" strokecolor="white" strokeweight=".1378mm"/>
                <v:line id="Line 1623" o:spid="_x0000_s1279" style="position:absolute;visibility:visible;mso-wrap-style:square" from="5848,2020" to="5858,2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" strokecolor="white" strokeweight=".1378mm"/>
                <v:shape id="AutoShape 1622" o:spid="_x0000_s1280" style="position:absolute;left:5853;top:2748;width:2;height:1102;visibility:visible;mso-wrap-style:square;v-text-anchor:top" coordsize="2,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" path="m,l,91m,926r,176e" filled="f" strokecolor="white" strokeweight=".16217mm">
                  <v:path arrowok="t" o:connecttype="custom" o:connectlocs="0,2748;0,2839;0,3674;0,3850" o:connectangles="0,0,0,0"/>
                </v:shape>
                <v:line id="Line 1621" o:spid="_x0000_s1281" style="position:absolute;visibility:visible;mso-wrap-style:square" from="6295,-22" to="6295,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" strokecolor="white" strokeweight=".1332mm"/>
                <v:line id="Line 1620" o:spid="_x0000_s1282" style="position:absolute;visibility:visible;mso-wrap-style:square" from="6291,1940" to="6300,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" strokecolor="white" strokeweight=".1332mm"/>
                <v:shape id="AutoShape 1619" o:spid="_x0000_s1283" style="position:absolute;left:6295;top:2790;width:2;height:1061;visibility:visible;mso-wrap-style:square;v-text-anchor:top" coordsize="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" path="m,l,85m,884r,176e" filled="f" strokecolor="white" strokeweight=".16217mm">
                  <v:path arrowok="t" o:connecttype="custom" o:connectlocs="0,2790;0,2875;0,3674;0,3850" o:connectangles="0,0,0,0"/>
                </v:shape>
                <v:line id="Line 1618" o:spid="_x0000_s1284" style="position:absolute;visibility:visible;mso-wrap-style:square" from="6738,-22" to="6738,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" strokecolor="white" strokeweight=".15475mm"/>
                <v:line id="Line 1617" o:spid="_x0000_s1285" style="position:absolute;visibility:visible;mso-wrap-style:square" from="6733,1905" to="6742,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" strokecolor="white" strokeweight=".15475mm"/>
                <v:shape id="AutoShape 1616" o:spid="_x0000_s1286" style="position:absolute;left:6737;top:2806;width:2;height:1044;visibility:visible;mso-wrap-style:square;v-text-anchor:top" coordsize="2,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" path="m,l,97m,867r,176e" filled="f" strokecolor="white" strokeweight=".16217mm">
                  <v:path arrowok="t" o:connecttype="custom" o:connectlocs="0,2807;0,2904;0,3674;0,3850" o:connectangles="0,0,0,0"/>
                </v:shape>
                <v:rect id="Rectangle 1615" o:spid="_x0000_s1287" style="position:absolute;left:5654;top:2839;width:399;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" fillcolor="#00c" stroked="f"/>
                <v:line id="Line 1614" o:spid="_x0000_s1288" style="position:absolute;visibility:visible;mso-wrap-style:square" from="5654,2832" to="6052,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" strokecolor="#9f9f9f" strokeweight=".27736mm"/>
                <v:rect id="Rectangle 1613" o:spid="_x0000_s1289" style="position:absolute;left:5654;top:2790;width:39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" fillcolor="#9fc" stroked="f"/>
                <v:rect id="Rectangle 1612" o:spid="_x0000_s1290" style="position:absolute;left:5654;top:2752;width:39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" fillcolor="#090" stroked="f"/>
                <v:line id="Line 1611" o:spid="_x0000_s1291" style="position:absolute;visibility:visible;mso-wrap-style:square" from="5654,2750" to="6052,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" strokecolor="#0080ff" strokeweight=".06972mm"/>
                <v:rect id="Rectangle 1610" o:spid="_x0000_s1292" style="position:absolute;left:5654;top:2161;width:399;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" fillcolor="#cc0" stroked="f"/>
                <v:rect id="Rectangle 1609" o:spid="_x0000_s1293" style="position:absolute;left:5654;top:2024;width:399;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" fillcolor="#ff6" stroked="f"/>
                <v:line id="Line 1608" o:spid="_x0000_s1294" style="position:absolute;visibility:visible;mso-wrap-style:square" from="5654,2020" to="6052,2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" strokecolor="#909" strokeweight=".13625mm"/>
                <v:rect id="Rectangle 1607" o:spid="_x0000_s1295" style="position:absolute;left:5654;top:1210;width:399;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" fillcolor="#f99" stroked="f"/>
                <v:rect id="Rectangle 1606" o:spid="_x0000_s1296" style="position:absolute;left:5654;top:154;width:399;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" fillcolor="red" stroked="f"/>
                <v:rect id="Rectangle 1605" o:spid="_x0000_s1297" style="position:absolute;left:6096;top:2874;width:399;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" fillcolor="#00c" stroked="f"/>
                <v:line id="Line 1604" o:spid="_x0000_s1298" style="position:absolute;visibility:visible;mso-wrap-style:square" from="6096,2867" to="6494,2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" strokecolor="#9f9f9f" strokeweight=".25917mm"/>
                <v:rect id="Rectangle 1603" o:spid="_x0000_s1299" style="position:absolute;left:6096;top:2826;width:39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" fillcolor="#9fc" stroked="f"/>
                <v:rect id="Rectangle 1602" o:spid="_x0000_s1300" style="position:absolute;left:6096;top:2794;width:399;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" fillcolor="#090" stroked="f"/>
                <v:line id="Line 1601" o:spid="_x0000_s1301" style="position:absolute;visibility:visible;mso-wrap-style:square" from="6096,2792" to="6494,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" strokecolor="#0080ff" strokeweight=".07425mm"/>
                <v:rect id="Rectangle 1600" o:spid="_x0000_s1302" style="position:absolute;left:6096;top:2074;width:399;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" fillcolor="#cc0" stroked="f"/>
                <v:rect id="Rectangle 1599" o:spid="_x0000_s1303" style="position:absolute;left:6096;top:1943;width:399;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" fillcolor="#ff6" stroked="f"/>
                <v:line id="Line 1598" o:spid="_x0000_s1304" style="position:absolute;visibility:visible;mso-wrap-style:square" from="6096,1940" to="6494,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" strokecolor="#909" strokeweight=".1332mm"/>
                <v:rect id="Rectangle 1597" o:spid="_x0000_s1305" style="position:absolute;left:6096;top:1135;width:399;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" fillcolor="#f99" stroked="f"/>
                <v:rect id="Rectangle 1596" o:spid="_x0000_s1306" style="position:absolute;left:6096;top:154;width:399;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" fillcolor="red" stroked="f"/>
                <v:rect id="Rectangle 1595" o:spid="_x0000_s1307" style="position:absolute;left:6538;top:2903;width:399;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" fillcolor="#00c" stroked="f"/>
                <v:rect id="Rectangle 1594" o:spid="_x0000_s1308" style="position:absolute;left:6538;top:2882;width:399;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" fillcolor="#9f9f9f" stroked="f"/>
                <v:rect id="Rectangle 1593" o:spid="_x0000_s1309" style="position:absolute;left:6538;top:2839;width:39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" fillcolor="#9fc" stroked="f"/>
                <v:rect id="Rectangle 1592" o:spid="_x0000_s1310" style="position:absolute;left:6538;top:2809;width:399;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" fillcolor="#090" stroked="f"/>
                <v:line id="Line 1591" o:spid="_x0000_s1311" style="position:absolute;visibility:visible;mso-wrap-style:square" from="6539,2808" to="6937,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" strokecolor="#0080ff" strokeweight=".04394mm"/>
                <v:rect id="Rectangle 1590" o:spid="_x0000_s1312" style="position:absolute;left:6538;top:2037;width:399;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" fillcolor="#cc0" stroked="f"/>
                <v:rect id="Rectangle 1589" o:spid="_x0000_s1313" style="position:absolute;left:6538;top:1909;width:399;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" fillcolor="#ff6" stroked="f"/>
                <v:line id="Line 1588" o:spid="_x0000_s1314" style="position:absolute;visibility:visible;mso-wrap-style:square" from="6539,1905" to="6937,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" strokecolor="#909" strokeweight=".15458mm"/>
                <v:rect id="Rectangle 1587" o:spid="_x0000_s1315" style="position:absolute;left:6538;top:1055;width:399;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" fillcolor="#f99" stroked="f"/>
                <v:rect id="Rectangle 1586" o:spid="_x0000_s1316" style="position:absolute;left:6538;top:154;width:399;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" fillcolor="red" stroked="f"/>
                <v:shape id="AutoShape 1585" o:spid="_x0000_s1317" style="position:absolute;left:4125;top:-172;width:2878;height:150;visibility:visible;mso-wrap-style:square;v-text-anchor:top" coordsize="28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" path="m1416,l,,,150r1416,l1416,m2878,l1463,r,150l2878,150,2878,e" fillcolor="#d9d9d9" stroked="f">
                  <v:path arrowok="t" o:connecttype="custom" o:connectlocs="1416,-172;0,-172;0,-22;1416,-22;1416,-172;2878,-172;1463,-172;1463,-22;2878,-22;2878,-172" o:connectangles="0,0,0,0,0,0,0,0,0,0"/>
                </v:shape>
                <v:line id="Line 1584" o:spid="_x0000_s1318" style="position:absolute;visibility:visible;mso-wrap-style:square" from="4391,3874" to="4391,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" strokecolor="#333" strokeweight=".16217mm"/>
                <v:line id="Line 1583" o:spid="_x0000_s1319" style="position:absolute;visibility:visible;mso-wrap-style:square" from="4833,3874" to="4833,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" strokecolor="#333" strokeweight=".16217mm"/>
                <v:line id="Line 1582" o:spid="_x0000_s1320" style="position:absolute;visibility:visible;mso-wrap-style:square" from="5275,3874" to="5275,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" strokecolor="#333" strokeweight=".16217mm"/>
                <v:line id="Line 1581" o:spid="_x0000_s1321" style="position:absolute;visibility:visible;mso-wrap-style:square" from="5853,3874" to="5853,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" strokecolor="#333" strokeweight=".16217mm"/>
                <v:line id="Line 1580" o:spid="_x0000_s1322" style="position:absolute;visibility:visible;mso-wrap-style:square" from="6295,3874" to="6295,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" strokecolor="#333" strokeweight=".16217mm"/>
                <v:line id="Line 1579" o:spid="_x0000_s1323" style="position:absolute;visibility:visible;mso-wrap-style:square" from="6738,3874" to="673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" strokecolor="#333" strokeweight=".16217mm"/>
                <v:line id="Line 1578" o:spid="_x0000_s1324" style="position:absolute;visibility:visible;mso-wrap-style:square" from="4102,3674" to="4125,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" strokecolor="#333" strokeweight=".16217mm"/>
                <v:line id="Line 1577" o:spid="_x0000_s1325" style="position:absolute;visibility:visible;mso-wrap-style:square" from="4102,2794" to="4125,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" strokecolor="#333" strokeweight=".16217mm"/>
                <v:line id="Line 1576" o:spid="_x0000_s1326" style="position:absolute;visibility:visible;mso-wrap-style:square" from="4102,1914" to="4125,1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" strokecolor="#333" strokeweight=".16217mm"/>
                <v:line id="Line 1575" o:spid="_x0000_s1327" style="position:absolute;visibility:visible;mso-wrap-style:square" from="4102,1034" to="4125,1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" strokecolor="#333" strokeweight=".16217mm"/>
                <v:line id="Line 1574" o:spid="_x0000_s1328" style="position:absolute;visibility:visible;mso-wrap-style:square" from="4102,154" to="4125,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" strokecolor="#333" strokeweight=".16217mm"/>
                <v:shape id="Text Box 1573" o:spid="_x0000_s1329" type="#_x0000_t202" style="position:absolute;left:4766;top:-184;width:287;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" filled="f" stroked="f">
                  <v:textbox inset="0,0,0,0">
                    <w:txbxContent>
                      <w:p w14:paraId="34B0FE95" w14:textId="77777777" w:rsidR="003162A5" w:rsidRDefault="003162A5">
                        <w:pPr>
                          <w:spacing w:line="172" w:lineRule="exact"/>
                          <w:rPr>
                            <w:rFonts w:ascii="Arial"/>
                            <w:b/>
                            <w:sz w:val="15"/>
                          </w:rPr>
                        </w:pPr>
                        <w:r>
                          <w:rPr>
                            <w:rFonts w:ascii="Arial"/>
                            <w:b/>
                            <w:color w:val="1A1A1A"/>
                            <w:w w:val="105"/>
                            <w:sz w:val="15"/>
                          </w:rPr>
                          <w:t>IDR</w:t>
                        </w:r>
                      </w:p>
                    </w:txbxContent>
                  </v:textbox>
                </v:shape>
                <v:shape id="Text Box 1572" o:spid="_x0000_s1330" type="#_x0000_t202" style="position:absolute;left:6225;top:-184;width:338;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" filled="f" stroked="f">
                  <v:textbox inset="0,0,0,0">
                    <w:txbxContent>
                      <w:p w14:paraId="3CC5BB86" w14:textId="77777777" w:rsidR="003162A5" w:rsidRDefault="003162A5">
                        <w:pPr>
                          <w:spacing w:line="172" w:lineRule="exact"/>
                          <w:rPr>
                            <w:rFonts w:ascii="Arial"/>
                            <w:b/>
                            <w:sz w:val="15"/>
                          </w:rPr>
                        </w:pPr>
                        <w:r>
                          <w:rPr>
                            <w:rFonts w:ascii="Arial"/>
                            <w:b/>
                            <w:color w:val="1A1A1A"/>
                            <w:w w:val="105"/>
                            <w:sz w:val="15"/>
                          </w:rPr>
                          <w:t>FDR</w:t>
                        </w:r>
                      </w:p>
                    </w:txbxContent>
                  </v:textbox>
                </v:shape>
                <v:shape id="Text Box 1571" o:spid="_x0000_s1331" type="#_x0000_t202" style="position:absolute;left:5718;top:607;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" filled="f" stroked="f">
                  <v:textbox inset="0,0,0,0">
                    <w:txbxContent>
                      <w:p w14:paraId="1091CACD" w14:textId="77777777" w:rsidR="003162A5" w:rsidRDefault="003162A5">
                        <w:pPr>
                          <w:spacing w:line="134" w:lineRule="exact"/>
                          <w:rPr>
                            <w:rFonts w:ascii="Arial"/>
                            <w:b/>
                            <w:sz w:val="12"/>
                          </w:rPr>
                        </w:pPr>
                        <w:r>
                          <w:rPr>
                            <w:rFonts w:ascii="Arial"/>
                            <w:b/>
                            <w:sz w:val="12"/>
                          </w:rPr>
                          <w:t>30.01</w:t>
                        </w:r>
                      </w:p>
                    </w:txbxContent>
                  </v:textbox>
                </v:shape>
                <v:shape id="Text Box 1570" o:spid="_x0000_s1332" type="#_x0000_t202" style="position:absolute;left:6160;top:569;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" filled="f" stroked="f">
                  <v:textbox inset="0,0,0,0">
                    <w:txbxContent>
                      <w:p w14:paraId="4947145C" w14:textId="77777777" w:rsidR="003162A5" w:rsidRDefault="003162A5">
                        <w:pPr>
                          <w:spacing w:line="134" w:lineRule="exact"/>
                          <w:rPr>
                            <w:rFonts w:ascii="Arial"/>
                            <w:b/>
                            <w:sz w:val="12"/>
                          </w:rPr>
                        </w:pPr>
                        <w:r>
                          <w:rPr>
                            <w:rFonts w:ascii="Arial"/>
                            <w:b/>
                            <w:sz w:val="12"/>
                          </w:rPr>
                          <w:t>27.88</w:t>
                        </w:r>
                      </w:p>
                    </w:txbxContent>
                  </v:textbox>
                </v:shape>
                <v:shape id="Text Box 1569" o:spid="_x0000_s1333" type="#_x0000_t202" style="position:absolute;left:6603;top:529;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" filled="f" stroked="f">
                  <v:textbox inset="0,0,0,0">
                    <w:txbxContent>
                      <w:p w14:paraId="56100C71" w14:textId="77777777" w:rsidR="003162A5" w:rsidRDefault="003162A5">
                        <w:pPr>
                          <w:spacing w:line="134" w:lineRule="exact"/>
                          <w:rPr>
                            <w:rFonts w:ascii="Arial"/>
                            <w:b/>
                            <w:sz w:val="12"/>
                          </w:rPr>
                        </w:pPr>
                        <w:r>
                          <w:rPr>
                            <w:rFonts w:ascii="Arial"/>
                            <w:b/>
                            <w:sz w:val="12"/>
                          </w:rPr>
                          <w:t>25.59</w:t>
                        </w:r>
                      </w:p>
                    </w:txbxContent>
                  </v:textbox>
                </v:shape>
                <v:shape id="Text Box 1568" o:spid="_x0000_s1334" type="#_x0000_t202" style="position:absolute;left:4698;top:901;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" filled="f" stroked="f">
                  <v:textbox inset="0,0,0,0">
                    <w:txbxContent>
                      <w:p w14:paraId="4305EF65" w14:textId="77777777" w:rsidR="003162A5" w:rsidRDefault="003162A5">
                        <w:pPr>
                          <w:spacing w:line="134" w:lineRule="exact"/>
                          <w:rPr>
                            <w:rFonts w:ascii="Arial"/>
                            <w:b/>
                            <w:sz w:val="12"/>
                          </w:rPr>
                        </w:pPr>
                        <w:r>
                          <w:rPr>
                            <w:rFonts w:ascii="Arial"/>
                            <w:b/>
                            <w:sz w:val="12"/>
                          </w:rPr>
                          <w:t>46.74</w:t>
                        </w:r>
                      </w:p>
                    </w:txbxContent>
                  </v:textbox>
                </v:shape>
                <v:shape id="Text Box 1567" o:spid="_x0000_s1335" type="#_x0000_t202" style="position:absolute;left:5140;top:835;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" filled="f" stroked="f">
                  <v:textbox inset="0,0,0,0">
                    <w:txbxContent>
                      <w:p w14:paraId="6ADE47F6" w14:textId="77777777" w:rsidR="003162A5" w:rsidRDefault="003162A5">
                        <w:pPr>
                          <w:spacing w:line="134" w:lineRule="exact"/>
                          <w:rPr>
                            <w:rFonts w:ascii="Arial"/>
                            <w:b/>
                            <w:sz w:val="12"/>
                          </w:rPr>
                        </w:pPr>
                        <w:r>
                          <w:rPr>
                            <w:rFonts w:ascii="Arial"/>
                            <w:b/>
                            <w:sz w:val="12"/>
                          </w:rPr>
                          <w:t>42.96</w:t>
                        </w:r>
                      </w:p>
                    </w:txbxContent>
                  </v:textbox>
                </v:shape>
                <v:shape id="Text Box 1566" o:spid="_x0000_s1336" type="#_x0000_t202" style="position:absolute;left:4247;top:1325;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" filled="f" stroked="f">
                  <v:textbox inset="0,0,0,0">
                    <w:txbxContent>
                      <w:p w14:paraId="5A027435" w14:textId="77777777" w:rsidR="003162A5" w:rsidRDefault="003162A5">
                        <w:pPr>
                          <w:spacing w:line="134" w:lineRule="exact"/>
                          <w:rPr>
                            <w:rFonts w:ascii="Arial"/>
                            <w:b/>
                            <w:sz w:val="12"/>
                          </w:rPr>
                        </w:pPr>
                        <w:r>
                          <w:rPr>
                            <w:rFonts w:ascii="Arial"/>
                            <w:b/>
                            <w:sz w:val="12"/>
                          </w:rPr>
                          <w:t>70.80</w:t>
                        </w:r>
                      </w:p>
                    </w:txbxContent>
                  </v:textbox>
                </v:shape>
                <v:shape id="Text Box 1565" o:spid="_x0000_s1337" type="#_x0000_t202" style="position:absolute;left:5718;top:1538;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" filled="f" stroked="f">
                  <v:textbox inset="0,0,0,0">
                    <w:txbxContent>
                      <w:p w14:paraId="0E8DC630" w14:textId="77777777" w:rsidR="003162A5" w:rsidRDefault="003162A5">
                        <w:pPr>
                          <w:spacing w:line="134" w:lineRule="exact"/>
                          <w:rPr>
                            <w:rFonts w:ascii="Arial"/>
                            <w:b/>
                            <w:sz w:val="12"/>
                          </w:rPr>
                        </w:pPr>
                        <w:r>
                          <w:rPr>
                            <w:rFonts w:ascii="Arial"/>
                            <w:b/>
                            <w:sz w:val="12"/>
                          </w:rPr>
                          <w:t>22.89</w:t>
                        </w:r>
                      </w:p>
                    </w:txbxContent>
                  </v:textbox>
                </v:shape>
                <v:shape id="Text Box 1564" o:spid="_x0000_s1338" type="#_x0000_t202" style="position:absolute;left:6160;top:1460;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" filled="f" stroked="f">
                  <v:textbox inset="0,0,0,0">
                    <w:txbxContent>
                      <w:p w14:paraId="396F5948" w14:textId="77777777" w:rsidR="003162A5" w:rsidRDefault="003162A5">
                        <w:pPr>
                          <w:spacing w:line="134" w:lineRule="exact"/>
                          <w:rPr>
                            <w:rFonts w:ascii="Arial"/>
                            <w:b/>
                            <w:sz w:val="12"/>
                          </w:rPr>
                        </w:pPr>
                        <w:r>
                          <w:rPr>
                            <w:rFonts w:ascii="Arial"/>
                            <w:b/>
                            <w:sz w:val="12"/>
                          </w:rPr>
                          <w:t>22.73</w:t>
                        </w:r>
                      </w:p>
                    </w:txbxContent>
                  </v:textbox>
                </v:shape>
                <v:shape id="Text Box 1563" o:spid="_x0000_s1339" type="#_x0000_t202" style="position:absolute;left:6603;top:1403;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" filled="f" stroked="f">
                  <v:textbox inset="0,0,0,0">
                    <w:txbxContent>
                      <w:p w14:paraId="28652896" w14:textId="77777777" w:rsidR="003162A5" w:rsidRDefault="003162A5">
                        <w:pPr>
                          <w:spacing w:line="134" w:lineRule="exact"/>
                          <w:rPr>
                            <w:rFonts w:ascii="Arial"/>
                            <w:b/>
                            <w:sz w:val="12"/>
                          </w:rPr>
                        </w:pPr>
                        <w:r>
                          <w:rPr>
                            <w:rFonts w:ascii="Arial"/>
                            <w:b/>
                            <w:sz w:val="12"/>
                          </w:rPr>
                          <w:t>24.03</w:t>
                        </w:r>
                      </w:p>
                    </w:txbxContent>
                  </v:textbox>
                </v:shape>
                <v:shape id="Text Box 1562" o:spid="_x0000_s1340" type="#_x0000_t202" style="position:absolute;left:5140;top:2128;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" filled="f" stroked="f">
                  <v:textbox inset="0,0,0,0">
                    <w:txbxContent>
                      <w:p w14:paraId="72980358" w14:textId="77777777" w:rsidR="003162A5" w:rsidRDefault="003162A5">
                        <w:pPr>
                          <w:spacing w:line="134" w:lineRule="exact"/>
                          <w:rPr>
                            <w:rFonts w:ascii="Arial"/>
                            <w:b/>
                            <w:sz w:val="12"/>
                          </w:rPr>
                        </w:pPr>
                        <w:r>
                          <w:rPr>
                            <w:rFonts w:ascii="Arial"/>
                            <w:b/>
                            <w:sz w:val="12"/>
                          </w:rPr>
                          <w:t>30.54</w:t>
                        </w:r>
                      </w:p>
                    </w:txbxContent>
                  </v:textbox>
                </v:shape>
                <v:shape id="Text Box 1561" o:spid="_x0000_s1341" type="#_x0000_t202" style="position:absolute;left:4698;top:2224;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aR3xAAAAN0AAAAPAAAAZHJzL2Rvd25yZXYueG1sRE9Na8JA&#10;EL0X/A/LCL3VjS3Y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BY5pHfEAAAA3QAAAA8A&#10;AAAAAAAAAAAAAAAABwIAAGRycy9kb3ducmV2LnhtbFBLBQYAAAAAAwADALcAAAD4AgAAAAA=&#10;" filled="f" stroked="f">
                  <v:textbox inset="0,0,0,0">
                    <w:txbxContent>
                      <w:p w14:paraId="4337A38C" w14:textId="77777777" w:rsidR="003162A5" w:rsidRDefault="003162A5">
                        <w:pPr>
                          <w:spacing w:line="134" w:lineRule="exact"/>
                          <w:rPr>
                            <w:rFonts w:ascii="Arial"/>
                            <w:b/>
                            <w:sz w:val="12"/>
                          </w:rPr>
                        </w:pPr>
                        <w:r>
                          <w:rPr>
                            <w:rFonts w:ascii="Arial"/>
                            <w:b/>
                            <w:sz w:val="12"/>
                          </w:rPr>
                          <w:t>28.40</w:t>
                        </w:r>
                      </w:p>
                    </w:txbxContent>
                  </v:textbox>
                </v:shape>
                <v:shape id="Text Box 1560" o:spid="_x0000_s1342" type="#_x0000_t202" style="position:absolute;left:5718;top:2347;width:1206;height: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DwDxAAAAN0AAAAPAAAAZHJzL2Rvd25yZXYueG1sRE9Na8JA&#10;EL0X/A/LCL3VjaXY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JnQPAPEAAAA3QAAAA8A&#10;AAAAAAAAAAAAAAAABwIAAGRycy9kb3ducmV2LnhtbFBLBQYAAAAAAwADALcAAAD4AgAAAAA=&#10;" filled="f" stroked="f">
                  <v:textbox inset="0,0,0,0">
                    <w:txbxContent>
                      <w:p w14:paraId="7342FFF2" w14:textId="77777777" w:rsidR="003162A5" w:rsidRDefault="003162A5">
                        <w:pPr>
                          <w:spacing w:line="164" w:lineRule="exact"/>
                          <w:rPr>
                            <w:rFonts w:ascii="Arial"/>
                            <w:b/>
                            <w:sz w:val="12"/>
                          </w:rPr>
                        </w:pPr>
                        <w:r>
                          <w:rPr>
                            <w:rFonts w:ascii="Arial"/>
                            <w:b/>
                            <w:position w:val="-1"/>
                            <w:sz w:val="12"/>
                          </w:rPr>
                          <w:t xml:space="preserve">16.68 </w:t>
                        </w:r>
                        <w:r>
                          <w:rPr>
                            <w:rFonts w:ascii="Arial"/>
                            <w:b/>
                            <w:sz w:val="12"/>
                          </w:rPr>
                          <w:t xml:space="preserve">20.33 </w:t>
                        </w:r>
                        <w:r>
                          <w:rPr>
                            <w:rFonts w:ascii="Arial"/>
                            <w:b/>
                            <w:position w:val="1"/>
                            <w:sz w:val="12"/>
                          </w:rPr>
                          <w:t>21.84</w:t>
                        </w:r>
                      </w:p>
                    </w:txbxContent>
                  </v:textbox>
                </v:shape>
                <v:shape id="Text Box 1559" o:spid="_x0000_s1343" type="#_x0000_t202" style="position:absolute;left:4247;top:2934;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mYxAAAAN0AAAAPAAAAZHJzL2Rvd25yZXYueG1sRE9Na8JA&#10;EL0X/A/LCL3VjYXa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PacmZjEAAAA3QAAAA8A&#10;AAAAAAAAAAAAAAAABwIAAGRycy9kb3ducmV2LnhtbFBLBQYAAAAAAwADALcAAAD4AgAAAAA=&#10;" filled="f" stroked="f">
                  <v:textbox inset="0,0,0,0">
                    <w:txbxContent>
                      <w:p w14:paraId="02316421" w14:textId="77777777" w:rsidR="003162A5" w:rsidRDefault="003162A5">
                        <w:pPr>
                          <w:spacing w:line="134" w:lineRule="exact"/>
                          <w:rPr>
                            <w:rFonts w:ascii="Arial"/>
                            <w:b/>
                            <w:sz w:val="12"/>
                          </w:rPr>
                        </w:pPr>
                        <w:r>
                          <w:rPr>
                            <w:rFonts w:ascii="Arial"/>
                            <w:b/>
                            <w:sz w:val="12"/>
                          </w:rPr>
                          <w:t>20.63</w:t>
                        </w:r>
                      </w:p>
                    </w:txbxContent>
                  </v:textbox>
                </v:shape>
                <v:shape id="Text Box 1558" o:spid="_x0000_s1344" type="#_x0000_t202" style="position:absolute;left:4698;top:3111;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" filled="f" stroked="f">
                  <v:textbox inset="0,0,0,0">
                    <w:txbxContent>
                      <w:p w14:paraId="5C8F85A9" w14:textId="77777777" w:rsidR="003162A5" w:rsidRDefault="003162A5">
                        <w:pPr>
                          <w:spacing w:line="134" w:lineRule="exact"/>
                          <w:rPr>
                            <w:rFonts w:ascii="Arial"/>
                            <w:b/>
                            <w:sz w:val="12"/>
                          </w:rPr>
                        </w:pPr>
                        <w:r>
                          <w:rPr>
                            <w:rFonts w:ascii="Arial"/>
                            <w:b/>
                            <w:sz w:val="12"/>
                          </w:rPr>
                          <w:t>19.72</w:t>
                        </w:r>
                      </w:p>
                    </w:txbxContent>
                  </v:textbox>
                </v:shape>
                <v:shape id="Text Box 1557" o:spid="_x0000_s1345" type="#_x0000_t202" style="position:absolute;left:5140;top:3068;width:321;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" filled="f" stroked="f">
                  <v:textbox inset="0,0,0,0">
                    <w:txbxContent>
                      <w:p w14:paraId="00266E1A" w14:textId="77777777" w:rsidR="003162A5" w:rsidRDefault="003162A5">
                        <w:pPr>
                          <w:spacing w:line="134" w:lineRule="exact"/>
                          <w:rPr>
                            <w:rFonts w:ascii="Arial"/>
                            <w:b/>
                            <w:sz w:val="12"/>
                          </w:rPr>
                        </w:pPr>
                        <w:r>
                          <w:rPr>
                            <w:rFonts w:ascii="Arial"/>
                            <w:b/>
                            <w:sz w:val="12"/>
                          </w:rPr>
                          <w:t>19.69</w:t>
                        </w:r>
                      </w:p>
                    </w:txbxContent>
                  </v:textbox>
                </v:shape>
                <v:shape id="Text Box 1556" o:spid="_x0000_s1346" type="#_x0000_t202" style="position:absolute;left:5718;top:3181;width:1206;height: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" filled="f" stroked="f">
                  <v:textbox inset="0,0,0,0">
                    <w:txbxContent>
                      <w:p w14:paraId="75636E54" w14:textId="77777777" w:rsidR="003162A5" w:rsidRDefault="003162A5">
                        <w:pPr>
                          <w:spacing w:line="167" w:lineRule="exact"/>
                          <w:rPr>
                            <w:rFonts w:ascii="Arial"/>
                            <w:b/>
                            <w:sz w:val="12"/>
                          </w:rPr>
                        </w:pPr>
                        <w:r>
                          <w:rPr>
                            <w:rFonts w:ascii="Arial"/>
                            <w:b/>
                            <w:position w:val="3"/>
                            <w:sz w:val="12"/>
                          </w:rPr>
                          <w:t xml:space="preserve">23.72 </w:t>
                        </w:r>
                        <w:r>
                          <w:rPr>
                            <w:rFonts w:ascii="Arial"/>
                            <w:b/>
                            <w:position w:val="1"/>
                            <w:sz w:val="12"/>
                          </w:rPr>
                          <w:t xml:space="preserve">22.72 </w:t>
                        </w:r>
                        <w:r>
                          <w:rPr>
                            <w:rFonts w:ascii="Arial"/>
                            <w:b/>
                            <w:sz w:val="12"/>
                          </w:rPr>
                          <w:t>21.89</w:t>
                        </w:r>
                      </w:p>
                    </w:txbxContent>
                  </v:textbox>
                </v:shape>
                <w10:wrap anchorx="page"/>
              </v:group>
            </w:pict>
          </mc:Fallback>
        </mc:AlternateContent>
      </w:r>
      <w:r w:rsidR="00372F18">
        <w:rPr>
          <w:rFonts w:ascii="Arial"/>
          <w:color w:val="4D4D4D"/>
          <w:w w:val="105"/>
          <w:sz w:val="13"/>
        </w:rPr>
        <w:t>100</w:t>
      </w:r>
    </w:p>
    <w:p w14:paraId="3E93D456" w14:textId="77777777" w:rsidR="0065693B" w:rsidRDefault="0065693B">
      <w:pPr>
        <w:pStyle w:val="BodyText"/>
        <w:rPr>
          <w:rFonts w:ascii="Arial"/>
          <w:sz w:val="14"/>
        </w:rPr>
      </w:pPr>
    </w:p>
    <w:p w14:paraId="4845B671" w14:textId="77777777" w:rsidR="0065693B" w:rsidRDefault="0065693B">
      <w:pPr>
        <w:pStyle w:val="BodyText"/>
        <w:rPr>
          <w:rFonts w:ascii="Arial"/>
          <w:sz w:val="14"/>
        </w:rPr>
      </w:pPr>
    </w:p>
    <w:p w14:paraId="3574E6AA" w14:textId="77777777" w:rsidR="0065693B" w:rsidRDefault="0065693B">
      <w:pPr>
        <w:pStyle w:val="BodyText"/>
        <w:rPr>
          <w:rFonts w:ascii="Arial"/>
          <w:sz w:val="14"/>
        </w:rPr>
      </w:pPr>
    </w:p>
    <w:p w14:paraId="60C1EAE3" w14:textId="77777777" w:rsidR="0065693B" w:rsidRDefault="0065693B">
      <w:pPr>
        <w:pStyle w:val="BodyText"/>
        <w:rPr>
          <w:rFonts w:ascii="Arial"/>
          <w:sz w:val="14"/>
        </w:rPr>
      </w:pPr>
    </w:p>
    <w:p w14:paraId="0A5CEC39" w14:textId="418D8B95" w:rsidR="0065693B" w:rsidRDefault="00B8797A">
      <w:pPr>
        <w:spacing w:before="87"/>
        <w:ind w:right="71"/>
        <w:jc w:val="right"/>
        <w:rPr>
          <w:rFonts w:ascii="Arial"/>
          <w:sz w:val="13"/>
        </w:rPr>
      </w:pPr>
      <w:r>
        <w:rPr>
          <w:noProof/>
        </w:rPr>
        <mc:AlternateContent>
          <mc:Choice Requires="wps">
            <w:drawing>
              <wp:anchor distT="0" distB="0" distL="114300" distR="114300" simplePos="0" relativeHeight="251446272" behindDoc="0" locked="0" layoutInCell="1" allowOverlap="1" wp14:anchorId="770AE1F1" wp14:editId="6650B71C">
                <wp:simplePos x="0" y="0"/>
                <wp:positionH relativeFrom="page">
                  <wp:posOffset>2301240</wp:posOffset>
                </wp:positionH>
                <wp:positionV relativeFrom="paragraph">
                  <wp:posOffset>265430</wp:posOffset>
                </wp:positionV>
                <wp:extent cx="153670" cy="847725"/>
                <wp:effectExtent l="0" t="635" r="2540" b="0"/>
                <wp:wrapNone/>
                <wp:docPr id="1606" name="Text Box 1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84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4AF63" w14:textId="77777777" w:rsidR="003162A5" w:rsidRDefault="003162A5">
                            <w:pPr>
                              <w:spacing w:before="14"/>
                              <w:ind w:left="20"/>
                              <w:rPr>
                                <w:rFonts w:ascii="Arial"/>
                                <w:b/>
                                <w:sz w:val="18"/>
                              </w:rPr>
                            </w:pPr>
                            <w:r>
                              <w:rPr>
                                <w:rFonts w:ascii="Arial"/>
                                <w:b/>
                                <w:sz w:val="18"/>
                              </w:rPr>
                              <w:t>Percentage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AE1F1" id="Text Box 1554" o:spid="_x0000_s1347" type="#_x0000_t202" style="position:absolute;left:0;text-align:left;margin-left:181.2pt;margin-top:20.9pt;width:12.1pt;height:66.75pt;z-index:25144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" filled="f" stroked="f">
                <v:textbox style="layout-flow:vertical;mso-layout-flow-alt:bottom-to-top" inset="0,0,0,0">
                  <w:txbxContent>
                    <w:p w14:paraId="63B4AF63" w14:textId="77777777" w:rsidR="003162A5" w:rsidRDefault="003162A5">
                      <w:pPr>
                        <w:spacing w:before="14"/>
                        <w:ind w:left="20"/>
                        <w:rPr>
                          <w:rFonts w:ascii="Arial"/>
                          <w:b/>
                          <w:sz w:val="18"/>
                        </w:rPr>
                      </w:pPr>
                      <w:r>
                        <w:rPr>
                          <w:rFonts w:ascii="Arial"/>
                          <w:b/>
                          <w:sz w:val="18"/>
                        </w:rPr>
                        <w:t>Percentage (%)</w:t>
                      </w:r>
                    </w:p>
                  </w:txbxContent>
                </v:textbox>
                <w10:wrap anchorx="page"/>
              </v:shape>
            </w:pict>
          </mc:Fallback>
        </mc:AlternateContent>
      </w:r>
      <w:r w:rsidR="00372F18">
        <w:rPr>
          <w:rFonts w:ascii="Arial"/>
          <w:color w:val="4D4D4D"/>
          <w:spacing w:val="-1"/>
          <w:w w:val="105"/>
          <w:sz w:val="13"/>
        </w:rPr>
        <w:t>75</w:t>
      </w:r>
    </w:p>
    <w:p w14:paraId="29DEED72" w14:textId="77777777" w:rsidR="0065693B" w:rsidRDefault="0065693B">
      <w:pPr>
        <w:pStyle w:val="BodyText"/>
        <w:rPr>
          <w:rFonts w:ascii="Arial"/>
          <w:sz w:val="14"/>
        </w:rPr>
      </w:pPr>
    </w:p>
    <w:p w14:paraId="684804BB" w14:textId="77777777" w:rsidR="0065693B" w:rsidRDefault="0065693B">
      <w:pPr>
        <w:pStyle w:val="BodyText"/>
        <w:rPr>
          <w:rFonts w:ascii="Arial"/>
          <w:sz w:val="14"/>
        </w:rPr>
      </w:pPr>
    </w:p>
    <w:p w14:paraId="2DEA5D5D" w14:textId="77777777" w:rsidR="0065693B" w:rsidRDefault="0065693B">
      <w:pPr>
        <w:pStyle w:val="BodyText"/>
        <w:rPr>
          <w:rFonts w:ascii="Arial"/>
          <w:sz w:val="14"/>
        </w:rPr>
      </w:pPr>
    </w:p>
    <w:p w14:paraId="130C940D" w14:textId="77777777" w:rsidR="0065693B" w:rsidRDefault="0065693B">
      <w:pPr>
        <w:pStyle w:val="BodyText"/>
        <w:rPr>
          <w:rFonts w:ascii="Arial"/>
          <w:sz w:val="14"/>
        </w:rPr>
      </w:pPr>
    </w:p>
    <w:p w14:paraId="64987356" w14:textId="77777777" w:rsidR="0065693B" w:rsidRDefault="00372F18">
      <w:pPr>
        <w:spacing w:before="86"/>
        <w:ind w:right="71"/>
        <w:jc w:val="right"/>
        <w:rPr>
          <w:rFonts w:ascii="Arial"/>
          <w:sz w:val="13"/>
        </w:rPr>
      </w:pPr>
      <w:r>
        <w:rPr>
          <w:rFonts w:ascii="Arial"/>
          <w:color w:val="4D4D4D"/>
          <w:spacing w:val="-1"/>
          <w:w w:val="105"/>
          <w:sz w:val="13"/>
        </w:rPr>
        <w:t>50</w:t>
      </w:r>
    </w:p>
    <w:p w14:paraId="478DA86C" w14:textId="77777777" w:rsidR="0065693B" w:rsidRDefault="0065693B">
      <w:pPr>
        <w:pStyle w:val="BodyText"/>
        <w:rPr>
          <w:rFonts w:ascii="Arial"/>
          <w:sz w:val="14"/>
        </w:rPr>
      </w:pPr>
    </w:p>
    <w:p w14:paraId="20830C94" w14:textId="77777777" w:rsidR="0065693B" w:rsidRDefault="0065693B">
      <w:pPr>
        <w:pStyle w:val="BodyText"/>
        <w:rPr>
          <w:rFonts w:ascii="Arial"/>
          <w:sz w:val="14"/>
        </w:rPr>
      </w:pPr>
    </w:p>
    <w:p w14:paraId="5E865F55" w14:textId="77777777" w:rsidR="0065693B" w:rsidRDefault="0065693B">
      <w:pPr>
        <w:pStyle w:val="BodyText"/>
        <w:rPr>
          <w:rFonts w:ascii="Arial"/>
          <w:sz w:val="14"/>
        </w:rPr>
      </w:pPr>
    </w:p>
    <w:p w14:paraId="64042A5A" w14:textId="77777777" w:rsidR="0065693B" w:rsidRDefault="0065693B">
      <w:pPr>
        <w:pStyle w:val="BodyText"/>
        <w:rPr>
          <w:rFonts w:ascii="Arial"/>
          <w:sz w:val="14"/>
        </w:rPr>
      </w:pPr>
    </w:p>
    <w:p w14:paraId="0ED99CCF" w14:textId="77777777" w:rsidR="0065693B" w:rsidRDefault="00372F18">
      <w:pPr>
        <w:spacing w:before="87"/>
        <w:ind w:right="71"/>
        <w:jc w:val="right"/>
        <w:rPr>
          <w:rFonts w:ascii="Arial"/>
          <w:sz w:val="13"/>
        </w:rPr>
      </w:pPr>
      <w:r>
        <w:rPr>
          <w:rFonts w:ascii="Arial"/>
          <w:color w:val="4D4D4D"/>
          <w:spacing w:val="-1"/>
          <w:w w:val="105"/>
          <w:sz w:val="13"/>
        </w:rPr>
        <w:t>25</w:t>
      </w:r>
    </w:p>
    <w:p w14:paraId="4D616A12" w14:textId="77777777" w:rsidR="0065693B" w:rsidRDefault="00372F18">
      <w:pPr>
        <w:pStyle w:val="BodyText"/>
        <w:rPr>
          <w:rFonts w:ascii="Arial"/>
          <w:sz w:val="16"/>
        </w:rPr>
      </w:pPr>
      <w:r>
        <w:br w:type="column"/>
      </w:r>
    </w:p>
    <w:p w14:paraId="2D2F0936" w14:textId="77777777" w:rsidR="0065693B" w:rsidRDefault="0065693B">
      <w:pPr>
        <w:pStyle w:val="BodyText"/>
        <w:rPr>
          <w:rFonts w:ascii="Arial"/>
          <w:sz w:val="16"/>
        </w:rPr>
      </w:pPr>
    </w:p>
    <w:p w14:paraId="008119D6" w14:textId="77777777" w:rsidR="0065693B" w:rsidRDefault="0065693B">
      <w:pPr>
        <w:pStyle w:val="BodyText"/>
        <w:rPr>
          <w:rFonts w:ascii="Arial"/>
          <w:sz w:val="16"/>
        </w:rPr>
      </w:pPr>
    </w:p>
    <w:p w14:paraId="73C8E993" w14:textId="77777777" w:rsidR="0065693B" w:rsidRDefault="0065693B">
      <w:pPr>
        <w:pStyle w:val="BodyText"/>
        <w:spacing w:before="1"/>
        <w:rPr>
          <w:rFonts w:ascii="Arial"/>
          <w:sz w:val="23"/>
        </w:rPr>
      </w:pPr>
    </w:p>
    <w:p w14:paraId="7DB5AD80" w14:textId="77777777" w:rsidR="0065693B" w:rsidRDefault="00372F18">
      <w:pPr>
        <w:ind w:left="2179"/>
        <w:rPr>
          <w:rFonts w:ascii="Arial"/>
          <w:b/>
          <w:sz w:val="15"/>
        </w:rPr>
      </w:pPr>
      <w:r>
        <w:rPr>
          <w:rFonts w:ascii="Arial"/>
          <w:b/>
          <w:w w:val="105"/>
          <w:sz w:val="15"/>
        </w:rPr>
        <w:t>Chromatin states</w:t>
      </w:r>
    </w:p>
    <w:p w14:paraId="3DCE120B" w14:textId="2810CD1C" w:rsidR="0065693B" w:rsidRDefault="00B8797A">
      <w:pPr>
        <w:spacing w:before="106" w:line="206" w:lineRule="auto"/>
        <w:ind w:left="2346" w:right="2504"/>
        <w:rPr>
          <w:rFonts w:ascii="Arial"/>
          <w:b/>
          <w:sz w:val="15"/>
        </w:rPr>
      </w:pPr>
      <w:r>
        <w:rPr>
          <w:noProof/>
        </w:rPr>
        <mc:AlternateContent>
          <mc:Choice Requires="wpg">
            <w:drawing>
              <wp:anchor distT="0" distB="0" distL="114300" distR="114300" simplePos="0" relativeHeight="251444224" behindDoc="0" locked="0" layoutInCell="1" allowOverlap="1" wp14:anchorId="778AD129" wp14:editId="68192797">
                <wp:simplePos x="0" y="0"/>
                <wp:positionH relativeFrom="page">
                  <wp:posOffset>4537075</wp:posOffset>
                </wp:positionH>
                <wp:positionV relativeFrom="paragraph">
                  <wp:posOffset>79375</wp:posOffset>
                </wp:positionV>
                <wp:extent cx="100330" cy="1417320"/>
                <wp:effectExtent l="3175" t="1905" r="10795" b="9525"/>
                <wp:wrapNone/>
                <wp:docPr id="1561" name="Group 1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330" cy="1417320"/>
                          <a:chOff x="7145" y="125"/>
                          <a:chExt cx="158" cy="2232"/>
                        </a:xfrm>
                      </wpg:grpSpPr>
                      <wps:wsp>
                        <wps:cNvPr id="1562" name="Rectangle 1553"/>
                        <wps:cNvSpPr>
                          <a:spLocks noChangeArrowheads="1"/>
                        </wps:cNvSpPr>
                        <wps:spPr bwMode="auto">
                          <a:xfrm>
                            <a:off x="7149" y="125"/>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3" name="Rectangle 1552"/>
                        <wps:cNvSpPr>
                          <a:spLocks noChangeArrowheads="1"/>
                        </wps:cNvSpPr>
                        <wps:spPr bwMode="auto">
                          <a:xfrm>
                            <a:off x="7155" y="131"/>
                            <a:ext cx="137" cy="13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 name="Rectangle 1551"/>
                        <wps:cNvSpPr>
                          <a:spLocks noChangeArrowheads="1"/>
                        </wps:cNvSpPr>
                        <wps:spPr bwMode="auto">
                          <a:xfrm>
                            <a:off x="7149" y="273"/>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 name="Rectangle 1550"/>
                        <wps:cNvSpPr>
                          <a:spLocks noChangeArrowheads="1"/>
                        </wps:cNvSpPr>
                        <wps:spPr bwMode="auto">
                          <a:xfrm>
                            <a:off x="7149" y="273"/>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6" name="Rectangle 1549"/>
                        <wps:cNvSpPr>
                          <a:spLocks noChangeArrowheads="1"/>
                        </wps:cNvSpPr>
                        <wps:spPr bwMode="auto">
                          <a:xfrm>
                            <a:off x="7155" y="279"/>
                            <a:ext cx="137" cy="137"/>
                          </a:xfrm>
                          <a:prstGeom prst="rect">
                            <a:avLst/>
                          </a:prstGeom>
                          <a:solidFill>
                            <a:srgbClr val="FF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 name="Rectangle 1548"/>
                        <wps:cNvSpPr>
                          <a:spLocks noChangeArrowheads="1"/>
                        </wps:cNvSpPr>
                        <wps:spPr bwMode="auto">
                          <a:xfrm>
                            <a:off x="7149" y="421"/>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8" name="Rectangle 1547"/>
                        <wps:cNvSpPr>
                          <a:spLocks noChangeArrowheads="1"/>
                        </wps:cNvSpPr>
                        <wps:spPr bwMode="auto">
                          <a:xfrm>
                            <a:off x="7149" y="421"/>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9" name="Rectangle 1546"/>
                        <wps:cNvSpPr>
                          <a:spLocks noChangeArrowheads="1"/>
                        </wps:cNvSpPr>
                        <wps:spPr bwMode="auto">
                          <a:xfrm>
                            <a:off x="7155" y="428"/>
                            <a:ext cx="137" cy="137"/>
                          </a:xfrm>
                          <a:prstGeom prst="rect">
                            <a:avLst/>
                          </a:prstGeom>
                          <a:solidFill>
                            <a:srgbClr val="9900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1545"/>
                        <wps:cNvSpPr>
                          <a:spLocks noChangeArrowheads="1"/>
                        </wps:cNvSpPr>
                        <wps:spPr bwMode="auto">
                          <a:xfrm>
                            <a:off x="7149" y="570"/>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1" name="Rectangle 1544"/>
                        <wps:cNvSpPr>
                          <a:spLocks noChangeArrowheads="1"/>
                        </wps:cNvSpPr>
                        <wps:spPr bwMode="auto">
                          <a:xfrm>
                            <a:off x="7149" y="570"/>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2" name="Rectangle 1543"/>
                        <wps:cNvSpPr>
                          <a:spLocks noChangeArrowheads="1"/>
                        </wps:cNvSpPr>
                        <wps:spPr bwMode="auto">
                          <a:xfrm>
                            <a:off x="7155" y="576"/>
                            <a:ext cx="137" cy="137"/>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3" name="Rectangle 1542"/>
                        <wps:cNvSpPr>
                          <a:spLocks noChangeArrowheads="1"/>
                        </wps:cNvSpPr>
                        <wps:spPr bwMode="auto">
                          <a:xfrm>
                            <a:off x="7149" y="718"/>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4" name="Rectangle 1541"/>
                        <wps:cNvSpPr>
                          <a:spLocks noChangeArrowheads="1"/>
                        </wps:cNvSpPr>
                        <wps:spPr bwMode="auto">
                          <a:xfrm>
                            <a:off x="7149" y="718"/>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5" name="Rectangle 1540"/>
                        <wps:cNvSpPr>
                          <a:spLocks noChangeArrowheads="1"/>
                        </wps:cNvSpPr>
                        <wps:spPr bwMode="auto">
                          <a:xfrm>
                            <a:off x="7155" y="725"/>
                            <a:ext cx="137" cy="137"/>
                          </a:xfrm>
                          <a:prstGeom prst="rect">
                            <a:avLst/>
                          </a:prstGeom>
                          <a:solidFill>
                            <a:srgbClr val="FFFF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6" name="Rectangle 1539"/>
                        <wps:cNvSpPr>
                          <a:spLocks noChangeArrowheads="1"/>
                        </wps:cNvSpPr>
                        <wps:spPr bwMode="auto">
                          <a:xfrm>
                            <a:off x="7149" y="867"/>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7" name="Rectangle 1538"/>
                        <wps:cNvSpPr>
                          <a:spLocks noChangeArrowheads="1"/>
                        </wps:cNvSpPr>
                        <wps:spPr bwMode="auto">
                          <a:xfrm>
                            <a:off x="7149" y="867"/>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8" name="Rectangle 1537"/>
                        <wps:cNvSpPr>
                          <a:spLocks noChangeArrowheads="1"/>
                        </wps:cNvSpPr>
                        <wps:spPr bwMode="auto">
                          <a:xfrm>
                            <a:off x="7155" y="873"/>
                            <a:ext cx="137" cy="137"/>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9" name="Rectangle 1536"/>
                        <wps:cNvSpPr>
                          <a:spLocks noChangeArrowheads="1"/>
                        </wps:cNvSpPr>
                        <wps:spPr bwMode="auto">
                          <a:xfrm>
                            <a:off x="7149" y="1015"/>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0" name="Rectangle 1535"/>
                        <wps:cNvSpPr>
                          <a:spLocks noChangeArrowheads="1"/>
                        </wps:cNvSpPr>
                        <wps:spPr bwMode="auto">
                          <a:xfrm>
                            <a:off x="7149" y="1015"/>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1" name="Rectangle 1534"/>
                        <wps:cNvSpPr>
                          <a:spLocks noChangeArrowheads="1"/>
                        </wps:cNvSpPr>
                        <wps:spPr bwMode="auto">
                          <a:xfrm>
                            <a:off x="7155" y="1022"/>
                            <a:ext cx="137" cy="137"/>
                          </a:xfrm>
                          <a:prstGeom prst="rect">
                            <a:avLst/>
                          </a:prstGeom>
                          <a:solidFill>
                            <a:srgbClr val="CC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2" name="Rectangle 1533"/>
                        <wps:cNvSpPr>
                          <a:spLocks noChangeArrowheads="1"/>
                        </wps:cNvSpPr>
                        <wps:spPr bwMode="auto">
                          <a:xfrm>
                            <a:off x="7149" y="1164"/>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3" name="Rectangle 1532"/>
                        <wps:cNvSpPr>
                          <a:spLocks noChangeArrowheads="1"/>
                        </wps:cNvSpPr>
                        <wps:spPr bwMode="auto">
                          <a:xfrm>
                            <a:off x="7149" y="1164"/>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4" name="Rectangle 1531"/>
                        <wps:cNvSpPr>
                          <a:spLocks noChangeArrowheads="1"/>
                        </wps:cNvSpPr>
                        <wps:spPr bwMode="auto">
                          <a:xfrm>
                            <a:off x="7155" y="1170"/>
                            <a:ext cx="137" cy="137"/>
                          </a:xfrm>
                          <a:prstGeom prst="rect">
                            <a:avLst/>
                          </a:prstGeom>
                          <a:solidFill>
                            <a:srgbClr val="008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 name="Rectangle 1530"/>
                        <wps:cNvSpPr>
                          <a:spLocks noChangeArrowheads="1"/>
                        </wps:cNvSpPr>
                        <wps:spPr bwMode="auto">
                          <a:xfrm>
                            <a:off x="7149" y="1312"/>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6" name="Rectangle 1529"/>
                        <wps:cNvSpPr>
                          <a:spLocks noChangeArrowheads="1"/>
                        </wps:cNvSpPr>
                        <wps:spPr bwMode="auto">
                          <a:xfrm>
                            <a:off x="7149" y="1312"/>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7" name="Rectangle 1528"/>
                        <wps:cNvSpPr>
                          <a:spLocks noChangeArrowheads="1"/>
                        </wps:cNvSpPr>
                        <wps:spPr bwMode="auto">
                          <a:xfrm>
                            <a:off x="7155" y="1319"/>
                            <a:ext cx="137" cy="137"/>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8" name="Rectangle 1527"/>
                        <wps:cNvSpPr>
                          <a:spLocks noChangeArrowheads="1"/>
                        </wps:cNvSpPr>
                        <wps:spPr bwMode="auto">
                          <a:xfrm>
                            <a:off x="7149" y="1461"/>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9" name="Rectangle 1526"/>
                        <wps:cNvSpPr>
                          <a:spLocks noChangeArrowheads="1"/>
                        </wps:cNvSpPr>
                        <wps:spPr bwMode="auto">
                          <a:xfrm>
                            <a:off x="7149" y="1461"/>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0" name="Rectangle 1525"/>
                        <wps:cNvSpPr>
                          <a:spLocks noChangeArrowheads="1"/>
                        </wps:cNvSpPr>
                        <wps:spPr bwMode="auto">
                          <a:xfrm>
                            <a:off x="7155" y="1467"/>
                            <a:ext cx="137" cy="137"/>
                          </a:xfrm>
                          <a:prstGeom prst="rect">
                            <a:avLst/>
                          </a:prstGeom>
                          <a:solidFill>
                            <a:srgbClr val="00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1" name="Rectangle 1524"/>
                        <wps:cNvSpPr>
                          <a:spLocks noChangeArrowheads="1"/>
                        </wps:cNvSpPr>
                        <wps:spPr bwMode="auto">
                          <a:xfrm>
                            <a:off x="7149" y="1609"/>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2" name="Rectangle 1523"/>
                        <wps:cNvSpPr>
                          <a:spLocks noChangeArrowheads="1"/>
                        </wps:cNvSpPr>
                        <wps:spPr bwMode="auto">
                          <a:xfrm>
                            <a:off x="7149" y="1609"/>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 name="Rectangle 1522"/>
                        <wps:cNvSpPr>
                          <a:spLocks noChangeArrowheads="1"/>
                        </wps:cNvSpPr>
                        <wps:spPr bwMode="auto">
                          <a:xfrm>
                            <a:off x="7155" y="1615"/>
                            <a:ext cx="137" cy="137"/>
                          </a:xfrm>
                          <a:prstGeom prst="rect">
                            <a:avLst/>
                          </a:prstGeom>
                          <a:solidFill>
                            <a:srgbClr val="99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4" name="Rectangle 1521"/>
                        <wps:cNvSpPr>
                          <a:spLocks noChangeArrowheads="1"/>
                        </wps:cNvSpPr>
                        <wps:spPr bwMode="auto">
                          <a:xfrm>
                            <a:off x="7149" y="1758"/>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5" name="Rectangle 1520"/>
                        <wps:cNvSpPr>
                          <a:spLocks noChangeArrowheads="1"/>
                        </wps:cNvSpPr>
                        <wps:spPr bwMode="auto">
                          <a:xfrm>
                            <a:off x="7149" y="1758"/>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6" name="Rectangle 1519"/>
                        <wps:cNvSpPr>
                          <a:spLocks noChangeArrowheads="1"/>
                        </wps:cNvSpPr>
                        <wps:spPr bwMode="auto">
                          <a:xfrm>
                            <a:off x="7155" y="1764"/>
                            <a:ext cx="137" cy="137"/>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7" name="Rectangle 1518"/>
                        <wps:cNvSpPr>
                          <a:spLocks noChangeArrowheads="1"/>
                        </wps:cNvSpPr>
                        <wps:spPr bwMode="auto">
                          <a:xfrm>
                            <a:off x="7149" y="1906"/>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8" name="Rectangle 1517"/>
                        <wps:cNvSpPr>
                          <a:spLocks noChangeArrowheads="1"/>
                        </wps:cNvSpPr>
                        <wps:spPr bwMode="auto">
                          <a:xfrm>
                            <a:off x="7149" y="1906"/>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9" name="Rectangle 1516"/>
                        <wps:cNvSpPr>
                          <a:spLocks noChangeArrowheads="1"/>
                        </wps:cNvSpPr>
                        <wps:spPr bwMode="auto">
                          <a:xfrm>
                            <a:off x="7155" y="1912"/>
                            <a:ext cx="137" cy="137"/>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0" name="Rectangle 1515"/>
                        <wps:cNvSpPr>
                          <a:spLocks noChangeArrowheads="1"/>
                        </wps:cNvSpPr>
                        <wps:spPr bwMode="auto">
                          <a:xfrm>
                            <a:off x="7149" y="2055"/>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1" name="Rectangle 1514"/>
                        <wps:cNvSpPr>
                          <a:spLocks noChangeArrowheads="1"/>
                        </wps:cNvSpPr>
                        <wps:spPr bwMode="auto">
                          <a:xfrm>
                            <a:off x="7149" y="2055"/>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2" name="Rectangle 1513"/>
                        <wps:cNvSpPr>
                          <a:spLocks noChangeArrowheads="1"/>
                        </wps:cNvSpPr>
                        <wps:spPr bwMode="auto">
                          <a:xfrm>
                            <a:off x="7155" y="2061"/>
                            <a:ext cx="137" cy="137"/>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3" name="Rectangle 1512"/>
                        <wps:cNvSpPr>
                          <a:spLocks noChangeArrowheads="1"/>
                        </wps:cNvSpPr>
                        <wps:spPr bwMode="auto">
                          <a:xfrm>
                            <a:off x="7149" y="2203"/>
                            <a:ext cx="149" cy="14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4" name="Rectangle 1511"/>
                        <wps:cNvSpPr>
                          <a:spLocks noChangeArrowheads="1"/>
                        </wps:cNvSpPr>
                        <wps:spPr bwMode="auto">
                          <a:xfrm>
                            <a:off x="7149" y="2203"/>
                            <a:ext cx="149" cy="149"/>
                          </a:xfrm>
                          <a:prstGeom prst="rect">
                            <a:avLst/>
                          </a:prstGeom>
                          <a:noFill/>
                          <a:ln w="583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5" name="Rectangle 1510"/>
                        <wps:cNvSpPr>
                          <a:spLocks noChangeArrowheads="1"/>
                        </wps:cNvSpPr>
                        <wps:spPr bwMode="auto">
                          <a:xfrm>
                            <a:off x="7155" y="2209"/>
                            <a:ext cx="137" cy="137"/>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1821E" id="Group 1509" o:spid="_x0000_s1026" style="position:absolute;margin-left:357.25pt;margin-top:6.25pt;width:7.9pt;height:111.6pt;z-index:251444224;mso-position-horizontal-relative:page" coordorigin="7145,125" coordsize="158,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">
                <v:rect id="Rectangle 1553" o:spid="_x0000_s1027" style="position:absolute;left:7149;top:12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" fillcolor="#f1f1f1" stroked="f"/>
                <v:rect id="Rectangle 1552" o:spid="_x0000_s1028" style="position:absolute;left:7155;top:131;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" fillcolor="red" stroked="f"/>
                <v:rect id="Rectangle 1551" o:spid="_x0000_s1029" style="position:absolute;left:7149;top:27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" fillcolor="#f1f1f1" stroked="f"/>
                <v:rect id="Rectangle 1550" o:spid="_x0000_s1030" style="position:absolute;left:7149;top:27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" filled="f" strokecolor="white" strokeweight=".16217mm"/>
                <v:rect id="Rectangle 1549" o:spid="_x0000_s1031" style="position:absolute;left:7155;top:279;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" fillcolor="#f99" stroked="f"/>
                <v:rect id="Rectangle 1548" o:spid="_x0000_s1032" style="position:absolute;left:7149;top:42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" fillcolor="#f1f1f1" stroked="f"/>
                <v:rect id="Rectangle 1547" o:spid="_x0000_s1033" style="position:absolute;left:7149;top:42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" filled="f" strokecolor="white" strokeweight=".16217mm"/>
                <v:rect id="Rectangle 1546" o:spid="_x0000_s1034" style="position:absolute;left:7155;top:428;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" fillcolor="#909" stroked="f"/>
                <v:rect id="Rectangle 1545" o:spid="_x0000_s1035" style="position:absolute;left:7149;top:570;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" fillcolor="#f1f1f1" stroked="f"/>
                <v:rect id="Rectangle 1544" o:spid="_x0000_s1036" style="position:absolute;left:7149;top:570;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" filled="f" strokecolor="white" strokeweight=".16217mm"/>
                <v:rect id="Rectangle 1543" o:spid="_x0000_s1037" style="position:absolute;left:7155;top:576;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" fillcolor="#ff6" stroked="f"/>
                <v:rect id="Rectangle 1542" o:spid="_x0000_s1038" style="position:absolute;left:7149;top:71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" fillcolor="#f1f1f1" stroked="f"/>
                <v:rect id="Rectangle 1541" o:spid="_x0000_s1039" style="position:absolute;left:7149;top:71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" filled="f" strokecolor="white" strokeweight=".16217mm"/>
                <v:rect id="Rectangle 1540" o:spid="_x0000_s1040" style="position:absolute;left:7155;top:725;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" fillcolor="#ff6" stroked="f"/>
                <v:rect id="Rectangle 1539" o:spid="_x0000_s1041" style="position:absolute;left:7149;top:867;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" fillcolor="#f1f1f1" stroked="f"/>
                <v:rect id="Rectangle 1538" o:spid="_x0000_s1042" style="position:absolute;left:7149;top:867;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" filled="f" strokecolor="white" strokeweight=".16217mm"/>
                <v:rect id="Rectangle 1537" o:spid="_x0000_s1043" style="position:absolute;left:7155;top:873;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" fillcolor="#cc0" stroked="f"/>
                <v:rect id="Rectangle 1536" o:spid="_x0000_s1044" style="position:absolute;left:7149;top:101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" fillcolor="#f1f1f1" stroked="f"/>
                <v:rect id="Rectangle 1535" o:spid="_x0000_s1045" style="position:absolute;left:7149;top:101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" filled="f" strokecolor="white" strokeweight=".16217mm"/>
                <v:rect id="Rectangle 1534" o:spid="_x0000_s1046" style="position:absolute;left:7155;top:1022;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" fillcolor="#cc0" stroked="f"/>
                <v:rect id="Rectangle 1533" o:spid="_x0000_s1047" style="position:absolute;left:7149;top:1164;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" fillcolor="#f1f1f1" stroked="f"/>
                <v:rect id="Rectangle 1532" o:spid="_x0000_s1048" style="position:absolute;left:7149;top:1164;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" filled="f" strokecolor="white" strokeweight=".16217mm"/>
                <v:rect id="Rectangle 1531" o:spid="_x0000_s1049" style="position:absolute;left:7155;top:1170;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" fillcolor="#0080ff" stroked="f"/>
                <v:rect id="Rectangle 1530" o:spid="_x0000_s1050" style="position:absolute;left:7149;top:1312;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" fillcolor="#f1f1f1" stroked="f"/>
                <v:rect id="Rectangle 1529" o:spid="_x0000_s1051" style="position:absolute;left:7149;top:1312;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" filled="f" strokecolor="white" strokeweight=".16217mm"/>
                <v:rect id="Rectangle 1528" o:spid="_x0000_s1052" style="position:absolute;left:7155;top:1319;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" fillcolor="#090" stroked="f"/>
                <v:rect id="Rectangle 1527" o:spid="_x0000_s1053" style="position:absolute;left:7149;top:146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" fillcolor="#f1f1f1" stroked="f"/>
                <v:rect id="Rectangle 1526" o:spid="_x0000_s1054" style="position:absolute;left:7149;top:1461;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" filled="f" strokecolor="white" strokeweight=".16217mm"/>
                <v:rect id="Rectangle 1525" o:spid="_x0000_s1055" style="position:absolute;left:7155;top:1467;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" fillcolor="#090" stroked="f"/>
                <v:rect id="Rectangle 1524" o:spid="_x0000_s1056" style="position:absolute;left:7149;top:1609;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" fillcolor="#f1f1f1" stroked="f"/>
                <v:rect id="Rectangle 1523" o:spid="_x0000_s1057" style="position:absolute;left:7149;top:1609;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" filled="f" strokecolor="white" strokeweight=".16217mm"/>
                <v:rect id="Rectangle 1522" o:spid="_x0000_s1058" style="position:absolute;left:7155;top:1615;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" fillcolor="#9fc" stroked="f"/>
                <v:rect id="Rectangle 1521" o:spid="_x0000_s1059" style="position:absolute;left:7149;top:175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" fillcolor="#f1f1f1" stroked="f"/>
                <v:rect id="Rectangle 1520" o:spid="_x0000_s1060" style="position:absolute;left:7149;top:1758;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" filled="f" strokecolor="white" strokeweight=".16217mm"/>
                <v:rect id="Rectangle 1519" o:spid="_x0000_s1061" style="position:absolute;left:7155;top:1764;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" fillcolor="#9f9f9f" stroked="f"/>
                <v:rect id="Rectangle 1518" o:spid="_x0000_s1062" style="position:absolute;left:7149;top:1906;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" fillcolor="#f1f1f1" stroked="f"/>
                <v:rect id="Rectangle 1517" o:spid="_x0000_s1063" style="position:absolute;left:7149;top:1906;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" filled="f" strokecolor="white" strokeweight=".16217mm"/>
                <v:rect id="Rectangle 1516" o:spid="_x0000_s1064" style="position:absolute;left:7155;top:1912;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" fillcolor="#00c" stroked="f"/>
                <v:rect id="Rectangle 1515" o:spid="_x0000_s1065" style="position:absolute;left:7149;top:205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" fillcolor="#f1f1f1" stroked="f"/>
                <v:rect id="Rectangle 1514" o:spid="_x0000_s1066" style="position:absolute;left:7149;top:2055;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" filled="f" strokecolor="white" strokeweight=".16217mm"/>
                <v:rect id="Rectangle 1513" o:spid="_x0000_s1067" style="position:absolute;left:7155;top:2061;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" fillcolor="#00c" stroked="f"/>
                <v:rect id="Rectangle 1512" o:spid="_x0000_s1068" style="position:absolute;left:7149;top:220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" fillcolor="#f1f1f1" stroked="f"/>
                <v:rect id="Rectangle 1511" o:spid="_x0000_s1069" style="position:absolute;left:7149;top:2203;width:14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" filled="f" strokecolor="white" strokeweight=".16217mm"/>
                <v:rect id="Rectangle 1510" o:spid="_x0000_s1070" style="position:absolute;left:7155;top:2209;width:137;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" fillcolor="#00c" stroked="f"/>
                <w10:wrap anchorx="page"/>
              </v:group>
            </w:pict>
          </mc:Fallback>
        </mc:AlternateContent>
      </w:r>
      <w:r w:rsidR="00372F18">
        <w:rPr>
          <w:rFonts w:ascii="Arial"/>
          <w:b/>
          <w:w w:val="105"/>
          <w:sz w:val="15"/>
        </w:rPr>
        <w:t xml:space="preserve">1_Active_Promoter 2_Weak_Promoter </w:t>
      </w:r>
      <w:r w:rsidR="00372F18">
        <w:rPr>
          <w:rFonts w:ascii="Arial"/>
          <w:b/>
          <w:sz w:val="15"/>
        </w:rPr>
        <w:t xml:space="preserve">3_Poised_Promoter 4_Strong_Enhancer 5_Strong_Enhancer </w:t>
      </w:r>
      <w:r w:rsidR="00372F18">
        <w:rPr>
          <w:rFonts w:ascii="Arial"/>
          <w:b/>
          <w:w w:val="105"/>
          <w:sz w:val="15"/>
        </w:rPr>
        <w:t>6_Weak_Enhancer 7_Weak_Enhancer 8_Insulator 9_Txn_Transition 10_Txn_Elongation 11_Weak_Txn 12_Repressed 13_Heterochrom/lo 14_Repetitive/CNV 15_Repetitive/CNV</w:t>
      </w:r>
    </w:p>
    <w:p w14:paraId="2597044B" w14:textId="77777777" w:rsidR="0065693B" w:rsidRDefault="0065693B">
      <w:pPr>
        <w:spacing w:line="206" w:lineRule="auto"/>
        <w:rPr>
          <w:rFonts w:ascii="Arial"/>
          <w:sz w:val="15"/>
        </w:rPr>
        <w:sectPr w:rsidR="0065693B">
          <w:type w:val="continuous"/>
          <w:pgSz w:w="11910" w:h="16840"/>
          <w:pgMar w:top="1580" w:right="0" w:bottom="800" w:left="1680" w:header="720" w:footer="720" w:gutter="0"/>
          <w:cols w:num="2" w:space="720" w:equalWidth="0">
            <w:col w:w="2449" w:space="840"/>
            <w:col w:w="6941"/>
          </w:cols>
        </w:sectPr>
      </w:pPr>
    </w:p>
    <w:p w14:paraId="2D8C71FC" w14:textId="77777777" w:rsidR="0065693B" w:rsidRDefault="0065693B">
      <w:pPr>
        <w:pStyle w:val="BodyText"/>
        <w:rPr>
          <w:rFonts w:ascii="Arial"/>
          <w:b/>
          <w:sz w:val="20"/>
        </w:rPr>
      </w:pPr>
    </w:p>
    <w:p w14:paraId="7FFDA7FC" w14:textId="77777777" w:rsidR="0065693B" w:rsidRDefault="0065693B">
      <w:pPr>
        <w:pStyle w:val="BodyText"/>
        <w:spacing w:before="1"/>
        <w:rPr>
          <w:rFonts w:ascii="Arial"/>
          <w:b/>
          <w:sz w:val="20"/>
        </w:rPr>
      </w:pPr>
    </w:p>
    <w:p w14:paraId="41226DC6" w14:textId="77777777" w:rsidR="0065693B" w:rsidRDefault="00372F18">
      <w:pPr>
        <w:ind w:left="2265"/>
        <w:rPr>
          <w:rFonts w:ascii="Arial"/>
          <w:sz w:val="13"/>
        </w:rPr>
      </w:pPr>
      <w:r>
        <w:rPr>
          <w:rFonts w:ascii="Arial"/>
          <w:color w:val="4D4D4D"/>
          <w:w w:val="105"/>
          <w:sz w:val="13"/>
        </w:rPr>
        <w:t>0</w:t>
      </w:r>
    </w:p>
    <w:p w14:paraId="60DA2F40" w14:textId="77777777" w:rsidR="0065693B" w:rsidRDefault="00372F18">
      <w:pPr>
        <w:tabs>
          <w:tab w:val="left" w:pos="1462"/>
        </w:tabs>
        <w:spacing w:before="97"/>
        <w:ind w:right="2428"/>
        <w:jc w:val="center"/>
        <w:rPr>
          <w:rFonts w:ascii="Arial"/>
          <w:sz w:val="13"/>
        </w:rPr>
      </w:pPr>
      <w:r>
        <w:rPr>
          <w:rFonts w:ascii="Arial"/>
          <w:color w:val="4D4D4D"/>
          <w:w w:val="105"/>
          <w:sz w:val="13"/>
        </w:rPr>
        <w:t>CTL1 CTL2 CTL3</w:t>
      </w:r>
      <w:r>
        <w:rPr>
          <w:rFonts w:ascii="Arial"/>
          <w:color w:val="4D4D4D"/>
          <w:w w:val="105"/>
          <w:sz w:val="13"/>
        </w:rPr>
        <w:tab/>
        <w:t>CTL1 CTL2 CTL3</w:t>
      </w:r>
    </w:p>
    <w:p w14:paraId="2D53A0CA" w14:textId="77777777" w:rsidR="0065693B" w:rsidRDefault="00372F18">
      <w:pPr>
        <w:spacing w:before="11"/>
        <w:ind w:right="2610"/>
        <w:jc w:val="center"/>
        <w:rPr>
          <w:rFonts w:ascii="Arial"/>
          <w:b/>
          <w:sz w:val="17"/>
        </w:rPr>
      </w:pPr>
      <w:r>
        <w:rPr>
          <w:rFonts w:ascii="Arial"/>
          <w:b/>
          <w:sz w:val="17"/>
        </w:rPr>
        <w:t>Sample</w:t>
      </w:r>
    </w:p>
    <w:p w14:paraId="7C4C267E" w14:textId="77777777" w:rsidR="0065693B" w:rsidRDefault="0065693B">
      <w:pPr>
        <w:pStyle w:val="BodyText"/>
        <w:spacing w:before="7"/>
        <w:rPr>
          <w:rFonts w:ascii="Arial"/>
          <w:b/>
          <w:sz w:val="10"/>
        </w:rPr>
      </w:pPr>
    </w:p>
    <w:p w14:paraId="106DAA0F" w14:textId="77777777" w:rsidR="0065693B" w:rsidRDefault="00372F18">
      <w:pPr>
        <w:spacing w:before="101"/>
        <w:ind w:left="4462"/>
      </w:pPr>
      <w:r>
        <w:rPr>
          <w:w w:val="105"/>
        </w:rPr>
        <w:t>(c)</w:t>
      </w:r>
    </w:p>
    <w:p w14:paraId="5A21C5B5" w14:textId="77777777" w:rsidR="0065693B" w:rsidRDefault="00372F18">
      <w:pPr>
        <w:spacing w:before="220" w:line="249" w:lineRule="auto"/>
        <w:ind w:left="377" w:right="1341"/>
        <w:jc w:val="both"/>
      </w:pPr>
      <w:r>
        <w:t xml:space="preserve">Figure 1.3: </w:t>
      </w:r>
      <w:r>
        <w:rPr>
          <w:spacing w:val="-4"/>
        </w:rPr>
        <w:t xml:space="preserve">Peak </w:t>
      </w:r>
      <w:r>
        <w:t xml:space="preserve">calling filtering using IDR analysis in </w:t>
      </w:r>
      <w:r>
        <w:rPr>
          <w:spacing w:val="-7"/>
        </w:rPr>
        <w:t xml:space="preserve">ATAC-seq </w:t>
      </w:r>
      <w:r>
        <w:t>samples. For each of</w:t>
      </w:r>
      <w:r>
        <w:rPr>
          <w:spacing w:val="-6"/>
        </w:rPr>
        <w:t xml:space="preserve"> </w:t>
      </w:r>
      <w:r>
        <w:t>the</w:t>
      </w:r>
      <w:r>
        <w:rPr>
          <w:spacing w:val="-6"/>
        </w:rPr>
        <w:t xml:space="preserve"> </w:t>
      </w:r>
      <w:r>
        <w:t>sequencing</w:t>
      </w:r>
      <w:r>
        <w:rPr>
          <w:spacing w:val="-5"/>
        </w:rPr>
        <w:t xml:space="preserve"> </w:t>
      </w:r>
      <w:r>
        <w:t>depths</w:t>
      </w:r>
      <w:r>
        <w:rPr>
          <w:spacing w:val="-6"/>
        </w:rPr>
        <w:t xml:space="preserve"> </w:t>
      </w:r>
      <w:r>
        <w:t>tested</w:t>
      </w:r>
      <w:r>
        <w:rPr>
          <w:spacing w:val="-5"/>
        </w:rPr>
        <w:t xml:space="preserve"> </w:t>
      </w:r>
      <w:r>
        <w:t>(from</w:t>
      </w:r>
      <w:r>
        <w:rPr>
          <w:spacing w:val="-6"/>
        </w:rPr>
        <w:t xml:space="preserve"> </w:t>
      </w:r>
      <w:r>
        <w:t>5</w:t>
      </w:r>
      <w:r>
        <w:rPr>
          <w:spacing w:val="-5"/>
        </w:rPr>
        <w:t xml:space="preserve"> </w:t>
      </w:r>
      <w:r>
        <w:t>to</w:t>
      </w:r>
      <w:r>
        <w:rPr>
          <w:spacing w:val="-6"/>
        </w:rPr>
        <w:t xml:space="preserve"> </w:t>
      </w:r>
      <w:r>
        <w:t>30</w:t>
      </w:r>
      <w:r>
        <w:rPr>
          <w:spacing w:val="-5"/>
        </w:rPr>
        <w:t xml:space="preserve"> </w:t>
      </w:r>
      <w:r>
        <w:t>million</w:t>
      </w:r>
      <w:r>
        <w:rPr>
          <w:spacing w:val="-6"/>
        </w:rPr>
        <w:t xml:space="preserve"> </w:t>
      </w:r>
      <w:del w:id="310" w:author="Katie Burnham" w:date="2018-11-19T15:25:00Z">
        <w:r w:rsidDel="006D7E2D">
          <w:delText>of</w:delText>
        </w:r>
        <w:r w:rsidDel="006D7E2D">
          <w:rPr>
            <w:spacing w:val="-5"/>
          </w:rPr>
          <w:delText xml:space="preserve"> </w:delText>
        </w:r>
      </w:del>
      <w:r>
        <w:t>reads</w:t>
      </w:r>
      <w:r>
        <w:rPr>
          <w:spacing w:val="-6"/>
        </w:rPr>
        <w:t xml:space="preserve"> </w:t>
      </w:r>
      <w:r>
        <w:t>after</w:t>
      </w:r>
      <w:r>
        <w:rPr>
          <w:spacing w:val="-5"/>
        </w:rPr>
        <w:t xml:space="preserve"> </w:t>
      </w:r>
      <w:r>
        <w:t>filtering),</w:t>
      </w:r>
      <w:r>
        <w:rPr>
          <w:spacing w:val="-5"/>
        </w:rPr>
        <w:t xml:space="preserve"> </w:t>
      </w:r>
      <w:r>
        <w:t>illustration of the percentage of peaks sharing IDR rank between the two pseuroreplicates when using di</w:t>
      </w:r>
      <w:r>
        <w:rPr>
          <w:rFonts w:ascii="Trebuchet MS" w:hAnsi="Trebuchet MS"/>
        </w:rPr>
        <w:t>ff</w:t>
      </w:r>
      <w:r>
        <w:t>erent pval filtering thresholds in CTL2 a) CD14</w:t>
      </w:r>
      <w:r>
        <w:rPr>
          <w:position w:val="8"/>
          <w:sz w:val="16"/>
        </w:rPr>
        <w:t xml:space="preserve">+ </w:t>
      </w:r>
      <w:r>
        <w:t>monocytes and b) tCD4</w:t>
      </w:r>
      <w:r>
        <w:rPr>
          <w:position w:val="8"/>
          <w:sz w:val="16"/>
        </w:rPr>
        <w:t xml:space="preserve">+ </w:t>
      </w:r>
      <w:r>
        <w:t>(used as representative samples di</w:t>
      </w:r>
      <w:r>
        <w:rPr>
          <w:rFonts w:ascii="Trebuchet MS" w:hAnsi="Trebuchet MS"/>
        </w:rPr>
        <w:t>ff</w:t>
      </w:r>
      <w:r>
        <w:t>ering in quality for this analysis). c) Annotation (</w:t>
      </w:r>
      <w:del w:id="311" w:author="Katie Burnham" w:date="2018-11-19T15:27:00Z">
        <w:r w:rsidDel="006D7E2D">
          <w:delText xml:space="preserve">in </w:delText>
        </w:r>
      </w:del>
      <w:ins w:id="312" w:author="Katie Burnham" w:date="2018-11-19T15:27:00Z">
        <w:r w:rsidR="006D7E2D">
          <w:t xml:space="preserve">as </w:t>
        </w:r>
      </w:ins>
      <w:r>
        <w:t>percentage</w:t>
      </w:r>
      <w:ins w:id="313" w:author="Katie Burnham" w:date="2018-11-19T15:27:00Z">
        <w:r w:rsidR="006D7E2D">
          <w:t xml:space="preserve"> of total</w:t>
        </w:r>
      </w:ins>
      <w:r>
        <w:t>) of the CTL1, CTL2 and CTL3 tCD4</w:t>
      </w:r>
      <w:r>
        <w:rPr>
          <w:position w:val="8"/>
          <w:sz w:val="16"/>
        </w:rPr>
        <w:t xml:space="preserve">+ </w:t>
      </w:r>
      <w:r>
        <w:rPr>
          <w:spacing w:val="-7"/>
        </w:rPr>
        <w:t xml:space="preserve">ATAC-seq </w:t>
      </w:r>
      <w:r>
        <w:t>peaks filtered for FDR</w:t>
      </w:r>
      <w:r>
        <w:rPr>
          <w:rFonts w:ascii="Arial" w:hAnsi="Arial"/>
          <w:i/>
        </w:rPr>
        <w:t>&lt;</w:t>
      </w:r>
      <w:r>
        <w:t>0.01 or optimal pval from the IDR analysis (pval=10</w:t>
      </w:r>
      <w:r>
        <w:rPr>
          <w:rFonts w:ascii="DejaVu Sans" w:hAnsi="DejaVu Sans"/>
          <w:position w:val="8"/>
          <w:sz w:val="16"/>
        </w:rPr>
        <w:t>−</w:t>
      </w:r>
      <w:r>
        <w:t>11) with the corresponding cell type specific Epigenome Roadmap chromatin segmentation</w:t>
      </w:r>
      <w:r>
        <w:rPr>
          <w:spacing w:val="3"/>
        </w:rPr>
        <w:t xml:space="preserve"> </w:t>
      </w:r>
      <w:r>
        <w:t>map.</w:t>
      </w:r>
    </w:p>
    <w:p w14:paraId="5CAA9CCD" w14:textId="77777777" w:rsidR="0065693B" w:rsidRDefault="0065693B">
      <w:pPr>
        <w:spacing w:line="249" w:lineRule="auto"/>
        <w:jc w:val="both"/>
        <w:sectPr w:rsidR="0065693B">
          <w:type w:val="continuous"/>
          <w:pgSz w:w="11910" w:h="16840"/>
          <w:pgMar w:top="1580" w:right="0" w:bottom="800" w:left="1680" w:header="720" w:footer="720" w:gutter="0"/>
          <w:cols w:space="720"/>
        </w:sectPr>
      </w:pPr>
    </w:p>
    <w:p w14:paraId="184E3B78" w14:textId="77777777" w:rsidR="0065693B" w:rsidRDefault="0065693B">
      <w:pPr>
        <w:pStyle w:val="BodyText"/>
        <w:spacing w:before="10"/>
      </w:pPr>
    </w:p>
    <w:p w14:paraId="0C4C19A7" w14:textId="77777777" w:rsidR="0065693B" w:rsidRDefault="006D7E2D">
      <w:pPr>
        <w:pStyle w:val="BodyText"/>
        <w:spacing w:before="100" w:line="415" w:lineRule="auto"/>
        <w:ind w:left="377" w:right="1342"/>
      </w:pPr>
      <w:bookmarkStart w:id="314" w:name="_bookmark1"/>
      <w:bookmarkEnd w:id="314"/>
      <w:ins w:id="315" w:author="Katie Burnham" w:date="2018-11-19T15:25:00Z">
        <w:r>
          <w:t>r</w:t>
        </w:r>
      </w:ins>
      <w:ins w:id="316" w:author="Katie Burnham" w:date="2018-11-19T15:24:00Z">
        <w:r>
          <w:t xml:space="preserve">esulting </w:t>
        </w:r>
      </w:ins>
      <w:r w:rsidR="00372F18">
        <w:t>filtered peaks will be used downstream to build the master list of regions across all the samples and perform di</w:t>
      </w:r>
      <w:r w:rsidR="00372F18">
        <w:rPr>
          <w:rFonts w:ascii="Trebuchet MS"/>
        </w:rPr>
        <w:t>ff</w:t>
      </w:r>
      <w:r w:rsidR="00372F18">
        <w:t>erential chromatin accessibility analysis.</w:t>
      </w:r>
    </w:p>
    <w:p w14:paraId="5E80D1D7" w14:textId="77777777" w:rsidR="0065693B" w:rsidRDefault="0065693B">
      <w:pPr>
        <w:pStyle w:val="BodyText"/>
        <w:spacing w:before="2"/>
        <w:rPr>
          <w:sz w:val="29"/>
        </w:rPr>
      </w:pPr>
    </w:p>
    <w:p w14:paraId="0EFF0B76" w14:textId="77777777" w:rsidR="0065693B" w:rsidRDefault="00372F18">
      <w:pPr>
        <w:pStyle w:val="BodyText"/>
        <w:ind w:left="377"/>
      </w:pPr>
      <w:r>
        <w:rPr>
          <w:w w:val="105"/>
        </w:rPr>
        <w:t>Di</w:t>
      </w:r>
      <w:r>
        <w:rPr>
          <w:rFonts w:ascii="Trebuchet MS"/>
          <w:w w:val="105"/>
        </w:rPr>
        <w:t>ff</w:t>
      </w:r>
      <w:r>
        <w:rPr>
          <w:w w:val="105"/>
        </w:rPr>
        <w:t>erential chromatin accessibility analysis</w:t>
      </w:r>
    </w:p>
    <w:p w14:paraId="696765FC" w14:textId="77777777" w:rsidR="0065693B" w:rsidRDefault="0065693B">
      <w:pPr>
        <w:pStyle w:val="BodyText"/>
        <w:spacing w:before="7"/>
        <w:rPr>
          <w:sz w:val="31"/>
        </w:rPr>
      </w:pPr>
    </w:p>
    <w:p w14:paraId="3EC0769F" w14:textId="4CE1C2E3" w:rsidR="0065693B" w:rsidRDefault="00B8797A">
      <w:pPr>
        <w:pStyle w:val="BodyText"/>
        <w:spacing w:line="417" w:lineRule="auto"/>
        <w:ind w:left="377" w:right="1341" w:firstLine="566"/>
        <w:jc w:val="both"/>
      </w:pPr>
      <w:r>
        <w:rPr>
          <w:noProof/>
        </w:rPr>
        <mc:AlternateContent>
          <mc:Choice Requires="wps">
            <w:drawing>
              <wp:anchor distT="0" distB="0" distL="114300" distR="114300" simplePos="0" relativeHeight="251720704" behindDoc="1" locked="0" layoutInCell="1" allowOverlap="1" wp14:anchorId="2387006A" wp14:editId="0833F8F0">
                <wp:simplePos x="0" y="0"/>
                <wp:positionH relativeFrom="page">
                  <wp:posOffset>6096635</wp:posOffset>
                </wp:positionH>
                <wp:positionV relativeFrom="paragraph">
                  <wp:posOffset>440690</wp:posOffset>
                </wp:positionV>
                <wp:extent cx="45720" cy="0"/>
                <wp:effectExtent l="10160" t="10160" r="10795" b="8890"/>
                <wp:wrapNone/>
                <wp:docPr id="1560" name="Line 1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69442D" id="Line 1508"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0.05pt,34.7pt" to="483.6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" strokeweight=".14042mm">
                <w10:wrap anchorx="page"/>
              </v:line>
            </w:pict>
          </mc:Fallback>
        </mc:AlternateContent>
      </w:r>
      <w:r w:rsidR="00372F18">
        <w:t>In this project, a peak-based approach using the number of read counts overlapping the peaks included in the consensus master list (ML all) was implemented to perform di</w:t>
      </w:r>
      <w:r w:rsidR="00372F18">
        <w:rPr>
          <w:rFonts w:ascii="Trebuchet MS"/>
        </w:rPr>
        <w:t>ff</w:t>
      </w:r>
      <w:r w:rsidR="00372F18">
        <w:t xml:space="preserve">erential analysis. One of the main limitations of the </w:t>
      </w:r>
      <w:r w:rsidR="00372F18">
        <w:rPr>
          <w:spacing w:val="-7"/>
        </w:rPr>
        <w:t xml:space="preserve">ATAC-seq </w:t>
      </w:r>
      <w:r w:rsidR="00372F18">
        <w:t xml:space="preserve">and </w:t>
      </w:r>
      <w:r w:rsidR="00372F18">
        <w:rPr>
          <w:spacing w:val="-10"/>
        </w:rPr>
        <w:t xml:space="preserve">Fast-ATAC </w:t>
      </w:r>
      <w:r w:rsidR="00372F18">
        <w:t xml:space="preserve">protocols (discussed in the next section) is the background signal. Therefore, in collaboration with Dr Hai Fang, </w:t>
      </w:r>
      <w:del w:id="317" w:author="Katie Burnham" w:date="2018-11-19T15:28:00Z">
        <w:r w:rsidR="00372F18" w:rsidDel="006D7E2D">
          <w:delText xml:space="preserve">a method to calculate </w:delText>
        </w:r>
      </w:del>
      <w:r w:rsidR="00372F18">
        <w:t>an empirical cut-o</w:t>
      </w:r>
      <w:r w:rsidR="00372F18">
        <w:rPr>
          <w:rFonts w:ascii="Trebuchet MS"/>
        </w:rPr>
        <w:t xml:space="preserve">ff </w:t>
      </w:r>
      <w:r w:rsidR="00372F18">
        <w:t xml:space="preserve">was </w:t>
      </w:r>
      <w:del w:id="318" w:author="Katie Burnham" w:date="2018-11-19T15:28:00Z">
        <w:r w:rsidR="00372F18" w:rsidDel="006D7E2D">
          <w:delText xml:space="preserve">conducted </w:delText>
        </w:r>
      </w:del>
      <w:ins w:id="319" w:author="Katie Burnham" w:date="2018-11-19T15:28:00Z">
        <w:r w:rsidR="006D7E2D">
          <w:t xml:space="preserve">identified </w:t>
        </w:r>
      </w:ins>
      <w:r w:rsidR="00372F18">
        <w:t>to minimise the impact of background read counts on the peaks included for the di</w:t>
      </w:r>
      <w:r w:rsidR="00372F18">
        <w:rPr>
          <w:rFonts w:ascii="Trebuchet MS"/>
        </w:rPr>
        <w:t>ff</w:t>
      </w:r>
      <w:r w:rsidR="00372F18">
        <w:t xml:space="preserve">erential analysis (Xinmin2005; Jonker et al. </w:t>
      </w:r>
      <w:hyperlink w:anchor="_bookmark0" w:history="1">
        <w:r w:rsidR="00372F18">
          <w:t>201</w:t>
        </w:r>
      </w:hyperlink>
      <w:r w:rsidR="00372F18">
        <w:t>4). Moreover, due to lack of consensus in terms of normalisation and di</w:t>
      </w:r>
      <w:r w:rsidR="00372F18">
        <w:rPr>
          <w:rFonts w:ascii="Trebuchet MS"/>
        </w:rPr>
        <w:t>ff</w:t>
      </w:r>
      <w:r w:rsidR="00372F18">
        <w:t xml:space="preserve">erential analysis methods in </w:t>
      </w:r>
      <w:r w:rsidR="00372F18">
        <w:rPr>
          <w:spacing w:val="-7"/>
        </w:rPr>
        <w:t xml:space="preserve">ATAC-seq </w:t>
      </w:r>
      <w:r w:rsidR="00372F18">
        <w:rPr>
          <w:spacing w:val="-4"/>
        </w:rPr>
        <w:t xml:space="preserve">(Table </w:t>
      </w:r>
      <w:hyperlink w:anchor="_bookmark1" w:history="1">
        <w:r w:rsidR="00372F18">
          <w:t xml:space="preserve">1.1), </w:t>
        </w:r>
      </w:hyperlink>
      <w:r w:rsidR="00372F18">
        <w:t>two strategies were</w:t>
      </w:r>
      <w:r w:rsidR="00372F18">
        <w:rPr>
          <w:spacing w:val="5"/>
        </w:rPr>
        <w:t xml:space="preserve"> </w:t>
      </w:r>
      <w:r w:rsidR="00372F18">
        <w:t>tested.</w:t>
      </w:r>
    </w:p>
    <w:p w14:paraId="78939830" w14:textId="77777777" w:rsidR="0065693B" w:rsidRDefault="0065693B">
      <w:pPr>
        <w:spacing w:line="417" w:lineRule="auto"/>
        <w:jc w:val="both"/>
        <w:sectPr w:rsidR="0065693B">
          <w:pgSz w:w="11910" w:h="16840"/>
          <w:pgMar w:top="1660" w:right="0" w:bottom="800" w:left="1680" w:header="1231" w:footer="615" w:gutter="0"/>
          <w:cols w:space="720"/>
        </w:sectPr>
      </w:pPr>
    </w:p>
    <w:p w14:paraId="51424EE4" w14:textId="77777777" w:rsidR="0065693B" w:rsidRDefault="0065693B">
      <w:pPr>
        <w:pStyle w:val="BodyText"/>
        <w:rPr>
          <w:sz w:val="20"/>
        </w:rPr>
      </w:pPr>
    </w:p>
    <w:p w14:paraId="77D95891" w14:textId="77777777" w:rsidR="0065693B" w:rsidRDefault="0065693B">
      <w:pPr>
        <w:pStyle w:val="BodyText"/>
        <w:rPr>
          <w:sz w:val="20"/>
        </w:rPr>
      </w:pPr>
    </w:p>
    <w:p w14:paraId="6827A769" w14:textId="77777777" w:rsidR="0065693B" w:rsidRDefault="0065693B">
      <w:pPr>
        <w:pStyle w:val="BodyText"/>
        <w:rPr>
          <w:sz w:val="20"/>
        </w:rPr>
      </w:pPr>
    </w:p>
    <w:p w14:paraId="544E6759" w14:textId="77777777" w:rsidR="0065693B" w:rsidRDefault="0065693B">
      <w:pPr>
        <w:pStyle w:val="BodyText"/>
        <w:rPr>
          <w:sz w:val="20"/>
        </w:rPr>
      </w:pPr>
    </w:p>
    <w:p w14:paraId="5EDF9301" w14:textId="77777777" w:rsidR="0065693B" w:rsidRDefault="0065693B">
      <w:pPr>
        <w:pStyle w:val="BodyText"/>
        <w:rPr>
          <w:sz w:val="20"/>
        </w:rPr>
      </w:pPr>
    </w:p>
    <w:p w14:paraId="421766C1" w14:textId="77777777" w:rsidR="0065693B" w:rsidRDefault="0065693B">
      <w:pPr>
        <w:pStyle w:val="BodyText"/>
        <w:rPr>
          <w:sz w:val="20"/>
        </w:rPr>
      </w:pPr>
    </w:p>
    <w:p w14:paraId="16CDC857" w14:textId="77777777" w:rsidR="0065693B" w:rsidRDefault="0065693B">
      <w:pPr>
        <w:pStyle w:val="BodyText"/>
        <w:rPr>
          <w:sz w:val="20"/>
        </w:rPr>
      </w:pPr>
    </w:p>
    <w:p w14:paraId="6F8B7D5B" w14:textId="77777777" w:rsidR="0065693B" w:rsidRDefault="0065693B">
      <w:pPr>
        <w:pStyle w:val="BodyText"/>
        <w:rPr>
          <w:sz w:val="20"/>
        </w:rPr>
      </w:pPr>
    </w:p>
    <w:p w14:paraId="5554FE66" w14:textId="77777777" w:rsidR="0065693B" w:rsidRDefault="0065693B">
      <w:pPr>
        <w:pStyle w:val="BodyText"/>
        <w:rPr>
          <w:sz w:val="20"/>
        </w:rPr>
      </w:pPr>
    </w:p>
    <w:p w14:paraId="38B07016" w14:textId="77777777" w:rsidR="0065693B" w:rsidRDefault="0065693B">
      <w:pPr>
        <w:pStyle w:val="BodyText"/>
        <w:spacing w:before="5"/>
        <w:rPr>
          <w:sz w:val="11"/>
        </w:rPr>
      </w:pPr>
    </w:p>
    <w:p w14:paraId="63C8DE72" w14:textId="6C95D85C" w:rsidR="0065693B" w:rsidRDefault="00B8797A">
      <w:pPr>
        <w:pStyle w:val="BodyText"/>
        <w:ind w:left="1972"/>
        <w:rPr>
          <w:sz w:val="20"/>
        </w:rPr>
      </w:pPr>
      <w:r>
        <w:rPr>
          <w:noProof/>
          <w:sz w:val="20"/>
        </w:rPr>
        <mc:AlternateContent>
          <mc:Choice Requires="wps">
            <w:drawing>
              <wp:inline distT="0" distB="0" distL="0" distR="0" wp14:anchorId="47FE792D" wp14:editId="67C0DAC6">
                <wp:extent cx="516890" cy="196850"/>
                <wp:effectExtent l="13970" t="10795" r="12065" b="11430"/>
                <wp:docPr id="1559" name="Text Box 2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196850"/>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13BCAE1" w14:textId="77777777" w:rsidR="003162A5" w:rsidRDefault="003162A5">
                            <w:pPr>
                              <w:spacing w:before="43"/>
                              <w:ind w:left="72"/>
                              <w:rPr>
                                <w:rFonts w:ascii="Arial"/>
                                <w:b/>
                                <w:i/>
                                <w:sz w:val="19"/>
                              </w:rPr>
                            </w:pPr>
                            <w:r>
                              <w:rPr>
                                <w:rFonts w:ascii="Arial"/>
                                <w:b/>
                                <w:i/>
                                <w:sz w:val="19"/>
                              </w:rPr>
                              <w:t>Step 1</w:t>
                            </w:r>
                          </w:p>
                        </w:txbxContent>
                      </wps:txbx>
                      <wps:bodyPr rot="0" vert="horz" wrap="square" lIns="0" tIns="0" rIns="0" bIns="0" anchor="t" anchorCtr="0" upright="1">
                        <a:noAutofit/>
                      </wps:bodyPr>
                    </wps:wsp>
                  </a:graphicData>
                </a:graphic>
              </wp:inline>
            </w:drawing>
          </mc:Choice>
          <mc:Fallback>
            <w:pict>
              <v:shape w14:anchorId="47FE792D" id="Text Box 2080" o:spid="_x0000_s1348" type="#_x0000_t202" style="width:40.7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" filled="f" strokeweight=".135mm">
                <v:textbox inset="0,0,0,0">
                  <w:txbxContent>
                    <w:p w14:paraId="513BCAE1" w14:textId="77777777" w:rsidR="003162A5" w:rsidRDefault="003162A5">
                      <w:pPr>
                        <w:spacing w:before="43"/>
                        <w:ind w:left="72"/>
                        <w:rPr>
                          <w:rFonts w:ascii="Arial"/>
                          <w:b/>
                          <w:i/>
                          <w:sz w:val="19"/>
                        </w:rPr>
                      </w:pPr>
                      <w:r>
                        <w:rPr>
                          <w:rFonts w:ascii="Arial"/>
                          <w:b/>
                          <w:i/>
                          <w:sz w:val="19"/>
                        </w:rPr>
                        <w:t>Step 1</w:t>
                      </w:r>
                    </w:p>
                  </w:txbxContent>
                </v:textbox>
                <w10:anchorlock/>
              </v:shape>
            </w:pict>
          </mc:Fallback>
        </mc:AlternateContent>
      </w:r>
    </w:p>
    <w:p w14:paraId="2C0AAF2E" w14:textId="77777777" w:rsidR="0065693B" w:rsidRDefault="0065693B">
      <w:pPr>
        <w:rPr>
          <w:sz w:val="20"/>
        </w:rPr>
        <w:sectPr w:rsidR="0065693B">
          <w:headerReference w:type="default" r:id="rId38"/>
          <w:footerReference w:type="default" r:id="rId39"/>
          <w:pgSz w:w="16840" w:h="11910" w:orient="landscape"/>
          <w:pgMar w:top="0" w:right="1920" w:bottom="280" w:left="1080" w:header="0" w:footer="0" w:gutter="0"/>
          <w:cols w:space="720"/>
        </w:sectPr>
      </w:pPr>
    </w:p>
    <w:p w14:paraId="30EF438A" w14:textId="77777777" w:rsidR="0065693B" w:rsidRDefault="00372F18">
      <w:pPr>
        <w:spacing w:before="36"/>
        <w:ind w:right="957"/>
        <w:jc w:val="right"/>
        <w:rPr>
          <w:rFonts w:ascii="Arial"/>
          <w:b/>
          <w:sz w:val="17"/>
        </w:rPr>
      </w:pPr>
      <w:r>
        <w:rPr>
          <w:rFonts w:ascii="Arial"/>
          <w:b/>
          <w:w w:val="95"/>
          <w:sz w:val="17"/>
        </w:rPr>
        <w:t>ML_all</w:t>
      </w:r>
    </w:p>
    <w:p w14:paraId="65FED814" w14:textId="77777777" w:rsidR="0065693B" w:rsidRDefault="00372F18">
      <w:pPr>
        <w:spacing w:before="6"/>
        <w:ind w:left="2692"/>
        <w:rPr>
          <w:rFonts w:ascii="Arial"/>
          <w:b/>
          <w:sz w:val="15"/>
        </w:rPr>
      </w:pPr>
      <w:r>
        <w:rPr>
          <w:rFonts w:ascii="Arial"/>
          <w:b/>
          <w:sz w:val="15"/>
        </w:rPr>
        <w:t>presence-absence matrix</w:t>
      </w:r>
    </w:p>
    <w:p w14:paraId="7CB45406" w14:textId="06AF9530" w:rsidR="0065693B" w:rsidRDefault="00372F18">
      <w:pPr>
        <w:spacing w:before="86"/>
        <w:ind w:left="2763"/>
        <w:rPr>
          <w:rFonts w:ascii="Arial"/>
          <w:sz w:val="17"/>
        </w:rPr>
      </w:pPr>
      <w:r>
        <w:rPr>
          <w:noProof/>
        </w:rPr>
        <w:drawing>
          <wp:anchor distT="0" distB="0" distL="0" distR="0" simplePos="0" relativeHeight="251402240" behindDoc="0" locked="0" layoutInCell="1" allowOverlap="1" wp14:anchorId="54997DB1" wp14:editId="64DDFDDF">
            <wp:simplePos x="0" y="0"/>
            <wp:positionH relativeFrom="page">
              <wp:posOffset>2860279</wp:posOffset>
            </wp:positionH>
            <wp:positionV relativeFrom="paragraph">
              <wp:posOffset>81478</wp:posOffset>
            </wp:positionV>
            <wp:extent cx="228425" cy="113402"/>
            <wp:effectExtent l="0" t="0" r="0" b="0"/>
            <wp:wrapNone/>
            <wp:docPr id="5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png"/>
                    <pic:cNvPicPr/>
                  </pic:nvPicPr>
                  <pic:blipFill>
                    <a:blip r:embed="rId40" cstate="print"/>
                    <a:stretch>
                      <a:fillRect/>
                    </a:stretch>
                  </pic:blipFill>
                  <pic:spPr>
                    <a:xfrm>
                      <a:off x="0" y="0"/>
                      <a:ext cx="228425" cy="113402"/>
                    </a:xfrm>
                    <a:prstGeom prst="rect">
                      <a:avLst/>
                    </a:prstGeom>
                  </pic:spPr>
                </pic:pic>
              </a:graphicData>
            </a:graphic>
          </wp:anchor>
        </w:drawing>
      </w:r>
      <w:r w:rsidR="00B8797A">
        <w:rPr>
          <w:noProof/>
        </w:rPr>
        <mc:AlternateContent>
          <mc:Choice Requires="wps">
            <w:drawing>
              <wp:anchor distT="0" distB="0" distL="114300" distR="114300" simplePos="0" relativeHeight="251462656" behindDoc="0" locked="0" layoutInCell="1" allowOverlap="1" wp14:anchorId="610B3B99" wp14:editId="51B42300">
                <wp:simplePos x="0" y="0"/>
                <wp:positionH relativeFrom="page">
                  <wp:posOffset>2284730</wp:posOffset>
                </wp:positionH>
                <wp:positionV relativeFrom="paragraph">
                  <wp:posOffset>266065</wp:posOffset>
                </wp:positionV>
                <wp:extent cx="146050" cy="271145"/>
                <wp:effectExtent l="0" t="3175" r="0" b="1905"/>
                <wp:wrapNone/>
                <wp:docPr id="1558" name="Text Box 1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2498C" w14:textId="77777777" w:rsidR="003162A5" w:rsidRDefault="003162A5">
                            <w:pPr>
                              <w:spacing w:before="14"/>
                              <w:ind w:left="20"/>
                              <w:rPr>
                                <w:rFonts w:ascii="Arial"/>
                                <w:sz w:val="17"/>
                              </w:rPr>
                            </w:pPr>
                            <w:r>
                              <w:rPr>
                                <w:rFonts w:ascii="Arial"/>
                                <w:color w:val="FFC000"/>
                                <w:sz w:val="17"/>
                              </w:rPr>
                              <w:t>Peak</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B3B99" id="Text Box 1506" o:spid="_x0000_s1349" type="#_x0000_t202" style="position:absolute;left:0;text-align:left;margin-left:179.9pt;margin-top:20.95pt;width:11.5pt;height:21.35pt;z-index:25146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" filled="f" stroked="f">
                <v:textbox style="layout-flow:vertical;mso-layout-flow-alt:bottom-to-top" inset="0,0,0,0">
                  <w:txbxContent>
                    <w:p w14:paraId="0662498C" w14:textId="77777777" w:rsidR="003162A5" w:rsidRDefault="003162A5">
                      <w:pPr>
                        <w:spacing w:before="14"/>
                        <w:ind w:left="20"/>
                        <w:rPr>
                          <w:rFonts w:ascii="Arial"/>
                          <w:sz w:val="17"/>
                        </w:rPr>
                      </w:pPr>
                      <w:r>
                        <w:rPr>
                          <w:rFonts w:ascii="Arial"/>
                          <w:color w:val="FFC000"/>
                          <w:sz w:val="17"/>
                        </w:rPr>
                        <w:t>Peak</w:t>
                      </w:r>
                    </w:p>
                  </w:txbxContent>
                </v:textbox>
                <w10:wrap anchorx="page"/>
              </v:shape>
            </w:pict>
          </mc:Fallback>
        </mc:AlternateContent>
      </w:r>
      <w:r w:rsidR="00B8797A">
        <w:rPr>
          <w:noProof/>
        </w:rPr>
        <mc:AlternateContent>
          <mc:Choice Requires="wps">
            <w:drawing>
              <wp:anchor distT="0" distB="0" distL="114300" distR="114300" simplePos="0" relativeHeight="251464704" behindDoc="0" locked="0" layoutInCell="1" allowOverlap="1" wp14:anchorId="06FA3B25" wp14:editId="268AC447">
                <wp:simplePos x="0" y="0"/>
                <wp:positionH relativeFrom="page">
                  <wp:posOffset>3602355</wp:posOffset>
                </wp:positionH>
                <wp:positionV relativeFrom="paragraph">
                  <wp:posOffset>263525</wp:posOffset>
                </wp:positionV>
                <wp:extent cx="146050" cy="271145"/>
                <wp:effectExtent l="1905" t="635" r="4445" b="4445"/>
                <wp:wrapNone/>
                <wp:docPr id="1557" name="Text Box 1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1D85D" w14:textId="77777777" w:rsidR="003162A5" w:rsidRDefault="003162A5">
                            <w:pPr>
                              <w:spacing w:before="14"/>
                              <w:ind w:left="20"/>
                              <w:rPr>
                                <w:rFonts w:ascii="Arial"/>
                                <w:sz w:val="17"/>
                              </w:rPr>
                            </w:pPr>
                            <w:r>
                              <w:rPr>
                                <w:rFonts w:ascii="Arial"/>
                                <w:color w:val="FFC000"/>
                                <w:sz w:val="17"/>
                              </w:rPr>
                              <w:t>Peak</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A3B25" id="Text Box 1505" o:spid="_x0000_s1350" type="#_x0000_t202" style="position:absolute;left:0;text-align:left;margin-left:283.65pt;margin-top:20.75pt;width:11.5pt;height:21.35pt;z-index:25146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" filled="f" stroked="f">
                <v:textbox style="layout-flow:vertical;mso-layout-flow-alt:bottom-to-top" inset="0,0,0,0">
                  <w:txbxContent>
                    <w:p w14:paraId="7DC1D85D" w14:textId="77777777" w:rsidR="003162A5" w:rsidRDefault="003162A5">
                      <w:pPr>
                        <w:spacing w:before="14"/>
                        <w:ind w:left="20"/>
                        <w:rPr>
                          <w:rFonts w:ascii="Arial"/>
                          <w:sz w:val="17"/>
                        </w:rPr>
                      </w:pPr>
                      <w:r>
                        <w:rPr>
                          <w:rFonts w:ascii="Arial"/>
                          <w:color w:val="FFC000"/>
                          <w:sz w:val="17"/>
                        </w:rPr>
                        <w:t>Peak</w:t>
                      </w:r>
                    </w:p>
                  </w:txbxContent>
                </v:textbox>
                <w10:wrap anchorx="page"/>
              </v:shape>
            </w:pict>
          </mc:Fallback>
        </mc:AlternateContent>
      </w:r>
      <w:r>
        <w:rPr>
          <w:rFonts w:ascii="Arial"/>
          <w:color w:val="006FC0"/>
          <w:sz w:val="17"/>
        </w:rPr>
        <w:t>Sample</w:t>
      </w:r>
    </w:p>
    <w:p w14:paraId="2D086570" w14:textId="77777777" w:rsidR="0065693B" w:rsidRDefault="0065693B">
      <w:pPr>
        <w:pStyle w:val="BodyText"/>
        <w:spacing w:before="4"/>
        <w:rPr>
          <w:rFonts w:ascii="Arial"/>
          <w:sz w:val="7"/>
        </w:rPr>
      </w:pPr>
    </w:p>
    <w:p w14:paraId="36284BE2" w14:textId="00BE4CA3" w:rsidR="0065693B" w:rsidRDefault="00372F18">
      <w:pPr>
        <w:tabs>
          <w:tab w:val="left" w:pos="4628"/>
        </w:tabs>
        <w:ind w:left="2534" w:right="-41"/>
        <w:rPr>
          <w:rFonts w:ascii="Arial"/>
          <w:sz w:val="20"/>
        </w:rPr>
      </w:pPr>
      <w:r>
        <w:rPr>
          <w:rFonts w:ascii="Arial"/>
          <w:noProof/>
          <w:position w:val="43"/>
          <w:sz w:val="20"/>
        </w:rPr>
        <w:drawing>
          <wp:inline distT="0" distB="0" distL="0" distR="0" wp14:anchorId="7E07F919" wp14:editId="3361412F">
            <wp:extent cx="113088" cy="228600"/>
            <wp:effectExtent l="0" t="0" r="0" b="0"/>
            <wp:docPr id="5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png"/>
                    <pic:cNvPicPr/>
                  </pic:nvPicPr>
                  <pic:blipFill>
                    <a:blip r:embed="rId41" cstate="print"/>
                    <a:stretch>
                      <a:fillRect/>
                    </a:stretch>
                  </pic:blipFill>
                  <pic:spPr>
                    <a:xfrm>
                      <a:off x="0" y="0"/>
                      <a:ext cx="113088" cy="228600"/>
                    </a:xfrm>
                    <a:prstGeom prst="rect">
                      <a:avLst/>
                    </a:prstGeom>
                  </pic:spPr>
                </pic:pic>
              </a:graphicData>
            </a:graphic>
          </wp:inline>
        </w:drawing>
      </w:r>
      <w:r>
        <w:rPr>
          <w:rFonts w:ascii="Times New Roman"/>
          <w:spacing w:val="2"/>
          <w:position w:val="43"/>
          <w:sz w:val="20"/>
        </w:rPr>
        <w:t xml:space="preserve"> </w:t>
      </w:r>
      <w:r w:rsidR="00B8797A">
        <w:rPr>
          <w:rFonts w:ascii="Arial"/>
          <w:noProof/>
          <w:spacing w:val="2"/>
          <w:sz w:val="20"/>
        </w:rPr>
        <mc:AlternateContent>
          <mc:Choice Requires="wps">
            <w:drawing>
              <wp:inline distT="0" distB="0" distL="0" distR="0" wp14:anchorId="4395311E" wp14:editId="542DEBDC">
                <wp:extent cx="1036320" cy="918210"/>
                <wp:effectExtent l="2540" t="0" r="0" b="635"/>
                <wp:docPr id="1556" name="Text Box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918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9"/>
                              <w:gridCol w:w="269"/>
                              <w:gridCol w:w="269"/>
                              <w:gridCol w:w="269"/>
                              <w:gridCol w:w="269"/>
                              <w:gridCol w:w="269"/>
                            </w:tblGrid>
                            <w:tr w:rsidR="003162A5" w14:paraId="2EF7CC31" w14:textId="77777777">
                              <w:trPr>
                                <w:trHeight w:val="271"/>
                              </w:trPr>
                              <w:tc>
                                <w:tcPr>
                                  <w:tcW w:w="269" w:type="dxa"/>
                                </w:tcPr>
                                <w:p w14:paraId="72F27FBE" w14:textId="77777777" w:rsidR="003162A5" w:rsidRDefault="003162A5">
                                  <w:pPr>
                                    <w:pStyle w:val="TableParagraph"/>
                                    <w:spacing w:before="1"/>
                                    <w:rPr>
                                      <w:rFonts w:ascii="Times New Roman"/>
                                      <w:sz w:val="8"/>
                                    </w:rPr>
                                  </w:pPr>
                                </w:p>
                                <w:p w14:paraId="5C1B9C99" w14:textId="77777777" w:rsidR="003162A5" w:rsidRDefault="003162A5">
                                  <w:pPr>
                                    <w:pStyle w:val="TableParagraph"/>
                                    <w:ind w:right="53"/>
                                    <w:jc w:val="center"/>
                                    <w:rPr>
                                      <w:rFonts w:ascii="Trebuchet MS"/>
                                      <w:b/>
                                      <w:sz w:val="8"/>
                                    </w:rPr>
                                  </w:pPr>
                                  <w:r>
                                    <w:rPr>
                                      <w:rFonts w:ascii="Trebuchet MS"/>
                                      <w:b/>
                                      <w:w w:val="104"/>
                                      <w:sz w:val="8"/>
                                    </w:rPr>
                                    <w:t>0</w:t>
                                  </w:r>
                                </w:p>
                              </w:tc>
                              <w:tc>
                                <w:tcPr>
                                  <w:tcW w:w="269" w:type="dxa"/>
                                </w:tcPr>
                                <w:p w14:paraId="2A538E19" w14:textId="77777777" w:rsidR="003162A5" w:rsidRDefault="003162A5">
                                  <w:pPr>
                                    <w:pStyle w:val="TableParagraph"/>
                                    <w:spacing w:before="1"/>
                                    <w:rPr>
                                      <w:rFonts w:ascii="Times New Roman"/>
                                      <w:sz w:val="8"/>
                                    </w:rPr>
                                  </w:pPr>
                                </w:p>
                                <w:p w14:paraId="627F19DD" w14:textId="77777777" w:rsidR="003162A5" w:rsidRDefault="003162A5">
                                  <w:pPr>
                                    <w:pStyle w:val="TableParagraph"/>
                                    <w:ind w:left="74"/>
                                    <w:rPr>
                                      <w:rFonts w:ascii="Trebuchet MS"/>
                                      <w:b/>
                                      <w:sz w:val="8"/>
                                    </w:rPr>
                                  </w:pPr>
                                  <w:r>
                                    <w:rPr>
                                      <w:rFonts w:ascii="Trebuchet MS"/>
                                      <w:b/>
                                      <w:w w:val="104"/>
                                      <w:sz w:val="8"/>
                                    </w:rPr>
                                    <w:t>1</w:t>
                                  </w:r>
                                </w:p>
                              </w:tc>
                              <w:tc>
                                <w:tcPr>
                                  <w:tcW w:w="269" w:type="dxa"/>
                                </w:tcPr>
                                <w:p w14:paraId="411029BF" w14:textId="77777777" w:rsidR="003162A5" w:rsidRDefault="003162A5">
                                  <w:pPr>
                                    <w:pStyle w:val="TableParagraph"/>
                                    <w:spacing w:before="1"/>
                                    <w:rPr>
                                      <w:rFonts w:ascii="Times New Roman"/>
                                      <w:sz w:val="8"/>
                                    </w:rPr>
                                  </w:pPr>
                                </w:p>
                                <w:p w14:paraId="241E64E5"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3D117D3C" w14:textId="77777777" w:rsidR="003162A5" w:rsidRDefault="003162A5">
                                  <w:pPr>
                                    <w:pStyle w:val="TableParagraph"/>
                                    <w:spacing w:before="1"/>
                                    <w:rPr>
                                      <w:rFonts w:ascii="Times New Roman"/>
                                      <w:sz w:val="8"/>
                                    </w:rPr>
                                  </w:pPr>
                                </w:p>
                                <w:p w14:paraId="62FE2AAE" w14:textId="77777777" w:rsidR="003162A5" w:rsidRDefault="003162A5">
                                  <w:pPr>
                                    <w:pStyle w:val="TableParagraph"/>
                                    <w:ind w:left="75"/>
                                    <w:rPr>
                                      <w:rFonts w:ascii="Trebuchet MS"/>
                                      <w:b/>
                                      <w:sz w:val="8"/>
                                    </w:rPr>
                                  </w:pPr>
                                  <w:r>
                                    <w:rPr>
                                      <w:rFonts w:ascii="Trebuchet MS"/>
                                      <w:b/>
                                      <w:w w:val="104"/>
                                      <w:sz w:val="8"/>
                                    </w:rPr>
                                    <w:t>0</w:t>
                                  </w:r>
                                </w:p>
                              </w:tc>
                              <w:tc>
                                <w:tcPr>
                                  <w:tcW w:w="269" w:type="dxa"/>
                                </w:tcPr>
                                <w:p w14:paraId="4BB844C7" w14:textId="77777777" w:rsidR="003162A5" w:rsidRDefault="003162A5">
                                  <w:pPr>
                                    <w:pStyle w:val="TableParagraph"/>
                                    <w:spacing w:before="1"/>
                                    <w:rPr>
                                      <w:rFonts w:ascii="Times New Roman"/>
                                      <w:sz w:val="8"/>
                                    </w:rPr>
                                  </w:pPr>
                                </w:p>
                                <w:p w14:paraId="773371E3"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0BA50B60" w14:textId="77777777" w:rsidR="003162A5" w:rsidRDefault="003162A5">
                                  <w:pPr>
                                    <w:pStyle w:val="TableParagraph"/>
                                    <w:spacing w:before="1"/>
                                    <w:rPr>
                                      <w:rFonts w:ascii="Times New Roman"/>
                                      <w:sz w:val="8"/>
                                    </w:rPr>
                                  </w:pPr>
                                </w:p>
                                <w:p w14:paraId="55B229BB" w14:textId="77777777" w:rsidR="003162A5" w:rsidRDefault="003162A5">
                                  <w:pPr>
                                    <w:pStyle w:val="TableParagraph"/>
                                    <w:ind w:right="51"/>
                                    <w:jc w:val="center"/>
                                    <w:rPr>
                                      <w:rFonts w:ascii="Trebuchet MS"/>
                                      <w:b/>
                                      <w:sz w:val="8"/>
                                    </w:rPr>
                                  </w:pPr>
                                  <w:r>
                                    <w:rPr>
                                      <w:rFonts w:ascii="Trebuchet MS"/>
                                      <w:b/>
                                      <w:w w:val="104"/>
                                      <w:sz w:val="8"/>
                                    </w:rPr>
                                    <w:t>1</w:t>
                                  </w:r>
                                </w:p>
                              </w:tc>
                            </w:tr>
                            <w:tr w:rsidR="003162A5" w14:paraId="0DBC3F44" w14:textId="77777777">
                              <w:trPr>
                                <w:trHeight w:val="271"/>
                              </w:trPr>
                              <w:tc>
                                <w:tcPr>
                                  <w:tcW w:w="269" w:type="dxa"/>
                                </w:tcPr>
                                <w:p w14:paraId="736144CC" w14:textId="77777777" w:rsidR="003162A5" w:rsidRDefault="003162A5">
                                  <w:pPr>
                                    <w:pStyle w:val="TableParagraph"/>
                                    <w:spacing w:before="1"/>
                                    <w:rPr>
                                      <w:rFonts w:ascii="Times New Roman"/>
                                      <w:sz w:val="8"/>
                                    </w:rPr>
                                  </w:pPr>
                                </w:p>
                                <w:p w14:paraId="75992D82" w14:textId="77777777" w:rsidR="003162A5" w:rsidRDefault="003162A5">
                                  <w:pPr>
                                    <w:pStyle w:val="TableParagraph"/>
                                    <w:ind w:right="53"/>
                                    <w:jc w:val="center"/>
                                    <w:rPr>
                                      <w:rFonts w:ascii="Trebuchet MS"/>
                                      <w:b/>
                                      <w:sz w:val="8"/>
                                    </w:rPr>
                                  </w:pPr>
                                  <w:r>
                                    <w:rPr>
                                      <w:rFonts w:ascii="Trebuchet MS"/>
                                      <w:b/>
                                      <w:w w:val="104"/>
                                      <w:sz w:val="8"/>
                                    </w:rPr>
                                    <w:t>1</w:t>
                                  </w:r>
                                </w:p>
                              </w:tc>
                              <w:tc>
                                <w:tcPr>
                                  <w:tcW w:w="269" w:type="dxa"/>
                                </w:tcPr>
                                <w:p w14:paraId="1073C78B" w14:textId="77777777" w:rsidR="003162A5" w:rsidRDefault="003162A5">
                                  <w:pPr>
                                    <w:pStyle w:val="TableParagraph"/>
                                    <w:spacing w:before="1"/>
                                    <w:rPr>
                                      <w:rFonts w:ascii="Times New Roman"/>
                                      <w:sz w:val="8"/>
                                    </w:rPr>
                                  </w:pPr>
                                </w:p>
                                <w:p w14:paraId="44BAE7F4" w14:textId="77777777" w:rsidR="003162A5" w:rsidRDefault="003162A5">
                                  <w:pPr>
                                    <w:pStyle w:val="TableParagraph"/>
                                    <w:ind w:left="74"/>
                                    <w:rPr>
                                      <w:rFonts w:ascii="Trebuchet MS"/>
                                      <w:b/>
                                      <w:sz w:val="8"/>
                                    </w:rPr>
                                  </w:pPr>
                                  <w:r>
                                    <w:rPr>
                                      <w:rFonts w:ascii="Trebuchet MS"/>
                                      <w:b/>
                                      <w:w w:val="104"/>
                                      <w:sz w:val="8"/>
                                    </w:rPr>
                                    <w:t>0</w:t>
                                  </w:r>
                                </w:p>
                              </w:tc>
                              <w:tc>
                                <w:tcPr>
                                  <w:tcW w:w="269" w:type="dxa"/>
                                </w:tcPr>
                                <w:p w14:paraId="516147EB" w14:textId="77777777" w:rsidR="003162A5" w:rsidRDefault="003162A5">
                                  <w:pPr>
                                    <w:pStyle w:val="TableParagraph"/>
                                    <w:spacing w:before="1"/>
                                    <w:rPr>
                                      <w:rFonts w:ascii="Times New Roman"/>
                                      <w:sz w:val="8"/>
                                    </w:rPr>
                                  </w:pPr>
                                </w:p>
                                <w:p w14:paraId="1C10D8C4" w14:textId="77777777" w:rsidR="003162A5" w:rsidRDefault="003162A5">
                                  <w:pPr>
                                    <w:pStyle w:val="TableParagraph"/>
                                    <w:ind w:left="75"/>
                                    <w:rPr>
                                      <w:rFonts w:ascii="Trebuchet MS"/>
                                      <w:b/>
                                      <w:sz w:val="8"/>
                                    </w:rPr>
                                  </w:pPr>
                                  <w:r>
                                    <w:rPr>
                                      <w:rFonts w:ascii="Trebuchet MS"/>
                                      <w:b/>
                                      <w:w w:val="104"/>
                                      <w:sz w:val="8"/>
                                    </w:rPr>
                                    <w:t>0</w:t>
                                  </w:r>
                                </w:p>
                              </w:tc>
                              <w:tc>
                                <w:tcPr>
                                  <w:tcW w:w="269" w:type="dxa"/>
                                </w:tcPr>
                                <w:p w14:paraId="4D589B3D" w14:textId="77777777" w:rsidR="003162A5" w:rsidRDefault="003162A5">
                                  <w:pPr>
                                    <w:pStyle w:val="TableParagraph"/>
                                    <w:spacing w:before="1"/>
                                    <w:rPr>
                                      <w:rFonts w:ascii="Times New Roman"/>
                                      <w:sz w:val="8"/>
                                    </w:rPr>
                                  </w:pPr>
                                </w:p>
                                <w:p w14:paraId="5B484A4D"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7F574F53" w14:textId="77777777" w:rsidR="003162A5" w:rsidRDefault="003162A5">
                                  <w:pPr>
                                    <w:pStyle w:val="TableParagraph"/>
                                    <w:spacing w:before="1"/>
                                    <w:rPr>
                                      <w:rFonts w:ascii="Times New Roman"/>
                                      <w:sz w:val="8"/>
                                    </w:rPr>
                                  </w:pPr>
                                </w:p>
                                <w:p w14:paraId="538B1DCF"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1B037561" w14:textId="77777777" w:rsidR="003162A5" w:rsidRDefault="003162A5">
                                  <w:pPr>
                                    <w:pStyle w:val="TableParagraph"/>
                                    <w:spacing w:before="1"/>
                                    <w:rPr>
                                      <w:rFonts w:ascii="Times New Roman"/>
                                      <w:sz w:val="8"/>
                                    </w:rPr>
                                  </w:pPr>
                                </w:p>
                                <w:p w14:paraId="6EBAC248" w14:textId="77777777" w:rsidR="003162A5" w:rsidRDefault="003162A5">
                                  <w:pPr>
                                    <w:pStyle w:val="TableParagraph"/>
                                    <w:ind w:right="51"/>
                                    <w:jc w:val="center"/>
                                    <w:rPr>
                                      <w:rFonts w:ascii="Trebuchet MS"/>
                                      <w:b/>
                                      <w:sz w:val="8"/>
                                    </w:rPr>
                                  </w:pPr>
                                  <w:r>
                                    <w:rPr>
                                      <w:rFonts w:ascii="Trebuchet MS"/>
                                      <w:b/>
                                      <w:w w:val="104"/>
                                      <w:sz w:val="8"/>
                                    </w:rPr>
                                    <w:t>0</w:t>
                                  </w:r>
                                </w:p>
                              </w:tc>
                            </w:tr>
                            <w:tr w:rsidR="003162A5" w14:paraId="12B4446B" w14:textId="77777777">
                              <w:trPr>
                                <w:trHeight w:val="271"/>
                              </w:trPr>
                              <w:tc>
                                <w:tcPr>
                                  <w:tcW w:w="269" w:type="dxa"/>
                                </w:tcPr>
                                <w:p w14:paraId="09D3D7F7" w14:textId="77777777" w:rsidR="003162A5" w:rsidRDefault="003162A5">
                                  <w:pPr>
                                    <w:pStyle w:val="TableParagraph"/>
                                    <w:spacing w:before="1"/>
                                    <w:rPr>
                                      <w:rFonts w:ascii="Times New Roman"/>
                                      <w:sz w:val="8"/>
                                    </w:rPr>
                                  </w:pPr>
                                </w:p>
                                <w:p w14:paraId="1F10E46B" w14:textId="77777777" w:rsidR="003162A5" w:rsidRDefault="003162A5">
                                  <w:pPr>
                                    <w:pStyle w:val="TableParagraph"/>
                                    <w:ind w:right="53"/>
                                    <w:jc w:val="center"/>
                                    <w:rPr>
                                      <w:rFonts w:ascii="Trebuchet MS"/>
                                      <w:b/>
                                      <w:sz w:val="8"/>
                                    </w:rPr>
                                  </w:pPr>
                                  <w:r>
                                    <w:rPr>
                                      <w:rFonts w:ascii="Trebuchet MS"/>
                                      <w:b/>
                                      <w:w w:val="105"/>
                                      <w:sz w:val="8"/>
                                    </w:rPr>
                                    <w:t>1</w:t>
                                  </w:r>
                                </w:p>
                              </w:tc>
                              <w:tc>
                                <w:tcPr>
                                  <w:tcW w:w="269" w:type="dxa"/>
                                </w:tcPr>
                                <w:p w14:paraId="66178D7F" w14:textId="77777777" w:rsidR="003162A5" w:rsidRDefault="003162A5">
                                  <w:pPr>
                                    <w:pStyle w:val="TableParagraph"/>
                                    <w:spacing w:before="1"/>
                                    <w:rPr>
                                      <w:rFonts w:ascii="Times New Roman"/>
                                      <w:sz w:val="8"/>
                                    </w:rPr>
                                  </w:pPr>
                                </w:p>
                                <w:p w14:paraId="309C3CEB" w14:textId="77777777" w:rsidR="003162A5" w:rsidRDefault="003162A5">
                                  <w:pPr>
                                    <w:pStyle w:val="TableParagraph"/>
                                    <w:ind w:left="74"/>
                                    <w:rPr>
                                      <w:rFonts w:ascii="Trebuchet MS"/>
                                      <w:b/>
                                      <w:sz w:val="8"/>
                                    </w:rPr>
                                  </w:pPr>
                                  <w:r>
                                    <w:rPr>
                                      <w:rFonts w:ascii="Trebuchet MS"/>
                                      <w:b/>
                                      <w:w w:val="105"/>
                                      <w:sz w:val="8"/>
                                    </w:rPr>
                                    <w:t>1</w:t>
                                  </w:r>
                                </w:p>
                              </w:tc>
                              <w:tc>
                                <w:tcPr>
                                  <w:tcW w:w="269" w:type="dxa"/>
                                </w:tcPr>
                                <w:p w14:paraId="74D9DFE8" w14:textId="77777777" w:rsidR="003162A5" w:rsidRDefault="003162A5">
                                  <w:pPr>
                                    <w:pStyle w:val="TableParagraph"/>
                                    <w:spacing w:before="1"/>
                                    <w:rPr>
                                      <w:rFonts w:ascii="Times New Roman"/>
                                      <w:sz w:val="8"/>
                                    </w:rPr>
                                  </w:pPr>
                                </w:p>
                                <w:p w14:paraId="656FADA2" w14:textId="77777777" w:rsidR="003162A5" w:rsidRDefault="003162A5">
                                  <w:pPr>
                                    <w:pStyle w:val="TableParagraph"/>
                                    <w:ind w:left="75"/>
                                    <w:rPr>
                                      <w:rFonts w:ascii="Trebuchet MS"/>
                                      <w:b/>
                                      <w:sz w:val="8"/>
                                    </w:rPr>
                                  </w:pPr>
                                  <w:r>
                                    <w:rPr>
                                      <w:rFonts w:ascii="Trebuchet MS"/>
                                      <w:b/>
                                      <w:w w:val="105"/>
                                      <w:sz w:val="8"/>
                                    </w:rPr>
                                    <w:t>1</w:t>
                                  </w:r>
                                </w:p>
                              </w:tc>
                              <w:tc>
                                <w:tcPr>
                                  <w:tcW w:w="269" w:type="dxa"/>
                                </w:tcPr>
                                <w:p w14:paraId="0864FE7D" w14:textId="77777777" w:rsidR="003162A5" w:rsidRDefault="003162A5">
                                  <w:pPr>
                                    <w:pStyle w:val="TableParagraph"/>
                                    <w:spacing w:before="1"/>
                                    <w:rPr>
                                      <w:rFonts w:ascii="Times New Roman"/>
                                      <w:sz w:val="8"/>
                                    </w:rPr>
                                  </w:pPr>
                                </w:p>
                                <w:p w14:paraId="2583C4B3" w14:textId="77777777" w:rsidR="003162A5" w:rsidRDefault="003162A5">
                                  <w:pPr>
                                    <w:pStyle w:val="TableParagraph"/>
                                    <w:ind w:left="75"/>
                                    <w:rPr>
                                      <w:rFonts w:ascii="Trebuchet MS"/>
                                      <w:b/>
                                      <w:sz w:val="8"/>
                                    </w:rPr>
                                  </w:pPr>
                                  <w:r>
                                    <w:rPr>
                                      <w:rFonts w:ascii="Trebuchet MS"/>
                                      <w:b/>
                                      <w:w w:val="105"/>
                                      <w:sz w:val="8"/>
                                    </w:rPr>
                                    <w:t>0</w:t>
                                  </w:r>
                                </w:p>
                              </w:tc>
                              <w:tc>
                                <w:tcPr>
                                  <w:tcW w:w="269" w:type="dxa"/>
                                </w:tcPr>
                                <w:p w14:paraId="4B1DBED9" w14:textId="77777777" w:rsidR="003162A5" w:rsidRDefault="003162A5">
                                  <w:pPr>
                                    <w:pStyle w:val="TableParagraph"/>
                                    <w:spacing w:before="1"/>
                                    <w:rPr>
                                      <w:rFonts w:ascii="Times New Roman"/>
                                      <w:sz w:val="8"/>
                                    </w:rPr>
                                  </w:pPr>
                                </w:p>
                                <w:p w14:paraId="4F2F7109" w14:textId="77777777" w:rsidR="003162A5" w:rsidRDefault="003162A5">
                                  <w:pPr>
                                    <w:pStyle w:val="TableParagraph"/>
                                    <w:ind w:left="75"/>
                                    <w:rPr>
                                      <w:rFonts w:ascii="Trebuchet MS"/>
                                      <w:b/>
                                      <w:sz w:val="8"/>
                                    </w:rPr>
                                  </w:pPr>
                                  <w:r>
                                    <w:rPr>
                                      <w:rFonts w:ascii="Trebuchet MS"/>
                                      <w:b/>
                                      <w:w w:val="105"/>
                                      <w:sz w:val="8"/>
                                    </w:rPr>
                                    <w:t>0</w:t>
                                  </w:r>
                                </w:p>
                              </w:tc>
                              <w:tc>
                                <w:tcPr>
                                  <w:tcW w:w="269" w:type="dxa"/>
                                </w:tcPr>
                                <w:p w14:paraId="6A1036D1" w14:textId="77777777" w:rsidR="003162A5" w:rsidRDefault="003162A5">
                                  <w:pPr>
                                    <w:pStyle w:val="TableParagraph"/>
                                    <w:spacing w:before="1"/>
                                    <w:rPr>
                                      <w:rFonts w:ascii="Times New Roman"/>
                                      <w:sz w:val="8"/>
                                    </w:rPr>
                                  </w:pPr>
                                </w:p>
                                <w:p w14:paraId="0B13D3E2" w14:textId="77777777" w:rsidR="003162A5" w:rsidRDefault="003162A5">
                                  <w:pPr>
                                    <w:pStyle w:val="TableParagraph"/>
                                    <w:ind w:right="51"/>
                                    <w:jc w:val="center"/>
                                    <w:rPr>
                                      <w:rFonts w:ascii="Trebuchet MS"/>
                                      <w:b/>
                                      <w:sz w:val="8"/>
                                    </w:rPr>
                                  </w:pPr>
                                  <w:r>
                                    <w:rPr>
                                      <w:rFonts w:ascii="Trebuchet MS"/>
                                      <w:b/>
                                      <w:w w:val="105"/>
                                      <w:sz w:val="8"/>
                                    </w:rPr>
                                    <w:t>1</w:t>
                                  </w:r>
                                </w:p>
                              </w:tc>
                            </w:tr>
                            <w:tr w:rsidR="003162A5" w14:paraId="03B1D47C" w14:textId="77777777">
                              <w:trPr>
                                <w:trHeight w:val="271"/>
                              </w:trPr>
                              <w:tc>
                                <w:tcPr>
                                  <w:tcW w:w="269" w:type="dxa"/>
                                </w:tcPr>
                                <w:p w14:paraId="28B18301" w14:textId="77777777" w:rsidR="003162A5" w:rsidRDefault="003162A5">
                                  <w:pPr>
                                    <w:pStyle w:val="TableParagraph"/>
                                    <w:spacing w:before="1"/>
                                    <w:rPr>
                                      <w:rFonts w:ascii="Times New Roman"/>
                                      <w:sz w:val="8"/>
                                    </w:rPr>
                                  </w:pPr>
                                </w:p>
                                <w:p w14:paraId="3CFB97CD" w14:textId="77777777" w:rsidR="003162A5" w:rsidRDefault="003162A5">
                                  <w:pPr>
                                    <w:pStyle w:val="TableParagraph"/>
                                    <w:ind w:right="53"/>
                                    <w:jc w:val="center"/>
                                    <w:rPr>
                                      <w:rFonts w:ascii="Trebuchet MS"/>
                                      <w:b/>
                                      <w:sz w:val="8"/>
                                    </w:rPr>
                                  </w:pPr>
                                  <w:r>
                                    <w:rPr>
                                      <w:rFonts w:ascii="Trebuchet MS"/>
                                      <w:b/>
                                      <w:w w:val="104"/>
                                      <w:sz w:val="8"/>
                                    </w:rPr>
                                    <w:t>0</w:t>
                                  </w:r>
                                </w:p>
                              </w:tc>
                              <w:tc>
                                <w:tcPr>
                                  <w:tcW w:w="269" w:type="dxa"/>
                                </w:tcPr>
                                <w:p w14:paraId="1AFB7688" w14:textId="77777777" w:rsidR="003162A5" w:rsidRDefault="003162A5">
                                  <w:pPr>
                                    <w:pStyle w:val="TableParagraph"/>
                                    <w:spacing w:before="1"/>
                                    <w:rPr>
                                      <w:rFonts w:ascii="Times New Roman"/>
                                      <w:sz w:val="8"/>
                                    </w:rPr>
                                  </w:pPr>
                                </w:p>
                                <w:p w14:paraId="3BFEF7D4" w14:textId="77777777" w:rsidR="003162A5" w:rsidRDefault="003162A5">
                                  <w:pPr>
                                    <w:pStyle w:val="TableParagraph"/>
                                    <w:ind w:left="74"/>
                                    <w:rPr>
                                      <w:rFonts w:ascii="Trebuchet MS"/>
                                      <w:b/>
                                      <w:sz w:val="8"/>
                                    </w:rPr>
                                  </w:pPr>
                                  <w:r>
                                    <w:rPr>
                                      <w:rFonts w:ascii="Trebuchet MS"/>
                                      <w:b/>
                                      <w:w w:val="104"/>
                                      <w:sz w:val="8"/>
                                    </w:rPr>
                                    <w:t>1</w:t>
                                  </w:r>
                                </w:p>
                              </w:tc>
                              <w:tc>
                                <w:tcPr>
                                  <w:tcW w:w="269" w:type="dxa"/>
                                </w:tcPr>
                                <w:p w14:paraId="3F76513D" w14:textId="77777777" w:rsidR="003162A5" w:rsidRDefault="003162A5">
                                  <w:pPr>
                                    <w:pStyle w:val="TableParagraph"/>
                                    <w:spacing w:before="1"/>
                                    <w:rPr>
                                      <w:rFonts w:ascii="Times New Roman"/>
                                      <w:sz w:val="8"/>
                                    </w:rPr>
                                  </w:pPr>
                                </w:p>
                                <w:p w14:paraId="3917671B" w14:textId="77777777" w:rsidR="003162A5" w:rsidRDefault="003162A5">
                                  <w:pPr>
                                    <w:pStyle w:val="TableParagraph"/>
                                    <w:ind w:left="75"/>
                                    <w:rPr>
                                      <w:rFonts w:ascii="Trebuchet MS"/>
                                      <w:b/>
                                      <w:sz w:val="8"/>
                                    </w:rPr>
                                  </w:pPr>
                                  <w:r>
                                    <w:rPr>
                                      <w:rFonts w:ascii="Trebuchet MS"/>
                                      <w:b/>
                                      <w:w w:val="104"/>
                                      <w:sz w:val="8"/>
                                    </w:rPr>
                                    <w:t>0</w:t>
                                  </w:r>
                                </w:p>
                              </w:tc>
                              <w:tc>
                                <w:tcPr>
                                  <w:tcW w:w="269" w:type="dxa"/>
                                </w:tcPr>
                                <w:p w14:paraId="51DB3765" w14:textId="77777777" w:rsidR="003162A5" w:rsidRDefault="003162A5">
                                  <w:pPr>
                                    <w:pStyle w:val="TableParagraph"/>
                                    <w:spacing w:before="1"/>
                                    <w:rPr>
                                      <w:rFonts w:ascii="Times New Roman"/>
                                      <w:sz w:val="8"/>
                                    </w:rPr>
                                  </w:pPr>
                                </w:p>
                                <w:p w14:paraId="61E90D8F"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44BA080E" w14:textId="77777777" w:rsidR="003162A5" w:rsidRDefault="003162A5">
                                  <w:pPr>
                                    <w:pStyle w:val="TableParagraph"/>
                                    <w:spacing w:before="1"/>
                                    <w:rPr>
                                      <w:rFonts w:ascii="Times New Roman"/>
                                      <w:sz w:val="8"/>
                                    </w:rPr>
                                  </w:pPr>
                                </w:p>
                                <w:p w14:paraId="2FD3EA83"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6FD86CDE" w14:textId="77777777" w:rsidR="003162A5" w:rsidRDefault="003162A5">
                                  <w:pPr>
                                    <w:pStyle w:val="TableParagraph"/>
                                    <w:spacing w:before="1"/>
                                    <w:rPr>
                                      <w:rFonts w:ascii="Times New Roman"/>
                                      <w:sz w:val="8"/>
                                    </w:rPr>
                                  </w:pPr>
                                </w:p>
                                <w:p w14:paraId="5CD57336" w14:textId="77777777" w:rsidR="003162A5" w:rsidRDefault="003162A5">
                                  <w:pPr>
                                    <w:pStyle w:val="TableParagraph"/>
                                    <w:ind w:right="51"/>
                                    <w:jc w:val="center"/>
                                    <w:rPr>
                                      <w:rFonts w:ascii="Trebuchet MS"/>
                                      <w:b/>
                                      <w:sz w:val="8"/>
                                    </w:rPr>
                                  </w:pPr>
                                  <w:r>
                                    <w:rPr>
                                      <w:rFonts w:ascii="Trebuchet MS"/>
                                      <w:b/>
                                      <w:w w:val="104"/>
                                      <w:sz w:val="8"/>
                                    </w:rPr>
                                    <w:t>1</w:t>
                                  </w:r>
                                </w:p>
                              </w:tc>
                            </w:tr>
                            <w:tr w:rsidR="003162A5" w14:paraId="30E3F94A" w14:textId="77777777">
                              <w:trPr>
                                <w:trHeight w:val="271"/>
                              </w:trPr>
                              <w:tc>
                                <w:tcPr>
                                  <w:tcW w:w="269" w:type="dxa"/>
                                </w:tcPr>
                                <w:p w14:paraId="583141CF" w14:textId="77777777" w:rsidR="003162A5" w:rsidRDefault="003162A5">
                                  <w:pPr>
                                    <w:pStyle w:val="TableParagraph"/>
                                    <w:spacing w:before="1"/>
                                    <w:rPr>
                                      <w:rFonts w:ascii="Times New Roman"/>
                                      <w:sz w:val="8"/>
                                    </w:rPr>
                                  </w:pPr>
                                </w:p>
                                <w:p w14:paraId="74B674D8" w14:textId="77777777" w:rsidR="003162A5" w:rsidRDefault="003162A5">
                                  <w:pPr>
                                    <w:pStyle w:val="TableParagraph"/>
                                    <w:ind w:right="53"/>
                                    <w:jc w:val="center"/>
                                    <w:rPr>
                                      <w:rFonts w:ascii="Trebuchet MS"/>
                                      <w:b/>
                                      <w:sz w:val="8"/>
                                    </w:rPr>
                                  </w:pPr>
                                  <w:r>
                                    <w:rPr>
                                      <w:rFonts w:ascii="Trebuchet MS"/>
                                      <w:b/>
                                      <w:w w:val="104"/>
                                      <w:sz w:val="8"/>
                                    </w:rPr>
                                    <w:t>1</w:t>
                                  </w:r>
                                </w:p>
                              </w:tc>
                              <w:tc>
                                <w:tcPr>
                                  <w:tcW w:w="269" w:type="dxa"/>
                                </w:tcPr>
                                <w:p w14:paraId="16AD69B9" w14:textId="77777777" w:rsidR="003162A5" w:rsidRDefault="003162A5">
                                  <w:pPr>
                                    <w:pStyle w:val="TableParagraph"/>
                                    <w:spacing w:before="1"/>
                                    <w:rPr>
                                      <w:rFonts w:ascii="Times New Roman"/>
                                      <w:sz w:val="8"/>
                                    </w:rPr>
                                  </w:pPr>
                                </w:p>
                                <w:p w14:paraId="15BD9D60" w14:textId="77777777" w:rsidR="003162A5" w:rsidRDefault="003162A5">
                                  <w:pPr>
                                    <w:pStyle w:val="TableParagraph"/>
                                    <w:ind w:left="74"/>
                                    <w:rPr>
                                      <w:rFonts w:ascii="Trebuchet MS"/>
                                      <w:b/>
                                      <w:sz w:val="8"/>
                                    </w:rPr>
                                  </w:pPr>
                                  <w:r>
                                    <w:rPr>
                                      <w:rFonts w:ascii="Trebuchet MS"/>
                                      <w:b/>
                                      <w:w w:val="104"/>
                                      <w:sz w:val="8"/>
                                    </w:rPr>
                                    <w:t>1</w:t>
                                  </w:r>
                                </w:p>
                              </w:tc>
                              <w:tc>
                                <w:tcPr>
                                  <w:tcW w:w="269" w:type="dxa"/>
                                </w:tcPr>
                                <w:p w14:paraId="264B2413" w14:textId="77777777" w:rsidR="003162A5" w:rsidRDefault="003162A5">
                                  <w:pPr>
                                    <w:pStyle w:val="TableParagraph"/>
                                    <w:spacing w:before="1"/>
                                    <w:rPr>
                                      <w:rFonts w:ascii="Times New Roman"/>
                                      <w:sz w:val="8"/>
                                    </w:rPr>
                                  </w:pPr>
                                </w:p>
                                <w:p w14:paraId="2BB3A939" w14:textId="77777777" w:rsidR="003162A5" w:rsidRDefault="003162A5">
                                  <w:pPr>
                                    <w:pStyle w:val="TableParagraph"/>
                                    <w:ind w:left="75"/>
                                    <w:rPr>
                                      <w:rFonts w:ascii="Trebuchet MS"/>
                                      <w:b/>
                                      <w:sz w:val="8"/>
                                    </w:rPr>
                                  </w:pPr>
                                  <w:r>
                                    <w:rPr>
                                      <w:rFonts w:ascii="Trebuchet MS"/>
                                      <w:b/>
                                      <w:w w:val="104"/>
                                      <w:sz w:val="8"/>
                                    </w:rPr>
                                    <w:t>0</w:t>
                                  </w:r>
                                </w:p>
                              </w:tc>
                              <w:tc>
                                <w:tcPr>
                                  <w:tcW w:w="269" w:type="dxa"/>
                                </w:tcPr>
                                <w:p w14:paraId="266FABA7" w14:textId="77777777" w:rsidR="003162A5" w:rsidRDefault="003162A5">
                                  <w:pPr>
                                    <w:pStyle w:val="TableParagraph"/>
                                    <w:spacing w:before="1"/>
                                    <w:rPr>
                                      <w:rFonts w:ascii="Times New Roman"/>
                                      <w:sz w:val="8"/>
                                    </w:rPr>
                                  </w:pPr>
                                </w:p>
                                <w:p w14:paraId="2518E522"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471B1D6C" w14:textId="77777777" w:rsidR="003162A5" w:rsidRDefault="003162A5">
                                  <w:pPr>
                                    <w:pStyle w:val="TableParagraph"/>
                                    <w:spacing w:before="1"/>
                                    <w:rPr>
                                      <w:rFonts w:ascii="Times New Roman"/>
                                      <w:sz w:val="8"/>
                                    </w:rPr>
                                  </w:pPr>
                                </w:p>
                                <w:p w14:paraId="76448A6D" w14:textId="77777777" w:rsidR="003162A5" w:rsidRDefault="003162A5">
                                  <w:pPr>
                                    <w:pStyle w:val="TableParagraph"/>
                                    <w:ind w:left="75"/>
                                    <w:rPr>
                                      <w:rFonts w:ascii="Trebuchet MS"/>
                                      <w:b/>
                                      <w:sz w:val="8"/>
                                    </w:rPr>
                                  </w:pPr>
                                  <w:r>
                                    <w:rPr>
                                      <w:rFonts w:ascii="Trebuchet MS"/>
                                      <w:b/>
                                      <w:w w:val="104"/>
                                      <w:sz w:val="8"/>
                                    </w:rPr>
                                    <w:t>0</w:t>
                                  </w:r>
                                </w:p>
                              </w:tc>
                              <w:tc>
                                <w:tcPr>
                                  <w:tcW w:w="269" w:type="dxa"/>
                                </w:tcPr>
                                <w:p w14:paraId="3E7F81C4" w14:textId="77777777" w:rsidR="003162A5" w:rsidRDefault="003162A5">
                                  <w:pPr>
                                    <w:pStyle w:val="TableParagraph"/>
                                    <w:spacing w:before="1"/>
                                    <w:rPr>
                                      <w:rFonts w:ascii="Times New Roman"/>
                                      <w:sz w:val="8"/>
                                    </w:rPr>
                                  </w:pPr>
                                </w:p>
                                <w:p w14:paraId="3CA213F2" w14:textId="77777777" w:rsidR="003162A5" w:rsidRDefault="003162A5">
                                  <w:pPr>
                                    <w:pStyle w:val="TableParagraph"/>
                                    <w:ind w:right="51"/>
                                    <w:jc w:val="center"/>
                                    <w:rPr>
                                      <w:rFonts w:ascii="Trebuchet MS"/>
                                      <w:b/>
                                      <w:sz w:val="8"/>
                                    </w:rPr>
                                  </w:pPr>
                                  <w:r>
                                    <w:rPr>
                                      <w:rFonts w:ascii="Trebuchet MS"/>
                                      <w:b/>
                                      <w:w w:val="104"/>
                                      <w:sz w:val="8"/>
                                    </w:rPr>
                                    <w:t>0</w:t>
                                  </w:r>
                                </w:p>
                              </w:tc>
                            </w:tr>
                          </w:tbl>
                          <w:p w14:paraId="34DF6593" w14:textId="77777777" w:rsidR="003162A5" w:rsidRDefault="003162A5">
                            <w:pPr>
                              <w:pStyle w:val="BodyText"/>
                            </w:pPr>
                          </w:p>
                        </w:txbxContent>
                      </wps:txbx>
                      <wps:bodyPr rot="0" vert="horz" wrap="square" lIns="0" tIns="0" rIns="0" bIns="0" anchor="t" anchorCtr="0" upright="1">
                        <a:noAutofit/>
                      </wps:bodyPr>
                    </wps:wsp>
                  </a:graphicData>
                </a:graphic>
              </wp:inline>
            </w:drawing>
          </mc:Choice>
          <mc:Fallback>
            <w:pict>
              <v:shape w14:anchorId="4395311E" id="Text Box 2079" o:spid="_x0000_s1351" type="#_x0000_t202" style="width:81.6pt;height:7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q1tg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" filled="f" stroked="f">
                <v:textbox inset="0,0,0,0">
                  <w:txbxContent>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9"/>
                        <w:gridCol w:w="269"/>
                        <w:gridCol w:w="269"/>
                        <w:gridCol w:w="269"/>
                        <w:gridCol w:w="269"/>
                        <w:gridCol w:w="269"/>
                      </w:tblGrid>
                      <w:tr w:rsidR="003162A5" w14:paraId="2EF7CC31" w14:textId="77777777">
                        <w:trPr>
                          <w:trHeight w:val="271"/>
                        </w:trPr>
                        <w:tc>
                          <w:tcPr>
                            <w:tcW w:w="269" w:type="dxa"/>
                          </w:tcPr>
                          <w:p w14:paraId="72F27FBE" w14:textId="77777777" w:rsidR="003162A5" w:rsidRDefault="003162A5">
                            <w:pPr>
                              <w:pStyle w:val="TableParagraph"/>
                              <w:spacing w:before="1"/>
                              <w:rPr>
                                <w:rFonts w:ascii="Times New Roman"/>
                                <w:sz w:val="8"/>
                              </w:rPr>
                            </w:pPr>
                          </w:p>
                          <w:p w14:paraId="5C1B9C99" w14:textId="77777777" w:rsidR="003162A5" w:rsidRDefault="003162A5">
                            <w:pPr>
                              <w:pStyle w:val="TableParagraph"/>
                              <w:ind w:right="53"/>
                              <w:jc w:val="center"/>
                              <w:rPr>
                                <w:rFonts w:ascii="Trebuchet MS"/>
                                <w:b/>
                                <w:sz w:val="8"/>
                              </w:rPr>
                            </w:pPr>
                            <w:r>
                              <w:rPr>
                                <w:rFonts w:ascii="Trebuchet MS"/>
                                <w:b/>
                                <w:w w:val="104"/>
                                <w:sz w:val="8"/>
                              </w:rPr>
                              <w:t>0</w:t>
                            </w:r>
                          </w:p>
                        </w:tc>
                        <w:tc>
                          <w:tcPr>
                            <w:tcW w:w="269" w:type="dxa"/>
                          </w:tcPr>
                          <w:p w14:paraId="2A538E19" w14:textId="77777777" w:rsidR="003162A5" w:rsidRDefault="003162A5">
                            <w:pPr>
                              <w:pStyle w:val="TableParagraph"/>
                              <w:spacing w:before="1"/>
                              <w:rPr>
                                <w:rFonts w:ascii="Times New Roman"/>
                                <w:sz w:val="8"/>
                              </w:rPr>
                            </w:pPr>
                          </w:p>
                          <w:p w14:paraId="627F19DD" w14:textId="77777777" w:rsidR="003162A5" w:rsidRDefault="003162A5">
                            <w:pPr>
                              <w:pStyle w:val="TableParagraph"/>
                              <w:ind w:left="74"/>
                              <w:rPr>
                                <w:rFonts w:ascii="Trebuchet MS"/>
                                <w:b/>
                                <w:sz w:val="8"/>
                              </w:rPr>
                            </w:pPr>
                            <w:r>
                              <w:rPr>
                                <w:rFonts w:ascii="Trebuchet MS"/>
                                <w:b/>
                                <w:w w:val="104"/>
                                <w:sz w:val="8"/>
                              </w:rPr>
                              <w:t>1</w:t>
                            </w:r>
                          </w:p>
                        </w:tc>
                        <w:tc>
                          <w:tcPr>
                            <w:tcW w:w="269" w:type="dxa"/>
                          </w:tcPr>
                          <w:p w14:paraId="411029BF" w14:textId="77777777" w:rsidR="003162A5" w:rsidRDefault="003162A5">
                            <w:pPr>
                              <w:pStyle w:val="TableParagraph"/>
                              <w:spacing w:before="1"/>
                              <w:rPr>
                                <w:rFonts w:ascii="Times New Roman"/>
                                <w:sz w:val="8"/>
                              </w:rPr>
                            </w:pPr>
                          </w:p>
                          <w:p w14:paraId="241E64E5"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3D117D3C" w14:textId="77777777" w:rsidR="003162A5" w:rsidRDefault="003162A5">
                            <w:pPr>
                              <w:pStyle w:val="TableParagraph"/>
                              <w:spacing w:before="1"/>
                              <w:rPr>
                                <w:rFonts w:ascii="Times New Roman"/>
                                <w:sz w:val="8"/>
                              </w:rPr>
                            </w:pPr>
                          </w:p>
                          <w:p w14:paraId="62FE2AAE" w14:textId="77777777" w:rsidR="003162A5" w:rsidRDefault="003162A5">
                            <w:pPr>
                              <w:pStyle w:val="TableParagraph"/>
                              <w:ind w:left="75"/>
                              <w:rPr>
                                <w:rFonts w:ascii="Trebuchet MS"/>
                                <w:b/>
                                <w:sz w:val="8"/>
                              </w:rPr>
                            </w:pPr>
                            <w:r>
                              <w:rPr>
                                <w:rFonts w:ascii="Trebuchet MS"/>
                                <w:b/>
                                <w:w w:val="104"/>
                                <w:sz w:val="8"/>
                              </w:rPr>
                              <w:t>0</w:t>
                            </w:r>
                          </w:p>
                        </w:tc>
                        <w:tc>
                          <w:tcPr>
                            <w:tcW w:w="269" w:type="dxa"/>
                          </w:tcPr>
                          <w:p w14:paraId="4BB844C7" w14:textId="77777777" w:rsidR="003162A5" w:rsidRDefault="003162A5">
                            <w:pPr>
                              <w:pStyle w:val="TableParagraph"/>
                              <w:spacing w:before="1"/>
                              <w:rPr>
                                <w:rFonts w:ascii="Times New Roman"/>
                                <w:sz w:val="8"/>
                              </w:rPr>
                            </w:pPr>
                          </w:p>
                          <w:p w14:paraId="773371E3"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0BA50B60" w14:textId="77777777" w:rsidR="003162A5" w:rsidRDefault="003162A5">
                            <w:pPr>
                              <w:pStyle w:val="TableParagraph"/>
                              <w:spacing w:before="1"/>
                              <w:rPr>
                                <w:rFonts w:ascii="Times New Roman"/>
                                <w:sz w:val="8"/>
                              </w:rPr>
                            </w:pPr>
                          </w:p>
                          <w:p w14:paraId="55B229BB" w14:textId="77777777" w:rsidR="003162A5" w:rsidRDefault="003162A5">
                            <w:pPr>
                              <w:pStyle w:val="TableParagraph"/>
                              <w:ind w:right="51"/>
                              <w:jc w:val="center"/>
                              <w:rPr>
                                <w:rFonts w:ascii="Trebuchet MS"/>
                                <w:b/>
                                <w:sz w:val="8"/>
                              </w:rPr>
                            </w:pPr>
                            <w:r>
                              <w:rPr>
                                <w:rFonts w:ascii="Trebuchet MS"/>
                                <w:b/>
                                <w:w w:val="104"/>
                                <w:sz w:val="8"/>
                              </w:rPr>
                              <w:t>1</w:t>
                            </w:r>
                          </w:p>
                        </w:tc>
                      </w:tr>
                      <w:tr w:rsidR="003162A5" w14:paraId="0DBC3F44" w14:textId="77777777">
                        <w:trPr>
                          <w:trHeight w:val="271"/>
                        </w:trPr>
                        <w:tc>
                          <w:tcPr>
                            <w:tcW w:w="269" w:type="dxa"/>
                          </w:tcPr>
                          <w:p w14:paraId="736144CC" w14:textId="77777777" w:rsidR="003162A5" w:rsidRDefault="003162A5">
                            <w:pPr>
                              <w:pStyle w:val="TableParagraph"/>
                              <w:spacing w:before="1"/>
                              <w:rPr>
                                <w:rFonts w:ascii="Times New Roman"/>
                                <w:sz w:val="8"/>
                              </w:rPr>
                            </w:pPr>
                          </w:p>
                          <w:p w14:paraId="75992D82" w14:textId="77777777" w:rsidR="003162A5" w:rsidRDefault="003162A5">
                            <w:pPr>
                              <w:pStyle w:val="TableParagraph"/>
                              <w:ind w:right="53"/>
                              <w:jc w:val="center"/>
                              <w:rPr>
                                <w:rFonts w:ascii="Trebuchet MS"/>
                                <w:b/>
                                <w:sz w:val="8"/>
                              </w:rPr>
                            </w:pPr>
                            <w:r>
                              <w:rPr>
                                <w:rFonts w:ascii="Trebuchet MS"/>
                                <w:b/>
                                <w:w w:val="104"/>
                                <w:sz w:val="8"/>
                              </w:rPr>
                              <w:t>1</w:t>
                            </w:r>
                          </w:p>
                        </w:tc>
                        <w:tc>
                          <w:tcPr>
                            <w:tcW w:w="269" w:type="dxa"/>
                          </w:tcPr>
                          <w:p w14:paraId="1073C78B" w14:textId="77777777" w:rsidR="003162A5" w:rsidRDefault="003162A5">
                            <w:pPr>
                              <w:pStyle w:val="TableParagraph"/>
                              <w:spacing w:before="1"/>
                              <w:rPr>
                                <w:rFonts w:ascii="Times New Roman"/>
                                <w:sz w:val="8"/>
                              </w:rPr>
                            </w:pPr>
                          </w:p>
                          <w:p w14:paraId="44BAE7F4" w14:textId="77777777" w:rsidR="003162A5" w:rsidRDefault="003162A5">
                            <w:pPr>
                              <w:pStyle w:val="TableParagraph"/>
                              <w:ind w:left="74"/>
                              <w:rPr>
                                <w:rFonts w:ascii="Trebuchet MS"/>
                                <w:b/>
                                <w:sz w:val="8"/>
                              </w:rPr>
                            </w:pPr>
                            <w:r>
                              <w:rPr>
                                <w:rFonts w:ascii="Trebuchet MS"/>
                                <w:b/>
                                <w:w w:val="104"/>
                                <w:sz w:val="8"/>
                              </w:rPr>
                              <w:t>0</w:t>
                            </w:r>
                          </w:p>
                        </w:tc>
                        <w:tc>
                          <w:tcPr>
                            <w:tcW w:w="269" w:type="dxa"/>
                          </w:tcPr>
                          <w:p w14:paraId="516147EB" w14:textId="77777777" w:rsidR="003162A5" w:rsidRDefault="003162A5">
                            <w:pPr>
                              <w:pStyle w:val="TableParagraph"/>
                              <w:spacing w:before="1"/>
                              <w:rPr>
                                <w:rFonts w:ascii="Times New Roman"/>
                                <w:sz w:val="8"/>
                              </w:rPr>
                            </w:pPr>
                          </w:p>
                          <w:p w14:paraId="1C10D8C4" w14:textId="77777777" w:rsidR="003162A5" w:rsidRDefault="003162A5">
                            <w:pPr>
                              <w:pStyle w:val="TableParagraph"/>
                              <w:ind w:left="75"/>
                              <w:rPr>
                                <w:rFonts w:ascii="Trebuchet MS"/>
                                <w:b/>
                                <w:sz w:val="8"/>
                              </w:rPr>
                            </w:pPr>
                            <w:r>
                              <w:rPr>
                                <w:rFonts w:ascii="Trebuchet MS"/>
                                <w:b/>
                                <w:w w:val="104"/>
                                <w:sz w:val="8"/>
                              </w:rPr>
                              <w:t>0</w:t>
                            </w:r>
                          </w:p>
                        </w:tc>
                        <w:tc>
                          <w:tcPr>
                            <w:tcW w:w="269" w:type="dxa"/>
                          </w:tcPr>
                          <w:p w14:paraId="4D589B3D" w14:textId="77777777" w:rsidR="003162A5" w:rsidRDefault="003162A5">
                            <w:pPr>
                              <w:pStyle w:val="TableParagraph"/>
                              <w:spacing w:before="1"/>
                              <w:rPr>
                                <w:rFonts w:ascii="Times New Roman"/>
                                <w:sz w:val="8"/>
                              </w:rPr>
                            </w:pPr>
                          </w:p>
                          <w:p w14:paraId="5B484A4D"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7F574F53" w14:textId="77777777" w:rsidR="003162A5" w:rsidRDefault="003162A5">
                            <w:pPr>
                              <w:pStyle w:val="TableParagraph"/>
                              <w:spacing w:before="1"/>
                              <w:rPr>
                                <w:rFonts w:ascii="Times New Roman"/>
                                <w:sz w:val="8"/>
                              </w:rPr>
                            </w:pPr>
                          </w:p>
                          <w:p w14:paraId="538B1DCF"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1B037561" w14:textId="77777777" w:rsidR="003162A5" w:rsidRDefault="003162A5">
                            <w:pPr>
                              <w:pStyle w:val="TableParagraph"/>
                              <w:spacing w:before="1"/>
                              <w:rPr>
                                <w:rFonts w:ascii="Times New Roman"/>
                                <w:sz w:val="8"/>
                              </w:rPr>
                            </w:pPr>
                          </w:p>
                          <w:p w14:paraId="6EBAC248" w14:textId="77777777" w:rsidR="003162A5" w:rsidRDefault="003162A5">
                            <w:pPr>
                              <w:pStyle w:val="TableParagraph"/>
                              <w:ind w:right="51"/>
                              <w:jc w:val="center"/>
                              <w:rPr>
                                <w:rFonts w:ascii="Trebuchet MS"/>
                                <w:b/>
                                <w:sz w:val="8"/>
                              </w:rPr>
                            </w:pPr>
                            <w:r>
                              <w:rPr>
                                <w:rFonts w:ascii="Trebuchet MS"/>
                                <w:b/>
                                <w:w w:val="104"/>
                                <w:sz w:val="8"/>
                              </w:rPr>
                              <w:t>0</w:t>
                            </w:r>
                          </w:p>
                        </w:tc>
                      </w:tr>
                      <w:tr w:rsidR="003162A5" w14:paraId="12B4446B" w14:textId="77777777">
                        <w:trPr>
                          <w:trHeight w:val="271"/>
                        </w:trPr>
                        <w:tc>
                          <w:tcPr>
                            <w:tcW w:w="269" w:type="dxa"/>
                          </w:tcPr>
                          <w:p w14:paraId="09D3D7F7" w14:textId="77777777" w:rsidR="003162A5" w:rsidRDefault="003162A5">
                            <w:pPr>
                              <w:pStyle w:val="TableParagraph"/>
                              <w:spacing w:before="1"/>
                              <w:rPr>
                                <w:rFonts w:ascii="Times New Roman"/>
                                <w:sz w:val="8"/>
                              </w:rPr>
                            </w:pPr>
                          </w:p>
                          <w:p w14:paraId="1F10E46B" w14:textId="77777777" w:rsidR="003162A5" w:rsidRDefault="003162A5">
                            <w:pPr>
                              <w:pStyle w:val="TableParagraph"/>
                              <w:ind w:right="53"/>
                              <w:jc w:val="center"/>
                              <w:rPr>
                                <w:rFonts w:ascii="Trebuchet MS"/>
                                <w:b/>
                                <w:sz w:val="8"/>
                              </w:rPr>
                            </w:pPr>
                            <w:r>
                              <w:rPr>
                                <w:rFonts w:ascii="Trebuchet MS"/>
                                <w:b/>
                                <w:w w:val="105"/>
                                <w:sz w:val="8"/>
                              </w:rPr>
                              <w:t>1</w:t>
                            </w:r>
                          </w:p>
                        </w:tc>
                        <w:tc>
                          <w:tcPr>
                            <w:tcW w:w="269" w:type="dxa"/>
                          </w:tcPr>
                          <w:p w14:paraId="66178D7F" w14:textId="77777777" w:rsidR="003162A5" w:rsidRDefault="003162A5">
                            <w:pPr>
                              <w:pStyle w:val="TableParagraph"/>
                              <w:spacing w:before="1"/>
                              <w:rPr>
                                <w:rFonts w:ascii="Times New Roman"/>
                                <w:sz w:val="8"/>
                              </w:rPr>
                            </w:pPr>
                          </w:p>
                          <w:p w14:paraId="309C3CEB" w14:textId="77777777" w:rsidR="003162A5" w:rsidRDefault="003162A5">
                            <w:pPr>
                              <w:pStyle w:val="TableParagraph"/>
                              <w:ind w:left="74"/>
                              <w:rPr>
                                <w:rFonts w:ascii="Trebuchet MS"/>
                                <w:b/>
                                <w:sz w:val="8"/>
                              </w:rPr>
                            </w:pPr>
                            <w:r>
                              <w:rPr>
                                <w:rFonts w:ascii="Trebuchet MS"/>
                                <w:b/>
                                <w:w w:val="105"/>
                                <w:sz w:val="8"/>
                              </w:rPr>
                              <w:t>1</w:t>
                            </w:r>
                          </w:p>
                        </w:tc>
                        <w:tc>
                          <w:tcPr>
                            <w:tcW w:w="269" w:type="dxa"/>
                          </w:tcPr>
                          <w:p w14:paraId="74D9DFE8" w14:textId="77777777" w:rsidR="003162A5" w:rsidRDefault="003162A5">
                            <w:pPr>
                              <w:pStyle w:val="TableParagraph"/>
                              <w:spacing w:before="1"/>
                              <w:rPr>
                                <w:rFonts w:ascii="Times New Roman"/>
                                <w:sz w:val="8"/>
                              </w:rPr>
                            </w:pPr>
                          </w:p>
                          <w:p w14:paraId="656FADA2" w14:textId="77777777" w:rsidR="003162A5" w:rsidRDefault="003162A5">
                            <w:pPr>
                              <w:pStyle w:val="TableParagraph"/>
                              <w:ind w:left="75"/>
                              <w:rPr>
                                <w:rFonts w:ascii="Trebuchet MS"/>
                                <w:b/>
                                <w:sz w:val="8"/>
                              </w:rPr>
                            </w:pPr>
                            <w:r>
                              <w:rPr>
                                <w:rFonts w:ascii="Trebuchet MS"/>
                                <w:b/>
                                <w:w w:val="105"/>
                                <w:sz w:val="8"/>
                              </w:rPr>
                              <w:t>1</w:t>
                            </w:r>
                          </w:p>
                        </w:tc>
                        <w:tc>
                          <w:tcPr>
                            <w:tcW w:w="269" w:type="dxa"/>
                          </w:tcPr>
                          <w:p w14:paraId="0864FE7D" w14:textId="77777777" w:rsidR="003162A5" w:rsidRDefault="003162A5">
                            <w:pPr>
                              <w:pStyle w:val="TableParagraph"/>
                              <w:spacing w:before="1"/>
                              <w:rPr>
                                <w:rFonts w:ascii="Times New Roman"/>
                                <w:sz w:val="8"/>
                              </w:rPr>
                            </w:pPr>
                          </w:p>
                          <w:p w14:paraId="2583C4B3" w14:textId="77777777" w:rsidR="003162A5" w:rsidRDefault="003162A5">
                            <w:pPr>
                              <w:pStyle w:val="TableParagraph"/>
                              <w:ind w:left="75"/>
                              <w:rPr>
                                <w:rFonts w:ascii="Trebuchet MS"/>
                                <w:b/>
                                <w:sz w:val="8"/>
                              </w:rPr>
                            </w:pPr>
                            <w:r>
                              <w:rPr>
                                <w:rFonts w:ascii="Trebuchet MS"/>
                                <w:b/>
                                <w:w w:val="105"/>
                                <w:sz w:val="8"/>
                              </w:rPr>
                              <w:t>0</w:t>
                            </w:r>
                          </w:p>
                        </w:tc>
                        <w:tc>
                          <w:tcPr>
                            <w:tcW w:w="269" w:type="dxa"/>
                          </w:tcPr>
                          <w:p w14:paraId="4B1DBED9" w14:textId="77777777" w:rsidR="003162A5" w:rsidRDefault="003162A5">
                            <w:pPr>
                              <w:pStyle w:val="TableParagraph"/>
                              <w:spacing w:before="1"/>
                              <w:rPr>
                                <w:rFonts w:ascii="Times New Roman"/>
                                <w:sz w:val="8"/>
                              </w:rPr>
                            </w:pPr>
                          </w:p>
                          <w:p w14:paraId="4F2F7109" w14:textId="77777777" w:rsidR="003162A5" w:rsidRDefault="003162A5">
                            <w:pPr>
                              <w:pStyle w:val="TableParagraph"/>
                              <w:ind w:left="75"/>
                              <w:rPr>
                                <w:rFonts w:ascii="Trebuchet MS"/>
                                <w:b/>
                                <w:sz w:val="8"/>
                              </w:rPr>
                            </w:pPr>
                            <w:r>
                              <w:rPr>
                                <w:rFonts w:ascii="Trebuchet MS"/>
                                <w:b/>
                                <w:w w:val="105"/>
                                <w:sz w:val="8"/>
                              </w:rPr>
                              <w:t>0</w:t>
                            </w:r>
                          </w:p>
                        </w:tc>
                        <w:tc>
                          <w:tcPr>
                            <w:tcW w:w="269" w:type="dxa"/>
                          </w:tcPr>
                          <w:p w14:paraId="6A1036D1" w14:textId="77777777" w:rsidR="003162A5" w:rsidRDefault="003162A5">
                            <w:pPr>
                              <w:pStyle w:val="TableParagraph"/>
                              <w:spacing w:before="1"/>
                              <w:rPr>
                                <w:rFonts w:ascii="Times New Roman"/>
                                <w:sz w:val="8"/>
                              </w:rPr>
                            </w:pPr>
                          </w:p>
                          <w:p w14:paraId="0B13D3E2" w14:textId="77777777" w:rsidR="003162A5" w:rsidRDefault="003162A5">
                            <w:pPr>
                              <w:pStyle w:val="TableParagraph"/>
                              <w:ind w:right="51"/>
                              <w:jc w:val="center"/>
                              <w:rPr>
                                <w:rFonts w:ascii="Trebuchet MS"/>
                                <w:b/>
                                <w:sz w:val="8"/>
                              </w:rPr>
                            </w:pPr>
                            <w:r>
                              <w:rPr>
                                <w:rFonts w:ascii="Trebuchet MS"/>
                                <w:b/>
                                <w:w w:val="105"/>
                                <w:sz w:val="8"/>
                              </w:rPr>
                              <w:t>1</w:t>
                            </w:r>
                          </w:p>
                        </w:tc>
                      </w:tr>
                      <w:tr w:rsidR="003162A5" w14:paraId="03B1D47C" w14:textId="77777777">
                        <w:trPr>
                          <w:trHeight w:val="271"/>
                        </w:trPr>
                        <w:tc>
                          <w:tcPr>
                            <w:tcW w:w="269" w:type="dxa"/>
                          </w:tcPr>
                          <w:p w14:paraId="28B18301" w14:textId="77777777" w:rsidR="003162A5" w:rsidRDefault="003162A5">
                            <w:pPr>
                              <w:pStyle w:val="TableParagraph"/>
                              <w:spacing w:before="1"/>
                              <w:rPr>
                                <w:rFonts w:ascii="Times New Roman"/>
                                <w:sz w:val="8"/>
                              </w:rPr>
                            </w:pPr>
                          </w:p>
                          <w:p w14:paraId="3CFB97CD" w14:textId="77777777" w:rsidR="003162A5" w:rsidRDefault="003162A5">
                            <w:pPr>
                              <w:pStyle w:val="TableParagraph"/>
                              <w:ind w:right="53"/>
                              <w:jc w:val="center"/>
                              <w:rPr>
                                <w:rFonts w:ascii="Trebuchet MS"/>
                                <w:b/>
                                <w:sz w:val="8"/>
                              </w:rPr>
                            </w:pPr>
                            <w:r>
                              <w:rPr>
                                <w:rFonts w:ascii="Trebuchet MS"/>
                                <w:b/>
                                <w:w w:val="104"/>
                                <w:sz w:val="8"/>
                              </w:rPr>
                              <w:t>0</w:t>
                            </w:r>
                          </w:p>
                        </w:tc>
                        <w:tc>
                          <w:tcPr>
                            <w:tcW w:w="269" w:type="dxa"/>
                          </w:tcPr>
                          <w:p w14:paraId="1AFB7688" w14:textId="77777777" w:rsidR="003162A5" w:rsidRDefault="003162A5">
                            <w:pPr>
                              <w:pStyle w:val="TableParagraph"/>
                              <w:spacing w:before="1"/>
                              <w:rPr>
                                <w:rFonts w:ascii="Times New Roman"/>
                                <w:sz w:val="8"/>
                              </w:rPr>
                            </w:pPr>
                          </w:p>
                          <w:p w14:paraId="3BFEF7D4" w14:textId="77777777" w:rsidR="003162A5" w:rsidRDefault="003162A5">
                            <w:pPr>
                              <w:pStyle w:val="TableParagraph"/>
                              <w:ind w:left="74"/>
                              <w:rPr>
                                <w:rFonts w:ascii="Trebuchet MS"/>
                                <w:b/>
                                <w:sz w:val="8"/>
                              </w:rPr>
                            </w:pPr>
                            <w:r>
                              <w:rPr>
                                <w:rFonts w:ascii="Trebuchet MS"/>
                                <w:b/>
                                <w:w w:val="104"/>
                                <w:sz w:val="8"/>
                              </w:rPr>
                              <w:t>1</w:t>
                            </w:r>
                          </w:p>
                        </w:tc>
                        <w:tc>
                          <w:tcPr>
                            <w:tcW w:w="269" w:type="dxa"/>
                          </w:tcPr>
                          <w:p w14:paraId="3F76513D" w14:textId="77777777" w:rsidR="003162A5" w:rsidRDefault="003162A5">
                            <w:pPr>
                              <w:pStyle w:val="TableParagraph"/>
                              <w:spacing w:before="1"/>
                              <w:rPr>
                                <w:rFonts w:ascii="Times New Roman"/>
                                <w:sz w:val="8"/>
                              </w:rPr>
                            </w:pPr>
                          </w:p>
                          <w:p w14:paraId="3917671B" w14:textId="77777777" w:rsidR="003162A5" w:rsidRDefault="003162A5">
                            <w:pPr>
                              <w:pStyle w:val="TableParagraph"/>
                              <w:ind w:left="75"/>
                              <w:rPr>
                                <w:rFonts w:ascii="Trebuchet MS"/>
                                <w:b/>
                                <w:sz w:val="8"/>
                              </w:rPr>
                            </w:pPr>
                            <w:r>
                              <w:rPr>
                                <w:rFonts w:ascii="Trebuchet MS"/>
                                <w:b/>
                                <w:w w:val="104"/>
                                <w:sz w:val="8"/>
                              </w:rPr>
                              <w:t>0</w:t>
                            </w:r>
                          </w:p>
                        </w:tc>
                        <w:tc>
                          <w:tcPr>
                            <w:tcW w:w="269" w:type="dxa"/>
                          </w:tcPr>
                          <w:p w14:paraId="51DB3765" w14:textId="77777777" w:rsidR="003162A5" w:rsidRDefault="003162A5">
                            <w:pPr>
                              <w:pStyle w:val="TableParagraph"/>
                              <w:spacing w:before="1"/>
                              <w:rPr>
                                <w:rFonts w:ascii="Times New Roman"/>
                                <w:sz w:val="8"/>
                              </w:rPr>
                            </w:pPr>
                          </w:p>
                          <w:p w14:paraId="61E90D8F"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44BA080E" w14:textId="77777777" w:rsidR="003162A5" w:rsidRDefault="003162A5">
                            <w:pPr>
                              <w:pStyle w:val="TableParagraph"/>
                              <w:spacing w:before="1"/>
                              <w:rPr>
                                <w:rFonts w:ascii="Times New Roman"/>
                                <w:sz w:val="8"/>
                              </w:rPr>
                            </w:pPr>
                          </w:p>
                          <w:p w14:paraId="2FD3EA83"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6FD86CDE" w14:textId="77777777" w:rsidR="003162A5" w:rsidRDefault="003162A5">
                            <w:pPr>
                              <w:pStyle w:val="TableParagraph"/>
                              <w:spacing w:before="1"/>
                              <w:rPr>
                                <w:rFonts w:ascii="Times New Roman"/>
                                <w:sz w:val="8"/>
                              </w:rPr>
                            </w:pPr>
                          </w:p>
                          <w:p w14:paraId="5CD57336" w14:textId="77777777" w:rsidR="003162A5" w:rsidRDefault="003162A5">
                            <w:pPr>
                              <w:pStyle w:val="TableParagraph"/>
                              <w:ind w:right="51"/>
                              <w:jc w:val="center"/>
                              <w:rPr>
                                <w:rFonts w:ascii="Trebuchet MS"/>
                                <w:b/>
                                <w:sz w:val="8"/>
                              </w:rPr>
                            </w:pPr>
                            <w:r>
                              <w:rPr>
                                <w:rFonts w:ascii="Trebuchet MS"/>
                                <w:b/>
                                <w:w w:val="104"/>
                                <w:sz w:val="8"/>
                              </w:rPr>
                              <w:t>1</w:t>
                            </w:r>
                          </w:p>
                        </w:tc>
                      </w:tr>
                      <w:tr w:rsidR="003162A5" w14:paraId="30E3F94A" w14:textId="77777777">
                        <w:trPr>
                          <w:trHeight w:val="271"/>
                        </w:trPr>
                        <w:tc>
                          <w:tcPr>
                            <w:tcW w:w="269" w:type="dxa"/>
                          </w:tcPr>
                          <w:p w14:paraId="583141CF" w14:textId="77777777" w:rsidR="003162A5" w:rsidRDefault="003162A5">
                            <w:pPr>
                              <w:pStyle w:val="TableParagraph"/>
                              <w:spacing w:before="1"/>
                              <w:rPr>
                                <w:rFonts w:ascii="Times New Roman"/>
                                <w:sz w:val="8"/>
                              </w:rPr>
                            </w:pPr>
                          </w:p>
                          <w:p w14:paraId="74B674D8" w14:textId="77777777" w:rsidR="003162A5" w:rsidRDefault="003162A5">
                            <w:pPr>
                              <w:pStyle w:val="TableParagraph"/>
                              <w:ind w:right="53"/>
                              <w:jc w:val="center"/>
                              <w:rPr>
                                <w:rFonts w:ascii="Trebuchet MS"/>
                                <w:b/>
                                <w:sz w:val="8"/>
                              </w:rPr>
                            </w:pPr>
                            <w:r>
                              <w:rPr>
                                <w:rFonts w:ascii="Trebuchet MS"/>
                                <w:b/>
                                <w:w w:val="104"/>
                                <w:sz w:val="8"/>
                              </w:rPr>
                              <w:t>1</w:t>
                            </w:r>
                          </w:p>
                        </w:tc>
                        <w:tc>
                          <w:tcPr>
                            <w:tcW w:w="269" w:type="dxa"/>
                          </w:tcPr>
                          <w:p w14:paraId="16AD69B9" w14:textId="77777777" w:rsidR="003162A5" w:rsidRDefault="003162A5">
                            <w:pPr>
                              <w:pStyle w:val="TableParagraph"/>
                              <w:spacing w:before="1"/>
                              <w:rPr>
                                <w:rFonts w:ascii="Times New Roman"/>
                                <w:sz w:val="8"/>
                              </w:rPr>
                            </w:pPr>
                          </w:p>
                          <w:p w14:paraId="15BD9D60" w14:textId="77777777" w:rsidR="003162A5" w:rsidRDefault="003162A5">
                            <w:pPr>
                              <w:pStyle w:val="TableParagraph"/>
                              <w:ind w:left="74"/>
                              <w:rPr>
                                <w:rFonts w:ascii="Trebuchet MS"/>
                                <w:b/>
                                <w:sz w:val="8"/>
                              </w:rPr>
                            </w:pPr>
                            <w:r>
                              <w:rPr>
                                <w:rFonts w:ascii="Trebuchet MS"/>
                                <w:b/>
                                <w:w w:val="104"/>
                                <w:sz w:val="8"/>
                              </w:rPr>
                              <w:t>1</w:t>
                            </w:r>
                          </w:p>
                        </w:tc>
                        <w:tc>
                          <w:tcPr>
                            <w:tcW w:w="269" w:type="dxa"/>
                          </w:tcPr>
                          <w:p w14:paraId="264B2413" w14:textId="77777777" w:rsidR="003162A5" w:rsidRDefault="003162A5">
                            <w:pPr>
                              <w:pStyle w:val="TableParagraph"/>
                              <w:spacing w:before="1"/>
                              <w:rPr>
                                <w:rFonts w:ascii="Times New Roman"/>
                                <w:sz w:val="8"/>
                              </w:rPr>
                            </w:pPr>
                          </w:p>
                          <w:p w14:paraId="2BB3A939" w14:textId="77777777" w:rsidR="003162A5" w:rsidRDefault="003162A5">
                            <w:pPr>
                              <w:pStyle w:val="TableParagraph"/>
                              <w:ind w:left="75"/>
                              <w:rPr>
                                <w:rFonts w:ascii="Trebuchet MS"/>
                                <w:b/>
                                <w:sz w:val="8"/>
                              </w:rPr>
                            </w:pPr>
                            <w:r>
                              <w:rPr>
                                <w:rFonts w:ascii="Trebuchet MS"/>
                                <w:b/>
                                <w:w w:val="104"/>
                                <w:sz w:val="8"/>
                              </w:rPr>
                              <w:t>0</w:t>
                            </w:r>
                          </w:p>
                        </w:tc>
                        <w:tc>
                          <w:tcPr>
                            <w:tcW w:w="269" w:type="dxa"/>
                          </w:tcPr>
                          <w:p w14:paraId="266FABA7" w14:textId="77777777" w:rsidR="003162A5" w:rsidRDefault="003162A5">
                            <w:pPr>
                              <w:pStyle w:val="TableParagraph"/>
                              <w:spacing w:before="1"/>
                              <w:rPr>
                                <w:rFonts w:ascii="Times New Roman"/>
                                <w:sz w:val="8"/>
                              </w:rPr>
                            </w:pPr>
                          </w:p>
                          <w:p w14:paraId="2518E522" w14:textId="77777777" w:rsidR="003162A5" w:rsidRDefault="003162A5">
                            <w:pPr>
                              <w:pStyle w:val="TableParagraph"/>
                              <w:ind w:left="75"/>
                              <w:rPr>
                                <w:rFonts w:ascii="Trebuchet MS"/>
                                <w:b/>
                                <w:sz w:val="8"/>
                              </w:rPr>
                            </w:pPr>
                            <w:r>
                              <w:rPr>
                                <w:rFonts w:ascii="Trebuchet MS"/>
                                <w:b/>
                                <w:w w:val="104"/>
                                <w:sz w:val="8"/>
                              </w:rPr>
                              <w:t>1</w:t>
                            </w:r>
                          </w:p>
                        </w:tc>
                        <w:tc>
                          <w:tcPr>
                            <w:tcW w:w="269" w:type="dxa"/>
                          </w:tcPr>
                          <w:p w14:paraId="471B1D6C" w14:textId="77777777" w:rsidR="003162A5" w:rsidRDefault="003162A5">
                            <w:pPr>
                              <w:pStyle w:val="TableParagraph"/>
                              <w:spacing w:before="1"/>
                              <w:rPr>
                                <w:rFonts w:ascii="Times New Roman"/>
                                <w:sz w:val="8"/>
                              </w:rPr>
                            </w:pPr>
                          </w:p>
                          <w:p w14:paraId="76448A6D" w14:textId="77777777" w:rsidR="003162A5" w:rsidRDefault="003162A5">
                            <w:pPr>
                              <w:pStyle w:val="TableParagraph"/>
                              <w:ind w:left="75"/>
                              <w:rPr>
                                <w:rFonts w:ascii="Trebuchet MS"/>
                                <w:b/>
                                <w:sz w:val="8"/>
                              </w:rPr>
                            </w:pPr>
                            <w:r>
                              <w:rPr>
                                <w:rFonts w:ascii="Trebuchet MS"/>
                                <w:b/>
                                <w:w w:val="104"/>
                                <w:sz w:val="8"/>
                              </w:rPr>
                              <w:t>0</w:t>
                            </w:r>
                          </w:p>
                        </w:tc>
                        <w:tc>
                          <w:tcPr>
                            <w:tcW w:w="269" w:type="dxa"/>
                          </w:tcPr>
                          <w:p w14:paraId="3E7F81C4" w14:textId="77777777" w:rsidR="003162A5" w:rsidRDefault="003162A5">
                            <w:pPr>
                              <w:pStyle w:val="TableParagraph"/>
                              <w:spacing w:before="1"/>
                              <w:rPr>
                                <w:rFonts w:ascii="Times New Roman"/>
                                <w:sz w:val="8"/>
                              </w:rPr>
                            </w:pPr>
                          </w:p>
                          <w:p w14:paraId="3CA213F2" w14:textId="77777777" w:rsidR="003162A5" w:rsidRDefault="003162A5">
                            <w:pPr>
                              <w:pStyle w:val="TableParagraph"/>
                              <w:ind w:right="51"/>
                              <w:jc w:val="center"/>
                              <w:rPr>
                                <w:rFonts w:ascii="Trebuchet MS"/>
                                <w:b/>
                                <w:sz w:val="8"/>
                              </w:rPr>
                            </w:pPr>
                            <w:r>
                              <w:rPr>
                                <w:rFonts w:ascii="Trebuchet MS"/>
                                <w:b/>
                                <w:w w:val="104"/>
                                <w:sz w:val="8"/>
                              </w:rPr>
                              <w:t>0</w:t>
                            </w:r>
                          </w:p>
                        </w:tc>
                      </w:tr>
                    </w:tbl>
                    <w:p w14:paraId="34DF6593" w14:textId="77777777" w:rsidR="003162A5" w:rsidRDefault="003162A5">
                      <w:pPr>
                        <w:pStyle w:val="BodyText"/>
                      </w:pPr>
                    </w:p>
                  </w:txbxContent>
                </v:textbox>
                <w10:anchorlock/>
              </v:shape>
            </w:pict>
          </mc:Fallback>
        </mc:AlternateContent>
      </w:r>
      <w:r>
        <w:rPr>
          <w:rFonts w:ascii="Arial"/>
          <w:spacing w:val="2"/>
          <w:sz w:val="20"/>
        </w:rPr>
        <w:tab/>
      </w:r>
      <w:r>
        <w:rPr>
          <w:rFonts w:ascii="Arial"/>
          <w:noProof/>
          <w:spacing w:val="2"/>
          <w:position w:val="48"/>
          <w:sz w:val="20"/>
        </w:rPr>
        <w:drawing>
          <wp:inline distT="0" distB="0" distL="0" distR="0" wp14:anchorId="4D52F037" wp14:editId="350E7481">
            <wp:extent cx="113489" cy="228600"/>
            <wp:effectExtent l="0" t="0" r="0" b="0"/>
            <wp:docPr id="6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3.png"/>
                    <pic:cNvPicPr/>
                  </pic:nvPicPr>
                  <pic:blipFill>
                    <a:blip r:embed="rId42" cstate="print"/>
                    <a:stretch>
                      <a:fillRect/>
                    </a:stretch>
                  </pic:blipFill>
                  <pic:spPr>
                    <a:xfrm>
                      <a:off x="0" y="0"/>
                      <a:ext cx="113489" cy="228600"/>
                    </a:xfrm>
                    <a:prstGeom prst="rect">
                      <a:avLst/>
                    </a:prstGeom>
                  </pic:spPr>
                </pic:pic>
              </a:graphicData>
            </a:graphic>
          </wp:inline>
        </w:drawing>
      </w:r>
    </w:p>
    <w:p w14:paraId="42F400E8" w14:textId="77777777" w:rsidR="0065693B" w:rsidRDefault="00372F18">
      <w:pPr>
        <w:spacing w:before="3"/>
        <w:ind w:left="257" w:right="344"/>
        <w:jc w:val="center"/>
        <w:rPr>
          <w:rFonts w:ascii="Arial"/>
          <w:b/>
          <w:sz w:val="17"/>
        </w:rPr>
      </w:pPr>
      <w:r>
        <w:br w:type="column"/>
      </w:r>
      <w:r>
        <w:rPr>
          <w:rFonts w:ascii="Arial"/>
          <w:b/>
          <w:sz w:val="17"/>
        </w:rPr>
        <w:t>ML_all</w:t>
      </w:r>
    </w:p>
    <w:p w14:paraId="25D39C06" w14:textId="77777777" w:rsidR="0065693B" w:rsidRDefault="00372F18">
      <w:pPr>
        <w:spacing w:before="6"/>
        <w:ind w:left="257" w:right="344"/>
        <w:jc w:val="center"/>
        <w:rPr>
          <w:rFonts w:ascii="Arial"/>
          <w:b/>
          <w:sz w:val="15"/>
        </w:rPr>
      </w:pPr>
      <w:r>
        <w:rPr>
          <w:rFonts w:ascii="Arial"/>
          <w:b/>
          <w:sz w:val="15"/>
        </w:rPr>
        <w:t>counts matrix</w:t>
      </w:r>
    </w:p>
    <w:p w14:paraId="4215608E" w14:textId="77777777" w:rsidR="0065693B" w:rsidRDefault="0065693B">
      <w:pPr>
        <w:pStyle w:val="BodyText"/>
        <w:spacing w:before="2"/>
        <w:rPr>
          <w:rFonts w:ascii="Arial"/>
          <w:b/>
          <w:sz w:val="13"/>
        </w:rPr>
      </w:pPr>
    </w:p>
    <w:p w14:paraId="49260146" w14:textId="77777777" w:rsidR="0065693B" w:rsidRDefault="00372F18">
      <w:pPr>
        <w:ind w:left="42"/>
        <w:rPr>
          <w:rFonts w:ascii="Arial"/>
          <w:sz w:val="17"/>
        </w:rPr>
      </w:pPr>
      <w:r>
        <w:rPr>
          <w:noProof/>
        </w:rPr>
        <w:drawing>
          <wp:anchor distT="0" distB="0" distL="0" distR="0" simplePos="0" relativeHeight="251401216" behindDoc="0" locked="0" layoutInCell="1" allowOverlap="1" wp14:anchorId="17FACD85" wp14:editId="069836D5">
            <wp:simplePos x="0" y="0"/>
            <wp:positionH relativeFrom="page">
              <wp:posOffset>4226785</wp:posOffset>
            </wp:positionH>
            <wp:positionV relativeFrom="paragraph">
              <wp:posOffset>14718</wp:posOffset>
            </wp:positionV>
            <wp:extent cx="229236" cy="113402"/>
            <wp:effectExtent l="0" t="0" r="0" b="0"/>
            <wp:wrapNone/>
            <wp:docPr id="6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png"/>
                    <pic:cNvPicPr/>
                  </pic:nvPicPr>
                  <pic:blipFill>
                    <a:blip r:embed="rId43" cstate="print"/>
                    <a:stretch>
                      <a:fillRect/>
                    </a:stretch>
                  </pic:blipFill>
                  <pic:spPr>
                    <a:xfrm>
                      <a:off x="0" y="0"/>
                      <a:ext cx="229236" cy="113402"/>
                    </a:xfrm>
                    <a:prstGeom prst="rect">
                      <a:avLst/>
                    </a:prstGeom>
                  </pic:spPr>
                </pic:pic>
              </a:graphicData>
            </a:graphic>
          </wp:anchor>
        </w:drawing>
      </w:r>
      <w:r>
        <w:rPr>
          <w:rFonts w:ascii="Arial"/>
          <w:color w:val="006FC0"/>
          <w:sz w:val="17"/>
        </w:rPr>
        <w:t>Sample</w:t>
      </w:r>
    </w:p>
    <w:p w14:paraId="520BC487" w14:textId="77777777" w:rsidR="0065693B" w:rsidRDefault="0065693B">
      <w:pPr>
        <w:pStyle w:val="BodyText"/>
        <w:spacing w:before="6"/>
        <w:rPr>
          <w:rFonts w:ascii="Arial"/>
          <w:sz w:val="4"/>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9"/>
        <w:gridCol w:w="269"/>
        <w:gridCol w:w="269"/>
        <w:gridCol w:w="269"/>
        <w:gridCol w:w="269"/>
        <w:gridCol w:w="269"/>
      </w:tblGrid>
      <w:tr w:rsidR="0065693B" w14:paraId="5FEC239E" w14:textId="77777777">
        <w:trPr>
          <w:trHeight w:val="271"/>
        </w:trPr>
        <w:tc>
          <w:tcPr>
            <w:tcW w:w="269" w:type="dxa"/>
          </w:tcPr>
          <w:p w14:paraId="287F50AD" w14:textId="77777777" w:rsidR="0065693B" w:rsidRDefault="0065693B">
            <w:pPr>
              <w:pStyle w:val="TableParagraph"/>
              <w:spacing w:before="1"/>
              <w:rPr>
                <w:rFonts w:ascii="Arial"/>
                <w:sz w:val="8"/>
              </w:rPr>
            </w:pPr>
          </w:p>
          <w:p w14:paraId="3746CA53" w14:textId="77777777" w:rsidR="0065693B" w:rsidRDefault="00372F18">
            <w:pPr>
              <w:pStyle w:val="TableParagraph"/>
              <w:ind w:left="55" w:right="57"/>
              <w:jc w:val="center"/>
              <w:rPr>
                <w:rFonts w:ascii="Trebuchet MS"/>
                <w:b/>
                <w:sz w:val="8"/>
              </w:rPr>
            </w:pPr>
            <w:r>
              <w:rPr>
                <w:rFonts w:ascii="Trebuchet MS"/>
                <w:b/>
                <w:w w:val="105"/>
                <w:sz w:val="8"/>
              </w:rPr>
              <w:t>20</w:t>
            </w:r>
          </w:p>
        </w:tc>
        <w:tc>
          <w:tcPr>
            <w:tcW w:w="269" w:type="dxa"/>
          </w:tcPr>
          <w:p w14:paraId="31CCA4F3" w14:textId="77777777" w:rsidR="0065693B" w:rsidRDefault="0065693B">
            <w:pPr>
              <w:pStyle w:val="TableParagraph"/>
              <w:spacing w:before="1"/>
              <w:rPr>
                <w:rFonts w:ascii="Arial"/>
                <w:sz w:val="8"/>
              </w:rPr>
            </w:pPr>
          </w:p>
          <w:p w14:paraId="12E0CD1B" w14:textId="77777777" w:rsidR="0065693B" w:rsidRDefault="00372F18">
            <w:pPr>
              <w:pStyle w:val="TableParagraph"/>
              <w:ind w:left="74"/>
              <w:rPr>
                <w:rFonts w:ascii="Trebuchet MS"/>
                <w:b/>
                <w:sz w:val="8"/>
              </w:rPr>
            </w:pPr>
            <w:r>
              <w:rPr>
                <w:rFonts w:ascii="Trebuchet MS"/>
                <w:b/>
                <w:w w:val="105"/>
                <w:sz w:val="8"/>
              </w:rPr>
              <w:t>56</w:t>
            </w:r>
          </w:p>
        </w:tc>
        <w:tc>
          <w:tcPr>
            <w:tcW w:w="269" w:type="dxa"/>
          </w:tcPr>
          <w:p w14:paraId="55293B95" w14:textId="77777777" w:rsidR="0065693B" w:rsidRDefault="0065693B">
            <w:pPr>
              <w:pStyle w:val="TableParagraph"/>
              <w:spacing w:before="1"/>
              <w:rPr>
                <w:rFonts w:ascii="Arial"/>
                <w:sz w:val="8"/>
              </w:rPr>
            </w:pPr>
          </w:p>
          <w:p w14:paraId="29DF9481" w14:textId="77777777" w:rsidR="0065693B" w:rsidRDefault="00372F18">
            <w:pPr>
              <w:pStyle w:val="TableParagraph"/>
              <w:ind w:left="55" w:right="57"/>
              <w:jc w:val="center"/>
              <w:rPr>
                <w:rFonts w:ascii="Trebuchet MS"/>
                <w:b/>
                <w:sz w:val="8"/>
              </w:rPr>
            </w:pPr>
            <w:r>
              <w:rPr>
                <w:rFonts w:ascii="Trebuchet MS"/>
                <w:b/>
                <w:w w:val="105"/>
                <w:sz w:val="8"/>
              </w:rPr>
              <w:t>85</w:t>
            </w:r>
          </w:p>
        </w:tc>
        <w:tc>
          <w:tcPr>
            <w:tcW w:w="269" w:type="dxa"/>
          </w:tcPr>
          <w:p w14:paraId="0150D662" w14:textId="77777777" w:rsidR="0065693B" w:rsidRDefault="0065693B">
            <w:pPr>
              <w:pStyle w:val="TableParagraph"/>
              <w:spacing w:before="1"/>
              <w:rPr>
                <w:rFonts w:ascii="Arial"/>
                <w:sz w:val="8"/>
              </w:rPr>
            </w:pPr>
          </w:p>
          <w:p w14:paraId="153D25F3" w14:textId="77777777" w:rsidR="0065693B" w:rsidRDefault="00372F18">
            <w:pPr>
              <w:pStyle w:val="TableParagraph"/>
              <w:ind w:left="75"/>
              <w:rPr>
                <w:rFonts w:ascii="Trebuchet MS"/>
                <w:b/>
                <w:sz w:val="8"/>
              </w:rPr>
            </w:pPr>
            <w:r>
              <w:rPr>
                <w:rFonts w:ascii="Trebuchet MS"/>
                <w:b/>
                <w:w w:val="105"/>
                <w:sz w:val="8"/>
              </w:rPr>
              <w:t>99</w:t>
            </w:r>
          </w:p>
        </w:tc>
        <w:tc>
          <w:tcPr>
            <w:tcW w:w="269" w:type="dxa"/>
          </w:tcPr>
          <w:p w14:paraId="65E5A588" w14:textId="77777777" w:rsidR="0065693B" w:rsidRDefault="0065693B">
            <w:pPr>
              <w:pStyle w:val="TableParagraph"/>
              <w:spacing w:before="1"/>
              <w:rPr>
                <w:rFonts w:ascii="Arial"/>
                <w:sz w:val="8"/>
              </w:rPr>
            </w:pPr>
          </w:p>
          <w:p w14:paraId="360C37F9" w14:textId="77777777" w:rsidR="0065693B" w:rsidRDefault="00372F18">
            <w:pPr>
              <w:pStyle w:val="TableParagraph"/>
              <w:ind w:left="75"/>
              <w:rPr>
                <w:rFonts w:ascii="Trebuchet MS"/>
                <w:b/>
                <w:sz w:val="8"/>
              </w:rPr>
            </w:pPr>
            <w:r>
              <w:rPr>
                <w:rFonts w:ascii="Trebuchet MS"/>
                <w:b/>
                <w:w w:val="105"/>
                <w:sz w:val="8"/>
              </w:rPr>
              <w:t>10</w:t>
            </w:r>
          </w:p>
        </w:tc>
        <w:tc>
          <w:tcPr>
            <w:tcW w:w="269" w:type="dxa"/>
          </w:tcPr>
          <w:p w14:paraId="0DCC1A49" w14:textId="77777777" w:rsidR="0065693B" w:rsidRDefault="0065693B">
            <w:pPr>
              <w:pStyle w:val="TableParagraph"/>
              <w:spacing w:before="1"/>
              <w:rPr>
                <w:rFonts w:ascii="Arial"/>
                <w:sz w:val="8"/>
              </w:rPr>
            </w:pPr>
          </w:p>
          <w:p w14:paraId="6A19194A" w14:textId="77777777" w:rsidR="0065693B" w:rsidRDefault="00372F18">
            <w:pPr>
              <w:pStyle w:val="TableParagraph"/>
              <w:ind w:left="56" w:right="56"/>
              <w:jc w:val="center"/>
              <w:rPr>
                <w:rFonts w:ascii="Trebuchet MS"/>
                <w:b/>
                <w:sz w:val="8"/>
              </w:rPr>
            </w:pPr>
            <w:r>
              <w:rPr>
                <w:rFonts w:ascii="Trebuchet MS"/>
                <w:b/>
                <w:w w:val="105"/>
                <w:sz w:val="8"/>
              </w:rPr>
              <w:t>44</w:t>
            </w:r>
          </w:p>
        </w:tc>
      </w:tr>
      <w:tr w:rsidR="0065693B" w14:paraId="42983EAE" w14:textId="77777777">
        <w:trPr>
          <w:trHeight w:val="271"/>
        </w:trPr>
        <w:tc>
          <w:tcPr>
            <w:tcW w:w="269" w:type="dxa"/>
          </w:tcPr>
          <w:p w14:paraId="011F4848" w14:textId="77777777" w:rsidR="0065693B" w:rsidRDefault="0065693B">
            <w:pPr>
              <w:pStyle w:val="TableParagraph"/>
              <w:spacing w:before="1"/>
              <w:rPr>
                <w:rFonts w:ascii="Arial"/>
                <w:sz w:val="8"/>
              </w:rPr>
            </w:pPr>
          </w:p>
          <w:p w14:paraId="2824AA81" w14:textId="77777777" w:rsidR="0065693B" w:rsidRDefault="00372F18">
            <w:pPr>
              <w:pStyle w:val="TableParagraph"/>
              <w:ind w:left="55" w:right="57"/>
              <w:jc w:val="center"/>
              <w:rPr>
                <w:rFonts w:ascii="Trebuchet MS"/>
                <w:b/>
                <w:sz w:val="8"/>
              </w:rPr>
            </w:pPr>
            <w:r>
              <w:rPr>
                <w:rFonts w:ascii="Trebuchet MS"/>
                <w:b/>
                <w:w w:val="105"/>
                <w:sz w:val="8"/>
              </w:rPr>
              <w:t>85</w:t>
            </w:r>
          </w:p>
        </w:tc>
        <w:tc>
          <w:tcPr>
            <w:tcW w:w="269" w:type="dxa"/>
          </w:tcPr>
          <w:p w14:paraId="21ADE11F" w14:textId="77777777" w:rsidR="0065693B" w:rsidRDefault="0065693B">
            <w:pPr>
              <w:pStyle w:val="TableParagraph"/>
              <w:spacing w:before="1"/>
              <w:rPr>
                <w:rFonts w:ascii="Arial"/>
                <w:sz w:val="8"/>
              </w:rPr>
            </w:pPr>
          </w:p>
          <w:p w14:paraId="26A22177" w14:textId="77777777" w:rsidR="0065693B" w:rsidRDefault="00372F18">
            <w:pPr>
              <w:pStyle w:val="TableParagraph"/>
              <w:ind w:left="74"/>
              <w:rPr>
                <w:rFonts w:ascii="Trebuchet MS"/>
                <w:b/>
                <w:sz w:val="8"/>
              </w:rPr>
            </w:pPr>
            <w:r>
              <w:rPr>
                <w:rFonts w:ascii="Trebuchet MS"/>
                <w:b/>
                <w:w w:val="105"/>
                <w:sz w:val="8"/>
              </w:rPr>
              <w:t>23</w:t>
            </w:r>
          </w:p>
        </w:tc>
        <w:tc>
          <w:tcPr>
            <w:tcW w:w="269" w:type="dxa"/>
          </w:tcPr>
          <w:p w14:paraId="34EAA118" w14:textId="77777777" w:rsidR="0065693B" w:rsidRDefault="0065693B">
            <w:pPr>
              <w:pStyle w:val="TableParagraph"/>
              <w:spacing w:before="1"/>
              <w:rPr>
                <w:rFonts w:ascii="Arial"/>
                <w:sz w:val="8"/>
              </w:rPr>
            </w:pPr>
          </w:p>
          <w:p w14:paraId="2832E329" w14:textId="77777777" w:rsidR="0065693B" w:rsidRDefault="00372F18">
            <w:pPr>
              <w:pStyle w:val="TableParagraph"/>
              <w:ind w:right="52"/>
              <w:jc w:val="center"/>
              <w:rPr>
                <w:rFonts w:ascii="Trebuchet MS"/>
                <w:b/>
                <w:sz w:val="8"/>
              </w:rPr>
            </w:pPr>
            <w:r>
              <w:rPr>
                <w:rFonts w:ascii="Trebuchet MS"/>
                <w:b/>
                <w:w w:val="104"/>
                <w:sz w:val="8"/>
              </w:rPr>
              <w:t>2</w:t>
            </w:r>
          </w:p>
        </w:tc>
        <w:tc>
          <w:tcPr>
            <w:tcW w:w="269" w:type="dxa"/>
          </w:tcPr>
          <w:p w14:paraId="43415806" w14:textId="77777777" w:rsidR="0065693B" w:rsidRDefault="0065693B">
            <w:pPr>
              <w:pStyle w:val="TableParagraph"/>
              <w:spacing w:before="1"/>
              <w:rPr>
                <w:rFonts w:ascii="Arial"/>
                <w:sz w:val="8"/>
              </w:rPr>
            </w:pPr>
          </w:p>
          <w:p w14:paraId="3CDAC23F" w14:textId="77777777" w:rsidR="0065693B" w:rsidRDefault="00372F18">
            <w:pPr>
              <w:pStyle w:val="TableParagraph"/>
              <w:ind w:left="75"/>
              <w:rPr>
                <w:rFonts w:ascii="Trebuchet MS"/>
                <w:b/>
                <w:sz w:val="8"/>
              </w:rPr>
            </w:pPr>
            <w:r>
              <w:rPr>
                <w:rFonts w:ascii="Trebuchet MS"/>
                <w:b/>
                <w:w w:val="105"/>
                <w:sz w:val="8"/>
              </w:rPr>
              <w:t>12</w:t>
            </w:r>
          </w:p>
        </w:tc>
        <w:tc>
          <w:tcPr>
            <w:tcW w:w="269" w:type="dxa"/>
          </w:tcPr>
          <w:p w14:paraId="2F5AC7CD" w14:textId="77777777" w:rsidR="0065693B" w:rsidRDefault="0065693B">
            <w:pPr>
              <w:pStyle w:val="TableParagraph"/>
              <w:spacing w:before="1"/>
              <w:rPr>
                <w:rFonts w:ascii="Arial"/>
                <w:sz w:val="8"/>
              </w:rPr>
            </w:pPr>
          </w:p>
          <w:p w14:paraId="48AFBFF1" w14:textId="77777777" w:rsidR="0065693B" w:rsidRDefault="00372F18">
            <w:pPr>
              <w:pStyle w:val="TableParagraph"/>
              <w:ind w:left="75"/>
              <w:rPr>
                <w:rFonts w:ascii="Trebuchet MS"/>
                <w:b/>
                <w:sz w:val="8"/>
              </w:rPr>
            </w:pPr>
            <w:r>
              <w:rPr>
                <w:rFonts w:ascii="Trebuchet MS"/>
                <w:b/>
                <w:w w:val="104"/>
                <w:sz w:val="8"/>
              </w:rPr>
              <w:t>8</w:t>
            </w:r>
          </w:p>
        </w:tc>
        <w:tc>
          <w:tcPr>
            <w:tcW w:w="269" w:type="dxa"/>
          </w:tcPr>
          <w:p w14:paraId="19634A6F" w14:textId="77777777" w:rsidR="0065693B" w:rsidRDefault="0065693B">
            <w:pPr>
              <w:pStyle w:val="TableParagraph"/>
              <w:spacing w:before="1"/>
              <w:rPr>
                <w:rFonts w:ascii="Arial"/>
                <w:sz w:val="8"/>
              </w:rPr>
            </w:pPr>
          </w:p>
          <w:p w14:paraId="112B3B8D" w14:textId="77777777" w:rsidR="0065693B" w:rsidRDefault="00372F18">
            <w:pPr>
              <w:pStyle w:val="TableParagraph"/>
              <w:ind w:left="56" w:right="56"/>
              <w:jc w:val="center"/>
              <w:rPr>
                <w:rFonts w:ascii="Trebuchet MS"/>
                <w:b/>
                <w:sz w:val="8"/>
              </w:rPr>
            </w:pPr>
            <w:r>
              <w:rPr>
                <w:rFonts w:ascii="Trebuchet MS"/>
                <w:b/>
                <w:w w:val="105"/>
                <w:sz w:val="8"/>
              </w:rPr>
              <w:t>77</w:t>
            </w:r>
          </w:p>
        </w:tc>
      </w:tr>
      <w:tr w:rsidR="0065693B" w14:paraId="43A32B86" w14:textId="77777777">
        <w:trPr>
          <w:trHeight w:val="271"/>
        </w:trPr>
        <w:tc>
          <w:tcPr>
            <w:tcW w:w="269" w:type="dxa"/>
          </w:tcPr>
          <w:p w14:paraId="65A9645D" w14:textId="77777777" w:rsidR="0065693B" w:rsidRDefault="0065693B">
            <w:pPr>
              <w:pStyle w:val="TableParagraph"/>
              <w:spacing w:before="1"/>
              <w:rPr>
                <w:rFonts w:ascii="Arial"/>
                <w:sz w:val="8"/>
              </w:rPr>
            </w:pPr>
          </w:p>
          <w:p w14:paraId="2E7C24BE" w14:textId="77777777" w:rsidR="0065693B" w:rsidRDefault="00372F18">
            <w:pPr>
              <w:pStyle w:val="TableParagraph"/>
              <w:ind w:right="53"/>
              <w:jc w:val="center"/>
              <w:rPr>
                <w:rFonts w:ascii="Trebuchet MS"/>
                <w:b/>
                <w:sz w:val="8"/>
              </w:rPr>
            </w:pPr>
            <w:r>
              <w:rPr>
                <w:rFonts w:ascii="Trebuchet MS"/>
                <w:b/>
                <w:w w:val="105"/>
                <w:sz w:val="8"/>
              </w:rPr>
              <w:t>0</w:t>
            </w:r>
          </w:p>
        </w:tc>
        <w:tc>
          <w:tcPr>
            <w:tcW w:w="269" w:type="dxa"/>
          </w:tcPr>
          <w:p w14:paraId="6B9A6882" w14:textId="77777777" w:rsidR="0065693B" w:rsidRDefault="0065693B">
            <w:pPr>
              <w:pStyle w:val="TableParagraph"/>
              <w:spacing w:before="1"/>
              <w:rPr>
                <w:rFonts w:ascii="Arial"/>
                <w:sz w:val="8"/>
              </w:rPr>
            </w:pPr>
          </w:p>
          <w:p w14:paraId="1DA83B1D" w14:textId="77777777" w:rsidR="0065693B" w:rsidRDefault="00372F18">
            <w:pPr>
              <w:pStyle w:val="TableParagraph"/>
              <w:ind w:left="74"/>
              <w:rPr>
                <w:rFonts w:ascii="Trebuchet MS"/>
                <w:b/>
                <w:sz w:val="8"/>
              </w:rPr>
            </w:pPr>
            <w:r>
              <w:rPr>
                <w:rFonts w:ascii="Trebuchet MS"/>
                <w:b/>
                <w:w w:val="105"/>
                <w:sz w:val="8"/>
              </w:rPr>
              <w:t>47</w:t>
            </w:r>
          </w:p>
        </w:tc>
        <w:tc>
          <w:tcPr>
            <w:tcW w:w="269" w:type="dxa"/>
          </w:tcPr>
          <w:p w14:paraId="59F092FD" w14:textId="77777777" w:rsidR="0065693B" w:rsidRDefault="0065693B">
            <w:pPr>
              <w:pStyle w:val="TableParagraph"/>
              <w:spacing w:before="1"/>
              <w:rPr>
                <w:rFonts w:ascii="Arial"/>
                <w:sz w:val="8"/>
              </w:rPr>
            </w:pPr>
          </w:p>
          <w:p w14:paraId="7D43CA60" w14:textId="77777777" w:rsidR="0065693B" w:rsidRDefault="00372F18">
            <w:pPr>
              <w:pStyle w:val="TableParagraph"/>
              <w:ind w:left="55" w:right="57"/>
              <w:jc w:val="center"/>
              <w:rPr>
                <w:rFonts w:ascii="Trebuchet MS"/>
                <w:b/>
                <w:sz w:val="8"/>
              </w:rPr>
            </w:pPr>
            <w:r>
              <w:rPr>
                <w:rFonts w:ascii="Trebuchet MS"/>
                <w:b/>
                <w:w w:val="105"/>
                <w:sz w:val="8"/>
              </w:rPr>
              <w:t>93</w:t>
            </w:r>
          </w:p>
        </w:tc>
        <w:tc>
          <w:tcPr>
            <w:tcW w:w="269" w:type="dxa"/>
          </w:tcPr>
          <w:p w14:paraId="2CB7B63E" w14:textId="77777777" w:rsidR="0065693B" w:rsidRDefault="0065693B">
            <w:pPr>
              <w:pStyle w:val="TableParagraph"/>
              <w:spacing w:before="1"/>
              <w:rPr>
                <w:rFonts w:ascii="Arial"/>
                <w:sz w:val="8"/>
              </w:rPr>
            </w:pPr>
          </w:p>
          <w:p w14:paraId="1ED73B9F" w14:textId="77777777" w:rsidR="0065693B" w:rsidRDefault="00372F18">
            <w:pPr>
              <w:pStyle w:val="TableParagraph"/>
              <w:ind w:left="75"/>
              <w:rPr>
                <w:rFonts w:ascii="Trebuchet MS"/>
                <w:b/>
                <w:sz w:val="8"/>
              </w:rPr>
            </w:pPr>
            <w:r>
              <w:rPr>
                <w:rFonts w:ascii="Trebuchet MS"/>
                <w:b/>
                <w:w w:val="105"/>
                <w:sz w:val="8"/>
              </w:rPr>
              <w:t>25</w:t>
            </w:r>
          </w:p>
        </w:tc>
        <w:tc>
          <w:tcPr>
            <w:tcW w:w="269" w:type="dxa"/>
          </w:tcPr>
          <w:p w14:paraId="42170719" w14:textId="77777777" w:rsidR="0065693B" w:rsidRDefault="0065693B">
            <w:pPr>
              <w:pStyle w:val="TableParagraph"/>
              <w:spacing w:before="1"/>
              <w:rPr>
                <w:rFonts w:ascii="Arial"/>
                <w:sz w:val="8"/>
              </w:rPr>
            </w:pPr>
          </w:p>
          <w:p w14:paraId="087816BD" w14:textId="77777777" w:rsidR="0065693B" w:rsidRDefault="00372F18">
            <w:pPr>
              <w:pStyle w:val="TableParagraph"/>
              <w:ind w:left="75"/>
              <w:rPr>
                <w:rFonts w:ascii="Trebuchet MS"/>
                <w:b/>
                <w:sz w:val="8"/>
              </w:rPr>
            </w:pPr>
            <w:r>
              <w:rPr>
                <w:rFonts w:ascii="Trebuchet MS"/>
                <w:b/>
                <w:w w:val="105"/>
                <w:sz w:val="8"/>
              </w:rPr>
              <w:t>14</w:t>
            </w:r>
          </w:p>
        </w:tc>
        <w:tc>
          <w:tcPr>
            <w:tcW w:w="269" w:type="dxa"/>
          </w:tcPr>
          <w:p w14:paraId="020CFD2C" w14:textId="77777777" w:rsidR="0065693B" w:rsidRDefault="0065693B">
            <w:pPr>
              <w:pStyle w:val="TableParagraph"/>
              <w:spacing w:before="1"/>
              <w:rPr>
                <w:rFonts w:ascii="Arial"/>
                <w:sz w:val="8"/>
              </w:rPr>
            </w:pPr>
          </w:p>
          <w:p w14:paraId="4759306A" w14:textId="77777777" w:rsidR="0065693B" w:rsidRDefault="00372F18">
            <w:pPr>
              <w:pStyle w:val="TableParagraph"/>
              <w:ind w:left="56" w:right="56"/>
              <w:jc w:val="center"/>
              <w:rPr>
                <w:rFonts w:ascii="Trebuchet MS"/>
                <w:b/>
                <w:sz w:val="8"/>
              </w:rPr>
            </w:pPr>
            <w:r>
              <w:rPr>
                <w:rFonts w:ascii="Trebuchet MS"/>
                <w:b/>
                <w:w w:val="105"/>
                <w:sz w:val="8"/>
              </w:rPr>
              <w:t>11</w:t>
            </w:r>
          </w:p>
        </w:tc>
      </w:tr>
      <w:tr w:rsidR="0065693B" w14:paraId="35F3C420" w14:textId="77777777">
        <w:trPr>
          <w:trHeight w:val="271"/>
        </w:trPr>
        <w:tc>
          <w:tcPr>
            <w:tcW w:w="269" w:type="dxa"/>
          </w:tcPr>
          <w:p w14:paraId="65C99C6D" w14:textId="77777777" w:rsidR="0065693B" w:rsidRDefault="0065693B">
            <w:pPr>
              <w:pStyle w:val="TableParagraph"/>
              <w:spacing w:before="1"/>
              <w:rPr>
                <w:rFonts w:ascii="Arial"/>
                <w:sz w:val="8"/>
              </w:rPr>
            </w:pPr>
          </w:p>
          <w:p w14:paraId="0282FF42" w14:textId="77777777" w:rsidR="0065693B" w:rsidRDefault="00372F18">
            <w:pPr>
              <w:pStyle w:val="TableParagraph"/>
              <w:ind w:left="55" w:right="57"/>
              <w:jc w:val="center"/>
              <w:rPr>
                <w:rFonts w:ascii="Trebuchet MS"/>
                <w:b/>
                <w:sz w:val="8"/>
              </w:rPr>
            </w:pPr>
            <w:r>
              <w:rPr>
                <w:rFonts w:ascii="Trebuchet MS"/>
                <w:b/>
                <w:w w:val="105"/>
                <w:sz w:val="8"/>
              </w:rPr>
              <w:t>50</w:t>
            </w:r>
          </w:p>
        </w:tc>
        <w:tc>
          <w:tcPr>
            <w:tcW w:w="269" w:type="dxa"/>
          </w:tcPr>
          <w:p w14:paraId="76872B8A" w14:textId="77777777" w:rsidR="0065693B" w:rsidRDefault="0065693B">
            <w:pPr>
              <w:pStyle w:val="TableParagraph"/>
              <w:spacing w:before="1"/>
              <w:rPr>
                <w:rFonts w:ascii="Arial"/>
                <w:sz w:val="8"/>
              </w:rPr>
            </w:pPr>
          </w:p>
          <w:p w14:paraId="3A9E3F8D" w14:textId="77777777" w:rsidR="0065693B" w:rsidRDefault="00372F18">
            <w:pPr>
              <w:pStyle w:val="TableParagraph"/>
              <w:ind w:left="74"/>
              <w:rPr>
                <w:rFonts w:ascii="Trebuchet MS"/>
                <w:b/>
                <w:sz w:val="8"/>
              </w:rPr>
            </w:pPr>
            <w:r>
              <w:rPr>
                <w:rFonts w:ascii="Trebuchet MS"/>
                <w:b/>
                <w:w w:val="104"/>
                <w:sz w:val="8"/>
              </w:rPr>
              <w:t>3</w:t>
            </w:r>
          </w:p>
        </w:tc>
        <w:tc>
          <w:tcPr>
            <w:tcW w:w="269" w:type="dxa"/>
          </w:tcPr>
          <w:p w14:paraId="63F8DCB6" w14:textId="77777777" w:rsidR="0065693B" w:rsidRDefault="0065693B">
            <w:pPr>
              <w:pStyle w:val="TableParagraph"/>
              <w:spacing w:before="1"/>
              <w:rPr>
                <w:rFonts w:ascii="Arial"/>
                <w:sz w:val="8"/>
              </w:rPr>
            </w:pPr>
          </w:p>
          <w:p w14:paraId="5D381FD0" w14:textId="77777777" w:rsidR="0065693B" w:rsidRDefault="00372F18">
            <w:pPr>
              <w:pStyle w:val="TableParagraph"/>
              <w:ind w:right="52"/>
              <w:jc w:val="center"/>
              <w:rPr>
                <w:rFonts w:ascii="Trebuchet MS"/>
                <w:b/>
                <w:sz w:val="8"/>
              </w:rPr>
            </w:pPr>
            <w:r>
              <w:rPr>
                <w:rFonts w:ascii="Trebuchet MS"/>
                <w:b/>
                <w:w w:val="104"/>
                <w:sz w:val="8"/>
              </w:rPr>
              <w:t>0</w:t>
            </w:r>
          </w:p>
        </w:tc>
        <w:tc>
          <w:tcPr>
            <w:tcW w:w="269" w:type="dxa"/>
          </w:tcPr>
          <w:p w14:paraId="4D294567" w14:textId="77777777" w:rsidR="0065693B" w:rsidRDefault="0065693B">
            <w:pPr>
              <w:pStyle w:val="TableParagraph"/>
              <w:spacing w:before="1"/>
              <w:rPr>
                <w:rFonts w:ascii="Arial"/>
                <w:sz w:val="8"/>
              </w:rPr>
            </w:pPr>
          </w:p>
          <w:p w14:paraId="43586E43" w14:textId="77777777" w:rsidR="0065693B" w:rsidRDefault="00372F18">
            <w:pPr>
              <w:pStyle w:val="TableParagraph"/>
              <w:ind w:left="75"/>
              <w:rPr>
                <w:rFonts w:ascii="Trebuchet MS"/>
                <w:b/>
                <w:sz w:val="8"/>
              </w:rPr>
            </w:pPr>
            <w:r>
              <w:rPr>
                <w:rFonts w:ascii="Trebuchet MS"/>
                <w:b/>
                <w:w w:val="104"/>
                <w:sz w:val="8"/>
              </w:rPr>
              <w:t>1</w:t>
            </w:r>
          </w:p>
        </w:tc>
        <w:tc>
          <w:tcPr>
            <w:tcW w:w="269" w:type="dxa"/>
          </w:tcPr>
          <w:p w14:paraId="328AE51F" w14:textId="77777777" w:rsidR="0065693B" w:rsidRDefault="0065693B">
            <w:pPr>
              <w:pStyle w:val="TableParagraph"/>
              <w:spacing w:before="1"/>
              <w:rPr>
                <w:rFonts w:ascii="Arial"/>
                <w:sz w:val="8"/>
              </w:rPr>
            </w:pPr>
          </w:p>
          <w:p w14:paraId="15849581" w14:textId="77777777" w:rsidR="0065693B" w:rsidRDefault="00372F18">
            <w:pPr>
              <w:pStyle w:val="TableParagraph"/>
              <w:ind w:left="75"/>
              <w:rPr>
                <w:rFonts w:ascii="Trebuchet MS"/>
                <w:b/>
                <w:sz w:val="8"/>
              </w:rPr>
            </w:pPr>
            <w:r>
              <w:rPr>
                <w:rFonts w:ascii="Trebuchet MS"/>
                <w:b/>
                <w:w w:val="105"/>
                <w:sz w:val="8"/>
              </w:rPr>
              <w:t>25</w:t>
            </w:r>
          </w:p>
        </w:tc>
        <w:tc>
          <w:tcPr>
            <w:tcW w:w="269" w:type="dxa"/>
          </w:tcPr>
          <w:p w14:paraId="1A683508" w14:textId="77777777" w:rsidR="0065693B" w:rsidRDefault="0065693B">
            <w:pPr>
              <w:pStyle w:val="TableParagraph"/>
              <w:spacing w:before="1"/>
              <w:rPr>
                <w:rFonts w:ascii="Arial"/>
                <w:sz w:val="8"/>
              </w:rPr>
            </w:pPr>
          </w:p>
          <w:p w14:paraId="2AC72C1B" w14:textId="77777777" w:rsidR="0065693B" w:rsidRDefault="00372F18">
            <w:pPr>
              <w:pStyle w:val="TableParagraph"/>
              <w:ind w:right="51"/>
              <w:jc w:val="center"/>
              <w:rPr>
                <w:rFonts w:ascii="Trebuchet MS"/>
                <w:b/>
                <w:sz w:val="8"/>
              </w:rPr>
            </w:pPr>
            <w:r>
              <w:rPr>
                <w:rFonts w:ascii="Trebuchet MS"/>
                <w:b/>
                <w:w w:val="104"/>
                <w:sz w:val="8"/>
              </w:rPr>
              <w:t>6</w:t>
            </w:r>
          </w:p>
        </w:tc>
      </w:tr>
      <w:tr w:rsidR="0065693B" w14:paraId="6AE13E4E" w14:textId="77777777">
        <w:trPr>
          <w:trHeight w:val="271"/>
        </w:trPr>
        <w:tc>
          <w:tcPr>
            <w:tcW w:w="269" w:type="dxa"/>
          </w:tcPr>
          <w:p w14:paraId="63B7E1EE" w14:textId="77777777" w:rsidR="0065693B" w:rsidRDefault="0065693B">
            <w:pPr>
              <w:pStyle w:val="TableParagraph"/>
              <w:spacing w:before="1"/>
              <w:rPr>
                <w:rFonts w:ascii="Arial"/>
                <w:sz w:val="8"/>
              </w:rPr>
            </w:pPr>
          </w:p>
          <w:p w14:paraId="20634D4A" w14:textId="77777777" w:rsidR="0065693B" w:rsidRDefault="00372F18">
            <w:pPr>
              <w:pStyle w:val="TableParagraph"/>
              <w:ind w:left="55" w:right="57"/>
              <w:jc w:val="center"/>
              <w:rPr>
                <w:rFonts w:ascii="Trebuchet MS"/>
                <w:b/>
                <w:sz w:val="8"/>
              </w:rPr>
            </w:pPr>
            <w:r>
              <w:rPr>
                <w:rFonts w:ascii="Trebuchet MS"/>
                <w:b/>
                <w:w w:val="105"/>
                <w:sz w:val="8"/>
              </w:rPr>
              <w:t>12</w:t>
            </w:r>
          </w:p>
        </w:tc>
        <w:tc>
          <w:tcPr>
            <w:tcW w:w="269" w:type="dxa"/>
          </w:tcPr>
          <w:p w14:paraId="1C98E3F4" w14:textId="77777777" w:rsidR="0065693B" w:rsidRDefault="0065693B">
            <w:pPr>
              <w:pStyle w:val="TableParagraph"/>
              <w:spacing w:before="1"/>
              <w:rPr>
                <w:rFonts w:ascii="Arial"/>
                <w:sz w:val="8"/>
              </w:rPr>
            </w:pPr>
          </w:p>
          <w:p w14:paraId="306DD9D7" w14:textId="77777777" w:rsidR="0065693B" w:rsidRDefault="00372F18">
            <w:pPr>
              <w:pStyle w:val="TableParagraph"/>
              <w:ind w:left="74"/>
              <w:rPr>
                <w:rFonts w:ascii="Trebuchet MS"/>
                <w:b/>
                <w:sz w:val="8"/>
              </w:rPr>
            </w:pPr>
            <w:r>
              <w:rPr>
                <w:rFonts w:ascii="Trebuchet MS"/>
                <w:b/>
                <w:w w:val="105"/>
                <w:sz w:val="8"/>
              </w:rPr>
              <w:t>18</w:t>
            </w:r>
          </w:p>
        </w:tc>
        <w:tc>
          <w:tcPr>
            <w:tcW w:w="269" w:type="dxa"/>
          </w:tcPr>
          <w:p w14:paraId="014ACA8D" w14:textId="77777777" w:rsidR="0065693B" w:rsidRDefault="0065693B">
            <w:pPr>
              <w:pStyle w:val="TableParagraph"/>
              <w:spacing w:before="1"/>
              <w:rPr>
                <w:rFonts w:ascii="Arial"/>
                <w:sz w:val="8"/>
              </w:rPr>
            </w:pPr>
          </w:p>
          <w:p w14:paraId="2D49349A" w14:textId="77777777" w:rsidR="0065693B" w:rsidRDefault="00372F18">
            <w:pPr>
              <w:pStyle w:val="TableParagraph"/>
              <w:ind w:left="55" w:right="57"/>
              <w:jc w:val="center"/>
              <w:rPr>
                <w:rFonts w:ascii="Trebuchet MS"/>
                <w:b/>
                <w:sz w:val="8"/>
              </w:rPr>
            </w:pPr>
            <w:r>
              <w:rPr>
                <w:rFonts w:ascii="Trebuchet MS"/>
                <w:b/>
                <w:w w:val="105"/>
                <w:sz w:val="8"/>
              </w:rPr>
              <w:t>26</w:t>
            </w:r>
          </w:p>
        </w:tc>
        <w:tc>
          <w:tcPr>
            <w:tcW w:w="269" w:type="dxa"/>
          </w:tcPr>
          <w:p w14:paraId="6C73C652" w14:textId="77777777" w:rsidR="0065693B" w:rsidRDefault="0065693B">
            <w:pPr>
              <w:pStyle w:val="TableParagraph"/>
              <w:spacing w:before="1"/>
              <w:rPr>
                <w:rFonts w:ascii="Arial"/>
                <w:sz w:val="8"/>
              </w:rPr>
            </w:pPr>
          </w:p>
          <w:p w14:paraId="308C1CFB" w14:textId="77777777" w:rsidR="0065693B" w:rsidRDefault="00372F18">
            <w:pPr>
              <w:pStyle w:val="TableParagraph"/>
              <w:ind w:left="75"/>
              <w:rPr>
                <w:rFonts w:ascii="Trebuchet MS"/>
                <w:b/>
                <w:sz w:val="8"/>
              </w:rPr>
            </w:pPr>
            <w:r>
              <w:rPr>
                <w:rFonts w:ascii="Trebuchet MS"/>
                <w:b/>
                <w:w w:val="105"/>
                <w:sz w:val="8"/>
              </w:rPr>
              <w:t>41</w:t>
            </w:r>
          </w:p>
        </w:tc>
        <w:tc>
          <w:tcPr>
            <w:tcW w:w="269" w:type="dxa"/>
          </w:tcPr>
          <w:p w14:paraId="0A409BAF" w14:textId="77777777" w:rsidR="0065693B" w:rsidRDefault="0065693B">
            <w:pPr>
              <w:pStyle w:val="TableParagraph"/>
              <w:spacing w:before="1"/>
              <w:rPr>
                <w:rFonts w:ascii="Arial"/>
                <w:sz w:val="8"/>
              </w:rPr>
            </w:pPr>
          </w:p>
          <w:p w14:paraId="6BA13B86" w14:textId="77777777" w:rsidR="0065693B" w:rsidRDefault="00372F18">
            <w:pPr>
              <w:pStyle w:val="TableParagraph"/>
              <w:ind w:left="75"/>
              <w:rPr>
                <w:rFonts w:ascii="Trebuchet MS"/>
                <w:b/>
                <w:sz w:val="8"/>
              </w:rPr>
            </w:pPr>
            <w:r>
              <w:rPr>
                <w:rFonts w:ascii="Trebuchet MS"/>
                <w:b/>
                <w:w w:val="105"/>
                <w:sz w:val="8"/>
              </w:rPr>
              <w:t>19</w:t>
            </w:r>
          </w:p>
        </w:tc>
        <w:tc>
          <w:tcPr>
            <w:tcW w:w="269" w:type="dxa"/>
          </w:tcPr>
          <w:p w14:paraId="2375714D" w14:textId="77777777" w:rsidR="0065693B" w:rsidRDefault="0065693B">
            <w:pPr>
              <w:pStyle w:val="TableParagraph"/>
              <w:spacing w:before="1"/>
              <w:rPr>
                <w:rFonts w:ascii="Arial"/>
                <w:sz w:val="8"/>
              </w:rPr>
            </w:pPr>
          </w:p>
          <w:p w14:paraId="6B8866EB" w14:textId="77777777" w:rsidR="0065693B" w:rsidRDefault="00372F18">
            <w:pPr>
              <w:pStyle w:val="TableParagraph"/>
              <w:ind w:left="56" w:right="56"/>
              <w:jc w:val="center"/>
              <w:rPr>
                <w:rFonts w:ascii="Trebuchet MS"/>
                <w:b/>
                <w:sz w:val="8"/>
              </w:rPr>
            </w:pPr>
            <w:r>
              <w:rPr>
                <w:rFonts w:ascii="Trebuchet MS"/>
                <w:b/>
                <w:w w:val="105"/>
                <w:sz w:val="8"/>
              </w:rPr>
              <w:t>27</w:t>
            </w:r>
          </w:p>
        </w:tc>
      </w:tr>
    </w:tbl>
    <w:p w14:paraId="5E2016C4" w14:textId="77777777" w:rsidR="0065693B" w:rsidRDefault="00372F18">
      <w:pPr>
        <w:pStyle w:val="BodyText"/>
        <w:rPr>
          <w:rFonts w:ascii="Arial"/>
          <w:sz w:val="18"/>
        </w:rPr>
      </w:pPr>
      <w:r>
        <w:br w:type="column"/>
      </w:r>
    </w:p>
    <w:p w14:paraId="101654B8" w14:textId="77777777" w:rsidR="0065693B" w:rsidRDefault="0065693B">
      <w:pPr>
        <w:pStyle w:val="BodyText"/>
        <w:rPr>
          <w:rFonts w:ascii="Arial"/>
          <w:sz w:val="18"/>
        </w:rPr>
      </w:pPr>
    </w:p>
    <w:p w14:paraId="43BCBF74" w14:textId="77777777" w:rsidR="0065693B" w:rsidRDefault="0065693B">
      <w:pPr>
        <w:pStyle w:val="BodyText"/>
        <w:rPr>
          <w:rFonts w:ascii="Arial"/>
          <w:sz w:val="18"/>
        </w:rPr>
      </w:pPr>
    </w:p>
    <w:p w14:paraId="3B09B037" w14:textId="77777777" w:rsidR="0065693B" w:rsidRDefault="0065693B">
      <w:pPr>
        <w:pStyle w:val="BodyText"/>
        <w:rPr>
          <w:rFonts w:ascii="Arial"/>
          <w:sz w:val="18"/>
        </w:rPr>
      </w:pPr>
    </w:p>
    <w:p w14:paraId="7DB9F71B" w14:textId="77777777" w:rsidR="0065693B" w:rsidRDefault="0065693B">
      <w:pPr>
        <w:pStyle w:val="BodyText"/>
        <w:rPr>
          <w:rFonts w:ascii="Arial"/>
          <w:sz w:val="18"/>
        </w:rPr>
      </w:pPr>
    </w:p>
    <w:p w14:paraId="6249D1CC" w14:textId="77777777" w:rsidR="0065693B" w:rsidRDefault="0065693B">
      <w:pPr>
        <w:pStyle w:val="BodyText"/>
        <w:rPr>
          <w:rFonts w:ascii="Arial"/>
          <w:sz w:val="18"/>
        </w:rPr>
      </w:pPr>
    </w:p>
    <w:p w14:paraId="45027D37" w14:textId="77777777" w:rsidR="0065693B" w:rsidRDefault="0065693B">
      <w:pPr>
        <w:pStyle w:val="BodyText"/>
        <w:rPr>
          <w:rFonts w:ascii="Arial"/>
          <w:sz w:val="18"/>
        </w:rPr>
      </w:pPr>
    </w:p>
    <w:p w14:paraId="0B8A755C" w14:textId="77777777" w:rsidR="0065693B" w:rsidRDefault="0065693B">
      <w:pPr>
        <w:pStyle w:val="BodyText"/>
        <w:rPr>
          <w:rFonts w:ascii="Arial"/>
          <w:sz w:val="18"/>
        </w:rPr>
      </w:pPr>
    </w:p>
    <w:p w14:paraId="59C4FDBF" w14:textId="77777777" w:rsidR="0065693B" w:rsidRDefault="0065693B">
      <w:pPr>
        <w:pStyle w:val="BodyText"/>
        <w:rPr>
          <w:rFonts w:ascii="Arial"/>
          <w:sz w:val="18"/>
        </w:rPr>
      </w:pPr>
    </w:p>
    <w:p w14:paraId="7547727B" w14:textId="77777777" w:rsidR="0065693B" w:rsidRDefault="0065693B">
      <w:pPr>
        <w:pStyle w:val="BodyText"/>
        <w:rPr>
          <w:rFonts w:ascii="Arial"/>
          <w:sz w:val="18"/>
        </w:rPr>
      </w:pPr>
    </w:p>
    <w:p w14:paraId="50FFE0AE" w14:textId="50DA2AD5" w:rsidR="0065693B" w:rsidRDefault="00B8797A">
      <w:pPr>
        <w:spacing w:before="145"/>
        <w:ind w:left="1325" w:right="4696"/>
        <w:jc w:val="center"/>
        <w:rPr>
          <w:rFonts w:ascii="Arial"/>
          <w:b/>
          <w:sz w:val="17"/>
        </w:rPr>
      </w:pPr>
      <w:r>
        <w:rPr>
          <w:noProof/>
        </w:rPr>
        <mc:AlternateContent>
          <mc:Choice Requires="wps">
            <w:drawing>
              <wp:anchor distT="0" distB="0" distL="114300" distR="114300" simplePos="0" relativeHeight="251456512" behindDoc="0" locked="0" layoutInCell="1" allowOverlap="1" wp14:anchorId="2D56595D" wp14:editId="7C57D6D9">
                <wp:simplePos x="0" y="0"/>
                <wp:positionH relativeFrom="page">
                  <wp:posOffset>4745355</wp:posOffset>
                </wp:positionH>
                <wp:positionV relativeFrom="paragraph">
                  <wp:posOffset>130810</wp:posOffset>
                </wp:positionV>
                <wp:extent cx="466725" cy="581660"/>
                <wp:effectExtent l="11430" t="17145" r="17145" b="10795"/>
                <wp:wrapNone/>
                <wp:docPr id="1555" name="Freeform 1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725" cy="581660"/>
                        </a:xfrm>
                        <a:custGeom>
                          <a:avLst/>
                          <a:gdLst>
                            <a:gd name="T0" fmla="+- 0 7680 7473"/>
                            <a:gd name="T1" fmla="*/ T0 w 735"/>
                            <a:gd name="T2" fmla="+- 0 206 206"/>
                            <a:gd name="T3" fmla="*/ 206 h 916"/>
                            <a:gd name="T4" fmla="+- 0 8105 7473"/>
                            <a:gd name="T5" fmla="*/ T4 w 735"/>
                            <a:gd name="T6" fmla="+- 0 847 206"/>
                            <a:gd name="T7" fmla="*/ 847 h 916"/>
                            <a:gd name="T8" fmla="+- 0 8208 7473"/>
                            <a:gd name="T9" fmla="*/ T8 w 735"/>
                            <a:gd name="T10" fmla="+- 0 778 206"/>
                            <a:gd name="T11" fmla="*/ 778 h 916"/>
                            <a:gd name="T12" fmla="+- 0 8139 7473"/>
                            <a:gd name="T13" fmla="*/ T12 w 735"/>
                            <a:gd name="T14" fmla="+- 0 1122 206"/>
                            <a:gd name="T15" fmla="*/ 1122 h 916"/>
                            <a:gd name="T16" fmla="+- 0 7795 7473"/>
                            <a:gd name="T17" fmla="*/ T16 w 735"/>
                            <a:gd name="T18" fmla="+- 0 1052 206"/>
                            <a:gd name="T19" fmla="*/ 1052 h 916"/>
                            <a:gd name="T20" fmla="+- 0 7898 7473"/>
                            <a:gd name="T21" fmla="*/ T20 w 735"/>
                            <a:gd name="T22" fmla="+- 0 984 206"/>
                            <a:gd name="T23" fmla="*/ 984 h 916"/>
                            <a:gd name="T24" fmla="+- 0 7473 7473"/>
                            <a:gd name="T25" fmla="*/ T24 w 735"/>
                            <a:gd name="T26" fmla="+- 0 343 206"/>
                            <a:gd name="T27" fmla="*/ 343 h 916"/>
                            <a:gd name="T28" fmla="+- 0 7680 7473"/>
                            <a:gd name="T29" fmla="*/ T28 w 735"/>
                            <a:gd name="T30" fmla="+- 0 206 206"/>
                            <a:gd name="T31" fmla="*/ 206 h 91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35" h="916">
                              <a:moveTo>
                                <a:pt x="207" y="0"/>
                              </a:moveTo>
                              <a:lnTo>
                                <a:pt x="632" y="641"/>
                              </a:lnTo>
                              <a:lnTo>
                                <a:pt x="735" y="572"/>
                              </a:lnTo>
                              <a:lnTo>
                                <a:pt x="666" y="916"/>
                              </a:lnTo>
                              <a:lnTo>
                                <a:pt x="322" y="846"/>
                              </a:lnTo>
                              <a:lnTo>
                                <a:pt x="425" y="778"/>
                              </a:lnTo>
                              <a:lnTo>
                                <a:pt x="0" y="137"/>
                              </a:lnTo>
                              <a:lnTo>
                                <a:pt x="207" y="0"/>
                              </a:lnTo>
                              <a:close/>
                            </a:path>
                          </a:pathLst>
                        </a:custGeom>
                        <a:noFill/>
                        <a:ln w="6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CB00D" id="Freeform 1503" o:spid="_x0000_s1026" style="position:absolute;margin-left:373.65pt;margin-top:10.3pt;width:36.75pt;height:45.8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5,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" path="m207,l632,641,735,572,666,916,322,846,425,778,,137,207,xe" filled="f" strokeweight=".1875mm">
                <v:path arrowok="t" o:connecttype="custom" o:connectlocs="131445,130810;401320,537845;466725,494030;422910,712470;204470,668020;269875,624840;0,217805;131445,130810" o:connectangles="0,0,0,0,0,0,0,0"/>
                <w10:wrap anchorx="page"/>
              </v:shape>
            </w:pict>
          </mc:Fallback>
        </mc:AlternateContent>
      </w:r>
      <w:r w:rsidR="00372F18">
        <w:rPr>
          <w:rFonts w:ascii="Arial"/>
          <w:b/>
          <w:sz w:val="17"/>
        </w:rPr>
        <w:t>Cut-off reduced</w:t>
      </w:r>
    </w:p>
    <w:p w14:paraId="035B40C4" w14:textId="77777777" w:rsidR="0065693B" w:rsidRDefault="00372F18">
      <w:pPr>
        <w:spacing w:before="9"/>
        <w:ind w:left="1325" w:right="4695"/>
        <w:jc w:val="center"/>
        <w:rPr>
          <w:rFonts w:ascii="Arial"/>
          <w:b/>
          <w:sz w:val="17"/>
        </w:rPr>
      </w:pPr>
      <w:r>
        <w:rPr>
          <w:rFonts w:ascii="Arial"/>
          <w:b/>
          <w:sz w:val="17"/>
        </w:rPr>
        <w:t>count matrix</w:t>
      </w:r>
    </w:p>
    <w:p w14:paraId="5ED0529A" w14:textId="77777777" w:rsidR="0065693B" w:rsidRDefault="0065693B">
      <w:pPr>
        <w:jc w:val="center"/>
        <w:rPr>
          <w:rFonts w:ascii="Arial"/>
          <w:sz w:val="17"/>
        </w:rPr>
        <w:sectPr w:rsidR="0065693B">
          <w:type w:val="continuous"/>
          <w:pgSz w:w="16840" w:h="11910" w:orient="landscape"/>
          <w:pgMar w:top="1580" w:right="1920" w:bottom="800" w:left="1080" w:header="720" w:footer="720" w:gutter="0"/>
          <w:cols w:num="3" w:space="720" w:equalWidth="0">
            <w:col w:w="4808" w:space="40"/>
            <w:col w:w="1625" w:space="39"/>
            <w:col w:w="7328"/>
          </w:cols>
        </w:sectPr>
      </w:pPr>
    </w:p>
    <w:p w14:paraId="78FDCF02" w14:textId="77777777" w:rsidR="0065693B" w:rsidRDefault="0065693B">
      <w:pPr>
        <w:pStyle w:val="BodyText"/>
        <w:spacing w:before="3"/>
        <w:rPr>
          <w:rFonts w:ascii="Arial"/>
          <w:b/>
          <w:sz w:val="22"/>
        </w:rPr>
      </w:pPr>
    </w:p>
    <w:p w14:paraId="3BFB839A" w14:textId="7CF08194" w:rsidR="0065693B" w:rsidRDefault="00B8797A">
      <w:pPr>
        <w:pStyle w:val="BodyText"/>
        <w:ind w:left="10517"/>
        <w:rPr>
          <w:rFonts w:ascii="Arial"/>
          <w:sz w:val="20"/>
        </w:rPr>
      </w:pPr>
      <w:r>
        <w:rPr>
          <w:rFonts w:ascii="Arial"/>
          <w:noProof/>
          <w:sz w:val="20"/>
        </w:rPr>
        <mc:AlternateContent>
          <mc:Choice Requires="wps">
            <w:drawing>
              <wp:inline distT="0" distB="0" distL="0" distR="0" wp14:anchorId="29E997D2" wp14:editId="2F4ECBE3">
                <wp:extent cx="516890" cy="196215"/>
                <wp:effectExtent l="10795" t="13970" r="5715" b="8890"/>
                <wp:docPr id="1554" name="Text Box 2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196215"/>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CF2C58" w14:textId="77777777" w:rsidR="003162A5" w:rsidRDefault="003162A5">
                            <w:pPr>
                              <w:spacing w:before="43"/>
                              <w:ind w:left="117"/>
                              <w:rPr>
                                <w:rFonts w:ascii="Arial"/>
                                <w:b/>
                                <w:i/>
                                <w:sz w:val="19"/>
                              </w:rPr>
                            </w:pPr>
                            <w:r>
                              <w:rPr>
                                <w:rFonts w:ascii="Arial"/>
                                <w:b/>
                                <w:i/>
                                <w:sz w:val="19"/>
                              </w:rPr>
                              <w:t>Step 4</w:t>
                            </w:r>
                          </w:p>
                        </w:txbxContent>
                      </wps:txbx>
                      <wps:bodyPr rot="0" vert="horz" wrap="square" lIns="0" tIns="0" rIns="0" bIns="0" anchor="t" anchorCtr="0" upright="1">
                        <a:noAutofit/>
                      </wps:bodyPr>
                    </wps:wsp>
                  </a:graphicData>
                </a:graphic>
              </wp:inline>
            </w:drawing>
          </mc:Choice>
          <mc:Fallback>
            <w:pict>
              <v:shape w14:anchorId="29E997D2" id="Text Box 2078" o:spid="_x0000_s1352" type="#_x0000_t202" style="width:40.7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" filled="f" strokeweight=".135mm">
                <v:textbox inset="0,0,0,0">
                  <w:txbxContent>
                    <w:p w14:paraId="6CCF2C58" w14:textId="77777777" w:rsidR="003162A5" w:rsidRDefault="003162A5">
                      <w:pPr>
                        <w:spacing w:before="43"/>
                        <w:ind w:left="117"/>
                        <w:rPr>
                          <w:rFonts w:ascii="Arial"/>
                          <w:b/>
                          <w:i/>
                          <w:sz w:val="19"/>
                        </w:rPr>
                      </w:pPr>
                      <w:r>
                        <w:rPr>
                          <w:rFonts w:ascii="Arial"/>
                          <w:b/>
                          <w:i/>
                          <w:sz w:val="19"/>
                        </w:rPr>
                        <w:t>Step 4</w:t>
                      </w:r>
                    </w:p>
                  </w:txbxContent>
                </v:textbox>
                <w10:anchorlock/>
              </v:shape>
            </w:pict>
          </mc:Fallback>
        </mc:AlternateContent>
      </w:r>
    </w:p>
    <w:p w14:paraId="3AF478CC" w14:textId="77777777" w:rsidR="0065693B" w:rsidRDefault="0065693B">
      <w:pPr>
        <w:rPr>
          <w:rFonts w:ascii="Arial"/>
          <w:sz w:val="20"/>
        </w:rPr>
        <w:sectPr w:rsidR="0065693B">
          <w:type w:val="continuous"/>
          <w:pgSz w:w="16840" w:h="11910" w:orient="landscape"/>
          <w:pgMar w:top="1580" w:right="1920" w:bottom="800" w:left="1080" w:header="720" w:footer="720" w:gutter="0"/>
          <w:cols w:space="720"/>
        </w:sectPr>
      </w:pPr>
    </w:p>
    <w:p w14:paraId="4FCAF962" w14:textId="77777777" w:rsidR="0065693B" w:rsidRDefault="0065693B">
      <w:pPr>
        <w:pStyle w:val="BodyText"/>
        <w:rPr>
          <w:rFonts w:ascii="Arial"/>
          <w:b/>
          <w:sz w:val="14"/>
        </w:rPr>
      </w:pPr>
    </w:p>
    <w:p w14:paraId="38CE052F" w14:textId="77777777" w:rsidR="0065693B" w:rsidRDefault="0065693B">
      <w:pPr>
        <w:pStyle w:val="BodyText"/>
        <w:rPr>
          <w:rFonts w:ascii="Arial"/>
          <w:b/>
          <w:sz w:val="14"/>
        </w:rPr>
      </w:pPr>
    </w:p>
    <w:p w14:paraId="52A9BB15" w14:textId="77777777" w:rsidR="0065693B" w:rsidRDefault="0065693B">
      <w:pPr>
        <w:pStyle w:val="BodyText"/>
        <w:rPr>
          <w:rFonts w:ascii="Arial"/>
          <w:b/>
          <w:sz w:val="14"/>
        </w:rPr>
      </w:pPr>
    </w:p>
    <w:p w14:paraId="547AFAC1" w14:textId="77777777" w:rsidR="0065693B" w:rsidRDefault="0065693B">
      <w:pPr>
        <w:pStyle w:val="BodyText"/>
        <w:rPr>
          <w:rFonts w:ascii="Arial"/>
          <w:b/>
          <w:sz w:val="14"/>
        </w:rPr>
      </w:pPr>
    </w:p>
    <w:p w14:paraId="0CF2AE0F" w14:textId="77777777" w:rsidR="0065693B" w:rsidRDefault="0065693B">
      <w:pPr>
        <w:pStyle w:val="BodyText"/>
        <w:rPr>
          <w:rFonts w:ascii="Arial"/>
          <w:b/>
          <w:sz w:val="14"/>
        </w:rPr>
      </w:pPr>
    </w:p>
    <w:p w14:paraId="550C3729" w14:textId="77777777" w:rsidR="0065693B" w:rsidRDefault="0065693B">
      <w:pPr>
        <w:pStyle w:val="BodyText"/>
        <w:rPr>
          <w:rFonts w:ascii="Arial"/>
          <w:b/>
          <w:sz w:val="14"/>
        </w:rPr>
      </w:pPr>
    </w:p>
    <w:p w14:paraId="50AD0532" w14:textId="77777777" w:rsidR="0065693B" w:rsidRDefault="0065693B">
      <w:pPr>
        <w:pStyle w:val="BodyText"/>
        <w:rPr>
          <w:rFonts w:ascii="Arial"/>
          <w:b/>
          <w:sz w:val="14"/>
        </w:rPr>
      </w:pPr>
    </w:p>
    <w:p w14:paraId="18AD3F2F" w14:textId="77777777" w:rsidR="0065693B" w:rsidRDefault="0065693B">
      <w:pPr>
        <w:pStyle w:val="BodyText"/>
        <w:rPr>
          <w:rFonts w:ascii="Arial"/>
          <w:b/>
          <w:sz w:val="14"/>
        </w:rPr>
      </w:pPr>
    </w:p>
    <w:p w14:paraId="495DB6C1" w14:textId="77777777" w:rsidR="0065693B" w:rsidRDefault="0065693B">
      <w:pPr>
        <w:pStyle w:val="BodyText"/>
        <w:rPr>
          <w:rFonts w:ascii="Arial"/>
          <w:b/>
          <w:sz w:val="14"/>
        </w:rPr>
      </w:pPr>
    </w:p>
    <w:p w14:paraId="2B38EB4C" w14:textId="5E407359" w:rsidR="0065693B" w:rsidRDefault="00B8797A">
      <w:pPr>
        <w:spacing w:before="82"/>
        <w:jc w:val="right"/>
        <w:rPr>
          <w:rFonts w:ascii="Arial"/>
          <w:b/>
          <w:sz w:val="12"/>
        </w:rPr>
      </w:pPr>
      <w:r>
        <w:rPr>
          <w:noProof/>
        </w:rPr>
        <mc:AlternateContent>
          <mc:Choice Requires="wps">
            <w:drawing>
              <wp:anchor distT="0" distB="0" distL="114300" distR="114300" simplePos="0" relativeHeight="251463680" behindDoc="0" locked="0" layoutInCell="1" allowOverlap="1" wp14:anchorId="01721CA6" wp14:editId="54D72F5A">
                <wp:simplePos x="0" y="0"/>
                <wp:positionH relativeFrom="page">
                  <wp:posOffset>3013710</wp:posOffset>
                </wp:positionH>
                <wp:positionV relativeFrom="paragraph">
                  <wp:posOffset>-605790</wp:posOffset>
                </wp:positionV>
                <wp:extent cx="116205" cy="318770"/>
                <wp:effectExtent l="3810" t="4445" r="3810" b="635"/>
                <wp:wrapNone/>
                <wp:docPr id="1553" name="Text Box 1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4FAF2" w14:textId="77777777" w:rsidR="003162A5" w:rsidRDefault="003162A5">
                            <w:pPr>
                              <w:spacing w:before="23"/>
                              <w:ind w:left="20"/>
                              <w:rPr>
                                <w:rFonts w:ascii="Arial"/>
                                <w:b/>
                                <w:sz w:val="12"/>
                              </w:rPr>
                            </w:pPr>
                            <w:r>
                              <w:rPr>
                                <w:rFonts w:ascii="Arial"/>
                                <w:b/>
                                <w:w w:val="105"/>
                                <w:sz w:val="12"/>
                              </w:rPr>
                              <w:t>Density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21CA6" id="Text Box 1501" o:spid="_x0000_s1353" type="#_x0000_t202" style="position:absolute;left:0;text-align:left;margin-left:237.3pt;margin-top:-47.7pt;width:9.15pt;height:25.1pt;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" filled="f" stroked="f">
                <v:textbox style="layout-flow:vertical;mso-layout-flow-alt:bottom-to-top" inset="0,0,0,0">
                  <w:txbxContent>
                    <w:p w14:paraId="0B04FAF2" w14:textId="77777777" w:rsidR="003162A5" w:rsidRDefault="003162A5">
                      <w:pPr>
                        <w:spacing w:before="23"/>
                        <w:ind w:left="20"/>
                        <w:rPr>
                          <w:rFonts w:ascii="Arial"/>
                          <w:b/>
                          <w:sz w:val="12"/>
                        </w:rPr>
                      </w:pPr>
                      <w:r>
                        <w:rPr>
                          <w:rFonts w:ascii="Arial"/>
                          <w:b/>
                          <w:w w:val="105"/>
                          <w:sz w:val="12"/>
                        </w:rPr>
                        <w:t>Density</w:t>
                      </w:r>
                    </w:p>
                  </w:txbxContent>
                </v:textbox>
                <w10:wrap anchorx="page"/>
              </v:shape>
            </w:pict>
          </mc:Fallback>
        </mc:AlternateContent>
      </w:r>
      <w:r w:rsidR="00372F18">
        <w:rPr>
          <w:rFonts w:ascii="Arial"/>
          <w:b/>
          <w:w w:val="105"/>
          <w:sz w:val="12"/>
        </w:rPr>
        <w:t>Background counts</w:t>
      </w:r>
    </w:p>
    <w:p w14:paraId="41A78CA4" w14:textId="77777777" w:rsidR="0065693B" w:rsidRDefault="00372F18">
      <w:pPr>
        <w:spacing w:line="187" w:lineRule="exact"/>
        <w:ind w:left="263" w:right="2386"/>
        <w:jc w:val="center"/>
        <w:rPr>
          <w:rFonts w:ascii="Arial"/>
          <w:sz w:val="19"/>
        </w:rPr>
      </w:pPr>
      <w:r>
        <w:br w:type="column"/>
      </w:r>
      <w:r>
        <w:rPr>
          <w:rFonts w:ascii="Arial"/>
          <w:sz w:val="19"/>
        </w:rPr>
        <w:t>.</w:t>
      </w:r>
    </w:p>
    <w:p w14:paraId="53CB34BC" w14:textId="2DB6E313" w:rsidR="0065693B" w:rsidRDefault="00B8797A">
      <w:pPr>
        <w:tabs>
          <w:tab w:val="left" w:pos="4865"/>
        </w:tabs>
        <w:spacing w:before="11" w:line="215" w:lineRule="exact"/>
        <w:ind w:left="3194"/>
        <w:rPr>
          <w:rFonts w:ascii="Arial"/>
          <w:b/>
          <w:sz w:val="17"/>
        </w:rPr>
      </w:pPr>
      <w:r>
        <w:rPr>
          <w:noProof/>
        </w:rPr>
        <mc:AlternateContent>
          <mc:Choice Requires="wpg">
            <w:drawing>
              <wp:anchor distT="0" distB="0" distL="114300" distR="114300" simplePos="0" relativeHeight="251450368" behindDoc="0" locked="0" layoutInCell="1" allowOverlap="1" wp14:anchorId="11C1B91D" wp14:editId="40C0562D">
                <wp:simplePos x="0" y="0"/>
                <wp:positionH relativeFrom="page">
                  <wp:posOffset>2656840</wp:posOffset>
                </wp:positionH>
                <wp:positionV relativeFrom="paragraph">
                  <wp:posOffset>-229235</wp:posOffset>
                </wp:positionV>
                <wp:extent cx="1409065" cy="1073785"/>
                <wp:effectExtent l="8890" t="8255" r="1270" b="0"/>
                <wp:wrapNone/>
                <wp:docPr id="1549" name="Group 1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9065" cy="1073785"/>
                          <a:chOff x="4184" y="-361"/>
                          <a:chExt cx="2219" cy="1691"/>
                        </a:xfrm>
                      </wpg:grpSpPr>
                      <pic:pic xmlns:pic="http://schemas.openxmlformats.org/drawingml/2006/picture">
                        <pic:nvPicPr>
                          <pic:cNvPr id="1550" name="Picture 15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981" y="-130"/>
                            <a:ext cx="1376" cy="1460"/>
                          </a:xfrm>
                          <a:prstGeom prst="rect">
                            <a:avLst/>
                          </a:prstGeom>
                          <a:noFill/>
                          <a:extLst>
                            <a:ext uri="{909E8E84-426E-40DD-AFC4-6F175D3DCCD1}">
                              <a14:hiddenFill xmlns:a14="http://schemas.microsoft.com/office/drawing/2010/main">
                                <a:solidFill>
                                  <a:srgbClr val="FFFFFF"/>
                                </a:solidFill>
                              </a14:hiddenFill>
                            </a:ext>
                          </a:extLst>
                        </pic:spPr>
                      </pic:pic>
                      <wps:wsp>
                        <wps:cNvPr id="1551" name="Text Box 1499"/>
                        <wps:cNvSpPr txBox="1">
                          <a:spLocks noChangeArrowheads="1"/>
                        </wps:cNvSpPr>
                        <wps:spPr bwMode="auto">
                          <a:xfrm>
                            <a:off x="5895" y="394"/>
                            <a:ext cx="508"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08119" w14:textId="77777777" w:rsidR="003162A5" w:rsidRDefault="003162A5">
                              <w:pPr>
                                <w:spacing w:before="3"/>
                                <w:rPr>
                                  <w:rFonts w:ascii="Arial"/>
                                  <w:b/>
                                  <w:sz w:val="12"/>
                                </w:rPr>
                              </w:pPr>
                              <w:r>
                                <w:rPr>
                                  <w:rFonts w:ascii="Arial"/>
                                  <w:b/>
                                  <w:w w:val="105"/>
                                  <w:sz w:val="12"/>
                                </w:rPr>
                                <w:t>Cut-offs</w:t>
                              </w:r>
                            </w:p>
                          </w:txbxContent>
                        </wps:txbx>
                        <wps:bodyPr rot="0" vert="horz" wrap="square" lIns="0" tIns="0" rIns="0" bIns="0" anchor="t" anchorCtr="0" upright="1">
                          <a:noAutofit/>
                        </wps:bodyPr>
                      </wps:wsp>
                      <wps:wsp>
                        <wps:cNvPr id="1552" name="Text Box 1498"/>
                        <wps:cNvSpPr txBox="1">
                          <a:spLocks noChangeArrowheads="1"/>
                        </wps:cNvSpPr>
                        <wps:spPr bwMode="auto">
                          <a:xfrm>
                            <a:off x="4188" y="-357"/>
                            <a:ext cx="814" cy="310"/>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FC2474" w14:textId="77777777" w:rsidR="003162A5" w:rsidRDefault="003162A5">
                              <w:pPr>
                                <w:spacing w:before="44"/>
                                <w:ind w:left="116"/>
                                <w:rPr>
                                  <w:rFonts w:ascii="Arial"/>
                                  <w:b/>
                                  <w:i/>
                                  <w:sz w:val="19"/>
                                </w:rPr>
                              </w:pPr>
                              <w:r>
                                <w:rPr>
                                  <w:rFonts w:ascii="Arial"/>
                                  <w:b/>
                                  <w:i/>
                                  <w:sz w:val="19"/>
                                </w:rPr>
                                <w:t>Step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1B91D" id="Group 1497" o:spid="_x0000_s1354" style="position:absolute;left:0;text-align:left;margin-left:209.2pt;margin-top:-18.05pt;width:110.95pt;height:84.55pt;z-index:251450368;mso-position-horizontal-relative:page;mso-position-vertical-relative:text" coordorigin="4184,-361" coordsize="2219,16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">
                <v:shape id="Picture 1500" o:spid="_x0000_s1355" type="#_x0000_t75" style="position:absolute;left:4981;top:-130;width:1376;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">
                  <v:imagedata r:id="rId45" o:title=""/>
                </v:shape>
                <v:shape id="Text Box 1499" o:spid="_x0000_s1356" type="#_x0000_t202" style="position:absolute;left:5895;top:394;width:508;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i6wwAAAN0AAAAPAAAAZHJzL2Rvd25yZXYueG1sRE9Ni8Iw&#10;EL0v+B/CCN7W1AVl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sglIusMAAADdAAAADwAA&#10;AAAAAAAAAAAAAAAHAgAAZHJzL2Rvd25yZXYueG1sUEsFBgAAAAADAAMAtwAAAPcCAAAAAA==&#10;" filled="f" stroked="f">
                  <v:textbox inset="0,0,0,0">
                    <w:txbxContent>
                      <w:p w14:paraId="18D08119" w14:textId="77777777" w:rsidR="003162A5" w:rsidRDefault="003162A5">
                        <w:pPr>
                          <w:spacing w:before="3"/>
                          <w:rPr>
                            <w:rFonts w:ascii="Arial"/>
                            <w:b/>
                            <w:sz w:val="12"/>
                          </w:rPr>
                        </w:pPr>
                        <w:r>
                          <w:rPr>
                            <w:rFonts w:ascii="Arial"/>
                            <w:b/>
                            <w:w w:val="105"/>
                            <w:sz w:val="12"/>
                          </w:rPr>
                          <w:t>Cut-offs</w:t>
                        </w:r>
                      </w:p>
                    </w:txbxContent>
                  </v:textbox>
                </v:shape>
                <v:shape id="Text Box 1498" o:spid="_x0000_s1357" type="#_x0000_t202" style="position:absolute;left:4188;top:-357;width:814;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" filled="f" strokeweight=".135mm">
                  <v:textbox inset="0,0,0,0">
                    <w:txbxContent>
                      <w:p w14:paraId="0EFC2474" w14:textId="77777777" w:rsidR="003162A5" w:rsidRDefault="003162A5">
                        <w:pPr>
                          <w:spacing w:before="44"/>
                          <w:ind w:left="116"/>
                          <w:rPr>
                            <w:rFonts w:ascii="Arial"/>
                            <w:b/>
                            <w:i/>
                            <w:sz w:val="19"/>
                          </w:rPr>
                        </w:pPr>
                        <w:r>
                          <w:rPr>
                            <w:rFonts w:ascii="Arial"/>
                            <w:b/>
                            <w:i/>
                            <w:sz w:val="19"/>
                          </w:rPr>
                          <w:t>Step 2</w:t>
                        </w:r>
                      </w:p>
                    </w:txbxContent>
                  </v:textbox>
                </v:shape>
                <w10:wrap anchorx="page"/>
              </v:group>
            </w:pict>
          </mc:Fallback>
        </mc:AlternateContent>
      </w:r>
      <w:r>
        <w:rPr>
          <w:noProof/>
        </w:rPr>
        <mc:AlternateContent>
          <mc:Choice Requires="wps">
            <w:drawing>
              <wp:anchor distT="0" distB="0" distL="114300" distR="114300" simplePos="0" relativeHeight="251721728" behindDoc="1" locked="0" layoutInCell="1" allowOverlap="1" wp14:anchorId="4FE758D7" wp14:editId="6D1ACC05">
                <wp:simplePos x="0" y="0"/>
                <wp:positionH relativeFrom="page">
                  <wp:posOffset>5897245</wp:posOffset>
                </wp:positionH>
                <wp:positionV relativeFrom="paragraph">
                  <wp:posOffset>-419100</wp:posOffset>
                </wp:positionV>
                <wp:extent cx="382905" cy="348615"/>
                <wp:effectExtent l="10795" t="18415" r="15875" b="13970"/>
                <wp:wrapNone/>
                <wp:docPr id="1548" name="Rectangle 1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05" cy="348615"/>
                        </a:xfrm>
                        <a:prstGeom prst="rect">
                          <a:avLst/>
                        </a:prstGeom>
                        <a:noFill/>
                        <a:ln w="20251">
                          <a:solidFill>
                            <a:srgbClr val="F4B08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3689A" id="Rectangle 1496" o:spid="_x0000_s1026" style="position:absolute;margin-left:464.35pt;margin-top:-33pt;width:30.15pt;height:27.4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" filled="f" strokecolor="#f4b083" strokeweight=".56253mm">
                <w10:wrap anchorx="page"/>
              </v:rect>
            </w:pict>
          </mc:Fallback>
        </mc:AlternateContent>
      </w:r>
      <w:r>
        <w:rPr>
          <w:noProof/>
        </w:rPr>
        <mc:AlternateContent>
          <mc:Choice Requires="wps">
            <w:drawing>
              <wp:anchor distT="0" distB="0" distL="114300" distR="114300" simplePos="0" relativeHeight="251454464" behindDoc="0" locked="0" layoutInCell="1" allowOverlap="1" wp14:anchorId="79480422" wp14:editId="76202650">
                <wp:simplePos x="0" y="0"/>
                <wp:positionH relativeFrom="page">
                  <wp:posOffset>3006725</wp:posOffset>
                </wp:positionH>
                <wp:positionV relativeFrom="paragraph">
                  <wp:posOffset>-644525</wp:posOffset>
                </wp:positionV>
                <wp:extent cx="382270" cy="353060"/>
                <wp:effectExtent l="15875" t="12065" r="11430" b="15875"/>
                <wp:wrapNone/>
                <wp:docPr id="1547" name="Freeform 1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2270" cy="353060"/>
                        </a:xfrm>
                        <a:custGeom>
                          <a:avLst/>
                          <a:gdLst>
                            <a:gd name="T0" fmla="+- 0 4848 4735"/>
                            <a:gd name="T1" fmla="*/ T0 w 602"/>
                            <a:gd name="T2" fmla="+- 0 -1015 -1015"/>
                            <a:gd name="T3" fmla="*/ -1015 h 556"/>
                            <a:gd name="T4" fmla="+- 0 5263 4735"/>
                            <a:gd name="T5" fmla="*/ T4 w 602"/>
                            <a:gd name="T6" fmla="+- 0 -655 -1015"/>
                            <a:gd name="T7" fmla="*/ -655 h 556"/>
                            <a:gd name="T8" fmla="+- 0 5320 4735"/>
                            <a:gd name="T9" fmla="*/ T8 w 602"/>
                            <a:gd name="T10" fmla="+- 0 -720 -1015"/>
                            <a:gd name="T11" fmla="*/ -720 h 556"/>
                            <a:gd name="T12" fmla="+- 0 5337 4735"/>
                            <a:gd name="T13" fmla="*/ T12 w 602"/>
                            <a:gd name="T14" fmla="+- 0 -477 -1015"/>
                            <a:gd name="T15" fmla="*/ -477 h 556"/>
                            <a:gd name="T16" fmla="+- 0 5093 4735"/>
                            <a:gd name="T17" fmla="*/ T16 w 602"/>
                            <a:gd name="T18" fmla="+- 0 -460 -1015"/>
                            <a:gd name="T19" fmla="*/ -460 h 556"/>
                            <a:gd name="T20" fmla="+- 0 5150 4735"/>
                            <a:gd name="T21" fmla="*/ T20 w 602"/>
                            <a:gd name="T22" fmla="+- 0 -525 -1015"/>
                            <a:gd name="T23" fmla="*/ -525 h 556"/>
                            <a:gd name="T24" fmla="+- 0 4735 4735"/>
                            <a:gd name="T25" fmla="*/ T24 w 602"/>
                            <a:gd name="T26" fmla="+- 0 -884 -1015"/>
                            <a:gd name="T27" fmla="*/ -884 h 556"/>
                            <a:gd name="T28" fmla="+- 0 4848 4735"/>
                            <a:gd name="T29" fmla="*/ T28 w 602"/>
                            <a:gd name="T30" fmla="+- 0 -1015 -1015"/>
                            <a:gd name="T31" fmla="*/ -1015 h 5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02" h="556">
                              <a:moveTo>
                                <a:pt x="113" y="0"/>
                              </a:moveTo>
                              <a:lnTo>
                                <a:pt x="528" y="360"/>
                              </a:lnTo>
                              <a:lnTo>
                                <a:pt x="585" y="295"/>
                              </a:lnTo>
                              <a:lnTo>
                                <a:pt x="602" y="538"/>
                              </a:lnTo>
                              <a:lnTo>
                                <a:pt x="358" y="555"/>
                              </a:lnTo>
                              <a:lnTo>
                                <a:pt x="415" y="490"/>
                              </a:lnTo>
                              <a:lnTo>
                                <a:pt x="0" y="131"/>
                              </a:lnTo>
                              <a:lnTo>
                                <a:pt x="113" y="0"/>
                              </a:lnTo>
                              <a:close/>
                            </a:path>
                          </a:pathLst>
                        </a:custGeom>
                        <a:noFill/>
                        <a:ln w="6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C1EAC" id="Freeform 1495" o:spid="_x0000_s1026" style="position:absolute;margin-left:236.75pt;margin-top:-50.75pt;width:30.1pt;height:27.8pt;z-index:25145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2,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" path="m113,l528,360r57,-65l602,538,358,555r57,-65l,131,113,xe" filled="f" strokeweight=".1875mm">
                <v:path arrowok="t" o:connecttype="custom" o:connectlocs="71755,-644525;335280,-415925;371475,-457200;382270,-302895;227330,-292100;263525,-333375;0,-561340;71755,-644525" o:connectangles="0,0,0,0,0,0,0,0"/>
                <w10:wrap anchorx="page"/>
              </v:shape>
            </w:pict>
          </mc:Fallback>
        </mc:AlternateContent>
      </w:r>
      <w:r>
        <w:rPr>
          <w:noProof/>
        </w:rPr>
        <mc:AlternateContent>
          <mc:Choice Requires="wps">
            <w:drawing>
              <wp:anchor distT="0" distB="0" distL="114300" distR="114300" simplePos="0" relativeHeight="251455488" behindDoc="0" locked="0" layoutInCell="1" allowOverlap="1" wp14:anchorId="5AD39492" wp14:editId="1A5AFC01">
                <wp:simplePos x="0" y="0"/>
                <wp:positionH relativeFrom="page">
                  <wp:posOffset>3558540</wp:posOffset>
                </wp:positionH>
                <wp:positionV relativeFrom="paragraph">
                  <wp:posOffset>-634365</wp:posOffset>
                </wp:positionV>
                <wp:extent cx="386715" cy="345440"/>
                <wp:effectExtent l="15240" t="12700" r="17145" b="13335"/>
                <wp:wrapNone/>
                <wp:docPr id="1546" name="Freeform 1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6715" cy="345440"/>
                        </a:xfrm>
                        <a:custGeom>
                          <a:avLst/>
                          <a:gdLst>
                            <a:gd name="T0" fmla="+- 0 6213 5604"/>
                            <a:gd name="T1" fmla="*/ T0 w 609"/>
                            <a:gd name="T2" fmla="+- 0 -873 -999"/>
                            <a:gd name="T3" fmla="*/ -873 h 544"/>
                            <a:gd name="T4" fmla="+- 0 5782 5604"/>
                            <a:gd name="T5" fmla="*/ T4 w 609"/>
                            <a:gd name="T6" fmla="+- 0 -519 -999"/>
                            <a:gd name="T7" fmla="*/ -519 h 544"/>
                            <a:gd name="T8" fmla="+- 0 5834 5604"/>
                            <a:gd name="T9" fmla="*/ T8 w 609"/>
                            <a:gd name="T10" fmla="+- 0 -456 -999"/>
                            <a:gd name="T11" fmla="*/ -456 h 544"/>
                            <a:gd name="T12" fmla="+- 0 5604 5604"/>
                            <a:gd name="T13" fmla="*/ T12 w 609"/>
                            <a:gd name="T14" fmla="+- 0 -478 -999"/>
                            <a:gd name="T15" fmla="*/ -478 h 544"/>
                            <a:gd name="T16" fmla="+- 0 5626 5604"/>
                            <a:gd name="T17" fmla="*/ T16 w 609"/>
                            <a:gd name="T18" fmla="+- 0 -708 -999"/>
                            <a:gd name="T19" fmla="*/ -708 h 544"/>
                            <a:gd name="T20" fmla="+- 0 5678 5604"/>
                            <a:gd name="T21" fmla="*/ T20 w 609"/>
                            <a:gd name="T22" fmla="+- 0 -645 -999"/>
                            <a:gd name="T23" fmla="*/ -645 h 544"/>
                            <a:gd name="T24" fmla="+- 0 6109 5604"/>
                            <a:gd name="T25" fmla="*/ T24 w 609"/>
                            <a:gd name="T26" fmla="+- 0 -999 -999"/>
                            <a:gd name="T27" fmla="*/ -999 h 544"/>
                            <a:gd name="T28" fmla="+- 0 6213 5604"/>
                            <a:gd name="T29" fmla="*/ T28 w 609"/>
                            <a:gd name="T30" fmla="+- 0 -873 -999"/>
                            <a:gd name="T31" fmla="*/ -873 h 5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09" h="544">
                              <a:moveTo>
                                <a:pt x="609" y="126"/>
                              </a:moveTo>
                              <a:lnTo>
                                <a:pt x="178" y="480"/>
                              </a:lnTo>
                              <a:lnTo>
                                <a:pt x="230" y="543"/>
                              </a:lnTo>
                              <a:lnTo>
                                <a:pt x="0" y="521"/>
                              </a:lnTo>
                              <a:lnTo>
                                <a:pt x="22" y="291"/>
                              </a:lnTo>
                              <a:lnTo>
                                <a:pt x="74" y="354"/>
                              </a:lnTo>
                              <a:lnTo>
                                <a:pt x="505" y="0"/>
                              </a:lnTo>
                              <a:lnTo>
                                <a:pt x="609" y="126"/>
                              </a:lnTo>
                              <a:close/>
                            </a:path>
                          </a:pathLst>
                        </a:custGeom>
                        <a:noFill/>
                        <a:ln w="67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84E79" id="Freeform 1494" o:spid="_x0000_s1026" style="position:absolute;margin-left:280.2pt;margin-top:-49.95pt;width:30.45pt;height:27.2pt;z-index:25145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" path="m609,126l178,480r52,63l,521,22,291r52,63l505,,609,126xe" filled="f" strokeweight=".1875mm">
                <v:path arrowok="t" o:connecttype="custom" o:connectlocs="386715,-554355;113030,-329565;146050,-289560;0,-303530;13970,-449580;46990,-409575;320675,-634365;386715,-554355" o:connectangles="0,0,0,0,0,0,0,0"/>
                <w10:wrap anchorx="page"/>
              </v:shape>
            </w:pict>
          </mc:Fallback>
        </mc:AlternateContent>
      </w:r>
      <w:r w:rsidR="00372F18">
        <w:rPr>
          <w:rFonts w:ascii="Arial"/>
          <w:sz w:val="19"/>
        </w:rPr>
        <w:t>.</w:t>
      </w:r>
      <w:r w:rsidR="00372F18">
        <w:rPr>
          <w:rFonts w:ascii="Arial"/>
          <w:sz w:val="19"/>
        </w:rPr>
        <w:tab/>
      </w:r>
      <w:r w:rsidR="00372F18">
        <w:rPr>
          <w:rFonts w:ascii="Arial"/>
          <w:b/>
          <w:position w:val="1"/>
          <w:sz w:val="17"/>
        </w:rPr>
        <w:t>Normalisation</w:t>
      </w:r>
      <w:r w:rsidR="00372F18">
        <w:rPr>
          <w:rFonts w:ascii="Arial"/>
          <w:b/>
          <w:spacing w:val="3"/>
          <w:position w:val="1"/>
          <w:sz w:val="17"/>
        </w:rPr>
        <w:t xml:space="preserve"> </w:t>
      </w:r>
      <w:r w:rsidR="00372F18">
        <w:rPr>
          <w:rFonts w:ascii="Arial"/>
          <w:b/>
          <w:position w:val="1"/>
          <w:sz w:val="17"/>
        </w:rPr>
        <w:t>and</w:t>
      </w:r>
    </w:p>
    <w:p w14:paraId="35B3033D" w14:textId="640CEDD4" w:rsidR="0065693B" w:rsidRDefault="00B8797A">
      <w:pPr>
        <w:tabs>
          <w:tab w:val="left" w:pos="4814"/>
        </w:tabs>
        <w:spacing w:line="237" w:lineRule="exact"/>
        <w:ind w:left="3194"/>
        <w:rPr>
          <w:rFonts w:ascii="Arial"/>
          <w:b/>
          <w:sz w:val="17"/>
        </w:rPr>
      </w:pPr>
      <w:r>
        <w:rPr>
          <w:noProof/>
        </w:rPr>
        <mc:AlternateContent>
          <mc:Choice Requires="wps">
            <w:drawing>
              <wp:anchor distT="0" distB="0" distL="114300" distR="114300" simplePos="0" relativeHeight="251722752" behindDoc="1" locked="0" layoutInCell="1" allowOverlap="1" wp14:anchorId="01F78793" wp14:editId="4B06EF08">
                <wp:simplePos x="0" y="0"/>
                <wp:positionH relativeFrom="page">
                  <wp:posOffset>5955030</wp:posOffset>
                </wp:positionH>
                <wp:positionV relativeFrom="paragraph">
                  <wp:posOffset>150495</wp:posOffset>
                </wp:positionV>
                <wp:extent cx="267335" cy="260985"/>
                <wp:effectExtent l="11430" t="17145" r="16510" b="17145"/>
                <wp:wrapNone/>
                <wp:docPr id="1545" name="Rectangle 1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335" cy="260985"/>
                        </a:xfrm>
                        <a:prstGeom prst="rect">
                          <a:avLst/>
                        </a:prstGeom>
                        <a:noFill/>
                        <a:ln w="20251">
                          <a:solidFill>
                            <a:srgbClr val="00AFE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5F22C" id="Rectangle 1493" o:spid="_x0000_s1026" style="position:absolute;margin-left:468.9pt;margin-top:11.85pt;width:21.05pt;height:20.55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" filled="f" strokecolor="#00afef" strokeweight=".56253mm">
                <w10:wrap anchorx="page"/>
              </v:rect>
            </w:pict>
          </mc:Fallback>
        </mc:AlternateContent>
      </w:r>
      <w:r>
        <w:rPr>
          <w:noProof/>
        </w:rPr>
        <mc:AlternateContent>
          <mc:Choice Requires="wps">
            <w:drawing>
              <wp:anchor distT="0" distB="0" distL="114300" distR="114300" simplePos="0" relativeHeight="251723776" behindDoc="1" locked="0" layoutInCell="1" allowOverlap="1" wp14:anchorId="1018C069" wp14:editId="147618ED">
                <wp:simplePos x="0" y="0"/>
                <wp:positionH relativeFrom="page">
                  <wp:posOffset>6433820</wp:posOffset>
                </wp:positionH>
                <wp:positionV relativeFrom="paragraph">
                  <wp:posOffset>6985</wp:posOffset>
                </wp:positionV>
                <wp:extent cx="363220" cy="266065"/>
                <wp:effectExtent l="13970" t="16510" r="13335" b="12700"/>
                <wp:wrapNone/>
                <wp:docPr id="1544" name="Freeform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220" cy="266065"/>
                        </a:xfrm>
                        <a:custGeom>
                          <a:avLst/>
                          <a:gdLst>
                            <a:gd name="T0" fmla="+- 0 10132 10132"/>
                            <a:gd name="T1" fmla="*/ T0 w 572"/>
                            <a:gd name="T2" fmla="+- 0 116 11"/>
                            <a:gd name="T3" fmla="*/ 116 h 419"/>
                            <a:gd name="T4" fmla="+- 0 10495 10132"/>
                            <a:gd name="T5" fmla="*/ T4 w 572"/>
                            <a:gd name="T6" fmla="+- 0 116 11"/>
                            <a:gd name="T7" fmla="*/ 116 h 419"/>
                            <a:gd name="T8" fmla="+- 0 10495 10132"/>
                            <a:gd name="T9" fmla="*/ T8 w 572"/>
                            <a:gd name="T10" fmla="+- 0 11 11"/>
                            <a:gd name="T11" fmla="*/ 11 h 419"/>
                            <a:gd name="T12" fmla="+- 0 10704 10132"/>
                            <a:gd name="T13" fmla="*/ T12 w 572"/>
                            <a:gd name="T14" fmla="+- 0 220 11"/>
                            <a:gd name="T15" fmla="*/ 220 h 419"/>
                            <a:gd name="T16" fmla="+- 0 10495 10132"/>
                            <a:gd name="T17" fmla="*/ T16 w 572"/>
                            <a:gd name="T18" fmla="+- 0 429 11"/>
                            <a:gd name="T19" fmla="*/ 429 h 419"/>
                            <a:gd name="T20" fmla="+- 0 10495 10132"/>
                            <a:gd name="T21" fmla="*/ T20 w 572"/>
                            <a:gd name="T22" fmla="+- 0 325 11"/>
                            <a:gd name="T23" fmla="*/ 325 h 419"/>
                            <a:gd name="T24" fmla="+- 0 10132 10132"/>
                            <a:gd name="T25" fmla="*/ T24 w 572"/>
                            <a:gd name="T26" fmla="+- 0 325 11"/>
                            <a:gd name="T27" fmla="*/ 325 h 419"/>
                            <a:gd name="T28" fmla="+- 0 10132 10132"/>
                            <a:gd name="T29" fmla="*/ T28 w 572"/>
                            <a:gd name="T30" fmla="+- 0 116 11"/>
                            <a:gd name="T31" fmla="*/ 116 h 41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2" h="419">
                              <a:moveTo>
                                <a:pt x="0" y="105"/>
                              </a:moveTo>
                              <a:lnTo>
                                <a:pt x="363" y="105"/>
                              </a:lnTo>
                              <a:lnTo>
                                <a:pt x="363" y="0"/>
                              </a:lnTo>
                              <a:lnTo>
                                <a:pt x="572" y="209"/>
                              </a:lnTo>
                              <a:lnTo>
                                <a:pt x="363" y="418"/>
                              </a:lnTo>
                              <a:lnTo>
                                <a:pt x="363" y="314"/>
                              </a:lnTo>
                              <a:lnTo>
                                <a:pt x="0" y="314"/>
                              </a:lnTo>
                              <a:lnTo>
                                <a:pt x="0" y="105"/>
                              </a:lnTo>
                              <a:close/>
                            </a:path>
                          </a:pathLst>
                        </a:custGeom>
                        <a:noFill/>
                        <a:ln w="64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477B5" id="Freeform 1492" o:spid="_x0000_s1026" style="position:absolute;margin-left:506.6pt;margin-top:.55pt;width:28.6pt;height:20.95pt;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" path="m,105r363,l363,,572,209,363,418r,-104l,314,,105xe" filled="f" strokeweight=".18mm">
                <v:path arrowok="t" o:connecttype="custom" o:connectlocs="0,73660;230505,73660;230505,6985;363220,139700;230505,272415;230505,206375;0,206375;0,73660" o:connectangles="0,0,0,0,0,0,0,0"/>
                <w10:wrap anchorx="page"/>
              </v:shape>
            </w:pict>
          </mc:Fallback>
        </mc:AlternateContent>
      </w:r>
      <w:r>
        <w:rPr>
          <w:noProof/>
        </w:rPr>
        <mc:AlternateContent>
          <mc:Choice Requires="wps">
            <w:drawing>
              <wp:anchor distT="0" distB="0" distL="114300" distR="114300" simplePos="0" relativeHeight="251457536" behindDoc="0" locked="0" layoutInCell="1" allowOverlap="1" wp14:anchorId="209A43DB" wp14:editId="2961BB64">
                <wp:simplePos x="0" y="0"/>
                <wp:positionH relativeFrom="page">
                  <wp:posOffset>4526280</wp:posOffset>
                </wp:positionH>
                <wp:positionV relativeFrom="paragraph">
                  <wp:posOffset>173355</wp:posOffset>
                </wp:positionV>
                <wp:extent cx="571500" cy="295275"/>
                <wp:effectExtent l="11430" t="20955" r="17145" b="7620"/>
                <wp:wrapNone/>
                <wp:docPr id="1543" name="Freeform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295275"/>
                        </a:xfrm>
                        <a:custGeom>
                          <a:avLst/>
                          <a:gdLst>
                            <a:gd name="T0" fmla="+- 0 7128 7128"/>
                            <a:gd name="T1" fmla="*/ T0 w 900"/>
                            <a:gd name="T2" fmla="+- 0 389 273"/>
                            <a:gd name="T3" fmla="*/ 389 h 465"/>
                            <a:gd name="T4" fmla="+- 0 7795 7128"/>
                            <a:gd name="T5" fmla="*/ T4 w 900"/>
                            <a:gd name="T6" fmla="+- 0 389 273"/>
                            <a:gd name="T7" fmla="*/ 389 h 465"/>
                            <a:gd name="T8" fmla="+- 0 7795 7128"/>
                            <a:gd name="T9" fmla="*/ T8 w 900"/>
                            <a:gd name="T10" fmla="+- 0 273 273"/>
                            <a:gd name="T11" fmla="*/ 273 h 465"/>
                            <a:gd name="T12" fmla="+- 0 8028 7128"/>
                            <a:gd name="T13" fmla="*/ T12 w 900"/>
                            <a:gd name="T14" fmla="+- 0 505 273"/>
                            <a:gd name="T15" fmla="*/ 505 h 465"/>
                            <a:gd name="T16" fmla="+- 0 7795 7128"/>
                            <a:gd name="T17" fmla="*/ T16 w 900"/>
                            <a:gd name="T18" fmla="+- 0 737 273"/>
                            <a:gd name="T19" fmla="*/ 737 h 465"/>
                            <a:gd name="T20" fmla="+- 0 7795 7128"/>
                            <a:gd name="T21" fmla="*/ T20 w 900"/>
                            <a:gd name="T22" fmla="+- 0 621 273"/>
                            <a:gd name="T23" fmla="*/ 621 h 465"/>
                            <a:gd name="T24" fmla="+- 0 7128 7128"/>
                            <a:gd name="T25" fmla="*/ T24 w 900"/>
                            <a:gd name="T26" fmla="+- 0 621 273"/>
                            <a:gd name="T27" fmla="*/ 621 h 465"/>
                            <a:gd name="T28" fmla="+- 0 7128 7128"/>
                            <a:gd name="T29" fmla="*/ T28 w 900"/>
                            <a:gd name="T30" fmla="+- 0 389 273"/>
                            <a:gd name="T31" fmla="*/ 389 h 46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00" h="465">
                              <a:moveTo>
                                <a:pt x="0" y="116"/>
                              </a:moveTo>
                              <a:lnTo>
                                <a:pt x="667" y="116"/>
                              </a:lnTo>
                              <a:lnTo>
                                <a:pt x="667" y="0"/>
                              </a:lnTo>
                              <a:lnTo>
                                <a:pt x="900" y="232"/>
                              </a:lnTo>
                              <a:lnTo>
                                <a:pt x="667" y="464"/>
                              </a:lnTo>
                              <a:lnTo>
                                <a:pt x="667" y="348"/>
                              </a:lnTo>
                              <a:lnTo>
                                <a:pt x="0" y="348"/>
                              </a:lnTo>
                              <a:lnTo>
                                <a:pt x="0" y="116"/>
                              </a:lnTo>
                              <a:close/>
                            </a:path>
                          </a:pathLst>
                        </a:custGeom>
                        <a:noFill/>
                        <a:ln w="64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C85E9" id="Freeform 1491" o:spid="_x0000_s1026" style="position:absolute;margin-left:356.4pt;margin-top:13.65pt;width:45pt;height:23.25pt;z-index:25145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00,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" path="m,116r667,l667,,900,232,667,464r,-116l,348,,116xe" filled="f" strokeweight=".18mm">
                <v:path arrowok="t" o:connecttype="custom" o:connectlocs="0,247015;423545,247015;423545,173355;571500,320675;423545,467995;423545,394335;0,394335;0,247015" o:connectangles="0,0,0,0,0,0,0,0"/>
                <w10:wrap anchorx="page"/>
              </v:shape>
            </w:pict>
          </mc:Fallback>
        </mc:AlternateContent>
      </w:r>
      <w:r>
        <w:rPr>
          <w:noProof/>
        </w:rPr>
        <mc:AlternateContent>
          <mc:Choice Requires="wps">
            <w:drawing>
              <wp:anchor distT="0" distB="0" distL="114300" distR="114300" simplePos="0" relativeHeight="251459584" behindDoc="0" locked="0" layoutInCell="1" allowOverlap="1" wp14:anchorId="5929EC84" wp14:editId="3AEA8476">
                <wp:simplePos x="0" y="0"/>
                <wp:positionH relativeFrom="page">
                  <wp:posOffset>5194935</wp:posOffset>
                </wp:positionH>
                <wp:positionV relativeFrom="paragraph">
                  <wp:posOffset>168910</wp:posOffset>
                </wp:positionV>
                <wp:extent cx="516890" cy="196215"/>
                <wp:effectExtent l="13335" t="6985" r="12700" b="6350"/>
                <wp:wrapNone/>
                <wp:docPr id="1542" name="Text Box 1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196215"/>
                        </a:xfrm>
                        <a:prstGeom prst="rect">
                          <a:avLst/>
                        </a:prstGeom>
                        <a:noFill/>
                        <a:ln w="48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6859C8" w14:textId="77777777" w:rsidR="003162A5" w:rsidRDefault="003162A5">
                            <w:pPr>
                              <w:spacing w:before="43"/>
                              <w:ind w:left="116"/>
                              <w:rPr>
                                <w:rFonts w:ascii="Arial"/>
                                <w:b/>
                                <w:i/>
                                <w:sz w:val="19"/>
                              </w:rPr>
                            </w:pPr>
                            <w:r>
                              <w:rPr>
                                <w:rFonts w:ascii="Arial"/>
                                <w:b/>
                                <w:i/>
                                <w:sz w:val="19"/>
                              </w:rPr>
                              <w:t>Step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9EC84" id="Text Box 1490" o:spid="_x0000_s1358" type="#_x0000_t202" style="position:absolute;left:0;text-align:left;margin-left:409.05pt;margin-top:13.3pt;width:40.7pt;height:15.45pt;z-index:25145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" filled="f" strokeweight=".135mm">
                <v:textbox inset="0,0,0,0">
                  <w:txbxContent>
                    <w:p w14:paraId="366859C8" w14:textId="77777777" w:rsidR="003162A5" w:rsidRDefault="003162A5">
                      <w:pPr>
                        <w:spacing w:before="43"/>
                        <w:ind w:left="116"/>
                        <w:rPr>
                          <w:rFonts w:ascii="Arial"/>
                          <w:b/>
                          <w:i/>
                          <w:sz w:val="19"/>
                        </w:rPr>
                      </w:pPr>
                      <w:r>
                        <w:rPr>
                          <w:rFonts w:ascii="Arial"/>
                          <w:b/>
                          <w:i/>
                          <w:sz w:val="19"/>
                        </w:rPr>
                        <w:t>Step 3</w:t>
                      </w:r>
                    </w:p>
                  </w:txbxContent>
                </v:textbox>
                <w10:wrap anchorx="page"/>
              </v:shape>
            </w:pict>
          </mc:Fallback>
        </mc:AlternateContent>
      </w:r>
      <w:r w:rsidR="00372F18">
        <w:rPr>
          <w:rFonts w:ascii="Arial"/>
          <w:position w:val="-3"/>
          <w:sz w:val="19"/>
        </w:rPr>
        <w:t>.</w:t>
      </w:r>
      <w:r w:rsidR="00372F18">
        <w:rPr>
          <w:rFonts w:ascii="Arial"/>
          <w:position w:val="-3"/>
          <w:sz w:val="19"/>
        </w:rPr>
        <w:tab/>
      </w:r>
      <w:r w:rsidR="00372F18">
        <w:rPr>
          <w:rFonts w:ascii="Arial"/>
          <w:b/>
          <w:sz w:val="17"/>
        </w:rPr>
        <w:t>differential</w:t>
      </w:r>
      <w:r w:rsidR="00372F18">
        <w:rPr>
          <w:rFonts w:ascii="Arial"/>
          <w:b/>
          <w:spacing w:val="4"/>
          <w:sz w:val="17"/>
        </w:rPr>
        <w:t xml:space="preserve"> </w:t>
      </w:r>
      <w:r w:rsidR="00372F18">
        <w:rPr>
          <w:rFonts w:ascii="Arial"/>
          <w:b/>
          <w:sz w:val="17"/>
        </w:rPr>
        <w:t>analysis</w:t>
      </w:r>
    </w:p>
    <w:p w14:paraId="2F900710" w14:textId="77777777" w:rsidR="0065693B" w:rsidRDefault="00372F18">
      <w:pPr>
        <w:spacing w:before="196" w:line="152" w:lineRule="exact"/>
        <w:ind w:left="3173" w:right="422"/>
        <w:jc w:val="center"/>
        <w:rPr>
          <w:rFonts w:ascii="Arial"/>
          <w:b/>
          <w:sz w:val="17"/>
        </w:rPr>
      </w:pPr>
      <w:r>
        <w:rPr>
          <w:rFonts w:ascii="Arial"/>
          <w:b/>
          <w:color w:val="00AF50"/>
          <w:sz w:val="17"/>
        </w:rPr>
        <w:t>DESeq2</w:t>
      </w:r>
    </w:p>
    <w:p w14:paraId="436BCABA" w14:textId="77777777" w:rsidR="0065693B" w:rsidRDefault="00372F18">
      <w:pPr>
        <w:tabs>
          <w:tab w:val="left" w:pos="5320"/>
        </w:tabs>
        <w:spacing w:line="230" w:lineRule="exact"/>
        <w:ind w:left="3221"/>
        <w:rPr>
          <w:rFonts w:ascii="Arial"/>
          <w:b/>
          <w:sz w:val="17"/>
        </w:rPr>
      </w:pPr>
      <w:r>
        <w:rPr>
          <w:rFonts w:ascii="Arial"/>
          <w:position w:val="10"/>
          <w:sz w:val="19"/>
        </w:rPr>
        <w:t>.</w:t>
      </w:r>
      <w:r>
        <w:rPr>
          <w:rFonts w:ascii="Arial"/>
          <w:position w:val="10"/>
          <w:sz w:val="19"/>
        </w:rPr>
        <w:tab/>
      </w:r>
      <w:r>
        <w:rPr>
          <w:rFonts w:ascii="Arial"/>
          <w:b/>
          <w:color w:val="FF7B80"/>
          <w:sz w:val="17"/>
        </w:rPr>
        <w:t>Quantile</w:t>
      </w:r>
    </w:p>
    <w:p w14:paraId="194D1A37" w14:textId="4A479D6A" w:rsidR="0065693B" w:rsidRDefault="00B8797A">
      <w:pPr>
        <w:tabs>
          <w:tab w:val="left" w:pos="5599"/>
        </w:tabs>
        <w:spacing w:line="184" w:lineRule="auto"/>
        <w:ind w:left="3221"/>
        <w:rPr>
          <w:rFonts w:ascii="Arial"/>
          <w:b/>
          <w:sz w:val="17"/>
        </w:rPr>
      </w:pPr>
      <w:r>
        <w:rPr>
          <w:noProof/>
        </w:rPr>
        <mc:AlternateContent>
          <mc:Choice Requires="wps">
            <w:drawing>
              <wp:anchor distT="0" distB="0" distL="114300" distR="114300" simplePos="0" relativeHeight="251453440" behindDoc="0" locked="0" layoutInCell="1" allowOverlap="1" wp14:anchorId="38637A7E" wp14:editId="46EE97F0">
                <wp:simplePos x="0" y="0"/>
                <wp:positionH relativeFrom="page">
                  <wp:posOffset>6028690</wp:posOffset>
                </wp:positionH>
                <wp:positionV relativeFrom="paragraph">
                  <wp:posOffset>169545</wp:posOffset>
                </wp:positionV>
                <wp:extent cx="156845" cy="153670"/>
                <wp:effectExtent l="18415" t="10795" r="15240" b="16510"/>
                <wp:wrapNone/>
                <wp:docPr id="1541"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53670"/>
                        </a:xfrm>
                        <a:prstGeom prst="rect">
                          <a:avLst/>
                        </a:prstGeom>
                        <a:noFill/>
                        <a:ln w="20251">
                          <a:solidFill>
                            <a:srgbClr val="6F2F9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E1A31" id="Rectangle 1489" o:spid="_x0000_s1026" style="position:absolute;margin-left:474.7pt;margin-top:13.35pt;width:12.35pt;height:12.1pt;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" filled="f" strokecolor="#6f2f9f" strokeweight=".56253mm">
                <w10:wrap anchorx="page"/>
              </v:rect>
            </w:pict>
          </mc:Fallback>
        </mc:AlternateContent>
      </w:r>
      <w:r w:rsidR="00372F18">
        <w:rPr>
          <w:rFonts w:ascii="Arial"/>
          <w:sz w:val="19"/>
        </w:rPr>
        <w:t>.</w:t>
      </w:r>
      <w:r w:rsidR="00372F18">
        <w:rPr>
          <w:rFonts w:ascii="Arial"/>
          <w:sz w:val="19"/>
        </w:rPr>
        <w:tab/>
      </w:r>
      <w:r w:rsidR="00372F18">
        <w:rPr>
          <w:rFonts w:ascii="Arial"/>
          <w:b/>
          <w:color w:val="FF7B80"/>
          <w:position w:val="-6"/>
          <w:sz w:val="17"/>
        </w:rPr>
        <w:t>&amp;</w:t>
      </w:r>
    </w:p>
    <w:p w14:paraId="3DF35EE3" w14:textId="77777777" w:rsidR="0065693B" w:rsidRDefault="00372F18">
      <w:pPr>
        <w:spacing w:before="19"/>
        <w:ind w:left="3173" w:right="415"/>
        <w:jc w:val="center"/>
        <w:rPr>
          <w:rFonts w:ascii="Arial"/>
          <w:b/>
          <w:sz w:val="17"/>
        </w:rPr>
      </w:pPr>
      <w:r>
        <w:rPr>
          <w:rFonts w:ascii="Arial"/>
          <w:b/>
          <w:color w:val="FF7B80"/>
          <w:sz w:val="17"/>
        </w:rPr>
        <w:t>limma voom</w:t>
      </w:r>
    </w:p>
    <w:p w14:paraId="3C8BF911" w14:textId="77777777" w:rsidR="0065693B" w:rsidRDefault="0065693B">
      <w:pPr>
        <w:jc w:val="center"/>
        <w:rPr>
          <w:rFonts w:ascii="Arial"/>
          <w:sz w:val="17"/>
        </w:rPr>
        <w:sectPr w:rsidR="0065693B">
          <w:type w:val="continuous"/>
          <w:pgSz w:w="16840" w:h="11910" w:orient="landscape"/>
          <w:pgMar w:top="1580" w:right="1920" w:bottom="800" w:left="1080" w:header="720" w:footer="720" w:gutter="0"/>
          <w:cols w:num="2" w:space="720" w:equalWidth="0">
            <w:col w:w="5237" w:space="40"/>
            <w:col w:w="8563"/>
          </w:cols>
        </w:sectPr>
      </w:pPr>
    </w:p>
    <w:p w14:paraId="60DEC968" w14:textId="6D3C5027" w:rsidR="0065693B" w:rsidRDefault="00B8797A">
      <w:pPr>
        <w:pStyle w:val="BodyText"/>
        <w:rPr>
          <w:rFonts w:ascii="Arial"/>
          <w:b/>
          <w:sz w:val="20"/>
        </w:rPr>
      </w:pPr>
      <w:r>
        <w:rPr>
          <w:noProof/>
        </w:rPr>
        <mc:AlternateContent>
          <mc:Choice Requires="wps">
            <w:drawing>
              <wp:anchor distT="0" distB="0" distL="114300" distR="114300" simplePos="0" relativeHeight="251448320" behindDoc="0" locked="0" layoutInCell="1" allowOverlap="1" wp14:anchorId="5B5EF4E3" wp14:editId="69293753">
                <wp:simplePos x="0" y="0"/>
                <wp:positionH relativeFrom="page">
                  <wp:posOffset>9711055</wp:posOffset>
                </wp:positionH>
                <wp:positionV relativeFrom="page">
                  <wp:posOffset>1306830</wp:posOffset>
                </wp:positionV>
                <wp:extent cx="0" cy="5400040"/>
                <wp:effectExtent l="5080" t="11430" r="13970" b="8255"/>
                <wp:wrapNone/>
                <wp:docPr id="1540" name="Line 1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B4702B" id="Line 1488" o:spid="_x0000_s1026" style="position:absolute;z-index:25144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" strokeweight=".17569mm">
                <w10:wrap anchorx="page" anchory="page"/>
              </v:line>
            </w:pict>
          </mc:Fallback>
        </mc:AlternateContent>
      </w:r>
      <w:r>
        <w:rPr>
          <w:noProof/>
        </w:rPr>
        <mc:AlternateContent>
          <mc:Choice Requires="wps">
            <w:drawing>
              <wp:anchor distT="0" distB="0" distL="114300" distR="114300" simplePos="0" relativeHeight="251458560" behindDoc="0" locked="0" layoutInCell="1" allowOverlap="1" wp14:anchorId="64E57C62" wp14:editId="10BE5A07">
                <wp:simplePos x="0" y="0"/>
                <wp:positionH relativeFrom="page">
                  <wp:posOffset>565150</wp:posOffset>
                </wp:positionH>
                <wp:positionV relativeFrom="page">
                  <wp:posOffset>1306830</wp:posOffset>
                </wp:positionV>
                <wp:extent cx="0" cy="5400040"/>
                <wp:effectExtent l="12700" t="11430" r="6350" b="8255"/>
                <wp:wrapNone/>
                <wp:docPr id="1539" name="Line 1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2F434" id="Line 1487" o:spid="_x0000_s1026" style="position:absolute;z-index:25145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4.5pt,102.9pt" to="44.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" strokeweight=".17569mm">
                <w10:wrap anchorx="page" anchory="page"/>
              </v:line>
            </w:pict>
          </mc:Fallback>
        </mc:AlternateContent>
      </w:r>
      <w:r>
        <w:rPr>
          <w:noProof/>
        </w:rPr>
        <mc:AlternateContent>
          <mc:Choice Requires="wps">
            <w:drawing>
              <wp:anchor distT="0" distB="0" distL="114300" distR="114300" simplePos="0" relativeHeight="251460608" behindDoc="0" locked="0" layoutInCell="1" allowOverlap="1" wp14:anchorId="52E1A639" wp14:editId="2B32743B">
                <wp:simplePos x="0" y="0"/>
                <wp:positionH relativeFrom="page">
                  <wp:posOffset>9714865</wp:posOffset>
                </wp:positionH>
                <wp:positionV relativeFrom="page">
                  <wp:posOffset>1294130</wp:posOffset>
                </wp:positionV>
                <wp:extent cx="208280" cy="5126355"/>
                <wp:effectExtent l="0" t="0" r="1905" b="0"/>
                <wp:wrapNone/>
                <wp:docPr id="1538" name="Text Box 1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3CDDC"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1A639" id="Text Box 1486" o:spid="_x0000_s1359" type="#_x0000_t202" style="position:absolute;margin-left:764.95pt;margin-top:101.9pt;width:16.4pt;height:403.65pt;z-index:25146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" filled="f" stroked="f">
                <v:textbox style="layout-flow:vertical" inset="0,0,0,0">
                  <w:txbxContent>
                    <w:p w14:paraId="7CB3CDDC"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r>
        <w:rPr>
          <w:noProof/>
        </w:rPr>
        <mc:AlternateContent>
          <mc:Choice Requires="wps">
            <w:drawing>
              <wp:anchor distT="0" distB="0" distL="114300" distR="114300" simplePos="0" relativeHeight="251461632" behindDoc="0" locked="0" layoutInCell="1" allowOverlap="1" wp14:anchorId="35B2C4C1" wp14:editId="0E35AE47">
                <wp:simplePos x="0" y="0"/>
                <wp:positionH relativeFrom="page">
                  <wp:posOffset>323850</wp:posOffset>
                </wp:positionH>
                <wp:positionV relativeFrom="page">
                  <wp:posOffset>6528435</wp:posOffset>
                </wp:positionV>
                <wp:extent cx="208280" cy="191135"/>
                <wp:effectExtent l="0" t="3810" r="1270" b="0"/>
                <wp:wrapNone/>
                <wp:docPr id="1537" name="Text Box 1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4AF6" w14:textId="77777777" w:rsidR="003162A5" w:rsidRDefault="003162A5">
                            <w:pPr>
                              <w:pStyle w:val="BodyText"/>
                              <w:spacing w:before="22"/>
                              <w:ind w:left="20"/>
                            </w:pPr>
                            <w:r>
                              <w:rPr>
                                <w:w w:val="115"/>
                              </w:rPr>
                              <w:t>17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B2C4C1" id="Text Box 1485" o:spid="_x0000_s1360" type="#_x0000_t202" style="position:absolute;margin-left:25.5pt;margin-top:514.05pt;width:16.4pt;height:15.05pt;z-index:25146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" filled="f" stroked="f">
                <v:textbox style="layout-flow:vertical" inset="0,0,0,0">
                  <w:txbxContent>
                    <w:p w14:paraId="65454AF6" w14:textId="77777777" w:rsidR="003162A5" w:rsidRDefault="003162A5">
                      <w:pPr>
                        <w:pStyle w:val="BodyText"/>
                        <w:spacing w:before="22"/>
                        <w:ind w:left="20"/>
                      </w:pPr>
                      <w:r>
                        <w:rPr>
                          <w:w w:val="115"/>
                        </w:rPr>
                        <w:t>17</w:t>
                      </w:r>
                    </w:p>
                  </w:txbxContent>
                </v:textbox>
                <w10:wrap anchorx="page" anchory="page"/>
              </v:shape>
            </w:pict>
          </mc:Fallback>
        </mc:AlternateContent>
      </w:r>
    </w:p>
    <w:p w14:paraId="5DE17884" w14:textId="77777777" w:rsidR="0065693B" w:rsidRDefault="0065693B">
      <w:pPr>
        <w:pStyle w:val="BodyText"/>
        <w:spacing w:before="10"/>
        <w:rPr>
          <w:rFonts w:ascii="Arial"/>
          <w:b/>
          <w:sz w:val="17"/>
        </w:rPr>
      </w:pPr>
    </w:p>
    <w:p w14:paraId="2DD942B6" w14:textId="48A7FCE1" w:rsidR="0065693B" w:rsidRDefault="00B8797A">
      <w:pPr>
        <w:spacing w:before="101" w:line="259" w:lineRule="auto"/>
        <w:ind w:left="113" w:right="115"/>
        <w:jc w:val="both"/>
      </w:pPr>
      <w:r>
        <w:rPr>
          <w:noProof/>
        </w:rPr>
        <mc:AlternateContent>
          <mc:Choice Requires="wps">
            <w:drawing>
              <wp:anchor distT="0" distB="0" distL="114300" distR="114300" simplePos="0" relativeHeight="251724800" behindDoc="1" locked="0" layoutInCell="1" allowOverlap="1" wp14:anchorId="2632F71B" wp14:editId="503627F7">
                <wp:simplePos x="0" y="0"/>
                <wp:positionH relativeFrom="page">
                  <wp:posOffset>2063115</wp:posOffset>
                </wp:positionH>
                <wp:positionV relativeFrom="paragraph">
                  <wp:posOffset>365125</wp:posOffset>
                </wp:positionV>
                <wp:extent cx="41910" cy="0"/>
                <wp:effectExtent l="5715" t="10795" r="9525" b="8255"/>
                <wp:wrapNone/>
                <wp:docPr id="1536" name="Line 1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F01D5" id="Line 1484" o:spid="_x0000_s1026" style="position:absolute;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45pt,28.75pt" to="165.7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gW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" strokeweight=".14042mm">
                <w10:wrap anchorx="page"/>
              </v:line>
            </w:pict>
          </mc:Fallback>
        </mc:AlternateContent>
      </w:r>
      <w:r>
        <w:rPr>
          <w:noProof/>
        </w:rPr>
        <mc:AlternateContent>
          <mc:Choice Requires="wps">
            <w:drawing>
              <wp:anchor distT="0" distB="0" distL="114300" distR="114300" simplePos="0" relativeHeight="251725824" behindDoc="1" locked="0" layoutInCell="1" allowOverlap="1" wp14:anchorId="0C3E9C3B" wp14:editId="5165EA1D">
                <wp:simplePos x="0" y="0"/>
                <wp:positionH relativeFrom="page">
                  <wp:posOffset>3896995</wp:posOffset>
                </wp:positionH>
                <wp:positionV relativeFrom="paragraph">
                  <wp:posOffset>709295</wp:posOffset>
                </wp:positionV>
                <wp:extent cx="41275" cy="0"/>
                <wp:effectExtent l="10795" t="12065" r="5080" b="6985"/>
                <wp:wrapNone/>
                <wp:docPr id="1535" name="Line 1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E07F1" id="Line 1483" o:spid="_x0000_s1026" style="position:absolute;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6.85pt,55.85pt" to="310.1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vPFgIAACwEAAAOAAAAZHJzL2Uyb0RvYy54bWysU02P2yAQvVfqf0DcE9uJnc1a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" strokeweight=".14042mm">
                <w10:wrap anchorx="page"/>
              </v:line>
            </w:pict>
          </mc:Fallback>
        </mc:AlternateContent>
      </w:r>
      <w:r>
        <w:rPr>
          <w:noProof/>
        </w:rPr>
        <mc:AlternateContent>
          <mc:Choice Requires="wps">
            <w:drawing>
              <wp:anchor distT="0" distB="0" distL="114300" distR="114300" simplePos="0" relativeHeight="251726848" behindDoc="1" locked="0" layoutInCell="1" allowOverlap="1" wp14:anchorId="58FC399B" wp14:editId="0D1D255A">
                <wp:simplePos x="0" y="0"/>
                <wp:positionH relativeFrom="page">
                  <wp:posOffset>5135880</wp:posOffset>
                </wp:positionH>
                <wp:positionV relativeFrom="paragraph">
                  <wp:posOffset>1569085</wp:posOffset>
                </wp:positionV>
                <wp:extent cx="41275" cy="0"/>
                <wp:effectExtent l="11430" t="5080" r="13970" b="13970"/>
                <wp:wrapNone/>
                <wp:docPr id="1534" name="Line 1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78689" id="Line 1482"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4.4pt,123.55pt" to="407.65pt,1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" strokeweight=".14042mm">
                <w10:wrap anchorx="page"/>
              </v:line>
            </w:pict>
          </mc:Fallback>
        </mc:AlternateContent>
      </w:r>
      <w:r w:rsidR="00372F18">
        <w:t xml:space="preserve">Figure 1.4: </w:t>
      </w:r>
      <w:r w:rsidR="00372F18">
        <w:rPr>
          <w:spacing w:val="-7"/>
        </w:rPr>
        <w:t xml:space="preserve">Work </w:t>
      </w:r>
      <w:r w:rsidR="00372F18">
        <w:t xml:space="preserve">flow illustrating the strategy to account for </w:t>
      </w:r>
      <w:r w:rsidR="00372F18">
        <w:rPr>
          <w:spacing w:val="-13"/>
        </w:rPr>
        <w:t xml:space="preserve">ATAC </w:t>
      </w:r>
      <w:r w:rsidR="00372F18">
        <w:t>background noise prior to di</w:t>
      </w:r>
      <w:r w:rsidR="00372F18">
        <w:rPr>
          <w:rFonts w:ascii="Trebuchet MS"/>
        </w:rPr>
        <w:t>ff</w:t>
      </w:r>
      <w:r w:rsidR="00372F18">
        <w:t>erential analysis. A combined consensus peak master list (ML all) was built as explained in Chapter ??, including all the significant peaks from each sample that were shared by at least 30% of the total number of samples included in the analysis. The peaks were further transformed to obtain non-overlapping 500bp homogenous entities. The data regarding the ML all can be represented by two matri</w:t>
      </w:r>
      <w:ins w:id="320" w:author="Katie Burnham" w:date="2018-11-19T15:33:00Z">
        <w:r w:rsidR="00196502">
          <w:t>ces</w:t>
        </w:r>
      </w:ins>
      <w:del w:id="321" w:author="Katie Burnham" w:date="2018-11-19T15:33:00Z">
        <w:r w:rsidR="00372F18" w:rsidDel="00196502">
          <w:delText>x</w:delText>
        </w:r>
      </w:del>
      <w:r w:rsidR="00372F18">
        <w:t xml:space="preserve"> (Step 1). The first one is the significance matrix with each entry indicating the significance of a peak (in rows) in each sample (in columns) as in presence (1, significant) or absence (0, non-significant). The second matrix is the count matrix storing the number of reads mapped to the peak (in rows) for the each sample (in columns). A density distribution plot was generated with the read counts from the absent peaks (0) in each sample and used to define a sequence</w:t>
      </w:r>
      <w:r w:rsidR="00372F18">
        <w:rPr>
          <w:spacing w:val="-9"/>
        </w:rPr>
        <w:t xml:space="preserve"> </w:t>
      </w:r>
      <w:r w:rsidR="00372F18">
        <w:t>of</w:t>
      </w:r>
      <w:r w:rsidR="00372F18">
        <w:rPr>
          <w:spacing w:val="-8"/>
        </w:rPr>
        <w:t xml:space="preserve"> </w:t>
      </w:r>
      <w:r w:rsidR="00372F18">
        <w:t>twenty</w:t>
      </w:r>
      <w:r w:rsidR="00372F18">
        <w:rPr>
          <w:spacing w:val="-8"/>
        </w:rPr>
        <w:t xml:space="preserve"> </w:t>
      </w:r>
      <w:r w:rsidR="00372F18">
        <w:t>cut-o</w:t>
      </w:r>
      <w:r w:rsidR="00372F18">
        <w:rPr>
          <w:rFonts w:ascii="Trebuchet MS"/>
        </w:rPr>
        <w:t>ff</w:t>
      </w:r>
      <w:r w:rsidR="00372F18">
        <w:t>s</w:t>
      </w:r>
      <w:r w:rsidR="00372F18">
        <w:rPr>
          <w:spacing w:val="-8"/>
        </w:rPr>
        <w:t xml:space="preserve"> </w:t>
      </w:r>
      <w:r w:rsidR="00372F18">
        <w:t>illustrating</w:t>
      </w:r>
      <w:r w:rsidR="00372F18">
        <w:rPr>
          <w:spacing w:val="-9"/>
        </w:rPr>
        <w:t xml:space="preserve"> </w:t>
      </w:r>
      <w:r w:rsidR="00372F18">
        <w:t>the</w:t>
      </w:r>
      <w:r w:rsidR="00372F18">
        <w:rPr>
          <w:spacing w:val="-8"/>
        </w:rPr>
        <w:t xml:space="preserve"> </w:t>
      </w:r>
      <w:r w:rsidR="00372F18">
        <w:t>number</w:t>
      </w:r>
      <w:r w:rsidR="00372F18">
        <w:rPr>
          <w:spacing w:val="-8"/>
        </w:rPr>
        <w:t xml:space="preserve"> </w:t>
      </w:r>
      <w:r w:rsidR="00372F18">
        <w:t>of</w:t>
      </w:r>
      <w:r w:rsidR="00372F18">
        <w:rPr>
          <w:spacing w:val="-8"/>
        </w:rPr>
        <w:t xml:space="preserve"> </w:t>
      </w:r>
      <w:r w:rsidR="00372F18">
        <w:t>counts</w:t>
      </w:r>
      <w:r w:rsidR="00372F18">
        <w:rPr>
          <w:spacing w:val="-8"/>
        </w:rPr>
        <w:t xml:space="preserve"> </w:t>
      </w:r>
      <w:r w:rsidR="00372F18">
        <w:t>showed</w:t>
      </w:r>
      <w:r w:rsidR="00372F18">
        <w:rPr>
          <w:spacing w:val="-9"/>
        </w:rPr>
        <w:t xml:space="preserve"> </w:t>
      </w:r>
      <w:r w:rsidR="00372F18">
        <w:t>by</w:t>
      </w:r>
      <w:r w:rsidR="00372F18">
        <w:rPr>
          <w:spacing w:val="-8"/>
        </w:rPr>
        <w:t xml:space="preserve"> </w:t>
      </w:r>
      <w:r w:rsidR="00372F18">
        <w:t>a</w:t>
      </w:r>
      <w:r w:rsidR="00372F18">
        <w:rPr>
          <w:spacing w:val="-8"/>
        </w:rPr>
        <w:t xml:space="preserve"> </w:t>
      </w:r>
      <w:r w:rsidR="00372F18">
        <w:t>particular</w:t>
      </w:r>
      <w:r w:rsidR="00372F18">
        <w:rPr>
          <w:spacing w:val="-8"/>
        </w:rPr>
        <w:t xml:space="preserve"> </w:t>
      </w:r>
      <w:r w:rsidR="00372F18">
        <w:t>percentage</w:t>
      </w:r>
      <w:r w:rsidR="00372F18">
        <w:rPr>
          <w:spacing w:val="-9"/>
        </w:rPr>
        <w:t xml:space="preserve"> </w:t>
      </w:r>
      <w:r w:rsidR="00372F18">
        <w:t>of</w:t>
      </w:r>
      <w:r w:rsidR="00372F18">
        <w:rPr>
          <w:spacing w:val="-8"/>
        </w:rPr>
        <w:t xml:space="preserve"> </w:t>
      </w:r>
      <w:r w:rsidR="00372F18">
        <w:t>the</w:t>
      </w:r>
      <w:r w:rsidR="00372F18">
        <w:rPr>
          <w:spacing w:val="-8"/>
        </w:rPr>
        <w:t xml:space="preserve"> </w:t>
      </w:r>
      <w:r w:rsidR="00372F18">
        <w:t>total</w:t>
      </w:r>
      <w:r w:rsidR="00372F18">
        <w:rPr>
          <w:spacing w:val="-8"/>
        </w:rPr>
        <w:t xml:space="preserve"> </w:t>
      </w:r>
      <w:r w:rsidR="00372F18">
        <w:t>absent</w:t>
      </w:r>
      <w:r w:rsidR="00372F18">
        <w:rPr>
          <w:spacing w:val="-8"/>
        </w:rPr>
        <w:t xml:space="preserve"> </w:t>
      </w:r>
      <w:r w:rsidR="00372F18">
        <w:t>peaks</w:t>
      </w:r>
      <w:r w:rsidR="00372F18">
        <w:rPr>
          <w:spacing w:val="-10"/>
        </w:rPr>
        <w:t xml:space="preserve"> </w:t>
      </w:r>
      <w:r w:rsidR="00372F18">
        <w:t>(background</w:t>
      </w:r>
      <w:r w:rsidR="00372F18">
        <w:rPr>
          <w:spacing w:val="-8"/>
        </w:rPr>
        <w:t xml:space="preserve"> </w:t>
      </w:r>
      <w:r w:rsidR="00372F18">
        <w:t>counts) (Step 2). The defined cut-o</w:t>
      </w:r>
      <w:r w:rsidR="00372F18">
        <w:rPr>
          <w:rFonts w:ascii="Trebuchet MS"/>
        </w:rPr>
        <w:t xml:space="preserve">ff </w:t>
      </w:r>
      <w:r w:rsidR="00372F18">
        <w:t>were used to filter out peaks from the ML all and generate a serie</w:t>
      </w:r>
      <w:ins w:id="322" w:author="Katie Burnham" w:date="2018-11-19T15:34:00Z">
        <w:r w:rsidR="00196502">
          <w:t>s</w:t>
        </w:r>
      </w:ins>
      <w:r w:rsidR="00372F18">
        <w:t xml:space="preserve"> of a reduced matrix (Step 3) that were tested for normalisation and di</w:t>
      </w:r>
      <w:r w:rsidR="00372F18">
        <w:rPr>
          <w:rFonts w:ascii="Trebuchet MS"/>
        </w:rPr>
        <w:t>ff</w:t>
      </w:r>
      <w:r w:rsidR="00372F18">
        <w:t>erential chromatin accessibility analysis by two methods (quantile&amp;limma voom or DESeq2) (Step</w:t>
      </w:r>
      <w:r w:rsidR="00372F18">
        <w:rPr>
          <w:spacing w:val="-27"/>
        </w:rPr>
        <w:t xml:space="preserve"> </w:t>
      </w:r>
      <w:r w:rsidR="00372F18">
        <w:t>4).</w:t>
      </w:r>
    </w:p>
    <w:p w14:paraId="02E10308" w14:textId="77777777" w:rsidR="0065693B" w:rsidRDefault="0065693B">
      <w:pPr>
        <w:spacing w:line="259" w:lineRule="auto"/>
        <w:jc w:val="both"/>
        <w:sectPr w:rsidR="0065693B">
          <w:type w:val="continuous"/>
          <w:pgSz w:w="16840" w:h="11910" w:orient="landscape"/>
          <w:pgMar w:top="1580" w:right="1920" w:bottom="800" w:left="1080" w:header="720" w:footer="720" w:gutter="0"/>
          <w:cols w:space="720"/>
        </w:sectPr>
      </w:pPr>
    </w:p>
    <w:p w14:paraId="0D3E0541" w14:textId="77777777" w:rsidR="0065693B" w:rsidRDefault="0065693B">
      <w:pPr>
        <w:pStyle w:val="BodyText"/>
        <w:rPr>
          <w:sz w:val="20"/>
        </w:rPr>
      </w:pPr>
    </w:p>
    <w:p w14:paraId="1F5C3CB3" w14:textId="77777777" w:rsidR="0065693B" w:rsidRDefault="0065693B">
      <w:pPr>
        <w:pStyle w:val="BodyText"/>
        <w:spacing w:before="9"/>
        <w:rPr>
          <w:sz w:val="15"/>
        </w:rPr>
      </w:pPr>
    </w:p>
    <w:p w14:paraId="30915E55" w14:textId="1A49D5BF" w:rsidR="0065693B" w:rsidRDefault="00B8797A">
      <w:pPr>
        <w:pStyle w:val="BodyText"/>
        <w:spacing w:before="100" w:line="417" w:lineRule="auto"/>
        <w:ind w:left="377" w:right="1341" w:firstLine="566"/>
        <w:jc w:val="both"/>
      </w:pPr>
      <w:r>
        <w:rPr>
          <w:noProof/>
        </w:rPr>
        <mc:AlternateContent>
          <mc:Choice Requires="wps">
            <w:drawing>
              <wp:anchor distT="0" distB="0" distL="114300" distR="114300" simplePos="0" relativeHeight="251727872" behindDoc="1" locked="0" layoutInCell="1" allowOverlap="1" wp14:anchorId="5F3AD5A9" wp14:editId="233A9A9A">
                <wp:simplePos x="0" y="0"/>
                <wp:positionH relativeFrom="page">
                  <wp:posOffset>5883275</wp:posOffset>
                </wp:positionH>
                <wp:positionV relativeFrom="paragraph">
                  <wp:posOffset>504190</wp:posOffset>
                </wp:positionV>
                <wp:extent cx="45085" cy="0"/>
                <wp:effectExtent l="6350" t="6985" r="5715" b="12065"/>
                <wp:wrapNone/>
                <wp:docPr id="1533" name="Line 1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BB10C" id="Line 1481" o:spid="_x0000_s1026" style="position:absolute;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3.25pt,39.7pt" to="466.8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" strokeweight=".14042mm">
                <w10:wrap anchorx="page"/>
              </v:line>
            </w:pict>
          </mc:Fallback>
        </mc:AlternateContent>
      </w:r>
      <w:r>
        <w:rPr>
          <w:noProof/>
        </w:rPr>
        <mc:AlternateContent>
          <mc:Choice Requires="wps">
            <w:drawing>
              <wp:anchor distT="0" distB="0" distL="114300" distR="114300" simplePos="0" relativeHeight="251728896" behindDoc="1" locked="0" layoutInCell="1" allowOverlap="1" wp14:anchorId="6F2392E0" wp14:editId="71BF5687">
                <wp:simplePos x="0" y="0"/>
                <wp:positionH relativeFrom="page">
                  <wp:posOffset>2702560</wp:posOffset>
                </wp:positionH>
                <wp:positionV relativeFrom="paragraph">
                  <wp:posOffset>2326005</wp:posOffset>
                </wp:positionV>
                <wp:extent cx="45085" cy="0"/>
                <wp:effectExtent l="6985" t="9525" r="5080" b="9525"/>
                <wp:wrapNone/>
                <wp:docPr id="1532" name="Line 1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E35E7A" id="Line 1480" o:spid="_x0000_s1026" style="position:absolute;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2.8pt,183.15pt" to="216.35pt,1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" strokeweight=".14042mm">
                <w10:wrap anchorx="page"/>
              </v:line>
            </w:pict>
          </mc:Fallback>
        </mc:AlternateContent>
      </w:r>
      <w:r>
        <w:rPr>
          <w:noProof/>
        </w:rPr>
        <mc:AlternateContent>
          <mc:Choice Requires="wps">
            <w:drawing>
              <wp:anchor distT="0" distB="0" distL="114300" distR="114300" simplePos="0" relativeHeight="251729920" behindDoc="1" locked="0" layoutInCell="1" allowOverlap="1" wp14:anchorId="42C69D73" wp14:editId="69935B72">
                <wp:simplePos x="0" y="0"/>
                <wp:positionH relativeFrom="page">
                  <wp:posOffset>3738245</wp:posOffset>
                </wp:positionH>
                <wp:positionV relativeFrom="paragraph">
                  <wp:posOffset>3844290</wp:posOffset>
                </wp:positionV>
                <wp:extent cx="45085" cy="0"/>
                <wp:effectExtent l="13970" t="13335" r="7620" b="5715"/>
                <wp:wrapNone/>
                <wp:docPr id="1531" name="Line 1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BF037" id="Line 1479" o:spid="_x0000_s1026" style="position:absolute;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4.35pt,302.7pt" to="297.9pt,30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" strokeweight=".14042mm">
                <w10:wrap anchorx="page"/>
              </v:line>
            </w:pict>
          </mc:Fallback>
        </mc:AlternateContent>
      </w:r>
      <w:r w:rsidR="00372F18">
        <w:t xml:space="preserve">From the count matrix for the six samples defined above, the read counts from those peaks that were absent in each sample (since the </w:t>
      </w:r>
      <w:del w:id="323" w:author="Katie Burnham" w:date="2018-11-19T15:34:00Z">
        <w:r w:rsidR="00372F18" w:rsidDel="00196502">
          <w:delText xml:space="preserve">the </w:delText>
        </w:r>
      </w:del>
      <w:r w:rsidR="00372F18">
        <w:t xml:space="preserve">ML all includes peaks </w:t>
      </w:r>
      <w:del w:id="324" w:author="Katie Burnham" w:date="2018-11-19T15:34:00Z">
        <w:r w:rsidR="00372F18" w:rsidDel="00196502">
          <w:delText xml:space="preserve">being </w:delText>
        </w:r>
      </w:del>
      <w:r w:rsidR="00372F18">
        <w:t xml:space="preserve">present in at least 30% of </w:t>
      </w:r>
      <w:del w:id="325" w:author="Katie Burnham" w:date="2018-11-19T15:34:00Z">
        <w:r w:rsidR="00372F18" w:rsidDel="00196502">
          <w:delText xml:space="preserve">the total </w:delText>
        </w:r>
      </w:del>
      <w:r w:rsidR="00372F18">
        <w:t>sample</w:t>
      </w:r>
      <w:ins w:id="326" w:author="Katie Burnham" w:date="2018-11-19T15:35:00Z">
        <w:r w:rsidR="00196502">
          <w:t>s</w:t>
        </w:r>
      </w:ins>
      <w:del w:id="327" w:author="Katie Burnham" w:date="2018-11-19T15:34:00Z">
        <w:r w:rsidR="00372F18" w:rsidDel="00196502">
          <w:delText xml:space="preserve"> number</w:delText>
        </w:r>
      </w:del>
      <w:r w:rsidR="00372F18">
        <w:t>)</w:t>
      </w:r>
      <w:ins w:id="328" w:author="Katie Burnham" w:date="2018-11-19T15:35:00Z">
        <w:r w:rsidR="00196502">
          <w:t xml:space="preserve"> </w:t>
        </w:r>
      </w:ins>
      <w:r w:rsidR="00372F18">
        <w:t xml:space="preserve">(Figure </w:t>
      </w:r>
      <w:hyperlink w:anchor="_bookmark7" w:history="1">
        <w:r w:rsidR="00372F18">
          <w:t>1.4</w:t>
        </w:r>
      </w:hyperlink>
      <w:r w:rsidR="00372F18">
        <w:t xml:space="preserve"> Step 1) were used to generate a density distribution plot (Figure </w:t>
      </w:r>
      <w:hyperlink w:anchor="_bookmark7" w:history="1">
        <w:r w:rsidR="00372F18">
          <w:t>1.4</w:t>
        </w:r>
      </w:hyperlink>
      <w:r w:rsidR="00372F18">
        <w:t xml:space="preserve"> Step 2). From this plot, a sequence of twenty cut-o</w:t>
      </w:r>
      <w:r w:rsidR="00372F18">
        <w:rPr>
          <w:rFonts w:ascii="Trebuchet MS"/>
        </w:rPr>
        <w:t>ff</w:t>
      </w:r>
      <w:r w:rsidR="00372F18">
        <w:t>s were defined, with each representing the number of counts showed by a particular percentage of the total absent peaks (Figure A.1). Each cut-o</w:t>
      </w:r>
      <w:r w:rsidR="00372F18">
        <w:rPr>
          <w:rFonts w:ascii="Trebuchet MS"/>
        </w:rPr>
        <w:t xml:space="preserve">ff </w:t>
      </w:r>
      <w:r w:rsidR="00372F18">
        <w:t xml:space="preserve">was used to filter out </w:t>
      </w:r>
      <w:del w:id="329" w:author="Katie Burnham" w:date="2018-11-19T15:35:00Z">
        <w:r w:rsidR="00372F18" w:rsidDel="00196502">
          <w:delText xml:space="preserve">those </w:delText>
        </w:r>
      </w:del>
      <w:r w:rsidR="00372F18">
        <w:t>peaks from the ML</w:t>
      </w:r>
      <w:ins w:id="330" w:author="Katie Burnham" w:date="2018-11-19T15:35:00Z">
        <w:r w:rsidR="00196502">
          <w:t>_</w:t>
        </w:r>
      </w:ins>
      <w:del w:id="331" w:author="Katie Burnham" w:date="2018-11-19T15:35:00Z">
        <w:r w:rsidR="00372F18" w:rsidDel="00196502">
          <w:delText xml:space="preserve"> </w:delText>
        </w:r>
      </w:del>
      <w:r w:rsidR="00372F18">
        <w:t>all raw count matrix</w:t>
      </w:r>
      <w:del w:id="332" w:author="Katie Burnham" w:date="2018-11-19T15:35:00Z">
        <w:r w:rsidR="00372F18" w:rsidDel="00196502">
          <w:delText>,</w:delText>
        </w:r>
      </w:del>
      <w:r w:rsidR="00372F18">
        <w:t xml:space="preserve"> whose values in more than three samples were lower than the background counts (Figure A.1 Step 3). </w:t>
      </w:r>
      <w:del w:id="333" w:author="Katie Burnham" w:date="2018-11-19T15:36:00Z">
        <w:r w:rsidR="00372F18" w:rsidDel="00196502">
          <w:delText xml:space="preserve">The </w:delText>
        </w:r>
      </w:del>
      <w:ins w:id="334" w:author="Katie Burnham" w:date="2018-11-19T15:36:00Z">
        <w:r w:rsidR="00196502">
          <w:t xml:space="preserve">A filter of </w:t>
        </w:r>
      </w:ins>
      <w:r w:rsidR="00372F18">
        <w:t>three samples were chosen</w:t>
      </w:r>
      <w:del w:id="335" w:author="Katie Burnham" w:date="2018-11-19T15:36:00Z">
        <w:r w:rsidR="00372F18" w:rsidDel="00196502">
          <w:delText>,</w:delText>
        </w:r>
      </w:del>
      <w:r w:rsidR="00372F18">
        <w:t xml:space="preserve"> as it corresponds to the smallest group of replicates in this particular experimental design and ensures peaks absent in one condition were retained. As a result, each cut-o</w:t>
      </w:r>
      <w:r w:rsidR="00372F18">
        <w:rPr>
          <w:rFonts w:ascii="Trebuchet MS"/>
        </w:rPr>
        <w:t xml:space="preserve">ff </w:t>
      </w:r>
      <w:r w:rsidR="00372F18">
        <w:t xml:space="preserve">generates a reduced matrix of low-noise peaks </w:t>
      </w:r>
      <w:del w:id="336" w:author="Katie Burnham" w:date="2018-11-19T15:40:00Z">
        <w:r w:rsidR="00372F18" w:rsidDel="00196502">
          <w:delText>(that is, the raw counts ML</w:delText>
        </w:r>
      </w:del>
      <w:del w:id="337" w:author="Katie Burnham" w:date="2018-11-19T15:36:00Z">
        <w:r w:rsidR="00372F18" w:rsidDel="00196502">
          <w:delText xml:space="preserve"> </w:delText>
        </w:r>
      </w:del>
      <w:del w:id="338" w:author="Katie Burnham" w:date="2018-11-19T15:40:00Z">
        <w:r w:rsidR="00372F18" w:rsidDel="00196502">
          <w:delText xml:space="preserve">all matrix only for remaining peaks) </w:delText>
        </w:r>
      </w:del>
      <w:r w:rsidR="00372F18">
        <w:t xml:space="preserve">that was normalised using quantile or DESeq2 (library size and variance stabilisation (Love2014)) </w:t>
      </w:r>
      <w:ins w:id="339" w:author="Katie Burnham" w:date="2018-11-19T15:40:00Z">
        <w:r w:rsidR="00196502">
          <w:t xml:space="preserve">and </w:t>
        </w:r>
      </w:ins>
      <w:r w:rsidR="00372F18">
        <w:t>used to conduct di</w:t>
      </w:r>
      <w:r w:rsidR="00372F18">
        <w:rPr>
          <w:rFonts w:ascii="Trebuchet MS"/>
        </w:rPr>
        <w:t>ff</w:t>
      </w:r>
      <w:r w:rsidR="00372F18">
        <w:t xml:space="preserve">erential analysis with limma voom or DESeq2, </w:t>
      </w:r>
      <w:r w:rsidR="00372F18">
        <w:rPr>
          <w:spacing w:val="-3"/>
        </w:rPr>
        <w:t xml:space="preserve">respectively. </w:t>
      </w:r>
      <w:r w:rsidR="00372F18">
        <w:t>Both normalisation methods performed appropriately for all the reduced master lists across the six samples, with slightly greater consistency for the quantile normalisation across the two groups (Figure ?? a and b). Di</w:t>
      </w:r>
      <w:r w:rsidR="00372F18">
        <w:rPr>
          <w:rFonts w:ascii="Trebuchet MS"/>
        </w:rPr>
        <w:t>ff</w:t>
      </w:r>
      <w:r w:rsidR="00372F18">
        <w:t>erential</w:t>
      </w:r>
      <w:r w:rsidR="00372F18">
        <w:rPr>
          <w:spacing w:val="-11"/>
        </w:rPr>
        <w:t xml:space="preserve"> </w:t>
      </w:r>
      <w:r w:rsidR="00372F18">
        <w:t>chromatin</w:t>
      </w:r>
      <w:r w:rsidR="00372F18">
        <w:rPr>
          <w:spacing w:val="-10"/>
        </w:rPr>
        <w:t xml:space="preserve"> </w:t>
      </w:r>
      <w:r w:rsidR="00372F18">
        <w:t>accessibility</w:t>
      </w:r>
      <w:r w:rsidR="00372F18">
        <w:rPr>
          <w:spacing w:val="-11"/>
        </w:rPr>
        <w:t xml:space="preserve"> </w:t>
      </w:r>
      <w:r w:rsidR="00372F18">
        <w:t>analysis</w:t>
      </w:r>
      <w:r w:rsidR="00372F18">
        <w:rPr>
          <w:spacing w:val="-10"/>
        </w:rPr>
        <w:t xml:space="preserve"> </w:t>
      </w:r>
      <w:r w:rsidR="00372F18">
        <w:t>using</w:t>
      </w:r>
      <w:r w:rsidR="00372F18">
        <w:rPr>
          <w:spacing w:val="-11"/>
        </w:rPr>
        <w:t xml:space="preserve"> </w:t>
      </w:r>
      <w:r w:rsidR="00372F18">
        <w:t>quantile</w:t>
      </w:r>
      <w:ins w:id="340" w:author="Katie Burnham" w:date="2018-11-19T15:41:00Z">
        <w:r w:rsidR="00196502">
          <w:t xml:space="preserve"> </w:t>
        </w:r>
      </w:ins>
      <w:ins w:id="341" w:author="Katie Burnham" w:date="2018-11-19T15:42:00Z">
        <w:r w:rsidR="00196502">
          <w:t>normalization counts</w:t>
        </w:r>
      </w:ins>
      <w:ins w:id="342" w:author="Katie Burnham" w:date="2018-11-19T15:41:00Z">
        <w:r w:rsidR="00196502">
          <w:t xml:space="preserve"> </w:t>
        </w:r>
      </w:ins>
      <w:r w:rsidR="00372F18">
        <w:t>&amp;</w:t>
      </w:r>
      <w:ins w:id="343" w:author="Katie Burnham" w:date="2018-11-19T15:41:00Z">
        <w:r w:rsidR="00196502">
          <w:t xml:space="preserve"> </w:t>
        </w:r>
      </w:ins>
      <w:r w:rsidR="00372F18">
        <w:t>limma</w:t>
      </w:r>
      <w:r w:rsidR="00372F18">
        <w:rPr>
          <w:spacing w:val="-10"/>
        </w:rPr>
        <w:t xml:space="preserve"> </w:t>
      </w:r>
      <w:r w:rsidR="00372F18">
        <w:t>voom</w:t>
      </w:r>
      <w:r w:rsidR="00372F18">
        <w:rPr>
          <w:spacing w:val="-11"/>
        </w:rPr>
        <w:t xml:space="preserve"> </w:t>
      </w:r>
      <w:r w:rsidR="00372F18">
        <w:t xml:space="preserve">showed </w:t>
      </w:r>
      <w:ins w:id="344" w:author="Katie Burnham" w:date="2018-11-19T15:42:00Z">
        <w:r w:rsidR="00196502">
          <w:t xml:space="preserve">a </w:t>
        </w:r>
      </w:ins>
      <w:r w:rsidR="00372F18">
        <w:t>greater</w:t>
      </w:r>
      <w:r w:rsidR="00372F18">
        <w:rPr>
          <w:spacing w:val="-14"/>
        </w:rPr>
        <w:t xml:space="preserve"> </w:t>
      </w:r>
      <w:r w:rsidR="00372F18">
        <w:t>number</w:t>
      </w:r>
      <w:r w:rsidR="00372F18">
        <w:rPr>
          <w:spacing w:val="-14"/>
        </w:rPr>
        <w:t xml:space="preserve"> </w:t>
      </w:r>
      <w:r w:rsidR="00372F18">
        <w:t>of</w:t>
      </w:r>
      <w:r w:rsidR="00372F18">
        <w:rPr>
          <w:spacing w:val="-13"/>
        </w:rPr>
        <w:t xml:space="preserve"> </w:t>
      </w:r>
      <w:r w:rsidR="00372F18">
        <w:t>significant</w:t>
      </w:r>
      <w:r w:rsidR="00372F18">
        <w:rPr>
          <w:spacing w:val="-14"/>
        </w:rPr>
        <w:t xml:space="preserve"> </w:t>
      </w:r>
      <w:r w:rsidR="00372F18">
        <w:t>(FDR</w:t>
      </w:r>
      <w:r w:rsidR="00372F18">
        <w:rPr>
          <w:rFonts w:ascii="Arial"/>
          <w:i/>
        </w:rPr>
        <w:t>&lt;</w:t>
      </w:r>
      <w:r w:rsidR="00372F18">
        <w:t>0.01</w:t>
      </w:r>
      <w:r w:rsidR="00372F18">
        <w:rPr>
          <w:spacing w:val="-14"/>
        </w:rPr>
        <w:t xml:space="preserve"> </w:t>
      </w:r>
      <w:r w:rsidR="00372F18">
        <w:t>and</w:t>
      </w:r>
      <w:r w:rsidR="00372F18">
        <w:rPr>
          <w:spacing w:val="-13"/>
        </w:rPr>
        <w:t xml:space="preserve"> </w:t>
      </w:r>
      <w:r w:rsidR="00372F18">
        <w:t>absolute</w:t>
      </w:r>
      <w:r w:rsidR="00372F18">
        <w:rPr>
          <w:spacing w:val="-14"/>
        </w:rPr>
        <w:t xml:space="preserve"> </w:t>
      </w:r>
      <w:r w:rsidR="00372F18">
        <w:t>fold</w:t>
      </w:r>
      <w:r w:rsidR="00372F18">
        <w:rPr>
          <w:spacing w:val="-14"/>
        </w:rPr>
        <w:t xml:space="preserve"> </w:t>
      </w:r>
      <w:r w:rsidR="00372F18">
        <w:t>change</w:t>
      </w:r>
      <w:r w:rsidR="00372F18">
        <w:rPr>
          <w:spacing w:val="-13"/>
        </w:rPr>
        <w:t xml:space="preserve"> </w:t>
      </w:r>
      <w:r w:rsidR="00372F18">
        <w:t>(abs(FC))</w:t>
      </w:r>
      <w:r w:rsidR="00372F18">
        <w:rPr>
          <w:rFonts w:ascii="Arial"/>
          <w:i/>
        </w:rPr>
        <w:t>&gt;</w:t>
      </w:r>
      <w:r w:rsidR="00372F18">
        <w:t>1.5) di</w:t>
      </w:r>
      <w:r w:rsidR="00372F18">
        <w:rPr>
          <w:rFonts w:ascii="Trebuchet MS"/>
        </w:rPr>
        <w:t>ff</w:t>
      </w:r>
      <w:r w:rsidR="00372F18">
        <w:t>erential</w:t>
      </w:r>
      <w:ins w:id="345" w:author="Katie Burnham" w:date="2018-11-19T15:42:00Z">
        <w:r w:rsidR="00196502">
          <w:t>ly</w:t>
        </w:r>
      </w:ins>
      <w:r w:rsidR="00372F18">
        <w:t xml:space="preserve"> </w:t>
      </w:r>
      <w:del w:id="346" w:author="Katie Burnham" w:date="2018-11-19T15:42:00Z">
        <w:r w:rsidR="00372F18" w:rsidDel="00196502">
          <w:delText xml:space="preserve">chromatin </w:delText>
        </w:r>
      </w:del>
      <w:r w:rsidR="00372F18">
        <w:t xml:space="preserve">accessible regions </w:t>
      </w:r>
      <w:r w:rsidR="00372F18">
        <w:rPr>
          <w:spacing w:val="-3"/>
        </w:rPr>
        <w:t xml:space="preserve">(DARs) </w:t>
      </w:r>
      <w:r w:rsidR="00372F18">
        <w:t>compared to DESeq2</w:t>
      </w:r>
      <w:ins w:id="347" w:author="Katie Burnham" w:date="2018-11-19T15:42:00Z">
        <w:r w:rsidR="00196502">
          <w:t>,</w:t>
        </w:r>
      </w:ins>
      <w:r w:rsidR="00372F18">
        <w:t xml:space="preserve"> across all </w:t>
      </w:r>
      <w:del w:id="348" w:author="Katie Burnham" w:date="2018-11-19T15:43:00Z">
        <w:r w:rsidR="00372F18" w:rsidDel="00196502">
          <w:delText>the cut-o</w:delText>
        </w:r>
        <w:r w:rsidR="00372F18" w:rsidDel="00196502">
          <w:rPr>
            <w:rFonts w:ascii="Trebuchet MS"/>
          </w:rPr>
          <w:delText xml:space="preserve">ff </w:delText>
        </w:r>
        <w:r w:rsidR="00372F18" w:rsidDel="00196502">
          <w:delText>reduced counts matrix</w:delText>
        </w:r>
      </w:del>
      <w:ins w:id="349" w:author="Katie Burnham" w:date="2018-11-19T15:43:00Z">
        <w:r w:rsidR="00196502">
          <w:t>filtering cut-offs</w:t>
        </w:r>
      </w:ins>
      <w:r w:rsidR="00372F18">
        <w:t xml:space="preserve"> (Figure ?? c). The two approaches presented </w:t>
      </w:r>
      <w:ins w:id="350" w:author="Katie Burnham" w:date="2018-11-19T15:43:00Z">
        <w:r w:rsidR="003B5EC8">
          <w:t xml:space="preserve">a </w:t>
        </w:r>
      </w:ins>
      <w:r w:rsidR="00372F18">
        <w:t xml:space="preserve">progressive decrease in the number of </w:t>
      </w:r>
      <w:r w:rsidR="00372F18">
        <w:rPr>
          <w:spacing w:val="-4"/>
        </w:rPr>
        <w:t xml:space="preserve">DARs </w:t>
      </w:r>
      <w:r w:rsidR="00372F18">
        <w:t>from the 75% cut-o</w:t>
      </w:r>
      <w:r w:rsidR="00372F18">
        <w:rPr>
          <w:rFonts w:ascii="Trebuchet MS"/>
        </w:rPr>
        <w:t xml:space="preserve">ff </w:t>
      </w:r>
      <w:r w:rsidR="00372F18">
        <w:t xml:space="preserve">onward, indicating a </w:t>
      </w:r>
      <w:del w:id="351" w:author="Katie Burnham" w:date="2018-11-19T15:43:00Z">
        <w:r w:rsidR="00372F18" w:rsidDel="003B5EC8">
          <w:delText xml:space="preserve">progressive </w:delText>
        </w:r>
      </w:del>
      <w:r w:rsidR="00372F18">
        <w:t xml:space="preserve">reduction in the number of false positive hits reported for peaks with read counts close to the background noise </w:t>
      </w:r>
      <w:r w:rsidR="00372F18">
        <w:rPr>
          <w:spacing w:val="-3"/>
        </w:rPr>
        <w:t>cut-o</w:t>
      </w:r>
      <w:r w:rsidR="00372F18">
        <w:rPr>
          <w:rFonts w:ascii="Trebuchet MS"/>
          <w:spacing w:val="-3"/>
        </w:rPr>
        <w:t>ff</w:t>
      </w:r>
      <w:r w:rsidR="00372F18">
        <w:rPr>
          <w:spacing w:val="-3"/>
        </w:rPr>
        <w:t xml:space="preserve">. </w:t>
      </w:r>
      <w:r w:rsidR="00372F18">
        <w:t>Further increases</w:t>
      </w:r>
      <w:r w:rsidR="00372F18">
        <w:rPr>
          <w:spacing w:val="-4"/>
        </w:rPr>
        <w:t xml:space="preserve"> </w:t>
      </w:r>
      <w:r w:rsidR="00372F18">
        <w:t>in</w:t>
      </w:r>
      <w:r w:rsidR="00372F18">
        <w:rPr>
          <w:spacing w:val="-4"/>
        </w:rPr>
        <w:t xml:space="preserve"> </w:t>
      </w:r>
      <w:r w:rsidR="00372F18">
        <w:t>the</w:t>
      </w:r>
      <w:r w:rsidR="00372F18">
        <w:rPr>
          <w:spacing w:val="-3"/>
        </w:rPr>
        <w:t xml:space="preserve"> </w:t>
      </w:r>
      <w:r w:rsidR="00372F18">
        <w:t>cut-o</w:t>
      </w:r>
      <w:r w:rsidR="00372F18">
        <w:rPr>
          <w:rFonts w:ascii="Trebuchet MS"/>
        </w:rPr>
        <w:t>ff</w:t>
      </w:r>
      <w:r w:rsidR="00372F18">
        <w:rPr>
          <w:rFonts w:ascii="Trebuchet MS"/>
          <w:spacing w:val="-18"/>
        </w:rPr>
        <w:t xml:space="preserve"> </w:t>
      </w:r>
      <w:r w:rsidR="00372F18">
        <w:t>value</w:t>
      </w:r>
      <w:r w:rsidR="00372F18">
        <w:rPr>
          <w:spacing w:val="-4"/>
        </w:rPr>
        <w:t xml:space="preserve"> </w:t>
      </w:r>
      <w:r w:rsidR="00372F18">
        <w:t>however</w:t>
      </w:r>
      <w:r w:rsidR="00372F18">
        <w:rPr>
          <w:spacing w:val="-3"/>
        </w:rPr>
        <w:t xml:space="preserve"> </w:t>
      </w:r>
      <w:r w:rsidR="00372F18">
        <w:t>are</w:t>
      </w:r>
      <w:r w:rsidR="00372F18">
        <w:rPr>
          <w:spacing w:val="-4"/>
        </w:rPr>
        <w:t xml:space="preserve"> </w:t>
      </w:r>
      <w:r w:rsidR="00372F18">
        <w:t>expected</w:t>
      </w:r>
      <w:r w:rsidR="00372F18">
        <w:rPr>
          <w:spacing w:val="-4"/>
        </w:rPr>
        <w:t xml:space="preserve"> </w:t>
      </w:r>
      <w:r w:rsidR="00372F18">
        <w:t>to</w:t>
      </w:r>
      <w:r w:rsidR="00372F18">
        <w:rPr>
          <w:spacing w:val="-3"/>
        </w:rPr>
        <w:t xml:space="preserve"> </w:t>
      </w:r>
      <w:r w:rsidR="00372F18">
        <w:t>also</w:t>
      </w:r>
      <w:r w:rsidR="00372F18">
        <w:rPr>
          <w:spacing w:val="-4"/>
        </w:rPr>
        <w:t xml:space="preserve"> </w:t>
      </w:r>
      <w:r w:rsidR="00372F18">
        <w:t>remove</w:t>
      </w:r>
      <w:r w:rsidR="00372F18">
        <w:rPr>
          <w:spacing w:val="-3"/>
        </w:rPr>
        <w:t xml:space="preserve"> </w:t>
      </w:r>
      <w:r w:rsidR="00372F18">
        <w:t>true</w:t>
      </w:r>
      <w:r w:rsidR="00372F18">
        <w:rPr>
          <w:spacing w:val="-4"/>
        </w:rPr>
        <w:t xml:space="preserve"> </w:t>
      </w:r>
      <w:r w:rsidR="00372F18">
        <w:t>positives, so an intermediate value is chosen here. Depending on the noise inherent to an experiment this threshold may</w:t>
      </w:r>
      <w:r w:rsidR="00372F18">
        <w:rPr>
          <w:spacing w:val="12"/>
        </w:rPr>
        <w:t xml:space="preserve"> </w:t>
      </w:r>
      <w:r w:rsidR="00372F18">
        <w:rPr>
          <w:spacing w:val="-6"/>
        </w:rPr>
        <w:t>vary.</w:t>
      </w:r>
    </w:p>
    <w:p w14:paraId="53DCC020" w14:textId="77777777" w:rsidR="0065693B" w:rsidRDefault="0065693B">
      <w:pPr>
        <w:spacing w:line="417" w:lineRule="auto"/>
        <w:jc w:val="both"/>
        <w:sectPr w:rsidR="0065693B">
          <w:headerReference w:type="default" r:id="rId46"/>
          <w:footerReference w:type="default" r:id="rId47"/>
          <w:pgSz w:w="11910" w:h="16840"/>
          <w:pgMar w:top="1540" w:right="0" w:bottom="800" w:left="1680" w:header="1231" w:footer="615" w:gutter="0"/>
          <w:pgNumType w:start="18"/>
          <w:cols w:space="720"/>
        </w:sectPr>
      </w:pPr>
    </w:p>
    <w:p w14:paraId="56C37AA1" w14:textId="77777777" w:rsidR="0065693B" w:rsidRDefault="0065693B">
      <w:pPr>
        <w:pStyle w:val="BodyText"/>
        <w:rPr>
          <w:sz w:val="20"/>
        </w:rPr>
      </w:pPr>
    </w:p>
    <w:p w14:paraId="24446355" w14:textId="77777777" w:rsidR="0065693B" w:rsidRDefault="0065693B">
      <w:pPr>
        <w:pStyle w:val="BodyText"/>
        <w:rPr>
          <w:sz w:val="20"/>
        </w:rPr>
      </w:pPr>
    </w:p>
    <w:p w14:paraId="6EA37C7B" w14:textId="77777777" w:rsidR="0065693B" w:rsidRDefault="0065693B">
      <w:pPr>
        <w:pStyle w:val="BodyText"/>
        <w:rPr>
          <w:sz w:val="20"/>
        </w:rPr>
      </w:pPr>
    </w:p>
    <w:p w14:paraId="10EB7B44" w14:textId="77777777" w:rsidR="0065693B" w:rsidRDefault="0065693B">
      <w:pPr>
        <w:pStyle w:val="BodyText"/>
        <w:rPr>
          <w:sz w:val="20"/>
        </w:rPr>
      </w:pPr>
    </w:p>
    <w:p w14:paraId="34E4877E" w14:textId="77777777" w:rsidR="0065693B" w:rsidRDefault="0065693B">
      <w:pPr>
        <w:pStyle w:val="BodyText"/>
        <w:rPr>
          <w:sz w:val="20"/>
        </w:rPr>
      </w:pPr>
    </w:p>
    <w:p w14:paraId="3E2EB18F" w14:textId="77777777" w:rsidR="0065693B" w:rsidRDefault="0065693B">
      <w:pPr>
        <w:pStyle w:val="BodyText"/>
        <w:rPr>
          <w:sz w:val="20"/>
        </w:rPr>
      </w:pPr>
    </w:p>
    <w:p w14:paraId="205E8B0D" w14:textId="77777777" w:rsidR="0065693B" w:rsidRDefault="0065693B">
      <w:pPr>
        <w:pStyle w:val="BodyText"/>
        <w:rPr>
          <w:sz w:val="20"/>
        </w:rPr>
      </w:pPr>
    </w:p>
    <w:p w14:paraId="66092BDD" w14:textId="77777777" w:rsidR="0065693B" w:rsidRDefault="0065693B">
      <w:pPr>
        <w:pStyle w:val="BodyText"/>
        <w:rPr>
          <w:sz w:val="20"/>
        </w:rPr>
      </w:pPr>
    </w:p>
    <w:p w14:paraId="08E4BBB1" w14:textId="77777777" w:rsidR="0065693B" w:rsidRDefault="0065693B">
      <w:pPr>
        <w:pStyle w:val="BodyText"/>
        <w:rPr>
          <w:sz w:val="20"/>
        </w:rPr>
      </w:pPr>
    </w:p>
    <w:p w14:paraId="4A01392F" w14:textId="77777777" w:rsidR="0065693B" w:rsidRDefault="0065693B">
      <w:pPr>
        <w:pStyle w:val="BodyText"/>
        <w:rPr>
          <w:sz w:val="20"/>
        </w:rPr>
      </w:pPr>
    </w:p>
    <w:p w14:paraId="2BFBAFA5" w14:textId="77777777" w:rsidR="0065693B" w:rsidRDefault="0065693B">
      <w:pPr>
        <w:pStyle w:val="BodyText"/>
        <w:spacing w:before="6"/>
        <w:rPr>
          <w:sz w:val="26"/>
        </w:rPr>
      </w:pPr>
    </w:p>
    <w:p w14:paraId="718E122C" w14:textId="77777777" w:rsidR="0065693B" w:rsidRDefault="0065693B">
      <w:pPr>
        <w:rPr>
          <w:sz w:val="26"/>
        </w:rPr>
        <w:sectPr w:rsidR="0065693B">
          <w:pgSz w:w="11910" w:h="16840"/>
          <w:pgMar w:top="1540" w:right="0" w:bottom="800" w:left="1680" w:header="1231" w:footer="615" w:gutter="0"/>
          <w:cols w:space="720"/>
        </w:sectPr>
      </w:pPr>
    </w:p>
    <w:p w14:paraId="725C1BE4" w14:textId="77777777" w:rsidR="0065693B" w:rsidRDefault="0065693B">
      <w:pPr>
        <w:pStyle w:val="BodyText"/>
        <w:spacing w:before="6"/>
        <w:rPr>
          <w:sz w:val="8"/>
        </w:rPr>
      </w:pPr>
    </w:p>
    <w:p w14:paraId="52A6E80C" w14:textId="77777777" w:rsidR="0065693B" w:rsidRDefault="00372F18">
      <w:pPr>
        <w:ind w:left="899"/>
        <w:jc w:val="center"/>
        <w:rPr>
          <w:rFonts w:ascii="Arial"/>
          <w:b/>
          <w:sz w:val="9"/>
        </w:rPr>
      </w:pPr>
      <w:r>
        <w:rPr>
          <w:rFonts w:ascii="Arial"/>
          <w:b/>
          <w:sz w:val="9"/>
        </w:rPr>
        <w:t>Quantile normalised counts</w:t>
      </w:r>
    </w:p>
    <w:p w14:paraId="6820F5B0" w14:textId="5D6B9011" w:rsidR="0065693B" w:rsidRDefault="00B8797A">
      <w:pPr>
        <w:tabs>
          <w:tab w:val="left" w:pos="4770"/>
        </w:tabs>
        <w:spacing w:before="79"/>
        <w:ind w:left="935"/>
        <w:jc w:val="center"/>
        <w:rPr>
          <w:rFonts w:ascii="Arial"/>
          <w:sz w:val="7"/>
        </w:rPr>
      </w:pPr>
      <w:r>
        <w:rPr>
          <w:noProof/>
        </w:rPr>
        <mc:AlternateContent>
          <mc:Choice Requires="wpg">
            <w:drawing>
              <wp:anchor distT="0" distB="0" distL="114300" distR="114300" simplePos="0" relativeHeight="251730944" behindDoc="1" locked="0" layoutInCell="1" allowOverlap="1" wp14:anchorId="58932B34" wp14:editId="596A487C">
                <wp:simplePos x="0" y="0"/>
                <wp:positionH relativeFrom="page">
                  <wp:posOffset>1744980</wp:posOffset>
                </wp:positionH>
                <wp:positionV relativeFrom="paragraph">
                  <wp:posOffset>28575</wp:posOffset>
                </wp:positionV>
                <wp:extent cx="2178050" cy="1348740"/>
                <wp:effectExtent l="11430" t="5715" r="10795" b="7620"/>
                <wp:wrapNone/>
                <wp:docPr id="1477" name="Group 1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8050" cy="1348740"/>
                          <a:chOff x="2748" y="45"/>
                          <a:chExt cx="3430" cy="2124"/>
                        </a:xfrm>
                      </wpg:grpSpPr>
                      <pic:pic xmlns:pic="http://schemas.openxmlformats.org/drawingml/2006/picture">
                        <pic:nvPicPr>
                          <pic:cNvPr id="1478" name="Picture 147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957" y="357"/>
                            <a:ext cx="423" cy="1621"/>
                          </a:xfrm>
                          <a:prstGeom prst="rect">
                            <a:avLst/>
                          </a:prstGeom>
                          <a:noFill/>
                          <a:extLst>
                            <a:ext uri="{909E8E84-426E-40DD-AFC4-6F175D3DCCD1}">
                              <a14:hiddenFill xmlns:a14="http://schemas.microsoft.com/office/drawing/2010/main">
                                <a:solidFill>
                                  <a:srgbClr val="FFFFFF"/>
                                </a:solidFill>
                              </a14:hiddenFill>
                            </a:ext>
                          </a:extLst>
                        </pic:spPr>
                      </pic:pic>
                      <wps:wsp>
                        <wps:cNvPr id="1479" name="Rectangle 1477"/>
                        <wps:cNvSpPr>
                          <a:spLocks noChangeArrowheads="1"/>
                        </wps:cNvSpPr>
                        <wps:spPr bwMode="auto">
                          <a:xfrm>
                            <a:off x="3483" y="941"/>
                            <a:ext cx="420" cy="335"/>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 name="Line 1476"/>
                        <wps:cNvCnPr>
                          <a:cxnSpLocks noChangeShapeType="1"/>
                        </wps:cNvCnPr>
                        <wps:spPr bwMode="auto">
                          <a:xfrm>
                            <a:off x="3483" y="1113"/>
                            <a:ext cx="419" cy="0"/>
                          </a:xfrm>
                          <a:prstGeom prst="line">
                            <a:avLst/>
                          </a:prstGeom>
                          <a:noFill/>
                          <a:ln w="6447">
                            <a:solidFill>
                              <a:srgbClr val="000000"/>
                            </a:solidFill>
                            <a:round/>
                            <a:headEnd/>
                            <a:tailEnd/>
                          </a:ln>
                          <a:extLst>
                            <a:ext uri="{909E8E84-426E-40DD-AFC4-6F175D3DCCD1}">
                              <a14:hiddenFill xmlns:a14="http://schemas.microsoft.com/office/drawing/2010/main">
                                <a:noFill/>
                              </a14:hiddenFill>
                            </a:ext>
                          </a:extLst>
                        </wps:spPr>
                        <wps:bodyPr/>
                      </wps:wsp>
                      <wps:wsp>
                        <wps:cNvPr id="1481" name="Line 1475"/>
                        <wps:cNvCnPr>
                          <a:cxnSpLocks noChangeShapeType="1"/>
                        </wps:cNvCnPr>
                        <wps:spPr bwMode="auto">
                          <a:xfrm>
                            <a:off x="3693" y="1778"/>
                            <a:ext cx="0" cy="0"/>
                          </a:xfrm>
                          <a:prstGeom prst="line">
                            <a:avLst/>
                          </a:prstGeom>
                          <a:noFill/>
                          <a:ln w="2149">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2" name="Line 1474"/>
                        <wps:cNvCnPr>
                          <a:cxnSpLocks noChangeShapeType="1"/>
                        </wps:cNvCnPr>
                        <wps:spPr bwMode="auto">
                          <a:xfrm>
                            <a:off x="3693" y="443"/>
                            <a:ext cx="0" cy="499"/>
                          </a:xfrm>
                          <a:prstGeom prst="line">
                            <a:avLst/>
                          </a:prstGeom>
                          <a:noFill/>
                          <a:ln w="2149">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3" name="Line 1473"/>
                        <wps:cNvCnPr>
                          <a:cxnSpLocks noChangeShapeType="1"/>
                        </wps:cNvCnPr>
                        <wps:spPr bwMode="auto">
                          <a:xfrm>
                            <a:off x="3588" y="1778"/>
                            <a:ext cx="209"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484" name="Line 1472"/>
                        <wps:cNvCnPr>
                          <a:cxnSpLocks noChangeShapeType="1"/>
                        </wps:cNvCnPr>
                        <wps:spPr bwMode="auto">
                          <a:xfrm>
                            <a:off x="3588" y="443"/>
                            <a:ext cx="209"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485" name="Rectangle 1471"/>
                        <wps:cNvSpPr>
                          <a:spLocks noChangeArrowheads="1"/>
                        </wps:cNvSpPr>
                        <wps:spPr bwMode="auto">
                          <a:xfrm>
                            <a:off x="3483" y="941"/>
                            <a:ext cx="420" cy="335"/>
                          </a:xfrm>
                          <a:prstGeom prst="rect">
                            <a:avLst/>
                          </a:prstGeom>
                          <a:noFill/>
                          <a:ln w="214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6" name="Freeform 1470"/>
                        <wps:cNvSpPr>
                          <a:spLocks/>
                        </wps:cNvSpPr>
                        <wps:spPr bwMode="auto">
                          <a:xfrm>
                            <a:off x="3680" y="403"/>
                            <a:ext cx="25" cy="25"/>
                          </a:xfrm>
                          <a:custGeom>
                            <a:avLst/>
                            <a:gdLst>
                              <a:gd name="T0" fmla="+- 0 3680 3680"/>
                              <a:gd name="T1" fmla="*/ T0 w 25"/>
                              <a:gd name="T2" fmla="+- 0 416 403"/>
                              <a:gd name="T3" fmla="*/ 416 h 25"/>
                              <a:gd name="T4" fmla="+- 0 3680 3680"/>
                              <a:gd name="T5" fmla="*/ T4 w 25"/>
                              <a:gd name="T6" fmla="+- 0 409 403"/>
                              <a:gd name="T7" fmla="*/ 409 h 25"/>
                              <a:gd name="T8" fmla="+- 0 3686 3680"/>
                              <a:gd name="T9" fmla="*/ T8 w 25"/>
                              <a:gd name="T10" fmla="+- 0 403 403"/>
                              <a:gd name="T11" fmla="*/ 403 h 25"/>
                              <a:gd name="T12" fmla="+- 0 3693 3680"/>
                              <a:gd name="T13" fmla="*/ T12 w 25"/>
                              <a:gd name="T14" fmla="+- 0 403 403"/>
                              <a:gd name="T15" fmla="*/ 403 h 25"/>
                              <a:gd name="T16" fmla="+- 0 3699 3680"/>
                              <a:gd name="T17" fmla="*/ T16 w 25"/>
                              <a:gd name="T18" fmla="+- 0 403 403"/>
                              <a:gd name="T19" fmla="*/ 403 h 25"/>
                              <a:gd name="T20" fmla="+- 0 3705 3680"/>
                              <a:gd name="T21" fmla="*/ T20 w 25"/>
                              <a:gd name="T22" fmla="+- 0 409 403"/>
                              <a:gd name="T23" fmla="*/ 409 h 25"/>
                              <a:gd name="T24" fmla="+- 0 3705 3680"/>
                              <a:gd name="T25" fmla="*/ T24 w 25"/>
                              <a:gd name="T26" fmla="+- 0 416 403"/>
                              <a:gd name="T27" fmla="*/ 416 h 25"/>
                              <a:gd name="T28" fmla="+- 0 3705 3680"/>
                              <a:gd name="T29" fmla="*/ T28 w 25"/>
                              <a:gd name="T30" fmla="+- 0 422 403"/>
                              <a:gd name="T31" fmla="*/ 422 h 25"/>
                              <a:gd name="T32" fmla="+- 0 3699 3680"/>
                              <a:gd name="T33" fmla="*/ T32 w 25"/>
                              <a:gd name="T34" fmla="+- 0 428 403"/>
                              <a:gd name="T35" fmla="*/ 428 h 25"/>
                              <a:gd name="T36" fmla="+- 0 3693 3680"/>
                              <a:gd name="T37" fmla="*/ T36 w 25"/>
                              <a:gd name="T38" fmla="+- 0 428 403"/>
                              <a:gd name="T39" fmla="*/ 428 h 25"/>
                              <a:gd name="T40" fmla="+- 0 3686 3680"/>
                              <a:gd name="T41" fmla="*/ T40 w 25"/>
                              <a:gd name="T42" fmla="+- 0 428 403"/>
                              <a:gd name="T43" fmla="*/ 428 h 25"/>
                              <a:gd name="T44" fmla="+- 0 3680 3680"/>
                              <a:gd name="T45" fmla="*/ T44 w 25"/>
                              <a:gd name="T46" fmla="+- 0 422 403"/>
                              <a:gd name="T47" fmla="*/ 422 h 25"/>
                              <a:gd name="T48" fmla="+- 0 3680 3680"/>
                              <a:gd name="T49" fmla="*/ T48 w 25"/>
                              <a:gd name="T50" fmla="+- 0 416 403"/>
                              <a:gd name="T51" fmla="*/ 41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7" name="Freeform 1469"/>
                        <wps:cNvSpPr>
                          <a:spLocks/>
                        </wps:cNvSpPr>
                        <wps:spPr bwMode="auto">
                          <a:xfrm>
                            <a:off x="3680" y="382"/>
                            <a:ext cx="25" cy="25"/>
                          </a:xfrm>
                          <a:custGeom>
                            <a:avLst/>
                            <a:gdLst>
                              <a:gd name="T0" fmla="+- 0 3680 3680"/>
                              <a:gd name="T1" fmla="*/ T0 w 25"/>
                              <a:gd name="T2" fmla="+- 0 394 382"/>
                              <a:gd name="T3" fmla="*/ 394 h 25"/>
                              <a:gd name="T4" fmla="+- 0 3680 3680"/>
                              <a:gd name="T5" fmla="*/ T4 w 25"/>
                              <a:gd name="T6" fmla="+- 0 388 382"/>
                              <a:gd name="T7" fmla="*/ 388 h 25"/>
                              <a:gd name="T8" fmla="+- 0 3686 3680"/>
                              <a:gd name="T9" fmla="*/ T8 w 25"/>
                              <a:gd name="T10" fmla="+- 0 382 382"/>
                              <a:gd name="T11" fmla="*/ 382 h 25"/>
                              <a:gd name="T12" fmla="+- 0 3693 3680"/>
                              <a:gd name="T13" fmla="*/ T12 w 25"/>
                              <a:gd name="T14" fmla="+- 0 382 382"/>
                              <a:gd name="T15" fmla="*/ 382 h 25"/>
                              <a:gd name="T16" fmla="+- 0 3699 3680"/>
                              <a:gd name="T17" fmla="*/ T16 w 25"/>
                              <a:gd name="T18" fmla="+- 0 382 382"/>
                              <a:gd name="T19" fmla="*/ 382 h 25"/>
                              <a:gd name="T20" fmla="+- 0 3705 3680"/>
                              <a:gd name="T21" fmla="*/ T20 w 25"/>
                              <a:gd name="T22" fmla="+- 0 388 382"/>
                              <a:gd name="T23" fmla="*/ 388 h 25"/>
                              <a:gd name="T24" fmla="+- 0 3705 3680"/>
                              <a:gd name="T25" fmla="*/ T24 w 25"/>
                              <a:gd name="T26" fmla="+- 0 394 382"/>
                              <a:gd name="T27" fmla="*/ 394 h 25"/>
                              <a:gd name="T28" fmla="+- 0 3705 3680"/>
                              <a:gd name="T29" fmla="*/ T28 w 25"/>
                              <a:gd name="T30" fmla="+- 0 401 382"/>
                              <a:gd name="T31" fmla="*/ 401 h 25"/>
                              <a:gd name="T32" fmla="+- 0 3699 3680"/>
                              <a:gd name="T33" fmla="*/ T32 w 25"/>
                              <a:gd name="T34" fmla="+- 0 406 382"/>
                              <a:gd name="T35" fmla="*/ 406 h 25"/>
                              <a:gd name="T36" fmla="+- 0 3693 3680"/>
                              <a:gd name="T37" fmla="*/ T36 w 25"/>
                              <a:gd name="T38" fmla="+- 0 406 382"/>
                              <a:gd name="T39" fmla="*/ 406 h 25"/>
                              <a:gd name="T40" fmla="+- 0 3686 3680"/>
                              <a:gd name="T41" fmla="*/ T40 w 25"/>
                              <a:gd name="T42" fmla="+- 0 406 382"/>
                              <a:gd name="T43" fmla="*/ 406 h 25"/>
                              <a:gd name="T44" fmla="+- 0 3680 3680"/>
                              <a:gd name="T45" fmla="*/ T44 w 25"/>
                              <a:gd name="T46" fmla="+- 0 401 382"/>
                              <a:gd name="T47" fmla="*/ 401 h 25"/>
                              <a:gd name="T48" fmla="+- 0 3680 3680"/>
                              <a:gd name="T49" fmla="*/ T48 w 25"/>
                              <a:gd name="T50" fmla="+- 0 394 382"/>
                              <a:gd name="T51" fmla="*/ 39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 name="Freeform 1468"/>
                        <wps:cNvSpPr>
                          <a:spLocks/>
                        </wps:cNvSpPr>
                        <wps:spPr bwMode="auto">
                          <a:xfrm>
                            <a:off x="3680" y="406"/>
                            <a:ext cx="25" cy="25"/>
                          </a:xfrm>
                          <a:custGeom>
                            <a:avLst/>
                            <a:gdLst>
                              <a:gd name="T0" fmla="+- 0 3680 3680"/>
                              <a:gd name="T1" fmla="*/ T0 w 25"/>
                              <a:gd name="T2" fmla="+- 0 419 406"/>
                              <a:gd name="T3" fmla="*/ 419 h 25"/>
                              <a:gd name="T4" fmla="+- 0 3680 3680"/>
                              <a:gd name="T5" fmla="*/ T4 w 25"/>
                              <a:gd name="T6" fmla="+- 0 412 406"/>
                              <a:gd name="T7" fmla="*/ 412 h 25"/>
                              <a:gd name="T8" fmla="+- 0 3686 3680"/>
                              <a:gd name="T9" fmla="*/ T8 w 25"/>
                              <a:gd name="T10" fmla="+- 0 406 406"/>
                              <a:gd name="T11" fmla="*/ 406 h 25"/>
                              <a:gd name="T12" fmla="+- 0 3693 3680"/>
                              <a:gd name="T13" fmla="*/ T12 w 25"/>
                              <a:gd name="T14" fmla="+- 0 406 406"/>
                              <a:gd name="T15" fmla="*/ 406 h 25"/>
                              <a:gd name="T16" fmla="+- 0 3699 3680"/>
                              <a:gd name="T17" fmla="*/ T16 w 25"/>
                              <a:gd name="T18" fmla="+- 0 406 406"/>
                              <a:gd name="T19" fmla="*/ 406 h 25"/>
                              <a:gd name="T20" fmla="+- 0 3705 3680"/>
                              <a:gd name="T21" fmla="*/ T20 w 25"/>
                              <a:gd name="T22" fmla="+- 0 412 406"/>
                              <a:gd name="T23" fmla="*/ 412 h 25"/>
                              <a:gd name="T24" fmla="+- 0 3705 3680"/>
                              <a:gd name="T25" fmla="*/ T24 w 25"/>
                              <a:gd name="T26" fmla="+- 0 419 406"/>
                              <a:gd name="T27" fmla="*/ 419 h 25"/>
                              <a:gd name="T28" fmla="+- 0 3705 3680"/>
                              <a:gd name="T29" fmla="*/ T28 w 25"/>
                              <a:gd name="T30" fmla="+- 0 425 406"/>
                              <a:gd name="T31" fmla="*/ 425 h 25"/>
                              <a:gd name="T32" fmla="+- 0 3699 3680"/>
                              <a:gd name="T33" fmla="*/ T32 w 25"/>
                              <a:gd name="T34" fmla="+- 0 431 406"/>
                              <a:gd name="T35" fmla="*/ 431 h 25"/>
                              <a:gd name="T36" fmla="+- 0 3693 3680"/>
                              <a:gd name="T37" fmla="*/ T36 w 25"/>
                              <a:gd name="T38" fmla="+- 0 431 406"/>
                              <a:gd name="T39" fmla="*/ 431 h 25"/>
                              <a:gd name="T40" fmla="+- 0 3686 3680"/>
                              <a:gd name="T41" fmla="*/ T40 w 25"/>
                              <a:gd name="T42" fmla="+- 0 431 406"/>
                              <a:gd name="T43" fmla="*/ 431 h 25"/>
                              <a:gd name="T44" fmla="+- 0 3680 3680"/>
                              <a:gd name="T45" fmla="*/ T44 w 25"/>
                              <a:gd name="T46" fmla="+- 0 425 406"/>
                              <a:gd name="T47" fmla="*/ 425 h 25"/>
                              <a:gd name="T48" fmla="+- 0 3680 3680"/>
                              <a:gd name="T49" fmla="*/ T48 w 25"/>
                              <a:gd name="T50" fmla="+- 0 419 406"/>
                              <a:gd name="T51" fmla="*/ 41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9" name="Freeform 1467"/>
                        <wps:cNvSpPr>
                          <a:spLocks/>
                        </wps:cNvSpPr>
                        <wps:spPr bwMode="auto">
                          <a:xfrm>
                            <a:off x="3680" y="358"/>
                            <a:ext cx="25" cy="25"/>
                          </a:xfrm>
                          <a:custGeom>
                            <a:avLst/>
                            <a:gdLst>
                              <a:gd name="T0" fmla="+- 0 3680 3680"/>
                              <a:gd name="T1" fmla="*/ T0 w 25"/>
                              <a:gd name="T2" fmla="+- 0 371 359"/>
                              <a:gd name="T3" fmla="*/ 371 h 25"/>
                              <a:gd name="T4" fmla="+- 0 3680 3680"/>
                              <a:gd name="T5" fmla="*/ T4 w 25"/>
                              <a:gd name="T6" fmla="+- 0 364 359"/>
                              <a:gd name="T7" fmla="*/ 364 h 25"/>
                              <a:gd name="T8" fmla="+- 0 3686 3680"/>
                              <a:gd name="T9" fmla="*/ T8 w 25"/>
                              <a:gd name="T10" fmla="+- 0 359 359"/>
                              <a:gd name="T11" fmla="*/ 359 h 25"/>
                              <a:gd name="T12" fmla="+- 0 3693 3680"/>
                              <a:gd name="T13" fmla="*/ T12 w 25"/>
                              <a:gd name="T14" fmla="+- 0 359 359"/>
                              <a:gd name="T15" fmla="*/ 359 h 25"/>
                              <a:gd name="T16" fmla="+- 0 3699 3680"/>
                              <a:gd name="T17" fmla="*/ T16 w 25"/>
                              <a:gd name="T18" fmla="+- 0 359 359"/>
                              <a:gd name="T19" fmla="*/ 359 h 25"/>
                              <a:gd name="T20" fmla="+- 0 3705 3680"/>
                              <a:gd name="T21" fmla="*/ T20 w 25"/>
                              <a:gd name="T22" fmla="+- 0 364 359"/>
                              <a:gd name="T23" fmla="*/ 364 h 25"/>
                              <a:gd name="T24" fmla="+- 0 3705 3680"/>
                              <a:gd name="T25" fmla="*/ T24 w 25"/>
                              <a:gd name="T26" fmla="+- 0 371 359"/>
                              <a:gd name="T27" fmla="*/ 371 h 25"/>
                              <a:gd name="T28" fmla="+- 0 3705 3680"/>
                              <a:gd name="T29" fmla="*/ T28 w 25"/>
                              <a:gd name="T30" fmla="+- 0 378 359"/>
                              <a:gd name="T31" fmla="*/ 378 h 25"/>
                              <a:gd name="T32" fmla="+- 0 3699 3680"/>
                              <a:gd name="T33" fmla="*/ T32 w 25"/>
                              <a:gd name="T34" fmla="+- 0 383 359"/>
                              <a:gd name="T35" fmla="*/ 383 h 25"/>
                              <a:gd name="T36" fmla="+- 0 3693 3680"/>
                              <a:gd name="T37" fmla="*/ T36 w 25"/>
                              <a:gd name="T38" fmla="+- 0 383 359"/>
                              <a:gd name="T39" fmla="*/ 383 h 25"/>
                              <a:gd name="T40" fmla="+- 0 3686 3680"/>
                              <a:gd name="T41" fmla="*/ T40 w 25"/>
                              <a:gd name="T42" fmla="+- 0 383 359"/>
                              <a:gd name="T43" fmla="*/ 383 h 25"/>
                              <a:gd name="T44" fmla="+- 0 3680 3680"/>
                              <a:gd name="T45" fmla="*/ T44 w 25"/>
                              <a:gd name="T46" fmla="+- 0 378 359"/>
                              <a:gd name="T47" fmla="*/ 378 h 25"/>
                              <a:gd name="T48" fmla="+- 0 3680 3680"/>
                              <a:gd name="T49" fmla="*/ T48 w 25"/>
                              <a:gd name="T50" fmla="+- 0 371 359"/>
                              <a:gd name="T51" fmla="*/ 37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0" name="Freeform 1466"/>
                        <wps:cNvSpPr>
                          <a:spLocks/>
                        </wps:cNvSpPr>
                        <wps:spPr bwMode="auto">
                          <a:xfrm>
                            <a:off x="3680" y="421"/>
                            <a:ext cx="25" cy="25"/>
                          </a:xfrm>
                          <a:custGeom>
                            <a:avLst/>
                            <a:gdLst>
                              <a:gd name="T0" fmla="+- 0 3680 3680"/>
                              <a:gd name="T1" fmla="*/ T0 w 25"/>
                              <a:gd name="T2" fmla="+- 0 434 422"/>
                              <a:gd name="T3" fmla="*/ 434 h 25"/>
                              <a:gd name="T4" fmla="+- 0 3680 3680"/>
                              <a:gd name="T5" fmla="*/ T4 w 25"/>
                              <a:gd name="T6" fmla="+- 0 427 422"/>
                              <a:gd name="T7" fmla="*/ 427 h 25"/>
                              <a:gd name="T8" fmla="+- 0 3686 3680"/>
                              <a:gd name="T9" fmla="*/ T8 w 25"/>
                              <a:gd name="T10" fmla="+- 0 422 422"/>
                              <a:gd name="T11" fmla="*/ 422 h 25"/>
                              <a:gd name="T12" fmla="+- 0 3693 3680"/>
                              <a:gd name="T13" fmla="*/ T12 w 25"/>
                              <a:gd name="T14" fmla="+- 0 422 422"/>
                              <a:gd name="T15" fmla="*/ 422 h 25"/>
                              <a:gd name="T16" fmla="+- 0 3699 3680"/>
                              <a:gd name="T17" fmla="*/ T16 w 25"/>
                              <a:gd name="T18" fmla="+- 0 422 422"/>
                              <a:gd name="T19" fmla="*/ 422 h 25"/>
                              <a:gd name="T20" fmla="+- 0 3705 3680"/>
                              <a:gd name="T21" fmla="*/ T20 w 25"/>
                              <a:gd name="T22" fmla="+- 0 427 422"/>
                              <a:gd name="T23" fmla="*/ 427 h 25"/>
                              <a:gd name="T24" fmla="+- 0 3705 3680"/>
                              <a:gd name="T25" fmla="*/ T24 w 25"/>
                              <a:gd name="T26" fmla="+- 0 434 422"/>
                              <a:gd name="T27" fmla="*/ 434 h 25"/>
                              <a:gd name="T28" fmla="+- 0 3705 3680"/>
                              <a:gd name="T29" fmla="*/ T28 w 25"/>
                              <a:gd name="T30" fmla="+- 0 441 422"/>
                              <a:gd name="T31" fmla="*/ 441 h 25"/>
                              <a:gd name="T32" fmla="+- 0 3699 3680"/>
                              <a:gd name="T33" fmla="*/ T32 w 25"/>
                              <a:gd name="T34" fmla="+- 0 446 422"/>
                              <a:gd name="T35" fmla="*/ 446 h 25"/>
                              <a:gd name="T36" fmla="+- 0 3693 3680"/>
                              <a:gd name="T37" fmla="*/ T36 w 25"/>
                              <a:gd name="T38" fmla="+- 0 446 422"/>
                              <a:gd name="T39" fmla="*/ 446 h 25"/>
                              <a:gd name="T40" fmla="+- 0 3686 3680"/>
                              <a:gd name="T41" fmla="*/ T40 w 25"/>
                              <a:gd name="T42" fmla="+- 0 446 422"/>
                              <a:gd name="T43" fmla="*/ 446 h 25"/>
                              <a:gd name="T44" fmla="+- 0 3680 3680"/>
                              <a:gd name="T45" fmla="*/ T44 w 25"/>
                              <a:gd name="T46" fmla="+- 0 441 422"/>
                              <a:gd name="T47" fmla="*/ 441 h 25"/>
                              <a:gd name="T48" fmla="+- 0 3680 3680"/>
                              <a:gd name="T49" fmla="*/ T48 w 25"/>
                              <a:gd name="T50" fmla="+- 0 434 422"/>
                              <a:gd name="T51" fmla="*/ 4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Freeform 1465"/>
                        <wps:cNvSpPr>
                          <a:spLocks/>
                        </wps:cNvSpPr>
                        <wps:spPr bwMode="auto">
                          <a:xfrm>
                            <a:off x="3680" y="354"/>
                            <a:ext cx="25" cy="25"/>
                          </a:xfrm>
                          <a:custGeom>
                            <a:avLst/>
                            <a:gdLst>
                              <a:gd name="T0" fmla="+- 0 3680 3680"/>
                              <a:gd name="T1" fmla="*/ T0 w 25"/>
                              <a:gd name="T2" fmla="+- 0 366 354"/>
                              <a:gd name="T3" fmla="*/ 366 h 25"/>
                              <a:gd name="T4" fmla="+- 0 3680 3680"/>
                              <a:gd name="T5" fmla="*/ T4 w 25"/>
                              <a:gd name="T6" fmla="+- 0 360 354"/>
                              <a:gd name="T7" fmla="*/ 360 h 25"/>
                              <a:gd name="T8" fmla="+- 0 3686 3680"/>
                              <a:gd name="T9" fmla="*/ T8 w 25"/>
                              <a:gd name="T10" fmla="+- 0 354 354"/>
                              <a:gd name="T11" fmla="*/ 354 h 25"/>
                              <a:gd name="T12" fmla="+- 0 3693 3680"/>
                              <a:gd name="T13" fmla="*/ T12 w 25"/>
                              <a:gd name="T14" fmla="+- 0 354 354"/>
                              <a:gd name="T15" fmla="*/ 354 h 25"/>
                              <a:gd name="T16" fmla="+- 0 3699 3680"/>
                              <a:gd name="T17" fmla="*/ T16 w 25"/>
                              <a:gd name="T18" fmla="+- 0 354 354"/>
                              <a:gd name="T19" fmla="*/ 354 h 25"/>
                              <a:gd name="T20" fmla="+- 0 3705 3680"/>
                              <a:gd name="T21" fmla="*/ T20 w 25"/>
                              <a:gd name="T22" fmla="+- 0 360 354"/>
                              <a:gd name="T23" fmla="*/ 360 h 25"/>
                              <a:gd name="T24" fmla="+- 0 3705 3680"/>
                              <a:gd name="T25" fmla="*/ T24 w 25"/>
                              <a:gd name="T26" fmla="+- 0 366 354"/>
                              <a:gd name="T27" fmla="*/ 366 h 25"/>
                              <a:gd name="T28" fmla="+- 0 3705 3680"/>
                              <a:gd name="T29" fmla="*/ T28 w 25"/>
                              <a:gd name="T30" fmla="+- 0 373 354"/>
                              <a:gd name="T31" fmla="*/ 373 h 25"/>
                              <a:gd name="T32" fmla="+- 0 3699 3680"/>
                              <a:gd name="T33" fmla="*/ T32 w 25"/>
                              <a:gd name="T34" fmla="+- 0 378 354"/>
                              <a:gd name="T35" fmla="*/ 378 h 25"/>
                              <a:gd name="T36" fmla="+- 0 3693 3680"/>
                              <a:gd name="T37" fmla="*/ T36 w 25"/>
                              <a:gd name="T38" fmla="+- 0 378 354"/>
                              <a:gd name="T39" fmla="*/ 378 h 25"/>
                              <a:gd name="T40" fmla="+- 0 3686 3680"/>
                              <a:gd name="T41" fmla="*/ T40 w 25"/>
                              <a:gd name="T42" fmla="+- 0 378 354"/>
                              <a:gd name="T43" fmla="*/ 378 h 25"/>
                              <a:gd name="T44" fmla="+- 0 3680 3680"/>
                              <a:gd name="T45" fmla="*/ T44 w 25"/>
                              <a:gd name="T46" fmla="+- 0 373 354"/>
                              <a:gd name="T47" fmla="*/ 373 h 25"/>
                              <a:gd name="T48" fmla="+- 0 3680 3680"/>
                              <a:gd name="T49" fmla="*/ T48 w 25"/>
                              <a:gd name="T50" fmla="+- 0 366 354"/>
                              <a:gd name="T51" fmla="*/ 36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2" name="Freeform 1464"/>
                        <wps:cNvSpPr>
                          <a:spLocks/>
                        </wps:cNvSpPr>
                        <wps:spPr bwMode="auto">
                          <a:xfrm>
                            <a:off x="3680" y="378"/>
                            <a:ext cx="25" cy="25"/>
                          </a:xfrm>
                          <a:custGeom>
                            <a:avLst/>
                            <a:gdLst>
                              <a:gd name="T0" fmla="+- 0 3680 3680"/>
                              <a:gd name="T1" fmla="*/ T0 w 25"/>
                              <a:gd name="T2" fmla="+- 0 391 378"/>
                              <a:gd name="T3" fmla="*/ 391 h 25"/>
                              <a:gd name="T4" fmla="+- 0 3680 3680"/>
                              <a:gd name="T5" fmla="*/ T4 w 25"/>
                              <a:gd name="T6" fmla="+- 0 384 378"/>
                              <a:gd name="T7" fmla="*/ 384 h 25"/>
                              <a:gd name="T8" fmla="+- 0 3686 3680"/>
                              <a:gd name="T9" fmla="*/ T8 w 25"/>
                              <a:gd name="T10" fmla="+- 0 378 378"/>
                              <a:gd name="T11" fmla="*/ 378 h 25"/>
                              <a:gd name="T12" fmla="+- 0 3693 3680"/>
                              <a:gd name="T13" fmla="*/ T12 w 25"/>
                              <a:gd name="T14" fmla="+- 0 378 378"/>
                              <a:gd name="T15" fmla="*/ 378 h 25"/>
                              <a:gd name="T16" fmla="+- 0 3699 3680"/>
                              <a:gd name="T17" fmla="*/ T16 w 25"/>
                              <a:gd name="T18" fmla="+- 0 378 378"/>
                              <a:gd name="T19" fmla="*/ 378 h 25"/>
                              <a:gd name="T20" fmla="+- 0 3705 3680"/>
                              <a:gd name="T21" fmla="*/ T20 w 25"/>
                              <a:gd name="T22" fmla="+- 0 384 378"/>
                              <a:gd name="T23" fmla="*/ 384 h 25"/>
                              <a:gd name="T24" fmla="+- 0 3705 3680"/>
                              <a:gd name="T25" fmla="*/ T24 w 25"/>
                              <a:gd name="T26" fmla="+- 0 391 378"/>
                              <a:gd name="T27" fmla="*/ 391 h 25"/>
                              <a:gd name="T28" fmla="+- 0 3705 3680"/>
                              <a:gd name="T29" fmla="*/ T28 w 25"/>
                              <a:gd name="T30" fmla="+- 0 397 378"/>
                              <a:gd name="T31" fmla="*/ 397 h 25"/>
                              <a:gd name="T32" fmla="+- 0 3699 3680"/>
                              <a:gd name="T33" fmla="*/ T32 w 25"/>
                              <a:gd name="T34" fmla="+- 0 403 378"/>
                              <a:gd name="T35" fmla="*/ 403 h 25"/>
                              <a:gd name="T36" fmla="+- 0 3693 3680"/>
                              <a:gd name="T37" fmla="*/ T36 w 25"/>
                              <a:gd name="T38" fmla="+- 0 403 378"/>
                              <a:gd name="T39" fmla="*/ 403 h 25"/>
                              <a:gd name="T40" fmla="+- 0 3686 3680"/>
                              <a:gd name="T41" fmla="*/ T40 w 25"/>
                              <a:gd name="T42" fmla="+- 0 403 378"/>
                              <a:gd name="T43" fmla="*/ 403 h 25"/>
                              <a:gd name="T44" fmla="+- 0 3680 3680"/>
                              <a:gd name="T45" fmla="*/ T44 w 25"/>
                              <a:gd name="T46" fmla="+- 0 397 378"/>
                              <a:gd name="T47" fmla="*/ 397 h 25"/>
                              <a:gd name="T48" fmla="+- 0 3680 3680"/>
                              <a:gd name="T49" fmla="*/ T48 w 25"/>
                              <a:gd name="T50" fmla="+- 0 391 378"/>
                              <a:gd name="T51" fmla="*/ 39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Freeform 1463"/>
                        <wps:cNvSpPr>
                          <a:spLocks/>
                        </wps:cNvSpPr>
                        <wps:spPr bwMode="auto">
                          <a:xfrm>
                            <a:off x="3680" y="411"/>
                            <a:ext cx="25" cy="25"/>
                          </a:xfrm>
                          <a:custGeom>
                            <a:avLst/>
                            <a:gdLst>
                              <a:gd name="T0" fmla="+- 0 3680 3680"/>
                              <a:gd name="T1" fmla="*/ T0 w 25"/>
                              <a:gd name="T2" fmla="+- 0 424 412"/>
                              <a:gd name="T3" fmla="*/ 424 h 25"/>
                              <a:gd name="T4" fmla="+- 0 3680 3680"/>
                              <a:gd name="T5" fmla="*/ T4 w 25"/>
                              <a:gd name="T6" fmla="+- 0 417 412"/>
                              <a:gd name="T7" fmla="*/ 417 h 25"/>
                              <a:gd name="T8" fmla="+- 0 3686 3680"/>
                              <a:gd name="T9" fmla="*/ T8 w 25"/>
                              <a:gd name="T10" fmla="+- 0 412 412"/>
                              <a:gd name="T11" fmla="*/ 412 h 25"/>
                              <a:gd name="T12" fmla="+- 0 3693 3680"/>
                              <a:gd name="T13" fmla="*/ T12 w 25"/>
                              <a:gd name="T14" fmla="+- 0 412 412"/>
                              <a:gd name="T15" fmla="*/ 412 h 25"/>
                              <a:gd name="T16" fmla="+- 0 3699 3680"/>
                              <a:gd name="T17" fmla="*/ T16 w 25"/>
                              <a:gd name="T18" fmla="+- 0 412 412"/>
                              <a:gd name="T19" fmla="*/ 412 h 25"/>
                              <a:gd name="T20" fmla="+- 0 3705 3680"/>
                              <a:gd name="T21" fmla="*/ T20 w 25"/>
                              <a:gd name="T22" fmla="+- 0 417 412"/>
                              <a:gd name="T23" fmla="*/ 417 h 25"/>
                              <a:gd name="T24" fmla="+- 0 3705 3680"/>
                              <a:gd name="T25" fmla="*/ T24 w 25"/>
                              <a:gd name="T26" fmla="+- 0 424 412"/>
                              <a:gd name="T27" fmla="*/ 424 h 25"/>
                              <a:gd name="T28" fmla="+- 0 3705 3680"/>
                              <a:gd name="T29" fmla="*/ T28 w 25"/>
                              <a:gd name="T30" fmla="+- 0 431 412"/>
                              <a:gd name="T31" fmla="*/ 431 h 25"/>
                              <a:gd name="T32" fmla="+- 0 3699 3680"/>
                              <a:gd name="T33" fmla="*/ T32 w 25"/>
                              <a:gd name="T34" fmla="+- 0 436 412"/>
                              <a:gd name="T35" fmla="*/ 436 h 25"/>
                              <a:gd name="T36" fmla="+- 0 3693 3680"/>
                              <a:gd name="T37" fmla="*/ T36 w 25"/>
                              <a:gd name="T38" fmla="+- 0 436 412"/>
                              <a:gd name="T39" fmla="*/ 436 h 25"/>
                              <a:gd name="T40" fmla="+- 0 3686 3680"/>
                              <a:gd name="T41" fmla="*/ T40 w 25"/>
                              <a:gd name="T42" fmla="+- 0 436 412"/>
                              <a:gd name="T43" fmla="*/ 436 h 25"/>
                              <a:gd name="T44" fmla="+- 0 3680 3680"/>
                              <a:gd name="T45" fmla="*/ T44 w 25"/>
                              <a:gd name="T46" fmla="+- 0 431 412"/>
                              <a:gd name="T47" fmla="*/ 431 h 25"/>
                              <a:gd name="T48" fmla="+- 0 3680 3680"/>
                              <a:gd name="T49" fmla="*/ T48 w 25"/>
                              <a:gd name="T50" fmla="+- 0 424 412"/>
                              <a:gd name="T51" fmla="*/ 42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 name="Freeform 1462"/>
                        <wps:cNvSpPr>
                          <a:spLocks/>
                        </wps:cNvSpPr>
                        <wps:spPr bwMode="auto">
                          <a:xfrm>
                            <a:off x="3680" y="389"/>
                            <a:ext cx="25" cy="25"/>
                          </a:xfrm>
                          <a:custGeom>
                            <a:avLst/>
                            <a:gdLst>
                              <a:gd name="T0" fmla="+- 0 3680 3680"/>
                              <a:gd name="T1" fmla="*/ T0 w 25"/>
                              <a:gd name="T2" fmla="+- 0 402 389"/>
                              <a:gd name="T3" fmla="*/ 402 h 25"/>
                              <a:gd name="T4" fmla="+- 0 3680 3680"/>
                              <a:gd name="T5" fmla="*/ T4 w 25"/>
                              <a:gd name="T6" fmla="+- 0 395 389"/>
                              <a:gd name="T7" fmla="*/ 395 h 25"/>
                              <a:gd name="T8" fmla="+- 0 3686 3680"/>
                              <a:gd name="T9" fmla="*/ T8 w 25"/>
                              <a:gd name="T10" fmla="+- 0 389 389"/>
                              <a:gd name="T11" fmla="*/ 389 h 25"/>
                              <a:gd name="T12" fmla="+- 0 3693 3680"/>
                              <a:gd name="T13" fmla="*/ T12 w 25"/>
                              <a:gd name="T14" fmla="+- 0 389 389"/>
                              <a:gd name="T15" fmla="*/ 389 h 25"/>
                              <a:gd name="T16" fmla="+- 0 3699 3680"/>
                              <a:gd name="T17" fmla="*/ T16 w 25"/>
                              <a:gd name="T18" fmla="+- 0 389 389"/>
                              <a:gd name="T19" fmla="*/ 389 h 25"/>
                              <a:gd name="T20" fmla="+- 0 3705 3680"/>
                              <a:gd name="T21" fmla="*/ T20 w 25"/>
                              <a:gd name="T22" fmla="+- 0 395 389"/>
                              <a:gd name="T23" fmla="*/ 395 h 25"/>
                              <a:gd name="T24" fmla="+- 0 3705 3680"/>
                              <a:gd name="T25" fmla="*/ T24 w 25"/>
                              <a:gd name="T26" fmla="+- 0 402 389"/>
                              <a:gd name="T27" fmla="*/ 402 h 25"/>
                              <a:gd name="T28" fmla="+- 0 3705 3680"/>
                              <a:gd name="T29" fmla="*/ T28 w 25"/>
                              <a:gd name="T30" fmla="+- 0 408 389"/>
                              <a:gd name="T31" fmla="*/ 408 h 25"/>
                              <a:gd name="T32" fmla="+- 0 3699 3680"/>
                              <a:gd name="T33" fmla="*/ T32 w 25"/>
                              <a:gd name="T34" fmla="+- 0 414 389"/>
                              <a:gd name="T35" fmla="*/ 414 h 25"/>
                              <a:gd name="T36" fmla="+- 0 3693 3680"/>
                              <a:gd name="T37" fmla="*/ T36 w 25"/>
                              <a:gd name="T38" fmla="+- 0 414 389"/>
                              <a:gd name="T39" fmla="*/ 414 h 25"/>
                              <a:gd name="T40" fmla="+- 0 3686 3680"/>
                              <a:gd name="T41" fmla="*/ T40 w 25"/>
                              <a:gd name="T42" fmla="+- 0 414 389"/>
                              <a:gd name="T43" fmla="*/ 414 h 25"/>
                              <a:gd name="T44" fmla="+- 0 3680 3680"/>
                              <a:gd name="T45" fmla="*/ T44 w 25"/>
                              <a:gd name="T46" fmla="+- 0 408 389"/>
                              <a:gd name="T47" fmla="*/ 408 h 25"/>
                              <a:gd name="T48" fmla="+- 0 3680 3680"/>
                              <a:gd name="T49" fmla="*/ T48 w 25"/>
                              <a:gd name="T50" fmla="+- 0 402 389"/>
                              <a:gd name="T51" fmla="*/ 40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Freeform 1461"/>
                        <wps:cNvSpPr>
                          <a:spLocks/>
                        </wps:cNvSpPr>
                        <wps:spPr bwMode="auto">
                          <a:xfrm>
                            <a:off x="3680" y="414"/>
                            <a:ext cx="25" cy="25"/>
                          </a:xfrm>
                          <a:custGeom>
                            <a:avLst/>
                            <a:gdLst>
                              <a:gd name="T0" fmla="+- 0 3680 3680"/>
                              <a:gd name="T1" fmla="*/ T0 w 25"/>
                              <a:gd name="T2" fmla="+- 0 427 415"/>
                              <a:gd name="T3" fmla="*/ 427 h 25"/>
                              <a:gd name="T4" fmla="+- 0 3680 3680"/>
                              <a:gd name="T5" fmla="*/ T4 w 25"/>
                              <a:gd name="T6" fmla="+- 0 420 415"/>
                              <a:gd name="T7" fmla="*/ 420 h 25"/>
                              <a:gd name="T8" fmla="+- 0 3686 3680"/>
                              <a:gd name="T9" fmla="*/ T8 w 25"/>
                              <a:gd name="T10" fmla="+- 0 415 415"/>
                              <a:gd name="T11" fmla="*/ 415 h 25"/>
                              <a:gd name="T12" fmla="+- 0 3693 3680"/>
                              <a:gd name="T13" fmla="*/ T12 w 25"/>
                              <a:gd name="T14" fmla="+- 0 415 415"/>
                              <a:gd name="T15" fmla="*/ 415 h 25"/>
                              <a:gd name="T16" fmla="+- 0 3699 3680"/>
                              <a:gd name="T17" fmla="*/ T16 w 25"/>
                              <a:gd name="T18" fmla="+- 0 415 415"/>
                              <a:gd name="T19" fmla="*/ 415 h 25"/>
                              <a:gd name="T20" fmla="+- 0 3705 3680"/>
                              <a:gd name="T21" fmla="*/ T20 w 25"/>
                              <a:gd name="T22" fmla="+- 0 420 415"/>
                              <a:gd name="T23" fmla="*/ 420 h 25"/>
                              <a:gd name="T24" fmla="+- 0 3705 3680"/>
                              <a:gd name="T25" fmla="*/ T24 w 25"/>
                              <a:gd name="T26" fmla="+- 0 427 415"/>
                              <a:gd name="T27" fmla="*/ 427 h 25"/>
                              <a:gd name="T28" fmla="+- 0 3705 3680"/>
                              <a:gd name="T29" fmla="*/ T28 w 25"/>
                              <a:gd name="T30" fmla="+- 0 433 415"/>
                              <a:gd name="T31" fmla="*/ 433 h 25"/>
                              <a:gd name="T32" fmla="+- 0 3699 3680"/>
                              <a:gd name="T33" fmla="*/ T32 w 25"/>
                              <a:gd name="T34" fmla="+- 0 439 415"/>
                              <a:gd name="T35" fmla="*/ 439 h 25"/>
                              <a:gd name="T36" fmla="+- 0 3693 3680"/>
                              <a:gd name="T37" fmla="*/ T36 w 25"/>
                              <a:gd name="T38" fmla="+- 0 439 415"/>
                              <a:gd name="T39" fmla="*/ 439 h 25"/>
                              <a:gd name="T40" fmla="+- 0 3686 3680"/>
                              <a:gd name="T41" fmla="*/ T40 w 25"/>
                              <a:gd name="T42" fmla="+- 0 439 415"/>
                              <a:gd name="T43" fmla="*/ 439 h 25"/>
                              <a:gd name="T44" fmla="+- 0 3680 3680"/>
                              <a:gd name="T45" fmla="*/ T44 w 25"/>
                              <a:gd name="T46" fmla="+- 0 433 415"/>
                              <a:gd name="T47" fmla="*/ 433 h 25"/>
                              <a:gd name="T48" fmla="+- 0 3680 3680"/>
                              <a:gd name="T49" fmla="*/ T48 w 25"/>
                              <a:gd name="T50" fmla="+- 0 427 415"/>
                              <a:gd name="T51" fmla="*/ 42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6" name="Freeform 1460"/>
                        <wps:cNvSpPr>
                          <a:spLocks/>
                        </wps:cNvSpPr>
                        <wps:spPr bwMode="auto">
                          <a:xfrm>
                            <a:off x="3680" y="416"/>
                            <a:ext cx="25" cy="25"/>
                          </a:xfrm>
                          <a:custGeom>
                            <a:avLst/>
                            <a:gdLst>
                              <a:gd name="T0" fmla="+- 0 3680 3680"/>
                              <a:gd name="T1" fmla="*/ T0 w 25"/>
                              <a:gd name="T2" fmla="+- 0 429 417"/>
                              <a:gd name="T3" fmla="*/ 429 h 25"/>
                              <a:gd name="T4" fmla="+- 0 3680 3680"/>
                              <a:gd name="T5" fmla="*/ T4 w 25"/>
                              <a:gd name="T6" fmla="+- 0 422 417"/>
                              <a:gd name="T7" fmla="*/ 422 h 25"/>
                              <a:gd name="T8" fmla="+- 0 3686 3680"/>
                              <a:gd name="T9" fmla="*/ T8 w 25"/>
                              <a:gd name="T10" fmla="+- 0 417 417"/>
                              <a:gd name="T11" fmla="*/ 417 h 25"/>
                              <a:gd name="T12" fmla="+- 0 3693 3680"/>
                              <a:gd name="T13" fmla="*/ T12 w 25"/>
                              <a:gd name="T14" fmla="+- 0 417 417"/>
                              <a:gd name="T15" fmla="*/ 417 h 25"/>
                              <a:gd name="T16" fmla="+- 0 3699 3680"/>
                              <a:gd name="T17" fmla="*/ T16 w 25"/>
                              <a:gd name="T18" fmla="+- 0 417 417"/>
                              <a:gd name="T19" fmla="*/ 417 h 25"/>
                              <a:gd name="T20" fmla="+- 0 3705 3680"/>
                              <a:gd name="T21" fmla="*/ T20 w 25"/>
                              <a:gd name="T22" fmla="+- 0 422 417"/>
                              <a:gd name="T23" fmla="*/ 422 h 25"/>
                              <a:gd name="T24" fmla="+- 0 3705 3680"/>
                              <a:gd name="T25" fmla="*/ T24 w 25"/>
                              <a:gd name="T26" fmla="+- 0 429 417"/>
                              <a:gd name="T27" fmla="*/ 429 h 25"/>
                              <a:gd name="T28" fmla="+- 0 3705 3680"/>
                              <a:gd name="T29" fmla="*/ T28 w 25"/>
                              <a:gd name="T30" fmla="+- 0 436 417"/>
                              <a:gd name="T31" fmla="*/ 436 h 25"/>
                              <a:gd name="T32" fmla="+- 0 3699 3680"/>
                              <a:gd name="T33" fmla="*/ T32 w 25"/>
                              <a:gd name="T34" fmla="+- 0 441 417"/>
                              <a:gd name="T35" fmla="*/ 441 h 25"/>
                              <a:gd name="T36" fmla="+- 0 3693 3680"/>
                              <a:gd name="T37" fmla="*/ T36 w 25"/>
                              <a:gd name="T38" fmla="+- 0 441 417"/>
                              <a:gd name="T39" fmla="*/ 441 h 25"/>
                              <a:gd name="T40" fmla="+- 0 3686 3680"/>
                              <a:gd name="T41" fmla="*/ T40 w 25"/>
                              <a:gd name="T42" fmla="+- 0 441 417"/>
                              <a:gd name="T43" fmla="*/ 441 h 25"/>
                              <a:gd name="T44" fmla="+- 0 3680 3680"/>
                              <a:gd name="T45" fmla="*/ T44 w 25"/>
                              <a:gd name="T46" fmla="+- 0 436 417"/>
                              <a:gd name="T47" fmla="*/ 436 h 25"/>
                              <a:gd name="T48" fmla="+- 0 3680 3680"/>
                              <a:gd name="T49" fmla="*/ T48 w 25"/>
                              <a:gd name="T50" fmla="+- 0 429 417"/>
                              <a:gd name="T51" fmla="*/ 42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Freeform 1459"/>
                        <wps:cNvSpPr>
                          <a:spLocks/>
                        </wps:cNvSpPr>
                        <wps:spPr bwMode="auto">
                          <a:xfrm>
                            <a:off x="3680" y="347"/>
                            <a:ext cx="25" cy="25"/>
                          </a:xfrm>
                          <a:custGeom>
                            <a:avLst/>
                            <a:gdLst>
                              <a:gd name="T0" fmla="+- 0 3680 3680"/>
                              <a:gd name="T1" fmla="*/ T0 w 25"/>
                              <a:gd name="T2" fmla="+- 0 359 347"/>
                              <a:gd name="T3" fmla="*/ 359 h 25"/>
                              <a:gd name="T4" fmla="+- 0 3680 3680"/>
                              <a:gd name="T5" fmla="*/ T4 w 25"/>
                              <a:gd name="T6" fmla="+- 0 353 347"/>
                              <a:gd name="T7" fmla="*/ 353 h 25"/>
                              <a:gd name="T8" fmla="+- 0 3686 3680"/>
                              <a:gd name="T9" fmla="*/ T8 w 25"/>
                              <a:gd name="T10" fmla="+- 0 347 347"/>
                              <a:gd name="T11" fmla="*/ 347 h 25"/>
                              <a:gd name="T12" fmla="+- 0 3693 3680"/>
                              <a:gd name="T13" fmla="*/ T12 w 25"/>
                              <a:gd name="T14" fmla="+- 0 347 347"/>
                              <a:gd name="T15" fmla="*/ 347 h 25"/>
                              <a:gd name="T16" fmla="+- 0 3699 3680"/>
                              <a:gd name="T17" fmla="*/ T16 w 25"/>
                              <a:gd name="T18" fmla="+- 0 347 347"/>
                              <a:gd name="T19" fmla="*/ 347 h 25"/>
                              <a:gd name="T20" fmla="+- 0 3705 3680"/>
                              <a:gd name="T21" fmla="*/ T20 w 25"/>
                              <a:gd name="T22" fmla="+- 0 353 347"/>
                              <a:gd name="T23" fmla="*/ 353 h 25"/>
                              <a:gd name="T24" fmla="+- 0 3705 3680"/>
                              <a:gd name="T25" fmla="*/ T24 w 25"/>
                              <a:gd name="T26" fmla="+- 0 359 347"/>
                              <a:gd name="T27" fmla="*/ 359 h 25"/>
                              <a:gd name="T28" fmla="+- 0 3705 3680"/>
                              <a:gd name="T29" fmla="*/ T28 w 25"/>
                              <a:gd name="T30" fmla="+- 0 366 347"/>
                              <a:gd name="T31" fmla="*/ 366 h 25"/>
                              <a:gd name="T32" fmla="+- 0 3699 3680"/>
                              <a:gd name="T33" fmla="*/ T32 w 25"/>
                              <a:gd name="T34" fmla="+- 0 371 347"/>
                              <a:gd name="T35" fmla="*/ 371 h 25"/>
                              <a:gd name="T36" fmla="+- 0 3693 3680"/>
                              <a:gd name="T37" fmla="*/ T36 w 25"/>
                              <a:gd name="T38" fmla="+- 0 371 347"/>
                              <a:gd name="T39" fmla="*/ 371 h 25"/>
                              <a:gd name="T40" fmla="+- 0 3686 3680"/>
                              <a:gd name="T41" fmla="*/ T40 w 25"/>
                              <a:gd name="T42" fmla="+- 0 371 347"/>
                              <a:gd name="T43" fmla="*/ 371 h 25"/>
                              <a:gd name="T44" fmla="+- 0 3680 3680"/>
                              <a:gd name="T45" fmla="*/ T44 w 25"/>
                              <a:gd name="T46" fmla="+- 0 366 347"/>
                              <a:gd name="T47" fmla="*/ 366 h 25"/>
                              <a:gd name="T48" fmla="+- 0 3680 3680"/>
                              <a:gd name="T49" fmla="*/ T48 w 25"/>
                              <a:gd name="T50" fmla="+- 0 359 347"/>
                              <a:gd name="T51" fmla="*/ 3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Freeform 1458"/>
                        <wps:cNvSpPr>
                          <a:spLocks/>
                        </wps:cNvSpPr>
                        <wps:spPr bwMode="auto">
                          <a:xfrm>
                            <a:off x="3680" y="415"/>
                            <a:ext cx="25" cy="25"/>
                          </a:xfrm>
                          <a:custGeom>
                            <a:avLst/>
                            <a:gdLst>
                              <a:gd name="T0" fmla="+- 0 3680 3680"/>
                              <a:gd name="T1" fmla="*/ T0 w 25"/>
                              <a:gd name="T2" fmla="+- 0 428 416"/>
                              <a:gd name="T3" fmla="*/ 428 h 25"/>
                              <a:gd name="T4" fmla="+- 0 3680 3680"/>
                              <a:gd name="T5" fmla="*/ T4 w 25"/>
                              <a:gd name="T6" fmla="+- 0 421 416"/>
                              <a:gd name="T7" fmla="*/ 421 h 25"/>
                              <a:gd name="T8" fmla="+- 0 3686 3680"/>
                              <a:gd name="T9" fmla="*/ T8 w 25"/>
                              <a:gd name="T10" fmla="+- 0 416 416"/>
                              <a:gd name="T11" fmla="*/ 416 h 25"/>
                              <a:gd name="T12" fmla="+- 0 3693 3680"/>
                              <a:gd name="T13" fmla="*/ T12 w 25"/>
                              <a:gd name="T14" fmla="+- 0 416 416"/>
                              <a:gd name="T15" fmla="*/ 416 h 25"/>
                              <a:gd name="T16" fmla="+- 0 3699 3680"/>
                              <a:gd name="T17" fmla="*/ T16 w 25"/>
                              <a:gd name="T18" fmla="+- 0 416 416"/>
                              <a:gd name="T19" fmla="*/ 416 h 25"/>
                              <a:gd name="T20" fmla="+- 0 3705 3680"/>
                              <a:gd name="T21" fmla="*/ T20 w 25"/>
                              <a:gd name="T22" fmla="+- 0 421 416"/>
                              <a:gd name="T23" fmla="*/ 421 h 25"/>
                              <a:gd name="T24" fmla="+- 0 3705 3680"/>
                              <a:gd name="T25" fmla="*/ T24 w 25"/>
                              <a:gd name="T26" fmla="+- 0 428 416"/>
                              <a:gd name="T27" fmla="*/ 428 h 25"/>
                              <a:gd name="T28" fmla="+- 0 3705 3680"/>
                              <a:gd name="T29" fmla="*/ T28 w 25"/>
                              <a:gd name="T30" fmla="+- 0 435 416"/>
                              <a:gd name="T31" fmla="*/ 435 h 25"/>
                              <a:gd name="T32" fmla="+- 0 3699 3680"/>
                              <a:gd name="T33" fmla="*/ T32 w 25"/>
                              <a:gd name="T34" fmla="+- 0 440 416"/>
                              <a:gd name="T35" fmla="*/ 440 h 25"/>
                              <a:gd name="T36" fmla="+- 0 3693 3680"/>
                              <a:gd name="T37" fmla="*/ T36 w 25"/>
                              <a:gd name="T38" fmla="+- 0 440 416"/>
                              <a:gd name="T39" fmla="*/ 440 h 25"/>
                              <a:gd name="T40" fmla="+- 0 3686 3680"/>
                              <a:gd name="T41" fmla="*/ T40 w 25"/>
                              <a:gd name="T42" fmla="+- 0 440 416"/>
                              <a:gd name="T43" fmla="*/ 440 h 25"/>
                              <a:gd name="T44" fmla="+- 0 3680 3680"/>
                              <a:gd name="T45" fmla="*/ T44 w 25"/>
                              <a:gd name="T46" fmla="+- 0 435 416"/>
                              <a:gd name="T47" fmla="*/ 435 h 25"/>
                              <a:gd name="T48" fmla="+- 0 3680 3680"/>
                              <a:gd name="T49" fmla="*/ T48 w 25"/>
                              <a:gd name="T50" fmla="+- 0 428 416"/>
                              <a:gd name="T51" fmla="*/ 42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Freeform 1457"/>
                        <wps:cNvSpPr>
                          <a:spLocks/>
                        </wps:cNvSpPr>
                        <wps:spPr bwMode="auto">
                          <a:xfrm>
                            <a:off x="3680" y="417"/>
                            <a:ext cx="25" cy="25"/>
                          </a:xfrm>
                          <a:custGeom>
                            <a:avLst/>
                            <a:gdLst>
                              <a:gd name="T0" fmla="+- 0 3680 3680"/>
                              <a:gd name="T1" fmla="*/ T0 w 25"/>
                              <a:gd name="T2" fmla="+- 0 430 417"/>
                              <a:gd name="T3" fmla="*/ 430 h 25"/>
                              <a:gd name="T4" fmla="+- 0 3680 3680"/>
                              <a:gd name="T5" fmla="*/ T4 w 25"/>
                              <a:gd name="T6" fmla="+- 0 423 417"/>
                              <a:gd name="T7" fmla="*/ 423 h 25"/>
                              <a:gd name="T8" fmla="+- 0 3686 3680"/>
                              <a:gd name="T9" fmla="*/ T8 w 25"/>
                              <a:gd name="T10" fmla="+- 0 417 417"/>
                              <a:gd name="T11" fmla="*/ 417 h 25"/>
                              <a:gd name="T12" fmla="+- 0 3693 3680"/>
                              <a:gd name="T13" fmla="*/ T12 w 25"/>
                              <a:gd name="T14" fmla="+- 0 417 417"/>
                              <a:gd name="T15" fmla="*/ 417 h 25"/>
                              <a:gd name="T16" fmla="+- 0 3699 3680"/>
                              <a:gd name="T17" fmla="*/ T16 w 25"/>
                              <a:gd name="T18" fmla="+- 0 417 417"/>
                              <a:gd name="T19" fmla="*/ 417 h 25"/>
                              <a:gd name="T20" fmla="+- 0 3705 3680"/>
                              <a:gd name="T21" fmla="*/ T20 w 25"/>
                              <a:gd name="T22" fmla="+- 0 423 417"/>
                              <a:gd name="T23" fmla="*/ 423 h 25"/>
                              <a:gd name="T24" fmla="+- 0 3705 3680"/>
                              <a:gd name="T25" fmla="*/ T24 w 25"/>
                              <a:gd name="T26" fmla="+- 0 430 417"/>
                              <a:gd name="T27" fmla="*/ 430 h 25"/>
                              <a:gd name="T28" fmla="+- 0 3705 3680"/>
                              <a:gd name="T29" fmla="*/ T28 w 25"/>
                              <a:gd name="T30" fmla="+- 0 436 417"/>
                              <a:gd name="T31" fmla="*/ 436 h 25"/>
                              <a:gd name="T32" fmla="+- 0 3699 3680"/>
                              <a:gd name="T33" fmla="*/ T32 w 25"/>
                              <a:gd name="T34" fmla="+- 0 442 417"/>
                              <a:gd name="T35" fmla="*/ 442 h 25"/>
                              <a:gd name="T36" fmla="+- 0 3693 3680"/>
                              <a:gd name="T37" fmla="*/ T36 w 25"/>
                              <a:gd name="T38" fmla="+- 0 442 417"/>
                              <a:gd name="T39" fmla="*/ 442 h 25"/>
                              <a:gd name="T40" fmla="+- 0 3686 3680"/>
                              <a:gd name="T41" fmla="*/ T40 w 25"/>
                              <a:gd name="T42" fmla="+- 0 442 417"/>
                              <a:gd name="T43" fmla="*/ 442 h 25"/>
                              <a:gd name="T44" fmla="+- 0 3680 3680"/>
                              <a:gd name="T45" fmla="*/ T44 w 25"/>
                              <a:gd name="T46" fmla="+- 0 436 417"/>
                              <a:gd name="T47" fmla="*/ 436 h 25"/>
                              <a:gd name="T48" fmla="+- 0 3680 3680"/>
                              <a:gd name="T49" fmla="*/ T48 w 25"/>
                              <a:gd name="T50" fmla="+- 0 430 417"/>
                              <a:gd name="T51" fmla="*/ 43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0" name="Freeform 1456"/>
                        <wps:cNvSpPr>
                          <a:spLocks/>
                        </wps:cNvSpPr>
                        <wps:spPr bwMode="auto">
                          <a:xfrm>
                            <a:off x="3680" y="410"/>
                            <a:ext cx="25" cy="25"/>
                          </a:xfrm>
                          <a:custGeom>
                            <a:avLst/>
                            <a:gdLst>
                              <a:gd name="T0" fmla="+- 0 3680 3680"/>
                              <a:gd name="T1" fmla="*/ T0 w 25"/>
                              <a:gd name="T2" fmla="+- 0 422 410"/>
                              <a:gd name="T3" fmla="*/ 422 h 25"/>
                              <a:gd name="T4" fmla="+- 0 3680 3680"/>
                              <a:gd name="T5" fmla="*/ T4 w 25"/>
                              <a:gd name="T6" fmla="+- 0 416 410"/>
                              <a:gd name="T7" fmla="*/ 416 h 25"/>
                              <a:gd name="T8" fmla="+- 0 3686 3680"/>
                              <a:gd name="T9" fmla="*/ T8 w 25"/>
                              <a:gd name="T10" fmla="+- 0 410 410"/>
                              <a:gd name="T11" fmla="*/ 410 h 25"/>
                              <a:gd name="T12" fmla="+- 0 3693 3680"/>
                              <a:gd name="T13" fmla="*/ T12 w 25"/>
                              <a:gd name="T14" fmla="+- 0 410 410"/>
                              <a:gd name="T15" fmla="*/ 410 h 25"/>
                              <a:gd name="T16" fmla="+- 0 3699 3680"/>
                              <a:gd name="T17" fmla="*/ T16 w 25"/>
                              <a:gd name="T18" fmla="+- 0 410 410"/>
                              <a:gd name="T19" fmla="*/ 410 h 25"/>
                              <a:gd name="T20" fmla="+- 0 3705 3680"/>
                              <a:gd name="T21" fmla="*/ T20 w 25"/>
                              <a:gd name="T22" fmla="+- 0 416 410"/>
                              <a:gd name="T23" fmla="*/ 416 h 25"/>
                              <a:gd name="T24" fmla="+- 0 3705 3680"/>
                              <a:gd name="T25" fmla="*/ T24 w 25"/>
                              <a:gd name="T26" fmla="+- 0 422 410"/>
                              <a:gd name="T27" fmla="*/ 422 h 25"/>
                              <a:gd name="T28" fmla="+- 0 3705 3680"/>
                              <a:gd name="T29" fmla="*/ T28 w 25"/>
                              <a:gd name="T30" fmla="+- 0 429 410"/>
                              <a:gd name="T31" fmla="*/ 429 h 25"/>
                              <a:gd name="T32" fmla="+- 0 3699 3680"/>
                              <a:gd name="T33" fmla="*/ T32 w 25"/>
                              <a:gd name="T34" fmla="+- 0 435 410"/>
                              <a:gd name="T35" fmla="*/ 435 h 25"/>
                              <a:gd name="T36" fmla="+- 0 3693 3680"/>
                              <a:gd name="T37" fmla="*/ T36 w 25"/>
                              <a:gd name="T38" fmla="+- 0 435 410"/>
                              <a:gd name="T39" fmla="*/ 435 h 25"/>
                              <a:gd name="T40" fmla="+- 0 3686 3680"/>
                              <a:gd name="T41" fmla="*/ T40 w 25"/>
                              <a:gd name="T42" fmla="+- 0 435 410"/>
                              <a:gd name="T43" fmla="*/ 435 h 25"/>
                              <a:gd name="T44" fmla="+- 0 3680 3680"/>
                              <a:gd name="T45" fmla="*/ T44 w 25"/>
                              <a:gd name="T46" fmla="+- 0 429 410"/>
                              <a:gd name="T47" fmla="*/ 429 h 25"/>
                              <a:gd name="T48" fmla="+- 0 3680 3680"/>
                              <a:gd name="T49" fmla="*/ T48 w 25"/>
                              <a:gd name="T50" fmla="+- 0 422 410"/>
                              <a:gd name="T51" fmla="*/ 42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5"/>
                                </a:lnTo>
                                <a:lnTo>
                                  <a:pt x="13" y="25"/>
                                </a:lnTo>
                                <a:lnTo>
                                  <a:pt x="6" y="25"/>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1" name="Freeform 1455"/>
                        <wps:cNvSpPr>
                          <a:spLocks/>
                        </wps:cNvSpPr>
                        <wps:spPr bwMode="auto">
                          <a:xfrm>
                            <a:off x="3680" y="413"/>
                            <a:ext cx="25" cy="25"/>
                          </a:xfrm>
                          <a:custGeom>
                            <a:avLst/>
                            <a:gdLst>
                              <a:gd name="T0" fmla="+- 0 3680 3680"/>
                              <a:gd name="T1" fmla="*/ T0 w 25"/>
                              <a:gd name="T2" fmla="+- 0 426 414"/>
                              <a:gd name="T3" fmla="*/ 426 h 25"/>
                              <a:gd name="T4" fmla="+- 0 3680 3680"/>
                              <a:gd name="T5" fmla="*/ T4 w 25"/>
                              <a:gd name="T6" fmla="+- 0 419 414"/>
                              <a:gd name="T7" fmla="*/ 419 h 25"/>
                              <a:gd name="T8" fmla="+- 0 3686 3680"/>
                              <a:gd name="T9" fmla="*/ T8 w 25"/>
                              <a:gd name="T10" fmla="+- 0 414 414"/>
                              <a:gd name="T11" fmla="*/ 414 h 25"/>
                              <a:gd name="T12" fmla="+- 0 3693 3680"/>
                              <a:gd name="T13" fmla="*/ T12 w 25"/>
                              <a:gd name="T14" fmla="+- 0 414 414"/>
                              <a:gd name="T15" fmla="*/ 414 h 25"/>
                              <a:gd name="T16" fmla="+- 0 3699 3680"/>
                              <a:gd name="T17" fmla="*/ T16 w 25"/>
                              <a:gd name="T18" fmla="+- 0 414 414"/>
                              <a:gd name="T19" fmla="*/ 414 h 25"/>
                              <a:gd name="T20" fmla="+- 0 3705 3680"/>
                              <a:gd name="T21" fmla="*/ T20 w 25"/>
                              <a:gd name="T22" fmla="+- 0 419 414"/>
                              <a:gd name="T23" fmla="*/ 419 h 25"/>
                              <a:gd name="T24" fmla="+- 0 3705 3680"/>
                              <a:gd name="T25" fmla="*/ T24 w 25"/>
                              <a:gd name="T26" fmla="+- 0 426 414"/>
                              <a:gd name="T27" fmla="*/ 426 h 25"/>
                              <a:gd name="T28" fmla="+- 0 3705 3680"/>
                              <a:gd name="T29" fmla="*/ T28 w 25"/>
                              <a:gd name="T30" fmla="+- 0 433 414"/>
                              <a:gd name="T31" fmla="*/ 433 h 25"/>
                              <a:gd name="T32" fmla="+- 0 3699 3680"/>
                              <a:gd name="T33" fmla="*/ T32 w 25"/>
                              <a:gd name="T34" fmla="+- 0 438 414"/>
                              <a:gd name="T35" fmla="*/ 438 h 25"/>
                              <a:gd name="T36" fmla="+- 0 3693 3680"/>
                              <a:gd name="T37" fmla="*/ T36 w 25"/>
                              <a:gd name="T38" fmla="+- 0 438 414"/>
                              <a:gd name="T39" fmla="*/ 438 h 25"/>
                              <a:gd name="T40" fmla="+- 0 3686 3680"/>
                              <a:gd name="T41" fmla="*/ T40 w 25"/>
                              <a:gd name="T42" fmla="+- 0 438 414"/>
                              <a:gd name="T43" fmla="*/ 438 h 25"/>
                              <a:gd name="T44" fmla="+- 0 3680 3680"/>
                              <a:gd name="T45" fmla="*/ T44 w 25"/>
                              <a:gd name="T46" fmla="+- 0 433 414"/>
                              <a:gd name="T47" fmla="*/ 433 h 25"/>
                              <a:gd name="T48" fmla="+- 0 3680 3680"/>
                              <a:gd name="T49" fmla="*/ T48 w 25"/>
                              <a:gd name="T50" fmla="+- 0 426 414"/>
                              <a:gd name="T51" fmla="*/ 42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2" name="Freeform 1454"/>
                        <wps:cNvSpPr>
                          <a:spLocks/>
                        </wps:cNvSpPr>
                        <wps:spPr bwMode="auto">
                          <a:xfrm>
                            <a:off x="3680" y="383"/>
                            <a:ext cx="25" cy="25"/>
                          </a:xfrm>
                          <a:custGeom>
                            <a:avLst/>
                            <a:gdLst>
                              <a:gd name="T0" fmla="+- 0 3680 3680"/>
                              <a:gd name="T1" fmla="*/ T0 w 25"/>
                              <a:gd name="T2" fmla="+- 0 396 384"/>
                              <a:gd name="T3" fmla="*/ 396 h 25"/>
                              <a:gd name="T4" fmla="+- 0 3680 3680"/>
                              <a:gd name="T5" fmla="*/ T4 w 25"/>
                              <a:gd name="T6" fmla="+- 0 389 384"/>
                              <a:gd name="T7" fmla="*/ 389 h 25"/>
                              <a:gd name="T8" fmla="+- 0 3686 3680"/>
                              <a:gd name="T9" fmla="*/ T8 w 25"/>
                              <a:gd name="T10" fmla="+- 0 384 384"/>
                              <a:gd name="T11" fmla="*/ 384 h 25"/>
                              <a:gd name="T12" fmla="+- 0 3693 3680"/>
                              <a:gd name="T13" fmla="*/ T12 w 25"/>
                              <a:gd name="T14" fmla="+- 0 384 384"/>
                              <a:gd name="T15" fmla="*/ 384 h 25"/>
                              <a:gd name="T16" fmla="+- 0 3699 3680"/>
                              <a:gd name="T17" fmla="*/ T16 w 25"/>
                              <a:gd name="T18" fmla="+- 0 384 384"/>
                              <a:gd name="T19" fmla="*/ 384 h 25"/>
                              <a:gd name="T20" fmla="+- 0 3705 3680"/>
                              <a:gd name="T21" fmla="*/ T20 w 25"/>
                              <a:gd name="T22" fmla="+- 0 389 384"/>
                              <a:gd name="T23" fmla="*/ 389 h 25"/>
                              <a:gd name="T24" fmla="+- 0 3705 3680"/>
                              <a:gd name="T25" fmla="*/ T24 w 25"/>
                              <a:gd name="T26" fmla="+- 0 396 384"/>
                              <a:gd name="T27" fmla="*/ 396 h 25"/>
                              <a:gd name="T28" fmla="+- 0 3705 3680"/>
                              <a:gd name="T29" fmla="*/ T28 w 25"/>
                              <a:gd name="T30" fmla="+- 0 402 384"/>
                              <a:gd name="T31" fmla="*/ 402 h 25"/>
                              <a:gd name="T32" fmla="+- 0 3699 3680"/>
                              <a:gd name="T33" fmla="*/ T32 w 25"/>
                              <a:gd name="T34" fmla="+- 0 408 384"/>
                              <a:gd name="T35" fmla="*/ 408 h 25"/>
                              <a:gd name="T36" fmla="+- 0 3693 3680"/>
                              <a:gd name="T37" fmla="*/ T36 w 25"/>
                              <a:gd name="T38" fmla="+- 0 408 384"/>
                              <a:gd name="T39" fmla="*/ 408 h 25"/>
                              <a:gd name="T40" fmla="+- 0 3686 3680"/>
                              <a:gd name="T41" fmla="*/ T40 w 25"/>
                              <a:gd name="T42" fmla="+- 0 408 384"/>
                              <a:gd name="T43" fmla="*/ 408 h 25"/>
                              <a:gd name="T44" fmla="+- 0 3680 3680"/>
                              <a:gd name="T45" fmla="*/ T44 w 25"/>
                              <a:gd name="T46" fmla="+- 0 402 384"/>
                              <a:gd name="T47" fmla="*/ 402 h 25"/>
                              <a:gd name="T48" fmla="+- 0 3680 3680"/>
                              <a:gd name="T49" fmla="*/ T48 w 25"/>
                              <a:gd name="T50" fmla="+- 0 396 384"/>
                              <a:gd name="T51" fmla="*/ 39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3" name="Freeform 1453"/>
                        <wps:cNvSpPr>
                          <a:spLocks/>
                        </wps:cNvSpPr>
                        <wps:spPr bwMode="auto">
                          <a:xfrm>
                            <a:off x="3680" y="400"/>
                            <a:ext cx="25" cy="25"/>
                          </a:xfrm>
                          <a:custGeom>
                            <a:avLst/>
                            <a:gdLst>
                              <a:gd name="T0" fmla="+- 0 3680 3680"/>
                              <a:gd name="T1" fmla="*/ T0 w 25"/>
                              <a:gd name="T2" fmla="+- 0 413 400"/>
                              <a:gd name="T3" fmla="*/ 413 h 25"/>
                              <a:gd name="T4" fmla="+- 0 3680 3680"/>
                              <a:gd name="T5" fmla="*/ T4 w 25"/>
                              <a:gd name="T6" fmla="+- 0 406 400"/>
                              <a:gd name="T7" fmla="*/ 406 h 25"/>
                              <a:gd name="T8" fmla="+- 0 3686 3680"/>
                              <a:gd name="T9" fmla="*/ T8 w 25"/>
                              <a:gd name="T10" fmla="+- 0 400 400"/>
                              <a:gd name="T11" fmla="*/ 400 h 25"/>
                              <a:gd name="T12" fmla="+- 0 3693 3680"/>
                              <a:gd name="T13" fmla="*/ T12 w 25"/>
                              <a:gd name="T14" fmla="+- 0 400 400"/>
                              <a:gd name="T15" fmla="*/ 400 h 25"/>
                              <a:gd name="T16" fmla="+- 0 3699 3680"/>
                              <a:gd name="T17" fmla="*/ T16 w 25"/>
                              <a:gd name="T18" fmla="+- 0 400 400"/>
                              <a:gd name="T19" fmla="*/ 400 h 25"/>
                              <a:gd name="T20" fmla="+- 0 3705 3680"/>
                              <a:gd name="T21" fmla="*/ T20 w 25"/>
                              <a:gd name="T22" fmla="+- 0 406 400"/>
                              <a:gd name="T23" fmla="*/ 406 h 25"/>
                              <a:gd name="T24" fmla="+- 0 3705 3680"/>
                              <a:gd name="T25" fmla="*/ T24 w 25"/>
                              <a:gd name="T26" fmla="+- 0 413 400"/>
                              <a:gd name="T27" fmla="*/ 413 h 25"/>
                              <a:gd name="T28" fmla="+- 0 3705 3680"/>
                              <a:gd name="T29" fmla="*/ T28 w 25"/>
                              <a:gd name="T30" fmla="+- 0 419 400"/>
                              <a:gd name="T31" fmla="*/ 419 h 25"/>
                              <a:gd name="T32" fmla="+- 0 3699 3680"/>
                              <a:gd name="T33" fmla="*/ T32 w 25"/>
                              <a:gd name="T34" fmla="+- 0 425 400"/>
                              <a:gd name="T35" fmla="*/ 425 h 25"/>
                              <a:gd name="T36" fmla="+- 0 3693 3680"/>
                              <a:gd name="T37" fmla="*/ T36 w 25"/>
                              <a:gd name="T38" fmla="+- 0 425 400"/>
                              <a:gd name="T39" fmla="*/ 425 h 25"/>
                              <a:gd name="T40" fmla="+- 0 3686 3680"/>
                              <a:gd name="T41" fmla="*/ T40 w 25"/>
                              <a:gd name="T42" fmla="+- 0 425 400"/>
                              <a:gd name="T43" fmla="*/ 425 h 25"/>
                              <a:gd name="T44" fmla="+- 0 3680 3680"/>
                              <a:gd name="T45" fmla="*/ T44 w 25"/>
                              <a:gd name="T46" fmla="+- 0 419 400"/>
                              <a:gd name="T47" fmla="*/ 419 h 25"/>
                              <a:gd name="T48" fmla="+- 0 3680 3680"/>
                              <a:gd name="T49" fmla="*/ T48 w 25"/>
                              <a:gd name="T50" fmla="+- 0 413 400"/>
                              <a:gd name="T51" fmla="*/ 41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4" name="Freeform 1452"/>
                        <wps:cNvSpPr>
                          <a:spLocks/>
                        </wps:cNvSpPr>
                        <wps:spPr bwMode="auto">
                          <a:xfrm>
                            <a:off x="3680" y="397"/>
                            <a:ext cx="25" cy="25"/>
                          </a:xfrm>
                          <a:custGeom>
                            <a:avLst/>
                            <a:gdLst>
                              <a:gd name="T0" fmla="+- 0 3680 3680"/>
                              <a:gd name="T1" fmla="*/ T0 w 25"/>
                              <a:gd name="T2" fmla="+- 0 409 397"/>
                              <a:gd name="T3" fmla="*/ 409 h 25"/>
                              <a:gd name="T4" fmla="+- 0 3680 3680"/>
                              <a:gd name="T5" fmla="*/ T4 w 25"/>
                              <a:gd name="T6" fmla="+- 0 403 397"/>
                              <a:gd name="T7" fmla="*/ 403 h 25"/>
                              <a:gd name="T8" fmla="+- 0 3686 3680"/>
                              <a:gd name="T9" fmla="*/ T8 w 25"/>
                              <a:gd name="T10" fmla="+- 0 397 397"/>
                              <a:gd name="T11" fmla="*/ 397 h 25"/>
                              <a:gd name="T12" fmla="+- 0 3693 3680"/>
                              <a:gd name="T13" fmla="*/ T12 w 25"/>
                              <a:gd name="T14" fmla="+- 0 397 397"/>
                              <a:gd name="T15" fmla="*/ 397 h 25"/>
                              <a:gd name="T16" fmla="+- 0 3699 3680"/>
                              <a:gd name="T17" fmla="*/ T16 w 25"/>
                              <a:gd name="T18" fmla="+- 0 397 397"/>
                              <a:gd name="T19" fmla="*/ 397 h 25"/>
                              <a:gd name="T20" fmla="+- 0 3705 3680"/>
                              <a:gd name="T21" fmla="*/ T20 w 25"/>
                              <a:gd name="T22" fmla="+- 0 403 397"/>
                              <a:gd name="T23" fmla="*/ 403 h 25"/>
                              <a:gd name="T24" fmla="+- 0 3705 3680"/>
                              <a:gd name="T25" fmla="*/ T24 w 25"/>
                              <a:gd name="T26" fmla="+- 0 409 397"/>
                              <a:gd name="T27" fmla="*/ 409 h 25"/>
                              <a:gd name="T28" fmla="+- 0 3705 3680"/>
                              <a:gd name="T29" fmla="*/ T28 w 25"/>
                              <a:gd name="T30" fmla="+- 0 416 397"/>
                              <a:gd name="T31" fmla="*/ 416 h 25"/>
                              <a:gd name="T32" fmla="+- 0 3699 3680"/>
                              <a:gd name="T33" fmla="*/ T32 w 25"/>
                              <a:gd name="T34" fmla="+- 0 422 397"/>
                              <a:gd name="T35" fmla="*/ 422 h 25"/>
                              <a:gd name="T36" fmla="+- 0 3693 3680"/>
                              <a:gd name="T37" fmla="*/ T36 w 25"/>
                              <a:gd name="T38" fmla="+- 0 422 397"/>
                              <a:gd name="T39" fmla="*/ 422 h 25"/>
                              <a:gd name="T40" fmla="+- 0 3686 3680"/>
                              <a:gd name="T41" fmla="*/ T40 w 25"/>
                              <a:gd name="T42" fmla="+- 0 422 397"/>
                              <a:gd name="T43" fmla="*/ 422 h 25"/>
                              <a:gd name="T44" fmla="+- 0 3680 3680"/>
                              <a:gd name="T45" fmla="*/ T44 w 25"/>
                              <a:gd name="T46" fmla="+- 0 416 397"/>
                              <a:gd name="T47" fmla="*/ 416 h 25"/>
                              <a:gd name="T48" fmla="+- 0 3680 3680"/>
                              <a:gd name="T49" fmla="*/ T48 w 25"/>
                              <a:gd name="T50" fmla="+- 0 409 397"/>
                              <a:gd name="T51" fmla="*/ 40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5"/>
                                </a:lnTo>
                                <a:lnTo>
                                  <a:pt x="13" y="25"/>
                                </a:lnTo>
                                <a:lnTo>
                                  <a:pt x="6" y="25"/>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 name="Freeform 1451"/>
                        <wps:cNvSpPr>
                          <a:spLocks/>
                        </wps:cNvSpPr>
                        <wps:spPr bwMode="auto">
                          <a:xfrm>
                            <a:off x="3680" y="371"/>
                            <a:ext cx="25" cy="25"/>
                          </a:xfrm>
                          <a:custGeom>
                            <a:avLst/>
                            <a:gdLst>
                              <a:gd name="T0" fmla="+- 0 3680 3680"/>
                              <a:gd name="T1" fmla="*/ T0 w 25"/>
                              <a:gd name="T2" fmla="+- 0 384 372"/>
                              <a:gd name="T3" fmla="*/ 384 h 25"/>
                              <a:gd name="T4" fmla="+- 0 3680 3680"/>
                              <a:gd name="T5" fmla="*/ T4 w 25"/>
                              <a:gd name="T6" fmla="+- 0 377 372"/>
                              <a:gd name="T7" fmla="*/ 377 h 25"/>
                              <a:gd name="T8" fmla="+- 0 3686 3680"/>
                              <a:gd name="T9" fmla="*/ T8 w 25"/>
                              <a:gd name="T10" fmla="+- 0 372 372"/>
                              <a:gd name="T11" fmla="*/ 372 h 25"/>
                              <a:gd name="T12" fmla="+- 0 3693 3680"/>
                              <a:gd name="T13" fmla="*/ T12 w 25"/>
                              <a:gd name="T14" fmla="+- 0 372 372"/>
                              <a:gd name="T15" fmla="*/ 372 h 25"/>
                              <a:gd name="T16" fmla="+- 0 3699 3680"/>
                              <a:gd name="T17" fmla="*/ T16 w 25"/>
                              <a:gd name="T18" fmla="+- 0 372 372"/>
                              <a:gd name="T19" fmla="*/ 372 h 25"/>
                              <a:gd name="T20" fmla="+- 0 3705 3680"/>
                              <a:gd name="T21" fmla="*/ T20 w 25"/>
                              <a:gd name="T22" fmla="+- 0 377 372"/>
                              <a:gd name="T23" fmla="*/ 377 h 25"/>
                              <a:gd name="T24" fmla="+- 0 3705 3680"/>
                              <a:gd name="T25" fmla="*/ T24 w 25"/>
                              <a:gd name="T26" fmla="+- 0 384 372"/>
                              <a:gd name="T27" fmla="*/ 384 h 25"/>
                              <a:gd name="T28" fmla="+- 0 3705 3680"/>
                              <a:gd name="T29" fmla="*/ T28 w 25"/>
                              <a:gd name="T30" fmla="+- 0 390 372"/>
                              <a:gd name="T31" fmla="*/ 390 h 25"/>
                              <a:gd name="T32" fmla="+- 0 3699 3680"/>
                              <a:gd name="T33" fmla="*/ T32 w 25"/>
                              <a:gd name="T34" fmla="+- 0 396 372"/>
                              <a:gd name="T35" fmla="*/ 396 h 25"/>
                              <a:gd name="T36" fmla="+- 0 3693 3680"/>
                              <a:gd name="T37" fmla="*/ T36 w 25"/>
                              <a:gd name="T38" fmla="+- 0 396 372"/>
                              <a:gd name="T39" fmla="*/ 396 h 25"/>
                              <a:gd name="T40" fmla="+- 0 3686 3680"/>
                              <a:gd name="T41" fmla="*/ T40 w 25"/>
                              <a:gd name="T42" fmla="+- 0 396 372"/>
                              <a:gd name="T43" fmla="*/ 396 h 25"/>
                              <a:gd name="T44" fmla="+- 0 3680 3680"/>
                              <a:gd name="T45" fmla="*/ T44 w 25"/>
                              <a:gd name="T46" fmla="+- 0 390 372"/>
                              <a:gd name="T47" fmla="*/ 390 h 25"/>
                              <a:gd name="T48" fmla="+- 0 3680 3680"/>
                              <a:gd name="T49" fmla="*/ T48 w 25"/>
                              <a:gd name="T50" fmla="+- 0 384 372"/>
                              <a:gd name="T51" fmla="*/ 38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6" name="Freeform 1450"/>
                        <wps:cNvSpPr>
                          <a:spLocks/>
                        </wps:cNvSpPr>
                        <wps:spPr bwMode="auto">
                          <a:xfrm>
                            <a:off x="3680" y="401"/>
                            <a:ext cx="25" cy="25"/>
                          </a:xfrm>
                          <a:custGeom>
                            <a:avLst/>
                            <a:gdLst>
                              <a:gd name="T0" fmla="+- 0 3680 3680"/>
                              <a:gd name="T1" fmla="*/ T0 w 25"/>
                              <a:gd name="T2" fmla="+- 0 414 402"/>
                              <a:gd name="T3" fmla="*/ 414 h 25"/>
                              <a:gd name="T4" fmla="+- 0 3680 3680"/>
                              <a:gd name="T5" fmla="*/ T4 w 25"/>
                              <a:gd name="T6" fmla="+- 0 407 402"/>
                              <a:gd name="T7" fmla="*/ 407 h 25"/>
                              <a:gd name="T8" fmla="+- 0 3686 3680"/>
                              <a:gd name="T9" fmla="*/ T8 w 25"/>
                              <a:gd name="T10" fmla="+- 0 402 402"/>
                              <a:gd name="T11" fmla="*/ 402 h 25"/>
                              <a:gd name="T12" fmla="+- 0 3693 3680"/>
                              <a:gd name="T13" fmla="*/ T12 w 25"/>
                              <a:gd name="T14" fmla="+- 0 402 402"/>
                              <a:gd name="T15" fmla="*/ 402 h 25"/>
                              <a:gd name="T16" fmla="+- 0 3699 3680"/>
                              <a:gd name="T17" fmla="*/ T16 w 25"/>
                              <a:gd name="T18" fmla="+- 0 402 402"/>
                              <a:gd name="T19" fmla="*/ 402 h 25"/>
                              <a:gd name="T20" fmla="+- 0 3705 3680"/>
                              <a:gd name="T21" fmla="*/ T20 w 25"/>
                              <a:gd name="T22" fmla="+- 0 407 402"/>
                              <a:gd name="T23" fmla="*/ 407 h 25"/>
                              <a:gd name="T24" fmla="+- 0 3705 3680"/>
                              <a:gd name="T25" fmla="*/ T24 w 25"/>
                              <a:gd name="T26" fmla="+- 0 414 402"/>
                              <a:gd name="T27" fmla="*/ 414 h 25"/>
                              <a:gd name="T28" fmla="+- 0 3705 3680"/>
                              <a:gd name="T29" fmla="*/ T28 w 25"/>
                              <a:gd name="T30" fmla="+- 0 421 402"/>
                              <a:gd name="T31" fmla="*/ 421 h 25"/>
                              <a:gd name="T32" fmla="+- 0 3699 3680"/>
                              <a:gd name="T33" fmla="*/ T32 w 25"/>
                              <a:gd name="T34" fmla="+- 0 426 402"/>
                              <a:gd name="T35" fmla="*/ 426 h 25"/>
                              <a:gd name="T36" fmla="+- 0 3693 3680"/>
                              <a:gd name="T37" fmla="*/ T36 w 25"/>
                              <a:gd name="T38" fmla="+- 0 426 402"/>
                              <a:gd name="T39" fmla="*/ 426 h 25"/>
                              <a:gd name="T40" fmla="+- 0 3686 3680"/>
                              <a:gd name="T41" fmla="*/ T40 w 25"/>
                              <a:gd name="T42" fmla="+- 0 426 402"/>
                              <a:gd name="T43" fmla="*/ 426 h 25"/>
                              <a:gd name="T44" fmla="+- 0 3680 3680"/>
                              <a:gd name="T45" fmla="*/ T44 w 25"/>
                              <a:gd name="T46" fmla="+- 0 421 402"/>
                              <a:gd name="T47" fmla="*/ 421 h 25"/>
                              <a:gd name="T48" fmla="+- 0 3680 3680"/>
                              <a:gd name="T49" fmla="*/ T48 w 25"/>
                              <a:gd name="T50" fmla="+- 0 414 402"/>
                              <a:gd name="T51" fmla="*/ 41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7" name="Freeform 1449"/>
                        <wps:cNvSpPr>
                          <a:spLocks/>
                        </wps:cNvSpPr>
                        <wps:spPr bwMode="auto">
                          <a:xfrm>
                            <a:off x="3680" y="342"/>
                            <a:ext cx="25" cy="25"/>
                          </a:xfrm>
                          <a:custGeom>
                            <a:avLst/>
                            <a:gdLst>
                              <a:gd name="T0" fmla="+- 0 3680 3680"/>
                              <a:gd name="T1" fmla="*/ T0 w 25"/>
                              <a:gd name="T2" fmla="+- 0 355 343"/>
                              <a:gd name="T3" fmla="*/ 355 h 25"/>
                              <a:gd name="T4" fmla="+- 0 3680 3680"/>
                              <a:gd name="T5" fmla="*/ T4 w 25"/>
                              <a:gd name="T6" fmla="+- 0 348 343"/>
                              <a:gd name="T7" fmla="*/ 348 h 25"/>
                              <a:gd name="T8" fmla="+- 0 3686 3680"/>
                              <a:gd name="T9" fmla="*/ T8 w 25"/>
                              <a:gd name="T10" fmla="+- 0 343 343"/>
                              <a:gd name="T11" fmla="*/ 343 h 25"/>
                              <a:gd name="T12" fmla="+- 0 3693 3680"/>
                              <a:gd name="T13" fmla="*/ T12 w 25"/>
                              <a:gd name="T14" fmla="+- 0 343 343"/>
                              <a:gd name="T15" fmla="*/ 343 h 25"/>
                              <a:gd name="T16" fmla="+- 0 3699 3680"/>
                              <a:gd name="T17" fmla="*/ T16 w 25"/>
                              <a:gd name="T18" fmla="+- 0 343 343"/>
                              <a:gd name="T19" fmla="*/ 343 h 25"/>
                              <a:gd name="T20" fmla="+- 0 3705 3680"/>
                              <a:gd name="T21" fmla="*/ T20 w 25"/>
                              <a:gd name="T22" fmla="+- 0 348 343"/>
                              <a:gd name="T23" fmla="*/ 348 h 25"/>
                              <a:gd name="T24" fmla="+- 0 3705 3680"/>
                              <a:gd name="T25" fmla="*/ T24 w 25"/>
                              <a:gd name="T26" fmla="+- 0 355 343"/>
                              <a:gd name="T27" fmla="*/ 355 h 25"/>
                              <a:gd name="T28" fmla="+- 0 3705 3680"/>
                              <a:gd name="T29" fmla="*/ T28 w 25"/>
                              <a:gd name="T30" fmla="+- 0 362 343"/>
                              <a:gd name="T31" fmla="*/ 362 h 25"/>
                              <a:gd name="T32" fmla="+- 0 3699 3680"/>
                              <a:gd name="T33" fmla="*/ T32 w 25"/>
                              <a:gd name="T34" fmla="+- 0 367 343"/>
                              <a:gd name="T35" fmla="*/ 367 h 25"/>
                              <a:gd name="T36" fmla="+- 0 3693 3680"/>
                              <a:gd name="T37" fmla="*/ T36 w 25"/>
                              <a:gd name="T38" fmla="+- 0 367 343"/>
                              <a:gd name="T39" fmla="*/ 367 h 25"/>
                              <a:gd name="T40" fmla="+- 0 3686 3680"/>
                              <a:gd name="T41" fmla="*/ T40 w 25"/>
                              <a:gd name="T42" fmla="+- 0 367 343"/>
                              <a:gd name="T43" fmla="*/ 367 h 25"/>
                              <a:gd name="T44" fmla="+- 0 3680 3680"/>
                              <a:gd name="T45" fmla="*/ T44 w 25"/>
                              <a:gd name="T46" fmla="+- 0 362 343"/>
                              <a:gd name="T47" fmla="*/ 362 h 25"/>
                              <a:gd name="T48" fmla="+- 0 3680 3680"/>
                              <a:gd name="T49" fmla="*/ T48 w 25"/>
                              <a:gd name="T50" fmla="+- 0 355 343"/>
                              <a:gd name="T51" fmla="*/ 35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8" name="Freeform 1448"/>
                        <wps:cNvSpPr>
                          <a:spLocks/>
                        </wps:cNvSpPr>
                        <wps:spPr bwMode="auto">
                          <a:xfrm>
                            <a:off x="3680" y="406"/>
                            <a:ext cx="25" cy="25"/>
                          </a:xfrm>
                          <a:custGeom>
                            <a:avLst/>
                            <a:gdLst>
                              <a:gd name="T0" fmla="+- 0 3680 3680"/>
                              <a:gd name="T1" fmla="*/ T0 w 25"/>
                              <a:gd name="T2" fmla="+- 0 419 406"/>
                              <a:gd name="T3" fmla="*/ 419 h 25"/>
                              <a:gd name="T4" fmla="+- 0 3680 3680"/>
                              <a:gd name="T5" fmla="*/ T4 w 25"/>
                              <a:gd name="T6" fmla="+- 0 412 406"/>
                              <a:gd name="T7" fmla="*/ 412 h 25"/>
                              <a:gd name="T8" fmla="+- 0 3686 3680"/>
                              <a:gd name="T9" fmla="*/ T8 w 25"/>
                              <a:gd name="T10" fmla="+- 0 406 406"/>
                              <a:gd name="T11" fmla="*/ 406 h 25"/>
                              <a:gd name="T12" fmla="+- 0 3693 3680"/>
                              <a:gd name="T13" fmla="*/ T12 w 25"/>
                              <a:gd name="T14" fmla="+- 0 406 406"/>
                              <a:gd name="T15" fmla="*/ 406 h 25"/>
                              <a:gd name="T16" fmla="+- 0 3699 3680"/>
                              <a:gd name="T17" fmla="*/ T16 w 25"/>
                              <a:gd name="T18" fmla="+- 0 406 406"/>
                              <a:gd name="T19" fmla="*/ 406 h 25"/>
                              <a:gd name="T20" fmla="+- 0 3705 3680"/>
                              <a:gd name="T21" fmla="*/ T20 w 25"/>
                              <a:gd name="T22" fmla="+- 0 412 406"/>
                              <a:gd name="T23" fmla="*/ 412 h 25"/>
                              <a:gd name="T24" fmla="+- 0 3705 3680"/>
                              <a:gd name="T25" fmla="*/ T24 w 25"/>
                              <a:gd name="T26" fmla="+- 0 419 406"/>
                              <a:gd name="T27" fmla="*/ 419 h 25"/>
                              <a:gd name="T28" fmla="+- 0 3705 3680"/>
                              <a:gd name="T29" fmla="*/ T28 w 25"/>
                              <a:gd name="T30" fmla="+- 0 425 406"/>
                              <a:gd name="T31" fmla="*/ 425 h 25"/>
                              <a:gd name="T32" fmla="+- 0 3699 3680"/>
                              <a:gd name="T33" fmla="*/ T32 w 25"/>
                              <a:gd name="T34" fmla="+- 0 431 406"/>
                              <a:gd name="T35" fmla="*/ 431 h 25"/>
                              <a:gd name="T36" fmla="+- 0 3693 3680"/>
                              <a:gd name="T37" fmla="*/ T36 w 25"/>
                              <a:gd name="T38" fmla="+- 0 431 406"/>
                              <a:gd name="T39" fmla="*/ 431 h 25"/>
                              <a:gd name="T40" fmla="+- 0 3686 3680"/>
                              <a:gd name="T41" fmla="*/ T40 w 25"/>
                              <a:gd name="T42" fmla="+- 0 431 406"/>
                              <a:gd name="T43" fmla="*/ 431 h 25"/>
                              <a:gd name="T44" fmla="+- 0 3680 3680"/>
                              <a:gd name="T45" fmla="*/ T44 w 25"/>
                              <a:gd name="T46" fmla="+- 0 425 406"/>
                              <a:gd name="T47" fmla="*/ 425 h 25"/>
                              <a:gd name="T48" fmla="+- 0 3680 3680"/>
                              <a:gd name="T49" fmla="*/ T48 w 25"/>
                              <a:gd name="T50" fmla="+- 0 419 406"/>
                              <a:gd name="T51" fmla="*/ 41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6" y="0"/>
                                </a:lnTo>
                                <a:lnTo>
                                  <a:pt x="13" y="0"/>
                                </a:lnTo>
                                <a:lnTo>
                                  <a:pt x="19" y="0"/>
                                </a:lnTo>
                                <a:lnTo>
                                  <a:pt x="25" y="6"/>
                                </a:lnTo>
                                <a:lnTo>
                                  <a:pt x="25" y="13"/>
                                </a:lnTo>
                                <a:lnTo>
                                  <a:pt x="25" y="19"/>
                                </a:lnTo>
                                <a:lnTo>
                                  <a:pt x="19" y="25"/>
                                </a:lnTo>
                                <a:lnTo>
                                  <a:pt x="13" y="25"/>
                                </a:lnTo>
                                <a:lnTo>
                                  <a:pt x="6" y="25"/>
                                </a:lnTo>
                                <a:lnTo>
                                  <a:pt x="0" y="19"/>
                                </a:lnTo>
                                <a:lnTo>
                                  <a:pt x="0" y="1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Freeform 1447"/>
                        <wps:cNvSpPr>
                          <a:spLocks/>
                        </wps:cNvSpPr>
                        <wps:spPr bwMode="auto">
                          <a:xfrm>
                            <a:off x="3680" y="424"/>
                            <a:ext cx="25" cy="25"/>
                          </a:xfrm>
                          <a:custGeom>
                            <a:avLst/>
                            <a:gdLst>
                              <a:gd name="T0" fmla="+- 0 3680 3680"/>
                              <a:gd name="T1" fmla="*/ T0 w 25"/>
                              <a:gd name="T2" fmla="+- 0 437 425"/>
                              <a:gd name="T3" fmla="*/ 437 h 25"/>
                              <a:gd name="T4" fmla="+- 0 3680 3680"/>
                              <a:gd name="T5" fmla="*/ T4 w 25"/>
                              <a:gd name="T6" fmla="+- 0 430 425"/>
                              <a:gd name="T7" fmla="*/ 430 h 25"/>
                              <a:gd name="T8" fmla="+- 0 3686 3680"/>
                              <a:gd name="T9" fmla="*/ T8 w 25"/>
                              <a:gd name="T10" fmla="+- 0 425 425"/>
                              <a:gd name="T11" fmla="*/ 425 h 25"/>
                              <a:gd name="T12" fmla="+- 0 3693 3680"/>
                              <a:gd name="T13" fmla="*/ T12 w 25"/>
                              <a:gd name="T14" fmla="+- 0 425 425"/>
                              <a:gd name="T15" fmla="*/ 425 h 25"/>
                              <a:gd name="T16" fmla="+- 0 3699 3680"/>
                              <a:gd name="T17" fmla="*/ T16 w 25"/>
                              <a:gd name="T18" fmla="+- 0 425 425"/>
                              <a:gd name="T19" fmla="*/ 425 h 25"/>
                              <a:gd name="T20" fmla="+- 0 3705 3680"/>
                              <a:gd name="T21" fmla="*/ T20 w 25"/>
                              <a:gd name="T22" fmla="+- 0 430 425"/>
                              <a:gd name="T23" fmla="*/ 430 h 25"/>
                              <a:gd name="T24" fmla="+- 0 3705 3680"/>
                              <a:gd name="T25" fmla="*/ T24 w 25"/>
                              <a:gd name="T26" fmla="+- 0 437 425"/>
                              <a:gd name="T27" fmla="*/ 437 h 25"/>
                              <a:gd name="T28" fmla="+- 0 3705 3680"/>
                              <a:gd name="T29" fmla="*/ T28 w 25"/>
                              <a:gd name="T30" fmla="+- 0 443 425"/>
                              <a:gd name="T31" fmla="*/ 443 h 25"/>
                              <a:gd name="T32" fmla="+- 0 3699 3680"/>
                              <a:gd name="T33" fmla="*/ T32 w 25"/>
                              <a:gd name="T34" fmla="+- 0 449 425"/>
                              <a:gd name="T35" fmla="*/ 449 h 25"/>
                              <a:gd name="T36" fmla="+- 0 3693 3680"/>
                              <a:gd name="T37" fmla="*/ T36 w 25"/>
                              <a:gd name="T38" fmla="+- 0 449 425"/>
                              <a:gd name="T39" fmla="*/ 449 h 25"/>
                              <a:gd name="T40" fmla="+- 0 3686 3680"/>
                              <a:gd name="T41" fmla="*/ T40 w 25"/>
                              <a:gd name="T42" fmla="+- 0 449 425"/>
                              <a:gd name="T43" fmla="*/ 449 h 25"/>
                              <a:gd name="T44" fmla="+- 0 3680 3680"/>
                              <a:gd name="T45" fmla="*/ T44 w 25"/>
                              <a:gd name="T46" fmla="+- 0 443 425"/>
                              <a:gd name="T47" fmla="*/ 443 h 25"/>
                              <a:gd name="T48" fmla="+- 0 3680 3680"/>
                              <a:gd name="T49" fmla="*/ T48 w 25"/>
                              <a:gd name="T50" fmla="+- 0 437 425"/>
                              <a:gd name="T51" fmla="*/ 4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0" name="Freeform 1446"/>
                        <wps:cNvSpPr>
                          <a:spLocks/>
                        </wps:cNvSpPr>
                        <wps:spPr bwMode="auto">
                          <a:xfrm>
                            <a:off x="3680" y="419"/>
                            <a:ext cx="25" cy="25"/>
                          </a:xfrm>
                          <a:custGeom>
                            <a:avLst/>
                            <a:gdLst>
                              <a:gd name="T0" fmla="+- 0 3680 3680"/>
                              <a:gd name="T1" fmla="*/ T0 w 25"/>
                              <a:gd name="T2" fmla="+- 0 432 420"/>
                              <a:gd name="T3" fmla="*/ 432 h 25"/>
                              <a:gd name="T4" fmla="+- 0 3680 3680"/>
                              <a:gd name="T5" fmla="*/ T4 w 25"/>
                              <a:gd name="T6" fmla="+- 0 425 420"/>
                              <a:gd name="T7" fmla="*/ 425 h 25"/>
                              <a:gd name="T8" fmla="+- 0 3686 3680"/>
                              <a:gd name="T9" fmla="*/ T8 w 25"/>
                              <a:gd name="T10" fmla="+- 0 420 420"/>
                              <a:gd name="T11" fmla="*/ 420 h 25"/>
                              <a:gd name="T12" fmla="+- 0 3693 3680"/>
                              <a:gd name="T13" fmla="*/ T12 w 25"/>
                              <a:gd name="T14" fmla="+- 0 420 420"/>
                              <a:gd name="T15" fmla="*/ 420 h 25"/>
                              <a:gd name="T16" fmla="+- 0 3699 3680"/>
                              <a:gd name="T17" fmla="*/ T16 w 25"/>
                              <a:gd name="T18" fmla="+- 0 420 420"/>
                              <a:gd name="T19" fmla="*/ 420 h 25"/>
                              <a:gd name="T20" fmla="+- 0 3705 3680"/>
                              <a:gd name="T21" fmla="*/ T20 w 25"/>
                              <a:gd name="T22" fmla="+- 0 425 420"/>
                              <a:gd name="T23" fmla="*/ 425 h 25"/>
                              <a:gd name="T24" fmla="+- 0 3705 3680"/>
                              <a:gd name="T25" fmla="*/ T24 w 25"/>
                              <a:gd name="T26" fmla="+- 0 432 420"/>
                              <a:gd name="T27" fmla="*/ 432 h 25"/>
                              <a:gd name="T28" fmla="+- 0 3705 3680"/>
                              <a:gd name="T29" fmla="*/ T28 w 25"/>
                              <a:gd name="T30" fmla="+- 0 439 420"/>
                              <a:gd name="T31" fmla="*/ 439 h 25"/>
                              <a:gd name="T32" fmla="+- 0 3699 3680"/>
                              <a:gd name="T33" fmla="*/ T32 w 25"/>
                              <a:gd name="T34" fmla="+- 0 444 420"/>
                              <a:gd name="T35" fmla="*/ 444 h 25"/>
                              <a:gd name="T36" fmla="+- 0 3693 3680"/>
                              <a:gd name="T37" fmla="*/ T36 w 25"/>
                              <a:gd name="T38" fmla="+- 0 444 420"/>
                              <a:gd name="T39" fmla="*/ 444 h 25"/>
                              <a:gd name="T40" fmla="+- 0 3686 3680"/>
                              <a:gd name="T41" fmla="*/ T40 w 25"/>
                              <a:gd name="T42" fmla="+- 0 444 420"/>
                              <a:gd name="T43" fmla="*/ 444 h 25"/>
                              <a:gd name="T44" fmla="+- 0 3680 3680"/>
                              <a:gd name="T45" fmla="*/ T44 w 25"/>
                              <a:gd name="T46" fmla="+- 0 439 420"/>
                              <a:gd name="T47" fmla="*/ 439 h 25"/>
                              <a:gd name="T48" fmla="+- 0 3680 3680"/>
                              <a:gd name="T49" fmla="*/ T48 w 25"/>
                              <a:gd name="T50" fmla="+- 0 432 420"/>
                              <a:gd name="T51" fmla="*/ 43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Freeform 1445"/>
                        <wps:cNvSpPr>
                          <a:spLocks/>
                        </wps:cNvSpPr>
                        <wps:spPr bwMode="auto">
                          <a:xfrm>
                            <a:off x="3680" y="339"/>
                            <a:ext cx="25" cy="25"/>
                          </a:xfrm>
                          <a:custGeom>
                            <a:avLst/>
                            <a:gdLst>
                              <a:gd name="T0" fmla="+- 0 3680 3680"/>
                              <a:gd name="T1" fmla="*/ T0 w 25"/>
                              <a:gd name="T2" fmla="+- 0 351 339"/>
                              <a:gd name="T3" fmla="*/ 351 h 25"/>
                              <a:gd name="T4" fmla="+- 0 3680 3680"/>
                              <a:gd name="T5" fmla="*/ T4 w 25"/>
                              <a:gd name="T6" fmla="+- 0 345 339"/>
                              <a:gd name="T7" fmla="*/ 345 h 25"/>
                              <a:gd name="T8" fmla="+- 0 3686 3680"/>
                              <a:gd name="T9" fmla="*/ T8 w 25"/>
                              <a:gd name="T10" fmla="+- 0 339 339"/>
                              <a:gd name="T11" fmla="*/ 339 h 25"/>
                              <a:gd name="T12" fmla="+- 0 3693 3680"/>
                              <a:gd name="T13" fmla="*/ T12 w 25"/>
                              <a:gd name="T14" fmla="+- 0 339 339"/>
                              <a:gd name="T15" fmla="*/ 339 h 25"/>
                              <a:gd name="T16" fmla="+- 0 3699 3680"/>
                              <a:gd name="T17" fmla="*/ T16 w 25"/>
                              <a:gd name="T18" fmla="+- 0 339 339"/>
                              <a:gd name="T19" fmla="*/ 339 h 25"/>
                              <a:gd name="T20" fmla="+- 0 3705 3680"/>
                              <a:gd name="T21" fmla="*/ T20 w 25"/>
                              <a:gd name="T22" fmla="+- 0 345 339"/>
                              <a:gd name="T23" fmla="*/ 345 h 25"/>
                              <a:gd name="T24" fmla="+- 0 3705 3680"/>
                              <a:gd name="T25" fmla="*/ T24 w 25"/>
                              <a:gd name="T26" fmla="+- 0 351 339"/>
                              <a:gd name="T27" fmla="*/ 351 h 25"/>
                              <a:gd name="T28" fmla="+- 0 3705 3680"/>
                              <a:gd name="T29" fmla="*/ T28 w 25"/>
                              <a:gd name="T30" fmla="+- 0 358 339"/>
                              <a:gd name="T31" fmla="*/ 358 h 25"/>
                              <a:gd name="T32" fmla="+- 0 3699 3680"/>
                              <a:gd name="T33" fmla="*/ T32 w 25"/>
                              <a:gd name="T34" fmla="+- 0 363 339"/>
                              <a:gd name="T35" fmla="*/ 363 h 25"/>
                              <a:gd name="T36" fmla="+- 0 3693 3680"/>
                              <a:gd name="T37" fmla="*/ T36 w 25"/>
                              <a:gd name="T38" fmla="+- 0 363 339"/>
                              <a:gd name="T39" fmla="*/ 363 h 25"/>
                              <a:gd name="T40" fmla="+- 0 3686 3680"/>
                              <a:gd name="T41" fmla="*/ T40 w 25"/>
                              <a:gd name="T42" fmla="+- 0 363 339"/>
                              <a:gd name="T43" fmla="*/ 363 h 25"/>
                              <a:gd name="T44" fmla="+- 0 3680 3680"/>
                              <a:gd name="T45" fmla="*/ T44 w 25"/>
                              <a:gd name="T46" fmla="+- 0 358 339"/>
                              <a:gd name="T47" fmla="*/ 358 h 25"/>
                              <a:gd name="T48" fmla="+- 0 3680 3680"/>
                              <a:gd name="T49" fmla="*/ T48 w 25"/>
                              <a:gd name="T50" fmla="+- 0 351 339"/>
                              <a:gd name="T51" fmla="*/ 35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 name="AutoShape 1444"/>
                        <wps:cNvSpPr>
                          <a:spLocks/>
                        </wps:cNvSpPr>
                        <wps:spPr bwMode="auto">
                          <a:xfrm>
                            <a:off x="0" y="12459"/>
                            <a:ext cx="108" cy="108"/>
                          </a:xfrm>
                          <a:custGeom>
                            <a:avLst/>
                            <a:gdLst>
                              <a:gd name="T0" fmla="*/ 3680 w 108"/>
                              <a:gd name="T1" fmla="+- 0 1904 12460"/>
                              <a:gd name="T2" fmla="*/ 1904 h 108"/>
                              <a:gd name="T3" fmla="*/ 3686 w 108"/>
                              <a:gd name="T4" fmla="+- 0 1909 12460"/>
                              <a:gd name="T5" fmla="*/ 1909 h 108"/>
                              <a:gd name="T6" fmla="*/ 3693 w 108"/>
                              <a:gd name="T7" fmla="+- 0 1909 12460"/>
                              <a:gd name="T8" fmla="*/ 1909 h 108"/>
                              <a:gd name="T9" fmla="*/ 3699 w 108"/>
                              <a:gd name="T10" fmla="+- 0 1909 12460"/>
                              <a:gd name="T11" fmla="*/ 1909 h 108"/>
                              <a:gd name="T12" fmla="*/ 3705 w 108"/>
                              <a:gd name="T13" fmla="+- 0 1904 12460"/>
                              <a:gd name="T14" fmla="*/ 1904 h 108"/>
                              <a:gd name="T15" fmla="*/ 3705 w 108"/>
                              <a:gd name="T16" fmla="+- 0 1897 12460"/>
                              <a:gd name="T17" fmla="*/ 1897 h 108"/>
                              <a:gd name="T18" fmla="*/ 3705 w 108"/>
                              <a:gd name="T19" fmla="+- 0 1890 12460"/>
                              <a:gd name="T20" fmla="*/ 1890 h 108"/>
                              <a:gd name="T21" fmla="*/ 3699 w 108"/>
                              <a:gd name="T22" fmla="+- 0 1885 12460"/>
                              <a:gd name="T23" fmla="*/ 1885 h 108"/>
                              <a:gd name="T24" fmla="*/ 3693 w 108"/>
                              <a:gd name="T25" fmla="+- 0 1885 12460"/>
                              <a:gd name="T26" fmla="*/ 1885 h 108"/>
                              <a:gd name="T27" fmla="*/ 3686 w 108"/>
                              <a:gd name="T28" fmla="+- 0 1885 12460"/>
                              <a:gd name="T29" fmla="*/ 1885 h 108"/>
                              <a:gd name="T30" fmla="*/ 3680 w 108"/>
                              <a:gd name="T31" fmla="+- 0 1890 12460"/>
                              <a:gd name="T32" fmla="*/ 1890 h 108"/>
                              <a:gd name="T33" fmla="*/ 3680 w 108"/>
                              <a:gd name="T34" fmla="+- 0 1897 12460"/>
                              <a:gd name="T35" fmla="*/ 1897 h 108"/>
                              <a:gd name="T36" fmla="*/ 3680 w 108"/>
                              <a:gd name="T37" fmla="+- 0 1897 12460"/>
                              <a:gd name="T38" fmla="*/ 1897 h 108"/>
                              <a:gd name="T39" fmla="*/ 3680 w 108"/>
                              <a:gd name="T40" fmla="+- 0 1904 12460"/>
                              <a:gd name="T41" fmla="*/ 1904 h 108"/>
                              <a:gd name="T42" fmla="*/ 3686 w 108"/>
                              <a:gd name="T43" fmla="+- 0 1909 12460"/>
                              <a:gd name="T44" fmla="*/ 1909 h 108"/>
                              <a:gd name="T45" fmla="*/ 3693 w 108"/>
                              <a:gd name="T46" fmla="+- 0 1909 12460"/>
                              <a:gd name="T47" fmla="*/ 1909 h 108"/>
                              <a:gd name="T48" fmla="*/ 3699 w 108"/>
                              <a:gd name="T49" fmla="+- 0 1909 12460"/>
                              <a:gd name="T50" fmla="*/ 1909 h 108"/>
                              <a:gd name="T51" fmla="*/ 3705 w 108"/>
                              <a:gd name="T52" fmla="+- 0 1904 12460"/>
                              <a:gd name="T53" fmla="*/ 1904 h 108"/>
                              <a:gd name="T54" fmla="*/ 3705 w 108"/>
                              <a:gd name="T55" fmla="+- 0 1897 12460"/>
                              <a:gd name="T56" fmla="*/ 1897 h 108"/>
                              <a:gd name="T57" fmla="*/ 3705 w 108"/>
                              <a:gd name="T58" fmla="+- 0 1890 12460"/>
                              <a:gd name="T59" fmla="*/ 1890 h 108"/>
                              <a:gd name="T60" fmla="*/ 3699 w 108"/>
                              <a:gd name="T61" fmla="+- 0 1885 12460"/>
                              <a:gd name="T62" fmla="*/ 1885 h 108"/>
                              <a:gd name="T63" fmla="*/ 3693 w 108"/>
                              <a:gd name="T64" fmla="+- 0 1885 12460"/>
                              <a:gd name="T65" fmla="*/ 1885 h 108"/>
                              <a:gd name="T66" fmla="*/ 3686 w 108"/>
                              <a:gd name="T67" fmla="+- 0 1885 12460"/>
                              <a:gd name="T68" fmla="*/ 1885 h 108"/>
                              <a:gd name="T69" fmla="*/ 3680 w 108"/>
                              <a:gd name="T70" fmla="+- 0 1890 12460"/>
                              <a:gd name="T71" fmla="*/ 1890 h 108"/>
                              <a:gd name="T72" fmla="*/ 3680 w 108"/>
                              <a:gd name="T73" fmla="+- 0 1897 12460"/>
                              <a:gd name="T74" fmla="*/ 1897 h 108"/>
                              <a:gd name="T75" fmla="*/ 3680 w 108"/>
                              <a:gd name="T76" fmla="+- 0 1897 12460"/>
                              <a:gd name="T77" fmla="*/ 1897 h 108"/>
                              <a:gd name="T78" fmla="*/ 3680 w 108"/>
                              <a:gd name="T79" fmla="+- 0 1904 12460"/>
                              <a:gd name="T80" fmla="*/ 1904 h 108"/>
                              <a:gd name="T81" fmla="*/ 3686 w 108"/>
                              <a:gd name="T82" fmla="+- 0 1909 12460"/>
                              <a:gd name="T83" fmla="*/ 1909 h 108"/>
                              <a:gd name="T84" fmla="*/ 3693 w 108"/>
                              <a:gd name="T85" fmla="+- 0 1909 12460"/>
                              <a:gd name="T86" fmla="*/ 1909 h 108"/>
                              <a:gd name="T87" fmla="*/ 3699 w 108"/>
                              <a:gd name="T88" fmla="+- 0 1909 12460"/>
                              <a:gd name="T89" fmla="*/ 1909 h 108"/>
                              <a:gd name="T90" fmla="*/ 3705 w 108"/>
                              <a:gd name="T91" fmla="+- 0 1904 12460"/>
                              <a:gd name="T92" fmla="*/ 1904 h 108"/>
                              <a:gd name="T93" fmla="*/ 3705 w 108"/>
                              <a:gd name="T94" fmla="+- 0 1897 12460"/>
                              <a:gd name="T95" fmla="*/ 1897 h 108"/>
                              <a:gd name="T96" fmla="*/ 3705 w 108"/>
                              <a:gd name="T97" fmla="+- 0 1890 12460"/>
                              <a:gd name="T98" fmla="*/ 1890 h 108"/>
                              <a:gd name="T99" fmla="*/ 3699 w 108"/>
                              <a:gd name="T100" fmla="+- 0 1885 12460"/>
                              <a:gd name="T101" fmla="*/ 1885 h 108"/>
                              <a:gd name="T102" fmla="*/ 3693 w 108"/>
                              <a:gd name="T103" fmla="+- 0 1885 12460"/>
                              <a:gd name="T104" fmla="*/ 1885 h 108"/>
                              <a:gd name="T105" fmla="*/ 3686 w 108"/>
                              <a:gd name="T106" fmla="+- 0 1885 12460"/>
                              <a:gd name="T107" fmla="*/ 1885 h 108"/>
                              <a:gd name="T108" fmla="*/ 3680 w 108"/>
                              <a:gd name="T109" fmla="+- 0 1890 12460"/>
                              <a:gd name="T110" fmla="*/ 1890 h 108"/>
                              <a:gd name="T111" fmla="*/ 3680 w 108"/>
                              <a:gd name="T112" fmla="+- 0 1897 12460"/>
                              <a:gd name="T113" fmla="*/ 1897 h 108"/>
                              <a:gd name="T114" fmla="*/ 3680 w 108"/>
                              <a:gd name="T115" fmla="+- 0 1897 12460"/>
                              <a:gd name="T116" fmla="*/ 1897 h 108"/>
                              <a:gd name="T117" fmla="*/ 3680 w 108"/>
                              <a:gd name="T118" fmla="+- 0 1904 12460"/>
                              <a:gd name="T119" fmla="*/ 1904 h 108"/>
                              <a:gd name="T120" fmla="*/ 3686 w 108"/>
                              <a:gd name="T121" fmla="+- 0 1909 12460"/>
                              <a:gd name="T122" fmla="*/ 1909 h 108"/>
                              <a:gd name="T123" fmla="*/ 3693 w 108"/>
                              <a:gd name="T124" fmla="+- 0 1909 12460"/>
                              <a:gd name="T125" fmla="*/ 1909 h 108"/>
                              <a:gd name="T126" fmla="*/ 3699 w 108"/>
                              <a:gd name="T127" fmla="+- 0 1909 12460"/>
                              <a:gd name="T128" fmla="*/ 1909 h 108"/>
                              <a:gd name="T129" fmla="*/ 3705 w 108"/>
                              <a:gd name="T130" fmla="+- 0 1904 12460"/>
                              <a:gd name="T131" fmla="*/ 1904 h 108"/>
                              <a:gd name="T132" fmla="*/ 3705 w 108"/>
                              <a:gd name="T133" fmla="+- 0 1897 12460"/>
                              <a:gd name="T134" fmla="*/ 1897 h 108"/>
                              <a:gd name="T135" fmla="*/ 3705 w 108"/>
                              <a:gd name="T136" fmla="+- 0 1890 12460"/>
                              <a:gd name="T137" fmla="*/ 1890 h 108"/>
                              <a:gd name="T138" fmla="*/ 3699 w 108"/>
                              <a:gd name="T139" fmla="+- 0 1885 12460"/>
                              <a:gd name="T140" fmla="*/ 1885 h 108"/>
                              <a:gd name="T141" fmla="*/ 3693 w 108"/>
                              <a:gd name="T142" fmla="+- 0 1885 12460"/>
                              <a:gd name="T143" fmla="*/ 1885 h 108"/>
                              <a:gd name="T144" fmla="*/ 3686 w 108"/>
                              <a:gd name="T145" fmla="+- 0 1885 12460"/>
                              <a:gd name="T146" fmla="*/ 1885 h 108"/>
                              <a:gd name="T147" fmla="*/ 3680 w 108"/>
                              <a:gd name="T148" fmla="+- 0 1890 12460"/>
                              <a:gd name="T149" fmla="*/ 1890 h 108"/>
                              <a:gd name="T150" fmla="*/ 3680 w 108"/>
                              <a:gd name="T151" fmla="+- 0 1897 12460"/>
                              <a:gd name="T152" fmla="*/ 1897 h 108"/>
                              <a:gd name="T153" fmla="*/ 3680 w 108"/>
                              <a:gd name="T154" fmla="+- 0 1897 12460"/>
                              <a:gd name="T155" fmla="*/ 1897 h 108"/>
                              <a:gd name="T156" fmla="*/ 3680 w 108"/>
                              <a:gd name="T157" fmla="+- 0 1904 12460"/>
                              <a:gd name="T158" fmla="*/ 1904 h 108"/>
                              <a:gd name="T159" fmla="*/ 3686 w 108"/>
                              <a:gd name="T160" fmla="+- 0 1909 12460"/>
                              <a:gd name="T161" fmla="*/ 1909 h 108"/>
                              <a:gd name="T162" fmla="*/ 3693 w 108"/>
                              <a:gd name="T163" fmla="+- 0 1909 12460"/>
                              <a:gd name="T164" fmla="*/ 1909 h 108"/>
                              <a:gd name="T165" fmla="*/ 3699 w 108"/>
                              <a:gd name="T166" fmla="+- 0 1909 12460"/>
                              <a:gd name="T167" fmla="*/ 1909 h 108"/>
                              <a:gd name="T168" fmla="*/ 3705 w 108"/>
                              <a:gd name="T169" fmla="+- 0 1904 12460"/>
                              <a:gd name="T170" fmla="*/ 1904 h 108"/>
                              <a:gd name="T171" fmla="*/ 3705 w 108"/>
                              <a:gd name="T172" fmla="+- 0 1897 12460"/>
                              <a:gd name="T173" fmla="*/ 1897 h 108"/>
                              <a:gd name="T174" fmla="*/ 3705 w 108"/>
                              <a:gd name="T175" fmla="+- 0 1890 12460"/>
                              <a:gd name="T176" fmla="*/ 1890 h 108"/>
                              <a:gd name="T177" fmla="*/ 3699 w 108"/>
                              <a:gd name="T178" fmla="+- 0 1885 12460"/>
                              <a:gd name="T179" fmla="*/ 1885 h 108"/>
                              <a:gd name="T180" fmla="*/ 3693 w 108"/>
                              <a:gd name="T181" fmla="+- 0 1885 12460"/>
                              <a:gd name="T182" fmla="*/ 1885 h 108"/>
                              <a:gd name="T183" fmla="*/ 3686 w 108"/>
                              <a:gd name="T184" fmla="+- 0 1885 12460"/>
                              <a:gd name="T185" fmla="*/ 1885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 ang="0">
                                <a:pos x="T180" y="T182"/>
                              </a:cxn>
                              <a:cxn ang="0">
                                <a:pos x="T183" y="T185"/>
                              </a:cxn>
                            </a:cxnLst>
                            <a:rect l="0" t="0" r="r" b="b"/>
                            <a:pathLst>
                              <a:path w="108" h="108">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moveTo>
                                  <a:pt x="3680" y="-10563"/>
                                </a:moveTo>
                                <a:lnTo>
                                  <a:pt x="3680" y="-10570"/>
                                </a:lnTo>
                                <a:lnTo>
                                  <a:pt x="3686" y="-10575"/>
                                </a:lnTo>
                                <a:lnTo>
                                  <a:pt x="3693" y="-10575"/>
                                </a:lnTo>
                                <a:lnTo>
                                  <a:pt x="3699" y="-10575"/>
                                </a:lnTo>
                                <a:lnTo>
                                  <a:pt x="3705" y="-10570"/>
                                </a:lnTo>
                                <a:lnTo>
                                  <a:pt x="3705" y="-10563"/>
                                </a:lnTo>
                                <a:lnTo>
                                  <a:pt x="3705" y="-10556"/>
                                </a:lnTo>
                                <a:lnTo>
                                  <a:pt x="3699" y="-10551"/>
                                </a:lnTo>
                                <a:lnTo>
                                  <a:pt x="3693" y="-10551"/>
                                </a:lnTo>
                                <a:lnTo>
                                  <a:pt x="3686" y="-10551"/>
                                </a:lnTo>
                                <a:lnTo>
                                  <a:pt x="3680" y="-10556"/>
                                </a:lnTo>
                                <a:lnTo>
                                  <a:pt x="3680" y="-10563"/>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13" name="Picture 14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005" y="341"/>
                            <a:ext cx="423" cy="15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4" name="Picture 14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529" y="319"/>
                            <a:ext cx="423" cy="16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5" name="Picture 14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5053" y="319"/>
                            <a:ext cx="423" cy="17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6" name="Picture 14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577" y="337"/>
                            <a:ext cx="423" cy="1735"/>
                          </a:xfrm>
                          <a:prstGeom prst="rect">
                            <a:avLst/>
                          </a:prstGeom>
                          <a:noFill/>
                          <a:extLst>
                            <a:ext uri="{909E8E84-426E-40DD-AFC4-6F175D3DCCD1}">
                              <a14:hiddenFill xmlns:a14="http://schemas.microsoft.com/office/drawing/2010/main">
                                <a:solidFill>
                                  <a:srgbClr val="FFFFFF"/>
                                </a:solidFill>
                              </a14:hiddenFill>
                            </a:ext>
                          </a:extLst>
                        </pic:spPr>
                      </pic:pic>
                      <wps:wsp>
                        <wps:cNvPr id="1517" name="AutoShape 1439"/>
                        <wps:cNvSpPr>
                          <a:spLocks/>
                        </wps:cNvSpPr>
                        <wps:spPr bwMode="auto">
                          <a:xfrm>
                            <a:off x="0" y="12513"/>
                            <a:ext cx="11612" cy="144"/>
                          </a:xfrm>
                          <a:custGeom>
                            <a:avLst/>
                            <a:gdLst>
                              <a:gd name="T0" fmla="*/ 3169 w 11612"/>
                              <a:gd name="T1" fmla="+- 0 2136 12514"/>
                              <a:gd name="T2" fmla="*/ 2136 h 144"/>
                              <a:gd name="T3" fmla="*/ 5788 w 11612"/>
                              <a:gd name="T4" fmla="+- 0 2136 12514"/>
                              <a:gd name="T5" fmla="*/ 2136 h 144"/>
                              <a:gd name="T6" fmla="*/ 3169 w 11612"/>
                              <a:gd name="T7" fmla="+- 0 2136 12514"/>
                              <a:gd name="T8" fmla="*/ 2136 h 144"/>
                              <a:gd name="T9" fmla="*/ 3169 w 11612"/>
                              <a:gd name="T10" fmla="+- 0 2168 12514"/>
                              <a:gd name="T11" fmla="*/ 2168 h 144"/>
                            </a:gdLst>
                            <a:ahLst/>
                            <a:cxnLst>
                              <a:cxn ang="0">
                                <a:pos x="T0" y="T2"/>
                              </a:cxn>
                              <a:cxn ang="0">
                                <a:pos x="T3" y="T5"/>
                              </a:cxn>
                              <a:cxn ang="0">
                                <a:pos x="T6" y="T8"/>
                              </a:cxn>
                              <a:cxn ang="0">
                                <a:pos x="T9" y="T11"/>
                              </a:cxn>
                            </a:cxnLst>
                            <a:rect l="0" t="0" r="r" b="b"/>
                            <a:pathLst>
                              <a:path w="11612" h="144">
                                <a:moveTo>
                                  <a:pt x="3169" y="-10378"/>
                                </a:moveTo>
                                <a:lnTo>
                                  <a:pt x="5788" y="-10378"/>
                                </a:lnTo>
                                <a:moveTo>
                                  <a:pt x="3169" y="-10378"/>
                                </a:moveTo>
                                <a:lnTo>
                                  <a:pt x="3169" y="-10346"/>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8" name="Line 1438"/>
                        <wps:cNvCnPr>
                          <a:cxnSpLocks noChangeShapeType="1"/>
                        </wps:cNvCnPr>
                        <wps:spPr bwMode="auto">
                          <a:xfrm>
                            <a:off x="3693"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19" name="Line 1437"/>
                        <wps:cNvCnPr>
                          <a:cxnSpLocks noChangeShapeType="1"/>
                        </wps:cNvCnPr>
                        <wps:spPr bwMode="auto">
                          <a:xfrm>
                            <a:off x="4217"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0" name="Line 1436"/>
                        <wps:cNvCnPr>
                          <a:cxnSpLocks noChangeShapeType="1"/>
                        </wps:cNvCnPr>
                        <wps:spPr bwMode="auto">
                          <a:xfrm>
                            <a:off x="4741"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1" name="Line 1435"/>
                        <wps:cNvCnPr>
                          <a:cxnSpLocks noChangeShapeType="1"/>
                        </wps:cNvCnPr>
                        <wps:spPr bwMode="auto">
                          <a:xfrm>
                            <a:off x="5265"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2" name="Line 1434"/>
                        <wps:cNvCnPr>
                          <a:cxnSpLocks noChangeShapeType="1"/>
                        </wps:cNvCnPr>
                        <wps:spPr bwMode="auto">
                          <a:xfrm>
                            <a:off x="5788" y="2136"/>
                            <a:ext cx="0" cy="32"/>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3" name="AutoShape 1433"/>
                        <wps:cNvSpPr>
                          <a:spLocks/>
                        </wps:cNvSpPr>
                        <wps:spPr bwMode="auto">
                          <a:xfrm>
                            <a:off x="-144" y="3940"/>
                            <a:ext cx="144" cy="8574"/>
                          </a:xfrm>
                          <a:custGeom>
                            <a:avLst/>
                            <a:gdLst>
                              <a:gd name="T0" fmla="+- 0 2781 -144"/>
                              <a:gd name="T1" fmla="*/ T0 w 144"/>
                              <a:gd name="T2" fmla="+- 0 2058 3940"/>
                              <a:gd name="T3" fmla="*/ 2058 h 8574"/>
                              <a:gd name="T4" fmla="+- 0 2781 -144"/>
                              <a:gd name="T5" fmla="*/ T4 w 144"/>
                              <a:gd name="T6" fmla="+- 0 124 3940"/>
                              <a:gd name="T7" fmla="*/ 124 h 8574"/>
                              <a:gd name="T8" fmla="+- 0 2781 -144"/>
                              <a:gd name="T9" fmla="*/ T8 w 144"/>
                              <a:gd name="T10" fmla="+- 0 2058 3940"/>
                              <a:gd name="T11" fmla="*/ 2058 h 8574"/>
                              <a:gd name="T12" fmla="+- 0 2748 -144"/>
                              <a:gd name="T13" fmla="*/ T12 w 144"/>
                              <a:gd name="T14" fmla="+- 0 2058 3940"/>
                              <a:gd name="T15" fmla="*/ 2058 h 8574"/>
                            </a:gdLst>
                            <a:ahLst/>
                            <a:cxnLst>
                              <a:cxn ang="0">
                                <a:pos x="T1" y="T3"/>
                              </a:cxn>
                              <a:cxn ang="0">
                                <a:pos x="T5" y="T7"/>
                              </a:cxn>
                              <a:cxn ang="0">
                                <a:pos x="T9" y="T11"/>
                              </a:cxn>
                              <a:cxn ang="0">
                                <a:pos x="T13" y="T15"/>
                              </a:cxn>
                            </a:cxnLst>
                            <a:rect l="0" t="0" r="r" b="b"/>
                            <a:pathLst>
                              <a:path w="144" h="8574">
                                <a:moveTo>
                                  <a:pt x="2925" y="-1882"/>
                                </a:moveTo>
                                <a:lnTo>
                                  <a:pt x="2925" y="-3816"/>
                                </a:lnTo>
                                <a:moveTo>
                                  <a:pt x="2925" y="-1882"/>
                                </a:moveTo>
                                <a:lnTo>
                                  <a:pt x="2892" y="-1882"/>
                                </a:lnTo>
                              </a:path>
                            </a:pathLst>
                          </a:custGeom>
                          <a:noFill/>
                          <a:ln w="2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4" name="Line 1432"/>
                        <wps:cNvCnPr>
                          <a:cxnSpLocks noChangeShapeType="1"/>
                        </wps:cNvCnPr>
                        <wps:spPr bwMode="auto">
                          <a:xfrm>
                            <a:off x="2781" y="1736"/>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5" name="Line 1431"/>
                        <wps:cNvCnPr>
                          <a:cxnSpLocks noChangeShapeType="1"/>
                        </wps:cNvCnPr>
                        <wps:spPr bwMode="auto">
                          <a:xfrm>
                            <a:off x="2781" y="1413"/>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6" name="Line 1430"/>
                        <wps:cNvCnPr>
                          <a:cxnSpLocks noChangeShapeType="1"/>
                        </wps:cNvCnPr>
                        <wps:spPr bwMode="auto">
                          <a:xfrm>
                            <a:off x="2781" y="1091"/>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7" name="Line 1429"/>
                        <wps:cNvCnPr>
                          <a:cxnSpLocks noChangeShapeType="1"/>
                        </wps:cNvCnPr>
                        <wps:spPr bwMode="auto">
                          <a:xfrm>
                            <a:off x="2781" y="769"/>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8" name="Line 1428"/>
                        <wps:cNvCnPr>
                          <a:cxnSpLocks noChangeShapeType="1"/>
                        </wps:cNvCnPr>
                        <wps:spPr bwMode="auto">
                          <a:xfrm>
                            <a:off x="2781" y="446"/>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29" name="Line 1427"/>
                        <wps:cNvCnPr>
                          <a:cxnSpLocks noChangeShapeType="1"/>
                        </wps:cNvCnPr>
                        <wps:spPr bwMode="auto">
                          <a:xfrm>
                            <a:off x="2781" y="124"/>
                            <a:ext cx="0" cy="0"/>
                          </a:xfrm>
                          <a:prstGeom prst="line">
                            <a:avLst/>
                          </a:prstGeom>
                          <a:noFill/>
                          <a:ln w="2149">
                            <a:solidFill>
                              <a:srgbClr val="000000"/>
                            </a:solidFill>
                            <a:round/>
                            <a:headEnd/>
                            <a:tailEnd/>
                          </a:ln>
                          <a:extLst>
                            <a:ext uri="{909E8E84-426E-40DD-AFC4-6F175D3DCCD1}">
                              <a14:hiddenFill xmlns:a14="http://schemas.microsoft.com/office/drawing/2010/main">
                                <a:noFill/>
                              </a14:hiddenFill>
                            </a:ext>
                          </a:extLst>
                        </wps:spPr>
                        <wps:bodyPr/>
                      </wps:wsp>
                      <wps:wsp>
                        <wps:cNvPr id="1530" name="Rectangle 1426"/>
                        <wps:cNvSpPr>
                          <a:spLocks noChangeArrowheads="1"/>
                        </wps:cNvSpPr>
                        <wps:spPr bwMode="auto">
                          <a:xfrm>
                            <a:off x="2780" y="46"/>
                            <a:ext cx="3396" cy="2090"/>
                          </a:xfrm>
                          <a:prstGeom prst="rect">
                            <a:avLst/>
                          </a:prstGeom>
                          <a:noFill/>
                          <a:ln w="214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2103D" id="Group 1425" o:spid="_x0000_s1026" style="position:absolute;margin-left:137.4pt;margin-top:2.25pt;width:171.5pt;height:106.2pt;z-index:-251585536;mso-position-horizontal-relative:page" coordorigin="2748,45" coordsize="3430,2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">
                <v:shape id="Picture 1478" o:spid="_x0000_s1027" type="#_x0000_t75" style="position:absolute;left:2957;top:357;width:423;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">
                  <v:imagedata r:id="rId53" o:title=""/>
                </v:shape>
                <v:rect id="Rectangle 1477" o:spid="_x0000_s1028" style="position:absolute;left:3483;top:941;width:420;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" fillcolor="#e31a1c" stroked="f"/>
                <v:line id="Line 1476" o:spid="_x0000_s1029" style="position:absolute;visibility:visible;mso-wrap-style:square" from="3483,1113" to="3902,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" strokeweight=".17908mm"/>
                <v:line id="Line 1475" o:spid="_x0000_s1030" style="position:absolute;visibility:visible;mso-wrap-style:square" from="3693,1778" to="3693,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" strokeweight=".05969mm">
                  <v:stroke dashstyle="dash"/>
                </v:line>
                <v:line id="Line 1474" o:spid="_x0000_s1031" style="position:absolute;visibility:visible;mso-wrap-style:square" from="3693,443" to="369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" strokeweight=".05969mm">
                  <v:stroke dashstyle="dash"/>
                </v:line>
                <v:line id="Line 1473" o:spid="_x0000_s1032" style="position:absolute;visibility:visible;mso-wrap-style:square" from="3588,1778" to="3797,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" strokeweight=".05969mm"/>
                <v:line id="Line 1472" o:spid="_x0000_s1033" style="position:absolute;visibility:visible;mso-wrap-style:square" from="3588,443" to="379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" strokeweight=".05969mm"/>
                <v:rect id="Rectangle 1471" o:spid="_x0000_s1034" style="position:absolute;left:3483;top:941;width:420;height: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" filled="f" strokeweight=".05969mm"/>
                <v:shape id="Freeform 1470" o:spid="_x0000_s1035" style="position:absolute;left:3680;top:40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" path="m,13l,6,6,r7,l19,r6,6l25,13r,6l19,25r-6,l6,25,,19,,13e" filled="f" strokeweight=".05969mm">
                  <v:path arrowok="t" o:connecttype="custom" o:connectlocs="0,416;0,409;6,403;13,403;19,403;25,409;25,416;25,422;19,428;13,428;6,428;0,422;0,416" o:connectangles="0,0,0,0,0,0,0,0,0,0,0,0,0"/>
                </v:shape>
                <v:shape id="Freeform 1469" o:spid="_x0000_s1036" style="position:absolute;left:3680;top:38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" path="m,12l,6,6,r7,l19,r6,6l25,12r,7l19,24r-6,l6,24,,19,,12e" filled="f" strokeweight=".05969mm">
                  <v:path arrowok="t" o:connecttype="custom" o:connectlocs="0,394;0,388;6,382;13,382;19,382;25,388;25,394;25,401;19,406;13,406;6,406;0,401;0,394" o:connectangles="0,0,0,0,0,0,0,0,0,0,0,0,0"/>
                </v:shape>
                <v:shape id="Freeform 1468" o:spid="_x0000_s1037" style="position:absolute;left:3680;top:40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" path="m,13l,6,6,r7,l19,r6,6l25,13r,6l19,25r-6,l6,25,,19,,13e" filled="f" strokeweight=".05969mm">
                  <v:path arrowok="t" o:connecttype="custom" o:connectlocs="0,419;0,412;6,406;13,406;19,406;25,412;25,419;25,425;19,431;13,431;6,431;0,425;0,419" o:connectangles="0,0,0,0,0,0,0,0,0,0,0,0,0"/>
                </v:shape>
                <v:shape id="Freeform 1467" o:spid="_x0000_s1038" style="position:absolute;left:3680;top:35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" path="m,12l,5,6,r7,l19,r6,5l25,12r,7l19,24r-6,l6,24,,19,,12e" filled="f" strokeweight=".05969mm">
                  <v:path arrowok="t" o:connecttype="custom" o:connectlocs="0,371;0,364;6,359;13,359;19,359;25,364;25,371;25,378;19,383;13,383;6,383;0,378;0,371" o:connectangles="0,0,0,0,0,0,0,0,0,0,0,0,0"/>
                </v:shape>
                <v:shape id="Freeform 1466" o:spid="_x0000_s1039" style="position:absolute;left:3680;top:42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" path="m,12l,5,6,r7,l19,r6,5l25,12r,7l19,24r-6,l6,24,,19,,12e" filled="f" strokeweight=".05969mm">
                  <v:path arrowok="t" o:connecttype="custom" o:connectlocs="0,434;0,427;6,422;13,422;19,422;25,427;25,434;25,441;19,446;13,446;6,446;0,441;0,434" o:connectangles="0,0,0,0,0,0,0,0,0,0,0,0,0"/>
                </v:shape>
                <v:shape id="Freeform 1465" o:spid="_x0000_s1040" style="position:absolute;left:3680;top:35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" path="m,12l,6,6,r7,l19,r6,6l25,12r,7l19,24r-6,l6,24,,19,,12e" filled="f" strokeweight=".05969mm">
                  <v:path arrowok="t" o:connecttype="custom" o:connectlocs="0,366;0,360;6,354;13,354;19,354;25,360;25,366;25,373;19,378;13,378;6,378;0,373;0,366" o:connectangles="0,0,0,0,0,0,0,0,0,0,0,0,0"/>
                </v:shape>
                <v:shape id="Freeform 1464" o:spid="_x0000_s1041" style="position:absolute;left:3680;top:37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" path="m,13l,6,6,r7,l19,r6,6l25,13r,6l19,25r-6,l6,25,,19,,13e" filled="f" strokeweight=".05969mm">
                  <v:path arrowok="t" o:connecttype="custom" o:connectlocs="0,391;0,384;6,378;13,378;19,378;25,384;25,391;25,397;19,403;13,403;6,403;0,397;0,391" o:connectangles="0,0,0,0,0,0,0,0,0,0,0,0,0"/>
                </v:shape>
                <v:shape id="Freeform 1463" o:spid="_x0000_s1042" style="position:absolute;left:3680;top:41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" path="m,12l,5,6,r7,l19,r6,5l25,12r,7l19,24r-6,l6,24,,19,,12e" filled="f" strokeweight=".05969mm">
                  <v:path arrowok="t" o:connecttype="custom" o:connectlocs="0,424;0,417;6,412;13,412;19,412;25,417;25,424;25,431;19,436;13,436;6,436;0,431;0,424" o:connectangles="0,0,0,0,0,0,0,0,0,0,0,0,0"/>
                </v:shape>
                <v:shape id="Freeform 1462" o:spid="_x0000_s1043" style="position:absolute;left:3680;top:38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" path="m,13l,6,6,r7,l19,r6,6l25,13r,6l19,25r-6,l6,25,,19,,13e" filled="f" strokeweight=".05969mm">
                  <v:path arrowok="t" o:connecttype="custom" o:connectlocs="0,402;0,395;6,389;13,389;19,389;25,395;25,402;25,408;19,414;13,414;6,414;0,408;0,402" o:connectangles="0,0,0,0,0,0,0,0,0,0,0,0,0"/>
                </v:shape>
                <v:shape id="Freeform 1461" o:spid="_x0000_s1044" style="position:absolute;left:3680;top:41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" path="m,12l,5,6,r7,l19,r6,5l25,12r,6l19,24r-6,l6,24,,18,,12e" filled="f" strokeweight=".05969mm">
                  <v:path arrowok="t" o:connecttype="custom" o:connectlocs="0,427;0,420;6,415;13,415;19,415;25,420;25,427;25,433;19,439;13,439;6,439;0,433;0,427" o:connectangles="0,0,0,0,0,0,0,0,0,0,0,0,0"/>
                </v:shape>
                <v:shape id="Freeform 1460" o:spid="_x0000_s1045" style="position:absolute;left:3680;top:41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" path="m,12l,5,6,r7,l19,r6,5l25,12r,7l19,24r-6,l6,24,,19,,12e" filled="f" strokeweight=".05969mm">
                  <v:path arrowok="t" o:connecttype="custom" o:connectlocs="0,429;0,422;6,417;13,417;19,417;25,422;25,429;25,436;19,441;13,441;6,441;0,436;0,429" o:connectangles="0,0,0,0,0,0,0,0,0,0,0,0,0"/>
                </v:shape>
                <v:shape id="Freeform 1459" o:spid="_x0000_s1046" style="position:absolute;left:3680;top:34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" path="m,12l,6,6,r7,l19,r6,6l25,12r,7l19,24r-6,l6,24,,19,,12e" filled="f" strokeweight=".05969mm">
                  <v:path arrowok="t" o:connecttype="custom" o:connectlocs="0,359;0,353;6,347;13,347;19,347;25,353;25,359;25,366;19,371;13,371;6,371;0,366;0,359" o:connectangles="0,0,0,0,0,0,0,0,0,0,0,0,0"/>
                </v:shape>
                <v:shape id="Freeform 1458" o:spid="_x0000_s1047" style="position:absolute;left:3680;top:41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" path="m,12l,5,6,r7,l19,r6,5l25,12r,7l19,24r-6,l6,24,,19,,12e" filled="f" strokeweight=".05969mm">
                  <v:path arrowok="t" o:connecttype="custom" o:connectlocs="0,428;0,421;6,416;13,416;19,416;25,421;25,428;25,435;19,440;13,440;6,440;0,435;0,428" o:connectangles="0,0,0,0,0,0,0,0,0,0,0,0,0"/>
                </v:shape>
                <v:shape id="Freeform 1457" o:spid="_x0000_s1048" style="position:absolute;left:3680;top:41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" path="m,13l,6,6,r7,l19,r6,6l25,13r,6l19,25r-6,l6,25,,19,,13e" filled="f" strokeweight=".05969mm">
                  <v:path arrowok="t" o:connecttype="custom" o:connectlocs="0,430;0,423;6,417;13,417;19,417;25,423;25,430;25,436;19,442;13,442;6,442;0,436;0,430" o:connectangles="0,0,0,0,0,0,0,0,0,0,0,0,0"/>
                </v:shape>
                <v:shape id="Freeform 1456" o:spid="_x0000_s1049" style="position:absolute;left:3680;top:41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" path="m,12l,6,6,r7,l19,r6,6l25,12r,7l19,25r-6,l6,25,,19,,12e" filled="f" strokeweight=".05969mm">
                  <v:path arrowok="t" o:connecttype="custom" o:connectlocs="0,422;0,416;6,410;13,410;19,410;25,416;25,422;25,429;19,435;13,435;6,435;0,429;0,422" o:connectangles="0,0,0,0,0,0,0,0,0,0,0,0,0"/>
                </v:shape>
                <v:shape id="Freeform 1455" o:spid="_x0000_s1050" style="position:absolute;left:3680;top:41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" path="m,12l,5,6,r7,l19,r6,5l25,12r,7l19,24r-6,l6,24,,19,,12e" filled="f" strokeweight=".05969mm">
                  <v:path arrowok="t" o:connecttype="custom" o:connectlocs="0,426;0,419;6,414;13,414;19,414;25,419;25,426;25,433;19,438;13,438;6,438;0,433;0,426" o:connectangles="0,0,0,0,0,0,0,0,0,0,0,0,0"/>
                </v:shape>
                <v:shape id="Freeform 1454" o:spid="_x0000_s1051" style="position:absolute;left:3680;top:38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" path="m,12l,5,6,r7,l19,r6,5l25,12r,6l19,24r-6,l6,24,,18,,12e" filled="f" strokeweight=".05969mm">
                  <v:path arrowok="t" o:connecttype="custom" o:connectlocs="0,396;0,389;6,384;13,384;19,384;25,389;25,396;25,402;19,408;13,408;6,408;0,402;0,396" o:connectangles="0,0,0,0,0,0,0,0,0,0,0,0,0"/>
                </v:shape>
                <v:shape id="Freeform 1453" o:spid="_x0000_s1052" style="position:absolute;left:3680;top:40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" path="m,13l,6,6,r7,l19,r6,6l25,13r,6l19,25r-6,l6,25,,19,,13e" filled="f" strokeweight=".05969mm">
                  <v:path arrowok="t" o:connecttype="custom" o:connectlocs="0,413;0,406;6,400;13,400;19,400;25,406;25,413;25,419;19,425;13,425;6,425;0,419;0,413" o:connectangles="0,0,0,0,0,0,0,0,0,0,0,0,0"/>
                </v:shape>
                <v:shape id="Freeform 1452" o:spid="_x0000_s1053" style="position:absolute;left:3680;top:39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" path="m,12l,6,6,r7,l19,r6,6l25,12r,7l19,25r-6,l6,25,,19,,12e" filled="f" strokeweight=".05969mm">
                  <v:path arrowok="t" o:connecttype="custom" o:connectlocs="0,409;0,403;6,397;13,397;19,397;25,403;25,409;25,416;19,422;13,422;6,422;0,416;0,409" o:connectangles="0,0,0,0,0,0,0,0,0,0,0,0,0"/>
                </v:shape>
                <v:shape id="Freeform 1451" o:spid="_x0000_s1054" style="position:absolute;left:3680;top:37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" path="m,12l,5,6,r7,l19,r6,5l25,12r,6l19,24r-6,l6,24,,18,,12e" filled="f" strokeweight=".05969mm">
                  <v:path arrowok="t" o:connecttype="custom" o:connectlocs="0,384;0,377;6,372;13,372;19,372;25,377;25,384;25,390;19,396;13,396;6,396;0,390;0,384" o:connectangles="0,0,0,0,0,0,0,0,0,0,0,0,0"/>
                </v:shape>
                <v:shape id="Freeform 1450" o:spid="_x0000_s1055" style="position:absolute;left:3680;top:40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" path="m,12l,5,6,r7,l19,r6,5l25,12r,7l19,24r-6,l6,24,,19,,12e" filled="f" strokeweight=".05969mm">
                  <v:path arrowok="t" o:connecttype="custom" o:connectlocs="0,414;0,407;6,402;13,402;19,402;25,407;25,414;25,421;19,426;13,426;6,426;0,421;0,414" o:connectangles="0,0,0,0,0,0,0,0,0,0,0,0,0"/>
                </v:shape>
                <v:shape id="Freeform 1449" o:spid="_x0000_s1056" style="position:absolute;left:3680;top:3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" path="m,12l,5,6,r7,l19,r6,5l25,12r,7l19,24r-6,l6,24,,19,,12e" filled="f" strokeweight=".05969mm">
                  <v:path arrowok="t" o:connecttype="custom" o:connectlocs="0,355;0,348;6,343;13,343;19,343;25,348;25,355;25,362;19,367;13,367;6,367;0,362;0,355" o:connectangles="0,0,0,0,0,0,0,0,0,0,0,0,0"/>
                </v:shape>
                <v:shape id="Freeform 1448" o:spid="_x0000_s1057" style="position:absolute;left:3680;top:40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" path="m,13l,6,6,r7,l19,r6,6l25,13r,6l19,25r-6,l6,25,,19,,13e" filled="f" strokeweight=".05969mm">
                  <v:path arrowok="t" o:connecttype="custom" o:connectlocs="0,419;0,412;6,406;13,406;19,406;25,412;25,419;25,425;19,431;13,431;6,431;0,425;0,419" o:connectangles="0,0,0,0,0,0,0,0,0,0,0,0,0"/>
                </v:shape>
                <v:shape id="Freeform 1447" o:spid="_x0000_s1058" style="position:absolute;left:3680;top:42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" path="m,12l,5,6,r7,l19,r6,5l25,12r,6l19,24r-6,l6,24,,18,,12e" filled="f" strokeweight=".05969mm">
                  <v:path arrowok="t" o:connecttype="custom" o:connectlocs="0,437;0,430;6,425;13,425;19,425;25,430;25,437;25,443;19,449;13,449;6,449;0,443;0,437" o:connectangles="0,0,0,0,0,0,0,0,0,0,0,0,0"/>
                </v:shape>
                <v:shape id="Freeform 1446" o:spid="_x0000_s1059" style="position:absolute;left:3680;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" path="m,12l,5,6,r7,l19,r6,5l25,12r,7l19,24r-6,l6,24,,19,,12e" filled="f" strokeweight=".05969mm">
                  <v:path arrowok="t" o:connecttype="custom" o:connectlocs="0,432;0,425;6,420;13,420;19,420;25,425;25,432;25,439;19,444;13,444;6,444;0,439;0,432" o:connectangles="0,0,0,0,0,0,0,0,0,0,0,0,0"/>
                </v:shape>
                <v:shape id="Freeform 1445" o:spid="_x0000_s1060" style="position:absolute;left:3680;top:33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" path="m,12l,6,6,r7,l19,r6,6l25,12r,7l19,24r-6,l6,24,,19,,12e" filled="f" strokeweight=".05969mm">
                  <v:path arrowok="t" o:connecttype="custom" o:connectlocs="0,351;0,345;6,339;13,339;19,339;25,345;25,351;25,358;19,363;13,363;6,363;0,358;0,351" o:connectangles="0,0,0,0,0,0,0,0,0,0,0,0,0"/>
                </v:shape>
                <v:shape id="AutoShape 1444" o:spid="_x0000_s1061"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" path="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m3680,-10563r,-7l3686,-10575r7,l3699,-10575r6,5l3705,-10563r,7l3699,-10551r-6,l3686,-10551r-6,-5l3680,-10563t,l3680,-10570r6,-5l3693,-10575r6,l3705,-10570r,7l3705,-10556r-6,5l3693,-10551r-7,l3680,-10556r,-7e" filled="f" strokeweight=".05969mm">
                  <v:path arrowok="t" o:connecttype="custom" o:connectlocs="3680,1904;3686,1909;3693,1909;3699,1909;3705,1904;3705,1897;3705,1890;3699,1885;3693,1885;3686,1885;3680,1890;3680,1897;3680,1897;3680,1904;3686,1909;3693,1909;3699,1909;3705,1904;3705,1897;3705,1890;3699,1885;3693,1885;3686,1885;3680,1890;3680,1897;3680,1897;3680,1904;3686,1909;3693,1909;3699,1909;3705,1904;3705,1897;3705,1890;3699,1885;3693,1885;3686,1885;3680,1890;3680,1897;3680,1897;3680,1904;3686,1909;3693,1909;3699,1909;3705,1904;3705,1897;3705,1890;3699,1885;3693,1885;3686,1885;3680,1890;3680,1897;3680,1897;3680,1904;3686,1909;3693,1909;3699,1909;3705,1904;3705,1897;3705,1890;3699,1885;3693,1885;3686,1885" o:connectangles="0,0,0,0,0,0,0,0,0,0,0,0,0,0,0,0,0,0,0,0,0,0,0,0,0,0,0,0,0,0,0,0,0,0,0,0,0,0,0,0,0,0,0,0,0,0,0,0,0,0,0,0,0,0,0,0,0,0,0,0,0,0"/>
                </v:shape>
                <v:shape id="Picture 1443" o:spid="_x0000_s1062" type="#_x0000_t75" style="position:absolute;left:4005;top:341;width:423;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">
                  <v:imagedata r:id="rId54" o:title=""/>
                </v:shape>
                <v:shape id="Picture 1442" o:spid="_x0000_s1063" type="#_x0000_t75" style="position:absolute;left:4529;top:319;width:423;height: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">
                  <v:imagedata r:id="rId55" o:title=""/>
                </v:shape>
                <v:shape id="Picture 1441" o:spid="_x0000_s1064" type="#_x0000_t75" style="position:absolute;left:5053;top:319;width:423;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">
                  <v:imagedata r:id="rId56" o:title=""/>
                </v:shape>
                <v:shape id="Picture 1440" o:spid="_x0000_s1065" type="#_x0000_t75" style="position:absolute;left:5577;top:337;width:423;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">
                  <v:imagedata r:id="rId57" o:title=""/>
                </v:shape>
                <v:shape id="AutoShape 1439" o:spid="_x0000_s1066" style="position:absolute;top:12513;width:11612;height:144;visibility:visible;mso-wrap-style:square;v-text-anchor:top" coordsize="1161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" path="m3169,-10378r2619,m3169,-10378r,32e" filled="f" strokeweight=".05969mm">
                  <v:path arrowok="t" o:connecttype="custom" o:connectlocs="3169,2136;5788,2136;3169,2136;3169,2168" o:connectangles="0,0,0,0"/>
                </v:shape>
                <v:line id="Line 1438" o:spid="_x0000_s1067" style="position:absolute;visibility:visible;mso-wrap-style:square" from="3693,2136" to="3693,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" strokeweight=".05969mm"/>
                <v:line id="Line 1437" o:spid="_x0000_s1068" style="position:absolute;visibility:visible;mso-wrap-style:square" from="4217,2136" to="4217,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" strokeweight=".05969mm"/>
                <v:line id="Line 1436" o:spid="_x0000_s1069" style="position:absolute;visibility:visible;mso-wrap-style:square" from="4741,2136" to="4741,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" strokeweight=".05969mm"/>
                <v:line id="Line 1435" o:spid="_x0000_s1070" style="position:absolute;visibility:visible;mso-wrap-style:square" from="5265,2136" to="5265,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" strokeweight=".05969mm"/>
                <v:line id="Line 1434" o:spid="_x0000_s1071" style="position:absolute;visibility:visible;mso-wrap-style:square" from="5788,2136" to="5788,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" strokeweight=".05969mm"/>
                <v:shape id="AutoShape 1433" o:spid="_x0000_s1072" style="position:absolute;left:-144;top:3940;width:144;height:8574;visibility:visible;mso-wrap-style:square;v-text-anchor:top" coordsize="14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" path="m2925,-1882r,-1934m2925,-1882r-33,e" filled="f" strokeweight=".05969mm">
                  <v:path arrowok="t" o:connecttype="custom" o:connectlocs="2925,2058;2925,124;2925,2058;2892,2058" o:connectangles="0,0,0,0"/>
                </v:shape>
                <v:line id="Line 1432" o:spid="_x0000_s1073" style="position:absolute;visibility:visible;mso-wrap-style:square" from="2781,1736" to="2781,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" strokeweight=".05969mm"/>
                <v:line id="Line 1431" o:spid="_x0000_s1074" style="position:absolute;visibility:visible;mso-wrap-style:square" from="2781,1413" to="2781,1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" strokeweight=".05969mm"/>
                <v:line id="Line 1430" o:spid="_x0000_s1075" style="position:absolute;visibility:visible;mso-wrap-style:square" from="2781,1091" to="2781,1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" strokeweight=".05969mm"/>
                <v:line id="Line 1429" o:spid="_x0000_s1076" style="position:absolute;visibility:visible;mso-wrap-style:square" from="2781,769" to="2781,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" strokeweight=".05969mm"/>
                <v:line id="Line 1428" o:spid="_x0000_s1077" style="position:absolute;visibility:visible;mso-wrap-style:square" from="2781,446" to="2781,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" strokeweight=".05969mm"/>
                <v:line id="Line 1427" o:spid="_x0000_s1078" style="position:absolute;visibility:visible;mso-wrap-style:square" from="2781,124" to="278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" strokeweight=".05969mm"/>
                <v:rect id="Rectangle 1426" o:spid="_x0000_s1079" style="position:absolute;left:2780;top:46;width:3396;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" filled="f" strokeweight=".05969mm"/>
                <w10:wrap anchorx="page"/>
              </v:group>
            </w:pict>
          </mc:Fallback>
        </mc:AlternateContent>
      </w:r>
      <w:r>
        <w:rPr>
          <w:noProof/>
        </w:rPr>
        <mc:AlternateContent>
          <mc:Choice Requires="wpg">
            <w:drawing>
              <wp:anchor distT="0" distB="0" distL="114300" distR="114300" simplePos="0" relativeHeight="251465728" behindDoc="0" locked="0" layoutInCell="1" allowOverlap="1" wp14:anchorId="20ED4F59" wp14:editId="10CEF635">
                <wp:simplePos x="0" y="0"/>
                <wp:positionH relativeFrom="page">
                  <wp:posOffset>4180840</wp:posOffset>
                </wp:positionH>
                <wp:positionV relativeFrom="paragraph">
                  <wp:posOffset>35560</wp:posOffset>
                </wp:positionV>
                <wp:extent cx="2172970" cy="1345565"/>
                <wp:effectExtent l="8890" t="12700" r="8890" b="13335"/>
                <wp:wrapNone/>
                <wp:docPr id="1381" name="Group 1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2970" cy="1345565"/>
                          <a:chOff x="6584" y="56"/>
                          <a:chExt cx="3422" cy="2119"/>
                        </a:xfrm>
                      </wpg:grpSpPr>
                      <wps:wsp>
                        <wps:cNvPr id="1382" name="Rectangle 1424"/>
                        <wps:cNvSpPr>
                          <a:spLocks noChangeArrowheads="1"/>
                        </wps:cNvSpPr>
                        <wps:spPr bwMode="auto">
                          <a:xfrm>
                            <a:off x="6793" y="973"/>
                            <a:ext cx="419" cy="366"/>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3" name="Line 1423"/>
                        <wps:cNvCnPr>
                          <a:cxnSpLocks noChangeShapeType="1"/>
                        </wps:cNvCnPr>
                        <wps:spPr bwMode="auto">
                          <a:xfrm>
                            <a:off x="6794" y="1140"/>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384" name="Line 1422"/>
                        <wps:cNvCnPr>
                          <a:cxnSpLocks noChangeShapeType="1"/>
                        </wps:cNvCnPr>
                        <wps:spPr bwMode="auto">
                          <a:xfrm>
                            <a:off x="7003" y="1824"/>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85" name="Line 1421"/>
                        <wps:cNvCnPr>
                          <a:cxnSpLocks noChangeShapeType="1"/>
                        </wps:cNvCnPr>
                        <wps:spPr bwMode="auto">
                          <a:xfrm>
                            <a:off x="7003" y="469"/>
                            <a:ext cx="0" cy="505"/>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86" name="Line 1420"/>
                        <wps:cNvCnPr>
                          <a:cxnSpLocks noChangeShapeType="1"/>
                        </wps:cNvCnPr>
                        <wps:spPr bwMode="auto">
                          <a:xfrm>
                            <a:off x="6898" y="1824"/>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87" name="Line 1419"/>
                        <wps:cNvCnPr>
                          <a:cxnSpLocks noChangeShapeType="1"/>
                        </wps:cNvCnPr>
                        <wps:spPr bwMode="auto">
                          <a:xfrm>
                            <a:off x="6898" y="469"/>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88" name="Rectangle 1418"/>
                        <wps:cNvSpPr>
                          <a:spLocks noChangeArrowheads="1"/>
                        </wps:cNvSpPr>
                        <wps:spPr bwMode="auto">
                          <a:xfrm>
                            <a:off x="6793" y="973"/>
                            <a:ext cx="419" cy="366"/>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9" name="AutoShape 1417"/>
                        <wps:cNvSpPr>
                          <a:spLocks/>
                        </wps:cNvSpPr>
                        <wps:spPr bwMode="auto">
                          <a:xfrm>
                            <a:off x="0" y="12459"/>
                            <a:ext cx="108" cy="108"/>
                          </a:xfrm>
                          <a:custGeom>
                            <a:avLst/>
                            <a:gdLst>
                              <a:gd name="T0" fmla="*/ 6996 w 108"/>
                              <a:gd name="T1" fmla="+- 0 2053 12460"/>
                              <a:gd name="T2" fmla="*/ 2053 h 108"/>
                              <a:gd name="T3" fmla="*/ 7015 w 108"/>
                              <a:gd name="T4" fmla="+- 0 2059 12460"/>
                              <a:gd name="T5" fmla="*/ 2059 h 108"/>
                              <a:gd name="T6" fmla="*/ 7009 w 108"/>
                              <a:gd name="T7" fmla="+- 0 2077 12460"/>
                              <a:gd name="T8" fmla="*/ 2077 h 108"/>
                              <a:gd name="T9" fmla="*/ 6991 w 108"/>
                              <a:gd name="T10" fmla="+- 0 2072 12460"/>
                              <a:gd name="T11" fmla="*/ 2072 h 108"/>
                              <a:gd name="T12" fmla="*/ 6991 w 108"/>
                              <a:gd name="T13" fmla="+- 0 2059 12460"/>
                              <a:gd name="T14" fmla="*/ 2059 h 108"/>
                              <a:gd name="T15" fmla="*/ 7009 w 108"/>
                              <a:gd name="T16" fmla="+- 0 2053 12460"/>
                              <a:gd name="T17" fmla="*/ 2053 h 108"/>
                              <a:gd name="T18" fmla="*/ 7015 w 108"/>
                              <a:gd name="T19" fmla="+- 0 2072 12460"/>
                              <a:gd name="T20" fmla="*/ 2072 h 108"/>
                              <a:gd name="T21" fmla="*/ 6996 w 108"/>
                              <a:gd name="T22" fmla="+- 0 2077 12460"/>
                              <a:gd name="T23" fmla="*/ 2077 h 108"/>
                              <a:gd name="T24" fmla="*/ 6991 w 108"/>
                              <a:gd name="T25" fmla="+- 0 2065 12460"/>
                              <a:gd name="T26" fmla="*/ 2065 h 108"/>
                              <a:gd name="T27" fmla="*/ 7003 w 108"/>
                              <a:gd name="T28" fmla="+- 0 2053 12460"/>
                              <a:gd name="T29" fmla="*/ 2053 h 108"/>
                              <a:gd name="T30" fmla="*/ 7015 w 108"/>
                              <a:gd name="T31" fmla="+- 0 2065 12460"/>
                              <a:gd name="T32" fmla="*/ 2065 h 108"/>
                              <a:gd name="T33" fmla="*/ 7003 w 108"/>
                              <a:gd name="T34" fmla="+- 0 2077 12460"/>
                              <a:gd name="T35" fmla="*/ 2077 h 108"/>
                              <a:gd name="T36" fmla="*/ 6991 w 108"/>
                              <a:gd name="T37" fmla="+- 0 2065 12460"/>
                              <a:gd name="T38" fmla="*/ 2065 h 108"/>
                              <a:gd name="T39" fmla="*/ 6996 w 108"/>
                              <a:gd name="T40" fmla="+- 0 2053 12460"/>
                              <a:gd name="T41" fmla="*/ 2053 h 108"/>
                              <a:gd name="T42" fmla="*/ 7015 w 108"/>
                              <a:gd name="T43" fmla="+- 0 2059 12460"/>
                              <a:gd name="T44" fmla="*/ 2059 h 108"/>
                              <a:gd name="T45" fmla="*/ 7009 w 108"/>
                              <a:gd name="T46" fmla="+- 0 2077 12460"/>
                              <a:gd name="T47" fmla="*/ 2077 h 108"/>
                              <a:gd name="T48" fmla="*/ 6991 w 108"/>
                              <a:gd name="T49" fmla="+- 0 2072 12460"/>
                              <a:gd name="T50" fmla="*/ 2072 h 108"/>
                              <a:gd name="T51" fmla="*/ 6991 w 108"/>
                              <a:gd name="T52" fmla="+- 0 2059 12460"/>
                              <a:gd name="T53" fmla="*/ 2059 h 108"/>
                              <a:gd name="T54" fmla="*/ 7009 w 108"/>
                              <a:gd name="T55" fmla="+- 0 2053 12460"/>
                              <a:gd name="T56" fmla="*/ 2053 h 108"/>
                              <a:gd name="T57" fmla="*/ 7015 w 108"/>
                              <a:gd name="T58" fmla="+- 0 2072 12460"/>
                              <a:gd name="T59" fmla="*/ 2072 h 108"/>
                              <a:gd name="T60" fmla="*/ 6996 w 108"/>
                              <a:gd name="T61" fmla="+- 0 2077 12460"/>
                              <a:gd name="T62" fmla="*/ 2077 h 108"/>
                              <a:gd name="T63" fmla="*/ 6991 w 108"/>
                              <a:gd name="T64" fmla="+- 0 2065 12460"/>
                              <a:gd name="T65" fmla="*/ 2065 h 108"/>
                              <a:gd name="T66" fmla="*/ 7003 w 108"/>
                              <a:gd name="T67" fmla="+- 0 2053 12460"/>
                              <a:gd name="T68" fmla="*/ 2053 h 108"/>
                              <a:gd name="T69" fmla="*/ 7015 w 108"/>
                              <a:gd name="T70" fmla="+- 0 2065 12460"/>
                              <a:gd name="T71" fmla="*/ 2065 h 108"/>
                              <a:gd name="T72" fmla="*/ 7003 w 108"/>
                              <a:gd name="T73" fmla="+- 0 2077 12460"/>
                              <a:gd name="T74" fmla="*/ 2077 h 108"/>
                              <a:gd name="T75" fmla="*/ 6991 w 108"/>
                              <a:gd name="T76" fmla="+- 0 2065 12460"/>
                              <a:gd name="T77" fmla="*/ 2065 h 108"/>
                              <a:gd name="T78" fmla="*/ 6996 w 108"/>
                              <a:gd name="T79" fmla="+- 0 2053 12460"/>
                              <a:gd name="T80" fmla="*/ 2053 h 108"/>
                              <a:gd name="T81" fmla="*/ 7015 w 108"/>
                              <a:gd name="T82" fmla="+- 0 2059 12460"/>
                              <a:gd name="T83" fmla="*/ 2059 h 108"/>
                              <a:gd name="T84" fmla="*/ 7009 w 108"/>
                              <a:gd name="T85" fmla="+- 0 2077 12460"/>
                              <a:gd name="T86" fmla="*/ 2077 h 108"/>
                              <a:gd name="T87" fmla="*/ 6991 w 108"/>
                              <a:gd name="T88" fmla="+- 0 2072 12460"/>
                              <a:gd name="T89" fmla="*/ 2072 h 108"/>
                              <a:gd name="T90" fmla="*/ 6991 w 108"/>
                              <a:gd name="T91" fmla="+- 0 2059 12460"/>
                              <a:gd name="T92" fmla="*/ 2059 h 108"/>
                              <a:gd name="T93" fmla="*/ 7009 w 108"/>
                              <a:gd name="T94" fmla="+- 0 2053 12460"/>
                              <a:gd name="T95" fmla="*/ 2053 h 108"/>
                              <a:gd name="T96" fmla="*/ 7015 w 108"/>
                              <a:gd name="T97" fmla="+- 0 2072 12460"/>
                              <a:gd name="T98" fmla="*/ 2072 h 108"/>
                              <a:gd name="T99" fmla="*/ 6996 w 108"/>
                              <a:gd name="T100" fmla="+- 0 2077 12460"/>
                              <a:gd name="T101" fmla="*/ 2077 h 108"/>
                              <a:gd name="T102" fmla="*/ 6991 w 108"/>
                              <a:gd name="T103" fmla="+- 0 2065 12460"/>
                              <a:gd name="T104" fmla="*/ 2065 h 108"/>
                              <a:gd name="T105" fmla="*/ 7003 w 108"/>
                              <a:gd name="T106" fmla="+- 0 2053 12460"/>
                              <a:gd name="T107" fmla="*/ 2053 h 108"/>
                              <a:gd name="T108" fmla="*/ 7015 w 108"/>
                              <a:gd name="T109" fmla="+- 0 2065 12460"/>
                              <a:gd name="T110" fmla="*/ 2065 h 108"/>
                              <a:gd name="T111" fmla="*/ 7003 w 108"/>
                              <a:gd name="T112" fmla="+- 0 2077 12460"/>
                              <a:gd name="T113" fmla="*/ 2077 h 108"/>
                              <a:gd name="T114" fmla="*/ 6991 w 108"/>
                              <a:gd name="T115" fmla="+- 0 2065 12460"/>
                              <a:gd name="T116" fmla="*/ 2065 h 108"/>
                              <a:gd name="T117" fmla="*/ 6996 w 108"/>
                              <a:gd name="T118" fmla="+- 0 2053 12460"/>
                              <a:gd name="T119" fmla="*/ 2053 h 108"/>
                              <a:gd name="T120" fmla="*/ 7015 w 108"/>
                              <a:gd name="T121" fmla="+- 0 2059 12460"/>
                              <a:gd name="T122" fmla="*/ 2059 h 108"/>
                              <a:gd name="T123" fmla="*/ 7009 w 108"/>
                              <a:gd name="T124" fmla="+- 0 2077 12460"/>
                              <a:gd name="T125" fmla="*/ 2077 h 108"/>
                              <a:gd name="T126" fmla="*/ 6991 w 108"/>
                              <a:gd name="T127" fmla="+- 0 2072 12460"/>
                              <a:gd name="T128" fmla="*/ 2072 h 108"/>
                              <a:gd name="T129" fmla="*/ 6991 w 108"/>
                              <a:gd name="T130" fmla="+- 0 2059 12460"/>
                              <a:gd name="T131" fmla="*/ 2059 h 108"/>
                              <a:gd name="T132" fmla="*/ 7009 w 108"/>
                              <a:gd name="T133" fmla="+- 0 2053 12460"/>
                              <a:gd name="T134" fmla="*/ 2053 h 108"/>
                              <a:gd name="T135" fmla="*/ 7015 w 108"/>
                              <a:gd name="T136" fmla="+- 0 2072 12460"/>
                              <a:gd name="T137" fmla="*/ 2072 h 108"/>
                              <a:gd name="T138" fmla="*/ 6996 w 108"/>
                              <a:gd name="T139" fmla="+- 0 2077 12460"/>
                              <a:gd name="T140" fmla="*/ 2077 h 108"/>
                              <a:gd name="T141" fmla="*/ 6991 w 108"/>
                              <a:gd name="T142" fmla="+- 0 2065 12460"/>
                              <a:gd name="T143" fmla="*/ 2065 h 108"/>
                              <a:gd name="T144" fmla="*/ 7003 w 108"/>
                              <a:gd name="T145" fmla="+- 0 2053 12460"/>
                              <a:gd name="T146" fmla="*/ 2053 h 108"/>
                              <a:gd name="T147" fmla="*/ 7015 w 108"/>
                              <a:gd name="T148" fmla="+- 0 2065 12460"/>
                              <a:gd name="T149" fmla="*/ 2065 h 108"/>
                              <a:gd name="T150" fmla="*/ 7003 w 108"/>
                              <a:gd name="T151" fmla="+- 0 2077 12460"/>
                              <a:gd name="T152" fmla="*/ 2077 h 108"/>
                              <a:gd name="T153" fmla="*/ 6991 w 108"/>
                              <a:gd name="T154" fmla="+- 0 2065 12460"/>
                              <a:gd name="T155" fmla="*/ 2065 h 108"/>
                              <a:gd name="T156" fmla="*/ 6996 w 108"/>
                              <a:gd name="T157" fmla="+- 0 2053 12460"/>
                              <a:gd name="T158" fmla="*/ 2053 h 108"/>
                              <a:gd name="T159" fmla="*/ 7015 w 108"/>
                              <a:gd name="T160" fmla="+- 0 2059 12460"/>
                              <a:gd name="T161" fmla="*/ 2059 h 108"/>
                              <a:gd name="T162" fmla="*/ 7009 w 108"/>
                              <a:gd name="T163" fmla="+- 0 2077 12460"/>
                              <a:gd name="T164" fmla="*/ 2077 h 108"/>
                              <a:gd name="T165" fmla="*/ 6991 w 108"/>
                              <a:gd name="T166" fmla="+- 0 2072 12460"/>
                              <a:gd name="T167" fmla="*/ 2072 h 108"/>
                              <a:gd name="T168" fmla="*/ 6991 w 108"/>
                              <a:gd name="T169" fmla="+- 0 2059 12460"/>
                              <a:gd name="T170" fmla="*/ 2059 h 108"/>
                              <a:gd name="T171" fmla="*/ 7009 w 108"/>
                              <a:gd name="T172" fmla="+- 0 2053 12460"/>
                              <a:gd name="T173" fmla="*/ 2053 h 108"/>
                              <a:gd name="T174" fmla="*/ 7015 w 108"/>
                              <a:gd name="T175" fmla="+- 0 2072 12460"/>
                              <a:gd name="T176" fmla="*/ 2072 h 108"/>
                              <a:gd name="T177" fmla="*/ 6996 w 108"/>
                              <a:gd name="T178" fmla="+- 0 2077 12460"/>
                              <a:gd name="T179" fmla="*/ 2077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108" h="108">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moveTo>
                                  <a:pt x="6991" y="-10395"/>
                                </a:moveTo>
                                <a:lnTo>
                                  <a:pt x="6991" y="-10401"/>
                                </a:lnTo>
                                <a:lnTo>
                                  <a:pt x="6996" y="-10407"/>
                                </a:lnTo>
                                <a:lnTo>
                                  <a:pt x="7003" y="-10407"/>
                                </a:lnTo>
                                <a:lnTo>
                                  <a:pt x="7009" y="-10407"/>
                                </a:lnTo>
                                <a:lnTo>
                                  <a:pt x="7015" y="-10401"/>
                                </a:lnTo>
                                <a:lnTo>
                                  <a:pt x="7015" y="-10395"/>
                                </a:lnTo>
                                <a:lnTo>
                                  <a:pt x="7015" y="-10388"/>
                                </a:lnTo>
                                <a:lnTo>
                                  <a:pt x="7009" y="-10383"/>
                                </a:lnTo>
                                <a:lnTo>
                                  <a:pt x="7003" y="-10383"/>
                                </a:lnTo>
                                <a:lnTo>
                                  <a:pt x="6996" y="-10383"/>
                                </a:lnTo>
                                <a:lnTo>
                                  <a:pt x="6991" y="-10388"/>
                                </a:lnTo>
                                <a:lnTo>
                                  <a:pt x="6991" y="-10395"/>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 name="AutoShape 1416"/>
                        <wps:cNvSpPr>
                          <a:spLocks/>
                        </wps:cNvSpPr>
                        <wps:spPr bwMode="auto">
                          <a:xfrm>
                            <a:off x="0" y="12459"/>
                            <a:ext cx="108" cy="108"/>
                          </a:xfrm>
                          <a:custGeom>
                            <a:avLst/>
                            <a:gdLst>
                              <a:gd name="T0" fmla="*/ 7538 w 108"/>
                              <a:gd name="T1" fmla="+- 0 2059 12460"/>
                              <a:gd name="T2" fmla="*/ 2059 h 108"/>
                              <a:gd name="T3" fmla="*/ 7513 w 108"/>
                              <a:gd name="T4" fmla="+- 0 2072 12460"/>
                              <a:gd name="T5" fmla="*/ 2072 h 108"/>
                              <a:gd name="T6" fmla="*/ 7532 w 108"/>
                              <a:gd name="T7" fmla="+- 0 2053 12460"/>
                              <a:gd name="T8" fmla="*/ 2053 h 108"/>
                              <a:gd name="T9" fmla="*/ 7519 w 108"/>
                              <a:gd name="T10" fmla="+- 0 2077 12460"/>
                              <a:gd name="T11" fmla="*/ 2077 h 108"/>
                              <a:gd name="T12" fmla="*/ 7526 w 108"/>
                              <a:gd name="T13" fmla="+- 0 2053 12460"/>
                              <a:gd name="T14" fmla="*/ 2053 h 108"/>
                              <a:gd name="T15" fmla="*/ 7526 w 108"/>
                              <a:gd name="T16" fmla="+- 0 2077 12460"/>
                              <a:gd name="T17" fmla="*/ 2077 h 108"/>
                              <a:gd name="T18" fmla="*/ 7519 w 108"/>
                              <a:gd name="T19" fmla="+- 0 2053 12460"/>
                              <a:gd name="T20" fmla="*/ 2053 h 108"/>
                              <a:gd name="T21" fmla="*/ 7532 w 108"/>
                              <a:gd name="T22" fmla="+- 0 2077 12460"/>
                              <a:gd name="T23" fmla="*/ 2077 h 108"/>
                              <a:gd name="T24" fmla="*/ 7513 w 108"/>
                              <a:gd name="T25" fmla="+- 0 2059 12460"/>
                              <a:gd name="T26" fmla="*/ 2059 h 108"/>
                              <a:gd name="T27" fmla="*/ 7538 w 108"/>
                              <a:gd name="T28" fmla="+- 0 2072 12460"/>
                              <a:gd name="T29" fmla="*/ 2072 h 108"/>
                              <a:gd name="T30" fmla="*/ 7513 w 108"/>
                              <a:gd name="T31" fmla="+- 0 2065 12460"/>
                              <a:gd name="T32" fmla="*/ 2065 h 108"/>
                              <a:gd name="T33" fmla="*/ 7538 w 108"/>
                              <a:gd name="T34" fmla="+- 0 2065 12460"/>
                              <a:gd name="T35" fmla="*/ 2065 h 108"/>
                              <a:gd name="T36" fmla="*/ 7513 w 108"/>
                              <a:gd name="T37" fmla="+- 0 2065 12460"/>
                              <a:gd name="T38" fmla="*/ 2065 h 108"/>
                              <a:gd name="T39" fmla="*/ 7538 w 108"/>
                              <a:gd name="T40" fmla="+- 0 2059 12460"/>
                              <a:gd name="T41" fmla="*/ 2059 h 108"/>
                              <a:gd name="T42" fmla="*/ 7513 w 108"/>
                              <a:gd name="T43" fmla="+- 0 2072 12460"/>
                              <a:gd name="T44" fmla="*/ 2072 h 108"/>
                              <a:gd name="T45" fmla="*/ 7532 w 108"/>
                              <a:gd name="T46" fmla="+- 0 2053 12460"/>
                              <a:gd name="T47" fmla="*/ 2053 h 108"/>
                              <a:gd name="T48" fmla="*/ 7519 w 108"/>
                              <a:gd name="T49" fmla="+- 0 2077 12460"/>
                              <a:gd name="T50" fmla="*/ 2077 h 108"/>
                              <a:gd name="T51" fmla="*/ 7526 w 108"/>
                              <a:gd name="T52" fmla="+- 0 2053 12460"/>
                              <a:gd name="T53" fmla="*/ 2053 h 108"/>
                              <a:gd name="T54" fmla="*/ 7526 w 108"/>
                              <a:gd name="T55" fmla="+- 0 2077 12460"/>
                              <a:gd name="T56" fmla="*/ 2077 h 108"/>
                              <a:gd name="T57" fmla="*/ 7519 w 108"/>
                              <a:gd name="T58" fmla="+- 0 2053 12460"/>
                              <a:gd name="T59" fmla="*/ 2053 h 108"/>
                              <a:gd name="T60" fmla="*/ 7532 w 108"/>
                              <a:gd name="T61" fmla="+- 0 2077 12460"/>
                              <a:gd name="T62" fmla="*/ 2077 h 108"/>
                              <a:gd name="T63" fmla="*/ 7513 w 108"/>
                              <a:gd name="T64" fmla="+- 0 2059 12460"/>
                              <a:gd name="T65" fmla="*/ 2059 h 108"/>
                              <a:gd name="T66" fmla="*/ 7538 w 108"/>
                              <a:gd name="T67" fmla="+- 0 2072 12460"/>
                              <a:gd name="T68" fmla="*/ 2072 h 108"/>
                              <a:gd name="T69" fmla="*/ 7513 w 108"/>
                              <a:gd name="T70" fmla="+- 0 2065 12460"/>
                              <a:gd name="T71" fmla="*/ 2065 h 108"/>
                              <a:gd name="T72" fmla="*/ 7538 w 108"/>
                              <a:gd name="T73" fmla="+- 0 2065 12460"/>
                              <a:gd name="T74" fmla="*/ 2065 h 108"/>
                              <a:gd name="T75" fmla="*/ 7513 w 108"/>
                              <a:gd name="T76" fmla="+- 0 2065 12460"/>
                              <a:gd name="T77" fmla="*/ 2065 h 108"/>
                              <a:gd name="T78" fmla="*/ 7538 w 108"/>
                              <a:gd name="T79" fmla="+- 0 2059 12460"/>
                              <a:gd name="T80" fmla="*/ 2059 h 108"/>
                              <a:gd name="T81" fmla="*/ 7513 w 108"/>
                              <a:gd name="T82" fmla="+- 0 2072 12460"/>
                              <a:gd name="T83" fmla="*/ 2072 h 108"/>
                              <a:gd name="T84" fmla="*/ 7532 w 108"/>
                              <a:gd name="T85" fmla="+- 0 2053 12460"/>
                              <a:gd name="T86" fmla="*/ 2053 h 108"/>
                              <a:gd name="T87" fmla="*/ 7519 w 108"/>
                              <a:gd name="T88" fmla="+- 0 2077 12460"/>
                              <a:gd name="T89" fmla="*/ 2077 h 108"/>
                              <a:gd name="T90" fmla="*/ 7526 w 108"/>
                              <a:gd name="T91" fmla="+- 0 2053 12460"/>
                              <a:gd name="T92" fmla="*/ 2053 h 108"/>
                              <a:gd name="T93" fmla="*/ 7526 w 108"/>
                              <a:gd name="T94" fmla="+- 0 2077 12460"/>
                              <a:gd name="T95" fmla="*/ 2077 h 108"/>
                              <a:gd name="T96" fmla="*/ 7519 w 108"/>
                              <a:gd name="T97" fmla="+- 0 2053 12460"/>
                              <a:gd name="T98" fmla="*/ 2053 h 108"/>
                              <a:gd name="T99" fmla="*/ 7532 w 108"/>
                              <a:gd name="T100" fmla="+- 0 2077 12460"/>
                              <a:gd name="T101" fmla="*/ 2077 h 108"/>
                              <a:gd name="T102" fmla="*/ 7513 w 108"/>
                              <a:gd name="T103" fmla="+- 0 2059 12460"/>
                              <a:gd name="T104" fmla="*/ 2059 h 108"/>
                              <a:gd name="T105" fmla="*/ 7538 w 108"/>
                              <a:gd name="T106" fmla="+- 0 2072 12460"/>
                              <a:gd name="T107" fmla="*/ 2072 h 108"/>
                              <a:gd name="T108" fmla="*/ 7513 w 108"/>
                              <a:gd name="T109" fmla="+- 0 2065 12460"/>
                              <a:gd name="T110" fmla="*/ 2065 h 108"/>
                              <a:gd name="T111" fmla="*/ 7538 w 108"/>
                              <a:gd name="T112" fmla="+- 0 2065 12460"/>
                              <a:gd name="T113" fmla="*/ 2065 h 108"/>
                              <a:gd name="T114" fmla="*/ 7513 w 108"/>
                              <a:gd name="T115" fmla="+- 0 2065 12460"/>
                              <a:gd name="T116" fmla="*/ 2065 h 108"/>
                              <a:gd name="T117" fmla="*/ 7538 w 108"/>
                              <a:gd name="T118" fmla="+- 0 2059 12460"/>
                              <a:gd name="T119" fmla="*/ 2059 h 108"/>
                              <a:gd name="T120" fmla="*/ 7513 w 108"/>
                              <a:gd name="T121" fmla="+- 0 2072 12460"/>
                              <a:gd name="T122" fmla="*/ 2072 h 108"/>
                              <a:gd name="T123" fmla="*/ 7532 w 108"/>
                              <a:gd name="T124" fmla="+- 0 2053 12460"/>
                              <a:gd name="T125" fmla="*/ 2053 h 108"/>
                              <a:gd name="T126" fmla="*/ 7519 w 108"/>
                              <a:gd name="T127" fmla="+- 0 2077 12460"/>
                              <a:gd name="T128" fmla="*/ 2077 h 108"/>
                              <a:gd name="T129" fmla="*/ 7526 w 108"/>
                              <a:gd name="T130" fmla="+- 0 2053 12460"/>
                              <a:gd name="T131" fmla="*/ 2053 h 108"/>
                              <a:gd name="T132" fmla="*/ 7526 w 108"/>
                              <a:gd name="T133" fmla="+- 0 2077 12460"/>
                              <a:gd name="T134" fmla="*/ 2077 h 108"/>
                              <a:gd name="T135" fmla="*/ 7519 w 108"/>
                              <a:gd name="T136" fmla="+- 0 2053 12460"/>
                              <a:gd name="T137" fmla="*/ 2053 h 108"/>
                              <a:gd name="T138" fmla="*/ 7532 w 108"/>
                              <a:gd name="T139" fmla="+- 0 2077 12460"/>
                              <a:gd name="T140" fmla="*/ 2077 h 108"/>
                              <a:gd name="T141" fmla="*/ 7513 w 108"/>
                              <a:gd name="T142" fmla="+- 0 2059 12460"/>
                              <a:gd name="T143" fmla="*/ 2059 h 108"/>
                              <a:gd name="T144" fmla="*/ 7538 w 108"/>
                              <a:gd name="T145" fmla="+- 0 2072 12460"/>
                              <a:gd name="T146" fmla="*/ 2072 h 108"/>
                              <a:gd name="T147" fmla="*/ 7513 w 108"/>
                              <a:gd name="T148" fmla="+- 0 2065 12460"/>
                              <a:gd name="T149" fmla="*/ 2065 h 108"/>
                              <a:gd name="T150" fmla="*/ 7538 w 108"/>
                              <a:gd name="T151" fmla="+- 0 2065 12460"/>
                              <a:gd name="T152" fmla="*/ 2065 h 108"/>
                              <a:gd name="T153" fmla="*/ 7513 w 108"/>
                              <a:gd name="T154" fmla="+- 0 2065 12460"/>
                              <a:gd name="T155" fmla="*/ 2065 h 108"/>
                              <a:gd name="T156" fmla="*/ 7538 w 108"/>
                              <a:gd name="T157" fmla="+- 0 2059 12460"/>
                              <a:gd name="T158" fmla="*/ 2059 h 108"/>
                              <a:gd name="T159" fmla="*/ 7513 w 108"/>
                              <a:gd name="T160" fmla="+- 0 2072 12460"/>
                              <a:gd name="T161" fmla="*/ 2072 h 108"/>
                              <a:gd name="T162" fmla="*/ 7532 w 108"/>
                              <a:gd name="T163" fmla="+- 0 2053 12460"/>
                              <a:gd name="T164" fmla="*/ 2053 h 108"/>
                              <a:gd name="T165" fmla="*/ 7519 w 108"/>
                              <a:gd name="T166" fmla="+- 0 2077 12460"/>
                              <a:gd name="T167" fmla="*/ 2077 h 108"/>
                              <a:gd name="T168" fmla="*/ 7526 w 108"/>
                              <a:gd name="T169" fmla="+- 0 2053 12460"/>
                              <a:gd name="T170" fmla="*/ 2053 h 108"/>
                              <a:gd name="T171" fmla="*/ 7526 w 108"/>
                              <a:gd name="T172" fmla="+- 0 2077 12460"/>
                              <a:gd name="T173" fmla="*/ 2077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Lst>
                            <a:rect l="0" t="0" r="r" b="b"/>
                            <a:pathLst>
                              <a:path w="108" h="108">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moveTo>
                                  <a:pt x="7513" y="-10395"/>
                                </a:moveTo>
                                <a:lnTo>
                                  <a:pt x="7513" y="-10401"/>
                                </a:lnTo>
                                <a:lnTo>
                                  <a:pt x="7519" y="-10407"/>
                                </a:lnTo>
                                <a:lnTo>
                                  <a:pt x="7526" y="-10407"/>
                                </a:lnTo>
                                <a:lnTo>
                                  <a:pt x="7532" y="-10407"/>
                                </a:lnTo>
                                <a:lnTo>
                                  <a:pt x="7538" y="-10401"/>
                                </a:lnTo>
                                <a:lnTo>
                                  <a:pt x="7538" y="-10395"/>
                                </a:lnTo>
                                <a:lnTo>
                                  <a:pt x="7538" y="-10388"/>
                                </a:lnTo>
                                <a:lnTo>
                                  <a:pt x="7532" y="-10383"/>
                                </a:lnTo>
                                <a:lnTo>
                                  <a:pt x="7526" y="-10383"/>
                                </a:lnTo>
                                <a:lnTo>
                                  <a:pt x="7519" y="-10383"/>
                                </a:lnTo>
                                <a:lnTo>
                                  <a:pt x="7513" y="-10388"/>
                                </a:lnTo>
                                <a:lnTo>
                                  <a:pt x="7513" y="-10395"/>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1" name="AutoShape 1415"/>
                        <wps:cNvSpPr>
                          <a:spLocks/>
                        </wps:cNvSpPr>
                        <wps:spPr bwMode="auto">
                          <a:xfrm>
                            <a:off x="0" y="12459"/>
                            <a:ext cx="108" cy="108"/>
                          </a:xfrm>
                          <a:custGeom>
                            <a:avLst/>
                            <a:gdLst>
                              <a:gd name="T0" fmla="*/ 8583 w 108"/>
                              <a:gd name="T1" fmla="+- 0 2059 12460"/>
                              <a:gd name="T2" fmla="*/ 2059 h 108"/>
                              <a:gd name="T3" fmla="*/ 8559 w 108"/>
                              <a:gd name="T4" fmla="+- 0 2072 12460"/>
                              <a:gd name="T5" fmla="*/ 2072 h 108"/>
                              <a:gd name="T6" fmla="*/ 8578 w 108"/>
                              <a:gd name="T7" fmla="+- 0 2053 12460"/>
                              <a:gd name="T8" fmla="*/ 2053 h 108"/>
                              <a:gd name="T9" fmla="*/ 8564 w 108"/>
                              <a:gd name="T10" fmla="+- 0 2077 12460"/>
                              <a:gd name="T11" fmla="*/ 2077 h 108"/>
                              <a:gd name="T12" fmla="*/ 8571 w 108"/>
                              <a:gd name="T13" fmla="+- 0 2053 12460"/>
                              <a:gd name="T14" fmla="*/ 2053 h 108"/>
                              <a:gd name="T15" fmla="*/ 8571 w 108"/>
                              <a:gd name="T16" fmla="+- 0 2077 12460"/>
                              <a:gd name="T17" fmla="*/ 2077 h 108"/>
                              <a:gd name="T18" fmla="*/ 8564 w 108"/>
                              <a:gd name="T19" fmla="+- 0 2053 12460"/>
                              <a:gd name="T20" fmla="*/ 2053 h 108"/>
                              <a:gd name="T21" fmla="*/ 8578 w 108"/>
                              <a:gd name="T22" fmla="+- 0 2077 12460"/>
                              <a:gd name="T23" fmla="*/ 2077 h 108"/>
                              <a:gd name="T24" fmla="*/ 8559 w 108"/>
                              <a:gd name="T25" fmla="+- 0 2059 12460"/>
                              <a:gd name="T26" fmla="*/ 2059 h 108"/>
                              <a:gd name="T27" fmla="*/ 8583 w 108"/>
                              <a:gd name="T28" fmla="+- 0 2072 12460"/>
                              <a:gd name="T29" fmla="*/ 2072 h 108"/>
                              <a:gd name="T30" fmla="*/ 8559 w 108"/>
                              <a:gd name="T31" fmla="+- 0 2065 12460"/>
                              <a:gd name="T32" fmla="*/ 2065 h 108"/>
                              <a:gd name="T33" fmla="*/ 8583 w 108"/>
                              <a:gd name="T34" fmla="+- 0 2065 12460"/>
                              <a:gd name="T35" fmla="*/ 2065 h 108"/>
                              <a:gd name="T36" fmla="*/ 8559 w 108"/>
                              <a:gd name="T37" fmla="+- 0 2065 12460"/>
                              <a:gd name="T38" fmla="*/ 2065 h 108"/>
                              <a:gd name="T39" fmla="*/ 8583 w 108"/>
                              <a:gd name="T40" fmla="+- 0 2059 12460"/>
                              <a:gd name="T41" fmla="*/ 2059 h 108"/>
                              <a:gd name="T42" fmla="*/ 8559 w 108"/>
                              <a:gd name="T43" fmla="+- 0 2072 12460"/>
                              <a:gd name="T44" fmla="*/ 2072 h 108"/>
                              <a:gd name="T45" fmla="*/ 8578 w 108"/>
                              <a:gd name="T46" fmla="+- 0 2053 12460"/>
                              <a:gd name="T47" fmla="*/ 2053 h 108"/>
                              <a:gd name="T48" fmla="*/ 8564 w 108"/>
                              <a:gd name="T49" fmla="+- 0 2077 12460"/>
                              <a:gd name="T50" fmla="*/ 2077 h 108"/>
                              <a:gd name="T51" fmla="*/ 8571 w 108"/>
                              <a:gd name="T52" fmla="+- 0 2053 12460"/>
                              <a:gd name="T53" fmla="*/ 2053 h 108"/>
                              <a:gd name="T54" fmla="*/ 8571 w 108"/>
                              <a:gd name="T55" fmla="+- 0 2077 12460"/>
                              <a:gd name="T56" fmla="*/ 2077 h 108"/>
                              <a:gd name="T57" fmla="*/ 8564 w 108"/>
                              <a:gd name="T58" fmla="+- 0 2053 12460"/>
                              <a:gd name="T59" fmla="*/ 2053 h 108"/>
                              <a:gd name="T60" fmla="*/ 8578 w 108"/>
                              <a:gd name="T61" fmla="+- 0 2077 12460"/>
                              <a:gd name="T62" fmla="*/ 2077 h 108"/>
                              <a:gd name="T63" fmla="*/ 8559 w 108"/>
                              <a:gd name="T64" fmla="+- 0 2059 12460"/>
                              <a:gd name="T65" fmla="*/ 2059 h 108"/>
                              <a:gd name="T66" fmla="*/ 8583 w 108"/>
                              <a:gd name="T67" fmla="+- 0 2072 12460"/>
                              <a:gd name="T68" fmla="*/ 2072 h 108"/>
                              <a:gd name="T69" fmla="*/ 8559 w 108"/>
                              <a:gd name="T70" fmla="+- 0 2065 12460"/>
                              <a:gd name="T71" fmla="*/ 2065 h 108"/>
                              <a:gd name="T72" fmla="*/ 8583 w 108"/>
                              <a:gd name="T73" fmla="+- 0 2065 12460"/>
                              <a:gd name="T74" fmla="*/ 2065 h 108"/>
                              <a:gd name="T75" fmla="*/ 8559 w 108"/>
                              <a:gd name="T76" fmla="+- 0 2065 12460"/>
                              <a:gd name="T77" fmla="*/ 2065 h 108"/>
                              <a:gd name="T78" fmla="*/ 8583 w 108"/>
                              <a:gd name="T79" fmla="+- 0 2059 12460"/>
                              <a:gd name="T80" fmla="*/ 2059 h 108"/>
                              <a:gd name="T81" fmla="*/ 8559 w 108"/>
                              <a:gd name="T82" fmla="+- 0 2072 12460"/>
                              <a:gd name="T83" fmla="*/ 2072 h 108"/>
                              <a:gd name="T84" fmla="*/ 8578 w 108"/>
                              <a:gd name="T85" fmla="+- 0 2053 12460"/>
                              <a:gd name="T86" fmla="*/ 2053 h 108"/>
                              <a:gd name="T87" fmla="*/ 8564 w 108"/>
                              <a:gd name="T88" fmla="+- 0 2077 12460"/>
                              <a:gd name="T89" fmla="*/ 2077 h 108"/>
                              <a:gd name="T90" fmla="*/ 8571 w 108"/>
                              <a:gd name="T91" fmla="+- 0 2053 12460"/>
                              <a:gd name="T92" fmla="*/ 2053 h 108"/>
                              <a:gd name="T93" fmla="*/ 8571 w 108"/>
                              <a:gd name="T94" fmla="+- 0 2077 12460"/>
                              <a:gd name="T95" fmla="*/ 2077 h 108"/>
                              <a:gd name="T96" fmla="*/ 8564 w 108"/>
                              <a:gd name="T97" fmla="+- 0 2053 12460"/>
                              <a:gd name="T98" fmla="*/ 2053 h 108"/>
                              <a:gd name="T99" fmla="*/ 8578 w 108"/>
                              <a:gd name="T100" fmla="+- 0 2077 12460"/>
                              <a:gd name="T101" fmla="*/ 2077 h 108"/>
                              <a:gd name="T102" fmla="*/ 8559 w 108"/>
                              <a:gd name="T103" fmla="+- 0 2059 12460"/>
                              <a:gd name="T104" fmla="*/ 2059 h 108"/>
                              <a:gd name="T105" fmla="*/ 8583 w 108"/>
                              <a:gd name="T106" fmla="+- 0 2072 12460"/>
                              <a:gd name="T107" fmla="*/ 2072 h 108"/>
                              <a:gd name="T108" fmla="*/ 8559 w 108"/>
                              <a:gd name="T109" fmla="+- 0 2065 12460"/>
                              <a:gd name="T110" fmla="*/ 2065 h 108"/>
                              <a:gd name="T111" fmla="*/ 8583 w 108"/>
                              <a:gd name="T112" fmla="+- 0 2065 12460"/>
                              <a:gd name="T113" fmla="*/ 2065 h 108"/>
                              <a:gd name="T114" fmla="*/ 8559 w 108"/>
                              <a:gd name="T115" fmla="+- 0 2065 12460"/>
                              <a:gd name="T116" fmla="*/ 2065 h 108"/>
                              <a:gd name="T117" fmla="*/ 8583 w 108"/>
                              <a:gd name="T118" fmla="+- 0 2059 12460"/>
                              <a:gd name="T119" fmla="*/ 2059 h 108"/>
                              <a:gd name="T120" fmla="*/ 8559 w 108"/>
                              <a:gd name="T121" fmla="+- 0 2072 12460"/>
                              <a:gd name="T122" fmla="*/ 2072 h 108"/>
                              <a:gd name="T123" fmla="*/ 8578 w 108"/>
                              <a:gd name="T124" fmla="+- 0 2053 12460"/>
                              <a:gd name="T125" fmla="*/ 2053 h 108"/>
                              <a:gd name="T126" fmla="*/ 8564 w 108"/>
                              <a:gd name="T127" fmla="+- 0 2077 12460"/>
                              <a:gd name="T128" fmla="*/ 2077 h 108"/>
                              <a:gd name="T129" fmla="*/ 8571 w 108"/>
                              <a:gd name="T130" fmla="+- 0 2053 12460"/>
                              <a:gd name="T131" fmla="*/ 2053 h 108"/>
                              <a:gd name="T132" fmla="*/ 8571 w 108"/>
                              <a:gd name="T133" fmla="+- 0 2077 12460"/>
                              <a:gd name="T134" fmla="*/ 2077 h 108"/>
                              <a:gd name="T135" fmla="*/ 8564 w 108"/>
                              <a:gd name="T136" fmla="+- 0 2053 12460"/>
                              <a:gd name="T137" fmla="*/ 2053 h 108"/>
                              <a:gd name="T138" fmla="*/ 8578 w 108"/>
                              <a:gd name="T139" fmla="+- 0 2077 12460"/>
                              <a:gd name="T140" fmla="*/ 2077 h 108"/>
                              <a:gd name="T141" fmla="*/ 8559 w 108"/>
                              <a:gd name="T142" fmla="+- 0 2059 12460"/>
                              <a:gd name="T143" fmla="*/ 2059 h 108"/>
                              <a:gd name="T144" fmla="*/ 8583 w 108"/>
                              <a:gd name="T145" fmla="+- 0 2072 12460"/>
                              <a:gd name="T146" fmla="*/ 2072 h 108"/>
                              <a:gd name="T147" fmla="*/ 8559 w 108"/>
                              <a:gd name="T148" fmla="+- 0 2065 12460"/>
                              <a:gd name="T149" fmla="*/ 2065 h 108"/>
                              <a:gd name="T150" fmla="*/ 8583 w 108"/>
                              <a:gd name="T151" fmla="+- 0 2065 12460"/>
                              <a:gd name="T152" fmla="*/ 2065 h 108"/>
                              <a:gd name="T153" fmla="*/ 8559 w 108"/>
                              <a:gd name="T154" fmla="+- 0 2065 12460"/>
                              <a:gd name="T155" fmla="*/ 2065 h 108"/>
                              <a:gd name="T156" fmla="*/ 8583 w 108"/>
                              <a:gd name="T157" fmla="+- 0 2059 12460"/>
                              <a:gd name="T158" fmla="*/ 2059 h 108"/>
                              <a:gd name="T159" fmla="*/ 8559 w 108"/>
                              <a:gd name="T160" fmla="+- 0 2072 12460"/>
                              <a:gd name="T161" fmla="*/ 2072 h 108"/>
                              <a:gd name="T162" fmla="*/ 8578 w 108"/>
                              <a:gd name="T163" fmla="+- 0 2053 12460"/>
                              <a:gd name="T164" fmla="*/ 2053 h 108"/>
                              <a:gd name="T165" fmla="*/ 8564 w 108"/>
                              <a:gd name="T166" fmla="+- 0 2077 12460"/>
                              <a:gd name="T167" fmla="*/ 2077 h 108"/>
                              <a:gd name="T168" fmla="*/ 8571 w 108"/>
                              <a:gd name="T169" fmla="+- 0 2053 12460"/>
                              <a:gd name="T170" fmla="*/ 2053 h 108"/>
                              <a:gd name="T171" fmla="*/ 8571 w 108"/>
                              <a:gd name="T172" fmla="+- 0 2077 12460"/>
                              <a:gd name="T173" fmla="*/ 2077 h 108"/>
                              <a:gd name="T174" fmla="*/ 8564 w 108"/>
                              <a:gd name="T175" fmla="+- 0 2053 12460"/>
                              <a:gd name="T176" fmla="*/ 2053 h 108"/>
                              <a:gd name="T177" fmla="*/ 8578 w 108"/>
                              <a:gd name="T178" fmla="+- 0 2077 12460"/>
                              <a:gd name="T179" fmla="*/ 2077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108" h="108">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moveTo>
                                  <a:pt x="8559" y="-10395"/>
                                </a:moveTo>
                                <a:lnTo>
                                  <a:pt x="8559" y="-10401"/>
                                </a:lnTo>
                                <a:lnTo>
                                  <a:pt x="8564" y="-10407"/>
                                </a:lnTo>
                                <a:lnTo>
                                  <a:pt x="8571" y="-10407"/>
                                </a:lnTo>
                                <a:lnTo>
                                  <a:pt x="8578" y="-10407"/>
                                </a:lnTo>
                                <a:lnTo>
                                  <a:pt x="8583" y="-10401"/>
                                </a:lnTo>
                                <a:lnTo>
                                  <a:pt x="8583" y="-10395"/>
                                </a:lnTo>
                                <a:lnTo>
                                  <a:pt x="8583" y="-10388"/>
                                </a:lnTo>
                                <a:lnTo>
                                  <a:pt x="8578" y="-10383"/>
                                </a:lnTo>
                                <a:lnTo>
                                  <a:pt x="8571" y="-10383"/>
                                </a:lnTo>
                                <a:lnTo>
                                  <a:pt x="8564" y="-10383"/>
                                </a:lnTo>
                                <a:lnTo>
                                  <a:pt x="8559" y="-10388"/>
                                </a:lnTo>
                                <a:lnTo>
                                  <a:pt x="8559" y="-10395"/>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Rectangle 1414"/>
                        <wps:cNvSpPr>
                          <a:spLocks noChangeArrowheads="1"/>
                        </wps:cNvSpPr>
                        <wps:spPr bwMode="auto">
                          <a:xfrm>
                            <a:off x="8884" y="1036"/>
                            <a:ext cx="419" cy="363"/>
                          </a:xfrm>
                          <a:prstGeom prst="rect">
                            <a:avLst/>
                          </a:prstGeom>
                          <a:solidFill>
                            <a:srgbClr val="4DAE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3" name="Line 1413"/>
                        <wps:cNvCnPr>
                          <a:cxnSpLocks noChangeShapeType="1"/>
                        </wps:cNvCnPr>
                        <wps:spPr bwMode="auto">
                          <a:xfrm>
                            <a:off x="8885" y="1172"/>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394" name="Line 1412"/>
                        <wps:cNvCnPr>
                          <a:cxnSpLocks noChangeShapeType="1"/>
                        </wps:cNvCnPr>
                        <wps:spPr bwMode="auto">
                          <a:xfrm>
                            <a:off x="9094" y="1930"/>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95" name="Line 1411"/>
                        <wps:cNvCnPr>
                          <a:cxnSpLocks noChangeShapeType="1"/>
                        </wps:cNvCnPr>
                        <wps:spPr bwMode="auto">
                          <a:xfrm>
                            <a:off x="9094" y="502"/>
                            <a:ext cx="0" cy="535"/>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96" name="Line 1410"/>
                        <wps:cNvCnPr>
                          <a:cxnSpLocks noChangeShapeType="1"/>
                        </wps:cNvCnPr>
                        <wps:spPr bwMode="auto">
                          <a:xfrm>
                            <a:off x="8989" y="1930"/>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97" name="Line 1409"/>
                        <wps:cNvCnPr>
                          <a:cxnSpLocks noChangeShapeType="1"/>
                        </wps:cNvCnPr>
                        <wps:spPr bwMode="auto">
                          <a:xfrm>
                            <a:off x="8989" y="50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398" name="Rectangle 1408"/>
                        <wps:cNvSpPr>
                          <a:spLocks noChangeArrowheads="1"/>
                        </wps:cNvSpPr>
                        <wps:spPr bwMode="auto">
                          <a:xfrm>
                            <a:off x="8884" y="1036"/>
                            <a:ext cx="419" cy="363"/>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9" name="Freeform 1407"/>
                        <wps:cNvSpPr>
                          <a:spLocks/>
                        </wps:cNvSpPr>
                        <wps:spPr bwMode="auto">
                          <a:xfrm>
                            <a:off x="9081" y="474"/>
                            <a:ext cx="25" cy="25"/>
                          </a:xfrm>
                          <a:custGeom>
                            <a:avLst/>
                            <a:gdLst>
                              <a:gd name="T0" fmla="+- 0 9082 9082"/>
                              <a:gd name="T1" fmla="*/ T0 w 25"/>
                              <a:gd name="T2" fmla="+- 0 486 474"/>
                              <a:gd name="T3" fmla="*/ 486 h 25"/>
                              <a:gd name="T4" fmla="+- 0 9082 9082"/>
                              <a:gd name="T5" fmla="*/ T4 w 25"/>
                              <a:gd name="T6" fmla="+- 0 480 474"/>
                              <a:gd name="T7" fmla="*/ 480 h 25"/>
                              <a:gd name="T8" fmla="+- 0 9087 9082"/>
                              <a:gd name="T9" fmla="*/ T8 w 25"/>
                              <a:gd name="T10" fmla="+- 0 474 474"/>
                              <a:gd name="T11" fmla="*/ 474 h 25"/>
                              <a:gd name="T12" fmla="+- 0 9094 9082"/>
                              <a:gd name="T13" fmla="*/ T12 w 25"/>
                              <a:gd name="T14" fmla="+- 0 474 474"/>
                              <a:gd name="T15" fmla="*/ 474 h 25"/>
                              <a:gd name="T16" fmla="+- 0 9100 9082"/>
                              <a:gd name="T17" fmla="*/ T16 w 25"/>
                              <a:gd name="T18" fmla="+- 0 474 474"/>
                              <a:gd name="T19" fmla="*/ 474 h 25"/>
                              <a:gd name="T20" fmla="+- 0 9106 9082"/>
                              <a:gd name="T21" fmla="*/ T20 w 25"/>
                              <a:gd name="T22" fmla="+- 0 480 474"/>
                              <a:gd name="T23" fmla="*/ 480 h 25"/>
                              <a:gd name="T24" fmla="+- 0 9106 9082"/>
                              <a:gd name="T25" fmla="*/ T24 w 25"/>
                              <a:gd name="T26" fmla="+- 0 486 474"/>
                              <a:gd name="T27" fmla="*/ 486 h 25"/>
                              <a:gd name="T28" fmla="+- 0 9106 9082"/>
                              <a:gd name="T29" fmla="*/ T28 w 25"/>
                              <a:gd name="T30" fmla="+- 0 493 474"/>
                              <a:gd name="T31" fmla="*/ 493 h 25"/>
                              <a:gd name="T32" fmla="+- 0 9100 9082"/>
                              <a:gd name="T33" fmla="*/ T32 w 25"/>
                              <a:gd name="T34" fmla="+- 0 499 474"/>
                              <a:gd name="T35" fmla="*/ 499 h 25"/>
                              <a:gd name="T36" fmla="+- 0 9094 9082"/>
                              <a:gd name="T37" fmla="*/ T36 w 25"/>
                              <a:gd name="T38" fmla="+- 0 499 474"/>
                              <a:gd name="T39" fmla="*/ 499 h 25"/>
                              <a:gd name="T40" fmla="+- 0 9087 9082"/>
                              <a:gd name="T41" fmla="*/ T40 w 25"/>
                              <a:gd name="T42" fmla="+- 0 499 474"/>
                              <a:gd name="T43" fmla="*/ 499 h 25"/>
                              <a:gd name="T44" fmla="+- 0 9082 9082"/>
                              <a:gd name="T45" fmla="*/ T44 w 25"/>
                              <a:gd name="T46" fmla="+- 0 493 474"/>
                              <a:gd name="T47" fmla="*/ 493 h 25"/>
                              <a:gd name="T48" fmla="+- 0 9082 9082"/>
                              <a:gd name="T49" fmla="*/ T48 w 25"/>
                              <a:gd name="T50" fmla="+- 0 486 474"/>
                              <a:gd name="T51" fmla="*/ 48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5"/>
                                </a:lnTo>
                                <a:lnTo>
                                  <a:pt x="12" y="25"/>
                                </a:lnTo>
                                <a:lnTo>
                                  <a:pt x="5" y="25"/>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 name="Freeform 1406"/>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 name="Freeform 1405"/>
                        <wps:cNvSpPr>
                          <a:spLocks/>
                        </wps:cNvSpPr>
                        <wps:spPr bwMode="auto">
                          <a:xfrm>
                            <a:off x="9081" y="478"/>
                            <a:ext cx="25" cy="25"/>
                          </a:xfrm>
                          <a:custGeom>
                            <a:avLst/>
                            <a:gdLst>
                              <a:gd name="T0" fmla="+- 0 9082 9082"/>
                              <a:gd name="T1" fmla="*/ T0 w 25"/>
                              <a:gd name="T2" fmla="+- 0 490 478"/>
                              <a:gd name="T3" fmla="*/ 490 h 25"/>
                              <a:gd name="T4" fmla="+- 0 9082 9082"/>
                              <a:gd name="T5" fmla="*/ T4 w 25"/>
                              <a:gd name="T6" fmla="+- 0 484 478"/>
                              <a:gd name="T7" fmla="*/ 484 h 25"/>
                              <a:gd name="T8" fmla="+- 0 9087 9082"/>
                              <a:gd name="T9" fmla="*/ T8 w 25"/>
                              <a:gd name="T10" fmla="+- 0 478 478"/>
                              <a:gd name="T11" fmla="*/ 478 h 25"/>
                              <a:gd name="T12" fmla="+- 0 9094 9082"/>
                              <a:gd name="T13" fmla="*/ T12 w 25"/>
                              <a:gd name="T14" fmla="+- 0 478 478"/>
                              <a:gd name="T15" fmla="*/ 478 h 25"/>
                              <a:gd name="T16" fmla="+- 0 9100 9082"/>
                              <a:gd name="T17" fmla="*/ T16 w 25"/>
                              <a:gd name="T18" fmla="+- 0 478 478"/>
                              <a:gd name="T19" fmla="*/ 478 h 25"/>
                              <a:gd name="T20" fmla="+- 0 9106 9082"/>
                              <a:gd name="T21" fmla="*/ T20 w 25"/>
                              <a:gd name="T22" fmla="+- 0 484 478"/>
                              <a:gd name="T23" fmla="*/ 484 h 25"/>
                              <a:gd name="T24" fmla="+- 0 9106 9082"/>
                              <a:gd name="T25" fmla="*/ T24 w 25"/>
                              <a:gd name="T26" fmla="+- 0 490 478"/>
                              <a:gd name="T27" fmla="*/ 490 h 25"/>
                              <a:gd name="T28" fmla="+- 0 9106 9082"/>
                              <a:gd name="T29" fmla="*/ T28 w 25"/>
                              <a:gd name="T30" fmla="+- 0 497 478"/>
                              <a:gd name="T31" fmla="*/ 497 h 25"/>
                              <a:gd name="T32" fmla="+- 0 9100 9082"/>
                              <a:gd name="T33" fmla="*/ T32 w 25"/>
                              <a:gd name="T34" fmla="+- 0 502 478"/>
                              <a:gd name="T35" fmla="*/ 502 h 25"/>
                              <a:gd name="T36" fmla="+- 0 9094 9082"/>
                              <a:gd name="T37" fmla="*/ T36 w 25"/>
                              <a:gd name="T38" fmla="+- 0 502 478"/>
                              <a:gd name="T39" fmla="*/ 502 h 25"/>
                              <a:gd name="T40" fmla="+- 0 9087 9082"/>
                              <a:gd name="T41" fmla="*/ T40 w 25"/>
                              <a:gd name="T42" fmla="+- 0 502 478"/>
                              <a:gd name="T43" fmla="*/ 502 h 25"/>
                              <a:gd name="T44" fmla="+- 0 9082 9082"/>
                              <a:gd name="T45" fmla="*/ T44 w 25"/>
                              <a:gd name="T46" fmla="+- 0 497 478"/>
                              <a:gd name="T47" fmla="*/ 497 h 25"/>
                              <a:gd name="T48" fmla="+- 0 9082 9082"/>
                              <a:gd name="T49" fmla="*/ T48 w 25"/>
                              <a:gd name="T50" fmla="+- 0 490 478"/>
                              <a:gd name="T51" fmla="*/ 49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2" name="Freeform 1404"/>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 name="Freeform 1403"/>
                        <wps:cNvSpPr>
                          <a:spLocks/>
                        </wps:cNvSpPr>
                        <wps:spPr bwMode="auto">
                          <a:xfrm>
                            <a:off x="9081" y="2053"/>
                            <a:ext cx="25" cy="25"/>
                          </a:xfrm>
                          <a:custGeom>
                            <a:avLst/>
                            <a:gdLst>
                              <a:gd name="T0" fmla="+- 0 9082 9082"/>
                              <a:gd name="T1" fmla="*/ T0 w 25"/>
                              <a:gd name="T2" fmla="+- 0 2065 2053"/>
                              <a:gd name="T3" fmla="*/ 2065 h 25"/>
                              <a:gd name="T4" fmla="+- 0 9082 9082"/>
                              <a:gd name="T5" fmla="*/ T4 w 25"/>
                              <a:gd name="T6" fmla="+- 0 2059 2053"/>
                              <a:gd name="T7" fmla="*/ 2059 h 25"/>
                              <a:gd name="T8" fmla="+- 0 9087 9082"/>
                              <a:gd name="T9" fmla="*/ T8 w 25"/>
                              <a:gd name="T10" fmla="+- 0 2053 2053"/>
                              <a:gd name="T11" fmla="*/ 2053 h 25"/>
                              <a:gd name="T12" fmla="+- 0 9094 9082"/>
                              <a:gd name="T13" fmla="*/ T12 w 25"/>
                              <a:gd name="T14" fmla="+- 0 2053 2053"/>
                              <a:gd name="T15" fmla="*/ 2053 h 25"/>
                              <a:gd name="T16" fmla="+- 0 9100 9082"/>
                              <a:gd name="T17" fmla="*/ T16 w 25"/>
                              <a:gd name="T18" fmla="+- 0 2053 2053"/>
                              <a:gd name="T19" fmla="*/ 2053 h 25"/>
                              <a:gd name="T20" fmla="+- 0 9106 9082"/>
                              <a:gd name="T21" fmla="*/ T20 w 25"/>
                              <a:gd name="T22" fmla="+- 0 2059 2053"/>
                              <a:gd name="T23" fmla="*/ 2059 h 25"/>
                              <a:gd name="T24" fmla="+- 0 9106 9082"/>
                              <a:gd name="T25" fmla="*/ T24 w 25"/>
                              <a:gd name="T26" fmla="+- 0 2065 2053"/>
                              <a:gd name="T27" fmla="*/ 2065 h 25"/>
                              <a:gd name="T28" fmla="+- 0 9106 9082"/>
                              <a:gd name="T29" fmla="*/ T28 w 25"/>
                              <a:gd name="T30" fmla="+- 0 2072 2053"/>
                              <a:gd name="T31" fmla="*/ 2072 h 25"/>
                              <a:gd name="T32" fmla="+- 0 9100 9082"/>
                              <a:gd name="T33" fmla="*/ T32 w 25"/>
                              <a:gd name="T34" fmla="+- 0 2077 2053"/>
                              <a:gd name="T35" fmla="*/ 2077 h 25"/>
                              <a:gd name="T36" fmla="+- 0 9094 9082"/>
                              <a:gd name="T37" fmla="*/ T36 w 25"/>
                              <a:gd name="T38" fmla="+- 0 2077 2053"/>
                              <a:gd name="T39" fmla="*/ 2077 h 25"/>
                              <a:gd name="T40" fmla="+- 0 9087 9082"/>
                              <a:gd name="T41" fmla="*/ T40 w 25"/>
                              <a:gd name="T42" fmla="+- 0 2077 2053"/>
                              <a:gd name="T43" fmla="*/ 2077 h 25"/>
                              <a:gd name="T44" fmla="+- 0 9082 9082"/>
                              <a:gd name="T45" fmla="*/ T44 w 25"/>
                              <a:gd name="T46" fmla="+- 0 2072 2053"/>
                              <a:gd name="T47" fmla="*/ 2072 h 25"/>
                              <a:gd name="T48" fmla="+- 0 9082 9082"/>
                              <a:gd name="T49" fmla="*/ T48 w 25"/>
                              <a:gd name="T50" fmla="+- 0 2065 2053"/>
                              <a:gd name="T51" fmla="*/ 206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4" name="AutoShape 1402"/>
                        <wps:cNvSpPr>
                          <a:spLocks/>
                        </wps:cNvSpPr>
                        <wps:spPr bwMode="auto">
                          <a:xfrm>
                            <a:off x="0" y="12459"/>
                            <a:ext cx="108" cy="108"/>
                          </a:xfrm>
                          <a:custGeom>
                            <a:avLst/>
                            <a:gdLst>
                              <a:gd name="T0" fmla="*/ 9082 w 108"/>
                              <a:gd name="T1" fmla="+- 0 1988 12460"/>
                              <a:gd name="T2" fmla="*/ 1988 h 108"/>
                              <a:gd name="T3" fmla="*/ 9082 w 108"/>
                              <a:gd name="T4" fmla="+- 0 1981 12460"/>
                              <a:gd name="T5" fmla="*/ 1981 h 108"/>
                              <a:gd name="T6" fmla="*/ 9087 w 108"/>
                              <a:gd name="T7" fmla="+- 0 1976 12460"/>
                              <a:gd name="T8" fmla="*/ 1976 h 108"/>
                              <a:gd name="T9" fmla="*/ 9094 w 108"/>
                              <a:gd name="T10" fmla="+- 0 1976 12460"/>
                              <a:gd name="T11" fmla="*/ 1976 h 108"/>
                              <a:gd name="T12" fmla="*/ 9100 w 108"/>
                              <a:gd name="T13" fmla="+- 0 1976 12460"/>
                              <a:gd name="T14" fmla="*/ 1976 h 108"/>
                              <a:gd name="T15" fmla="*/ 9106 w 108"/>
                              <a:gd name="T16" fmla="+- 0 1981 12460"/>
                              <a:gd name="T17" fmla="*/ 1981 h 108"/>
                              <a:gd name="T18" fmla="*/ 9106 w 108"/>
                              <a:gd name="T19" fmla="+- 0 1988 12460"/>
                              <a:gd name="T20" fmla="*/ 1988 h 108"/>
                              <a:gd name="T21" fmla="*/ 9106 w 108"/>
                              <a:gd name="T22" fmla="+- 0 1995 12460"/>
                              <a:gd name="T23" fmla="*/ 1995 h 108"/>
                              <a:gd name="T24" fmla="*/ 9100 w 108"/>
                              <a:gd name="T25" fmla="+- 0 2000 12460"/>
                              <a:gd name="T26" fmla="*/ 2000 h 108"/>
                              <a:gd name="T27" fmla="*/ 9094 w 108"/>
                              <a:gd name="T28" fmla="+- 0 2000 12460"/>
                              <a:gd name="T29" fmla="*/ 2000 h 108"/>
                              <a:gd name="T30" fmla="*/ 9087 w 108"/>
                              <a:gd name="T31" fmla="+- 0 2000 12460"/>
                              <a:gd name="T32" fmla="*/ 2000 h 108"/>
                              <a:gd name="T33" fmla="*/ 9082 w 108"/>
                              <a:gd name="T34" fmla="+- 0 1995 12460"/>
                              <a:gd name="T35" fmla="*/ 1995 h 108"/>
                              <a:gd name="T36" fmla="*/ 9082 w 108"/>
                              <a:gd name="T37" fmla="+- 0 1988 12460"/>
                              <a:gd name="T38" fmla="*/ 1988 h 108"/>
                              <a:gd name="T39" fmla="*/ 9082 w 108"/>
                              <a:gd name="T40" fmla="+- 0 1988 12460"/>
                              <a:gd name="T41" fmla="*/ 1988 h 108"/>
                              <a:gd name="T42" fmla="*/ 9082 w 108"/>
                              <a:gd name="T43" fmla="+- 0 1981 12460"/>
                              <a:gd name="T44" fmla="*/ 1981 h 108"/>
                              <a:gd name="T45" fmla="*/ 9087 w 108"/>
                              <a:gd name="T46" fmla="+- 0 1976 12460"/>
                              <a:gd name="T47" fmla="*/ 1976 h 108"/>
                              <a:gd name="T48" fmla="*/ 9094 w 108"/>
                              <a:gd name="T49" fmla="+- 0 1976 12460"/>
                              <a:gd name="T50" fmla="*/ 1976 h 108"/>
                              <a:gd name="T51" fmla="*/ 9100 w 108"/>
                              <a:gd name="T52" fmla="+- 0 1976 12460"/>
                              <a:gd name="T53" fmla="*/ 1976 h 108"/>
                              <a:gd name="T54" fmla="*/ 9106 w 108"/>
                              <a:gd name="T55" fmla="+- 0 1981 12460"/>
                              <a:gd name="T56" fmla="*/ 1981 h 108"/>
                              <a:gd name="T57" fmla="*/ 9106 w 108"/>
                              <a:gd name="T58" fmla="+- 0 1988 12460"/>
                              <a:gd name="T59" fmla="*/ 1988 h 108"/>
                              <a:gd name="T60" fmla="*/ 9106 w 108"/>
                              <a:gd name="T61" fmla="+- 0 1995 12460"/>
                              <a:gd name="T62" fmla="*/ 1995 h 108"/>
                              <a:gd name="T63" fmla="*/ 9100 w 108"/>
                              <a:gd name="T64" fmla="+- 0 2000 12460"/>
                              <a:gd name="T65" fmla="*/ 2000 h 108"/>
                              <a:gd name="T66" fmla="*/ 9094 w 108"/>
                              <a:gd name="T67" fmla="+- 0 2000 12460"/>
                              <a:gd name="T68" fmla="*/ 2000 h 108"/>
                              <a:gd name="T69" fmla="*/ 9087 w 108"/>
                              <a:gd name="T70" fmla="+- 0 2000 12460"/>
                              <a:gd name="T71" fmla="*/ 2000 h 108"/>
                              <a:gd name="T72" fmla="*/ 9082 w 108"/>
                              <a:gd name="T73" fmla="+- 0 1995 12460"/>
                              <a:gd name="T74" fmla="*/ 1995 h 108"/>
                              <a:gd name="T75" fmla="*/ 9082 w 108"/>
                              <a:gd name="T76" fmla="+- 0 1988 12460"/>
                              <a:gd name="T77" fmla="*/ 1988 h 108"/>
                              <a:gd name="T78" fmla="*/ 9082 w 108"/>
                              <a:gd name="T79" fmla="+- 0 1988 12460"/>
                              <a:gd name="T80" fmla="*/ 1988 h 108"/>
                              <a:gd name="T81" fmla="*/ 9082 w 108"/>
                              <a:gd name="T82" fmla="+- 0 1981 12460"/>
                              <a:gd name="T83" fmla="*/ 1981 h 108"/>
                              <a:gd name="T84" fmla="*/ 9087 w 108"/>
                              <a:gd name="T85" fmla="+- 0 1976 12460"/>
                              <a:gd name="T86" fmla="*/ 1976 h 108"/>
                              <a:gd name="T87" fmla="*/ 9094 w 108"/>
                              <a:gd name="T88" fmla="+- 0 1976 12460"/>
                              <a:gd name="T89" fmla="*/ 1976 h 108"/>
                              <a:gd name="T90" fmla="*/ 9100 w 108"/>
                              <a:gd name="T91" fmla="+- 0 1976 12460"/>
                              <a:gd name="T92" fmla="*/ 1976 h 108"/>
                              <a:gd name="T93" fmla="*/ 9106 w 108"/>
                              <a:gd name="T94" fmla="+- 0 1981 12460"/>
                              <a:gd name="T95" fmla="*/ 1981 h 108"/>
                              <a:gd name="T96" fmla="*/ 9106 w 108"/>
                              <a:gd name="T97" fmla="+- 0 1988 12460"/>
                              <a:gd name="T98" fmla="*/ 1988 h 108"/>
                              <a:gd name="T99" fmla="*/ 9106 w 108"/>
                              <a:gd name="T100" fmla="+- 0 1995 12460"/>
                              <a:gd name="T101" fmla="*/ 1995 h 108"/>
                              <a:gd name="T102" fmla="*/ 9100 w 108"/>
                              <a:gd name="T103" fmla="+- 0 2000 12460"/>
                              <a:gd name="T104" fmla="*/ 2000 h 108"/>
                              <a:gd name="T105" fmla="*/ 9094 w 108"/>
                              <a:gd name="T106" fmla="+- 0 2000 12460"/>
                              <a:gd name="T107" fmla="*/ 2000 h 108"/>
                              <a:gd name="T108" fmla="*/ 9087 w 108"/>
                              <a:gd name="T109" fmla="+- 0 2000 12460"/>
                              <a:gd name="T110" fmla="*/ 2000 h 108"/>
                              <a:gd name="T111" fmla="*/ 9082 w 108"/>
                              <a:gd name="T112" fmla="+- 0 1995 12460"/>
                              <a:gd name="T113" fmla="*/ 1995 h 108"/>
                              <a:gd name="T114" fmla="*/ 9082 w 108"/>
                              <a:gd name="T115" fmla="+- 0 1988 12460"/>
                              <a:gd name="T116" fmla="*/ 1988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Lst>
                            <a:rect l="0" t="0" r="r" b="b"/>
                            <a:pathLst>
                              <a:path w="108" h="108">
                                <a:moveTo>
                                  <a:pt x="9082" y="-10472"/>
                                </a:moveTo>
                                <a:lnTo>
                                  <a:pt x="9082" y="-10479"/>
                                </a:lnTo>
                                <a:lnTo>
                                  <a:pt x="9087" y="-10484"/>
                                </a:lnTo>
                                <a:lnTo>
                                  <a:pt x="9094" y="-10484"/>
                                </a:lnTo>
                                <a:lnTo>
                                  <a:pt x="9100" y="-10484"/>
                                </a:lnTo>
                                <a:lnTo>
                                  <a:pt x="9106" y="-10479"/>
                                </a:lnTo>
                                <a:lnTo>
                                  <a:pt x="9106" y="-10472"/>
                                </a:lnTo>
                                <a:lnTo>
                                  <a:pt x="9106" y="-10465"/>
                                </a:lnTo>
                                <a:lnTo>
                                  <a:pt x="9100" y="-10460"/>
                                </a:lnTo>
                                <a:lnTo>
                                  <a:pt x="9094" y="-10460"/>
                                </a:lnTo>
                                <a:lnTo>
                                  <a:pt x="9087" y="-10460"/>
                                </a:lnTo>
                                <a:lnTo>
                                  <a:pt x="9082" y="-10465"/>
                                </a:lnTo>
                                <a:lnTo>
                                  <a:pt x="9082" y="-10472"/>
                                </a:lnTo>
                                <a:moveTo>
                                  <a:pt x="9082" y="-10472"/>
                                </a:moveTo>
                                <a:lnTo>
                                  <a:pt x="9082" y="-10479"/>
                                </a:lnTo>
                                <a:lnTo>
                                  <a:pt x="9087" y="-10484"/>
                                </a:lnTo>
                                <a:lnTo>
                                  <a:pt x="9094" y="-10484"/>
                                </a:lnTo>
                                <a:lnTo>
                                  <a:pt x="9100" y="-10484"/>
                                </a:lnTo>
                                <a:lnTo>
                                  <a:pt x="9106" y="-10479"/>
                                </a:lnTo>
                                <a:lnTo>
                                  <a:pt x="9106" y="-10472"/>
                                </a:lnTo>
                                <a:lnTo>
                                  <a:pt x="9106" y="-10465"/>
                                </a:lnTo>
                                <a:lnTo>
                                  <a:pt x="9100" y="-10460"/>
                                </a:lnTo>
                                <a:lnTo>
                                  <a:pt x="9094" y="-10460"/>
                                </a:lnTo>
                                <a:lnTo>
                                  <a:pt x="9087" y="-10460"/>
                                </a:lnTo>
                                <a:lnTo>
                                  <a:pt x="9082" y="-10465"/>
                                </a:lnTo>
                                <a:lnTo>
                                  <a:pt x="9082" y="-10472"/>
                                </a:lnTo>
                                <a:moveTo>
                                  <a:pt x="9082" y="-10472"/>
                                </a:moveTo>
                                <a:lnTo>
                                  <a:pt x="9082" y="-10479"/>
                                </a:lnTo>
                                <a:lnTo>
                                  <a:pt x="9087" y="-10484"/>
                                </a:lnTo>
                                <a:lnTo>
                                  <a:pt x="9094" y="-10484"/>
                                </a:lnTo>
                                <a:lnTo>
                                  <a:pt x="9100" y="-10484"/>
                                </a:lnTo>
                                <a:lnTo>
                                  <a:pt x="9106" y="-10479"/>
                                </a:lnTo>
                                <a:lnTo>
                                  <a:pt x="9106" y="-10472"/>
                                </a:lnTo>
                                <a:lnTo>
                                  <a:pt x="9106" y="-10465"/>
                                </a:lnTo>
                                <a:lnTo>
                                  <a:pt x="9100" y="-10460"/>
                                </a:lnTo>
                                <a:lnTo>
                                  <a:pt x="9094" y="-10460"/>
                                </a:lnTo>
                                <a:lnTo>
                                  <a:pt x="9087" y="-10460"/>
                                </a:lnTo>
                                <a:lnTo>
                                  <a:pt x="9082" y="-10465"/>
                                </a:lnTo>
                                <a:lnTo>
                                  <a:pt x="9082" y="-1047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5" name="Freeform 1401"/>
                        <wps:cNvSpPr>
                          <a:spLocks/>
                        </wps:cNvSpPr>
                        <wps:spPr bwMode="auto">
                          <a:xfrm>
                            <a:off x="9081" y="475"/>
                            <a:ext cx="25" cy="25"/>
                          </a:xfrm>
                          <a:custGeom>
                            <a:avLst/>
                            <a:gdLst>
                              <a:gd name="T0" fmla="+- 0 9082 9082"/>
                              <a:gd name="T1" fmla="*/ T0 w 25"/>
                              <a:gd name="T2" fmla="+- 0 487 475"/>
                              <a:gd name="T3" fmla="*/ 487 h 25"/>
                              <a:gd name="T4" fmla="+- 0 9082 9082"/>
                              <a:gd name="T5" fmla="*/ T4 w 25"/>
                              <a:gd name="T6" fmla="+- 0 480 475"/>
                              <a:gd name="T7" fmla="*/ 480 h 25"/>
                              <a:gd name="T8" fmla="+- 0 9087 9082"/>
                              <a:gd name="T9" fmla="*/ T8 w 25"/>
                              <a:gd name="T10" fmla="+- 0 475 475"/>
                              <a:gd name="T11" fmla="*/ 475 h 25"/>
                              <a:gd name="T12" fmla="+- 0 9094 9082"/>
                              <a:gd name="T13" fmla="*/ T12 w 25"/>
                              <a:gd name="T14" fmla="+- 0 475 475"/>
                              <a:gd name="T15" fmla="*/ 475 h 25"/>
                              <a:gd name="T16" fmla="+- 0 9100 9082"/>
                              <a:gd name="T17" fmla="*/ T16 w 25"/>
                              <a:gd name="T18" fmla="+- 0 475 475"/>
                              <a:gd name="T19" fmla="*/ 475 h 25"/>
                              <a:gd name="T20" fmla="+- 0 9106 9082"/>
                              <a:gd name="T21" fmla="*/ T20 w 25"/>
                              <a:gd name="T22" fmla="+- 0 480 475"/>
                              <a:gd name="T23" fmla="*/ 480 h 25"/>
                              <a:gd name="T24" fmla="+- 0 9106 9082"/>
                              <a:gd name="T25" fmla="*/ T24 w 25"/>
                              <a:gd name="T26" fmla="+- 0 487 475"/>
                              <a:gd name="T27" fmla="*/ 487 h 25"/>
                              <a:gd name="T28" fmla="+- 0 9106 9082"/>
                              <a:gd name="T29" fmla="*/ T28 w 25"/>
                              <a:gd name="T30" fmla="+- 0 494 475"/>
                              <a:gd name="T31" fmla="*/ 494 h 25"/>
                              <a:gd name="T32" fmla="+- 0 9100 9082"/>
                              <a:gd name="T33" fmla="*/ T32 w 25"/>
                              <a:gd name="T34" fmla="+- 0 499 475"/>
                              <a:gd name="T35" fmla="*/ 499 h 25"/>
                              <a:gd name="T36" fmla="+- 0 9094 9082"/>
                              <a:gd name="T37" fmla="*/ T36 w 25"/>
                              <a:gd name="T38" fmla="+- 0 499 475"/>
                              <a:gd name="T39" fmla="*/ 499 h 25"/>
                              <a:gd name="T40" fmla="+- 0 9087 9082"/>
                              <a:gd name="T41" fmla="*/ T40 w 25"/>
                              <a:gd name="T42" fmla="+- 0 499 475"/>
                              <a:gd name="T43" fmla="*/ 499 h 25"/>
                              <a:gd name="T44" fmla="+- 0 9082 9082"/>
                              <a:gd name="T45" fmla="*/ T44 w 25"/>
                              <a:gd name="T46" fmla="+- 0 494 475"/>
                              <a:gd name="T47" fmla="*/ 494 h 25"/>
                              <a:gd name="T48" fmla="+- 0 9082 9082"/>
                              <a:gd name="T49" fmla="*/ T48 w 25"/>
                              <a:gd name="T50" fmla="+- 0 487 475"/>
                              <a:gd name="T51" fmla="*/ 48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 name="Freeform 1400"/>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7" name="Freeform 1399"/>
                        <wps:cNvSpPr>
                          <a:spLocks/>
                        </wps:cNvSpPr>
                        <wps:spPr bwMode="auto">
                          <a:xfrm>
                            <a:off x="9081" y="469"/>
                            <a:ext cx="25" cy="25"/>
                          </a:xfrm>
                          <a:custGeom>
                            <a:avLst/>
                            <a:gdLst>
                              <a:gd name="T0" fmla="+- 0 9082 9082"/>
                              <a:gd name="T1" fmla="*/ T0 w 25"/>
                              <a:gd name="T2" fmla="+- 0 481 469"/>
                              <a:gd name="T3" fmla="*/ 481 h 25"/>
                              <a:gd name="T4" fmla="+- 0 9082 9082"/>
                              <a:gd name="T5" fmla="*/ T4 w 25"/>
                              <a:gd name="T6" fmla="+- 0 475 469"/>
                              <a:gd name="T7" fmla="*/ 475 h 25"/>
                              <a:gd name="T8" fmla="+- 0 9087 9082"/>
                              <a:gd name="T9" fmla="*/ T8 w 25"/>
                              <a:gd name="T10" fmla="+- 0 469 469"/>
                              <a:gd name="T11" fmla="*/ 469 h 25"/>
                              <a:gd name="T12" fmla="+- 0 9094 9082"/>
                              <a:gd name="T13" fmla="*/ T12 w 25"/>
                              <a:gd name="T14" fmla="+- 0 469 469"/>
                              <a:gd name="T15" fmla="*/ 469 h 25"/>
                              <a:gd name="T16" fmla="+- 0 9100 9082"/>
                              <a:gd name="T17" fmla="*/ T16 w 25"/>
                              <a:gd name="T18" fmla="+- 0 469 469"/>
                              <a:gd name="T19" fmla="*/ 469 h 25"/>
                              <a:gd name="T20" fmla="+- 0 9106 9082"/>
                              <a:gd name="T21" fmla="*/ T20 w 25"/>
                              <a:gd name="T22" fmla="+- 0 475 469"/>
                              <a:gd name="T23" fmla="*/ 475 h 25"/>
                              <a:gd name="T24" fmla="+- 0 9106 9082"/>
                              <a:gd name="T25" fmla="*/ T24 w 25"/>
                              <a:gd name="T26" fmla="+- 0 481 469"/>
                              <a:gd name="T27" fmla="*/ 481 h 25"/>
                              <a:gd name="T28" fmla="+- 0 9106 9082"/>
                              <a:gd name="T29" fmla="*/ T28 w 25"/>
                              <a:gd name="T30" fmla="+- 0 488 469"/>
                              <a:gd name="T31" fmla="*/ 488 h 25"/>
                              <a:gd name="T32" fmla="+- 0 9100 9082"/>
                              <a:gd name="T33" fmla="*/ T32 w 25"/>
                              <a:gd name="T34" fmla="+- 0 494 469"/>
                              <a:gd name="T35" fmla="*/ 494 h 25"/>
                              <a:gd name="T36" fmla="+- 0 9094 9082"/>
                              <a:gd name="T37" fmla="*/ T36 w 25"/>
                              <a:gd name="T38" fmla="+- 0 494 469"/>
                              <a:gd name="T39" fmla="*/ 494 h 25"/>
                              <a:gd name="T40" fmla="+- 0 9087 9082"/>
                              <a:gd name="T41" fmla="*/ T40 w 25"/>
                              <a:gd name="T42" fmla="+- 0 494 469"/>
                              <a:gd name="T43" fmla="*/ 494 h 25"/>
                              <a:gd name="T44" fmla="+- 0 9082 9082"/>
                              <a:gd name="T45" fmla="*/ T44 w 25"/>
                              <a:gd name="T46" fmla="+- 0 488 469"/>
                              <a:gd name="T47" fmla="*/ 488 h 25"/>
                              <a:gd name="T48" fmla="+- 0 9082 9082"/>
                              <a:gd name="T49" fmla="*/ T48 w 25"/>
                              <a:gd name="T50" fmla="+- 0 481 469"/>
                              <a:gd name="T51" fmla="*/ 48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5"/>
                                </a:lnTo>
                                <a:lnTo>
                                  <a:pt x="12" y="25"/>
                                </a:lnTo>
                                <a:lnTo>
                                  <a:pt x="5" y="25"/>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8" name="Freeform 1398"/>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 name="AutoShape 1397"/>
                        <wps:cNvSpPr>
                          <a:spLocks/>
                        </wps:cNvSpPr>
                        <wps:spPr bwMode="auto">
                          <a:xfrm>
                            <a:off x="0" y="12459"/>
                            <a:ext cx="108" cy="108"/>
                          </a:xfrm>
                          <a:custGeom>
                            <a:avLst/>
                            <a:gdLst>
                              <a:gd name="T0" fmla="*/ 9082 w 108"/>
                              <a:gd name="T1" fmla="+- 0 2065 12460"/>
                              <a:gd name="T2" fmla="*/ 2065 h 108"/>
                              <a:gd name="T3" fmla="*/ 9082 w 108"/>
                              <a:gd name="T4" fmla="+- 0 2059 12460"/>
                              <a:gd name="T5" fmla="*/ 2059 h 108"/>
                              <a:gd name="T6" fmla="*/ 9087 w 108"/>
                              <a:gd name="T7" fmla="+- 0 2053 12460"/>
                              <a:gd name="T8" fmla="*/ 2053 h 108"/>
                              <a:gd name="T9" fmla="*/ 9094 w 108"/>
                              <a:gd name="T10" fmla="+- 0 2053 12460"/>
                              <a:gd name="T11" fmla="*/ 2053 h 108"/>
                              <a:gd name="T12" fmla="*/ 9100 w 108"/>
                              <a:gd name="T13" fmla="+- 0 2053 12460"/>
                              <a:gd name="T14" fmla="*/ 2053 h 108"/>
                              <a:gd name="T15" fmla="*/ 9106 w 108"/>
                              <a:gd name="T16" fmla="+- 0 2059 12460"/>
                              <a:gd name="T17" fmla="*/ 2059 h 108"/>
                              <a:gd name="T18" fmla="*/ 9106 w 108"/>
                              <a:gd name="T19" fmla="+- 0 2065 12460"/>
                              <a:gd name="T20" fmla="*/ 2065 h 108"/>
                              <a:gd name="T21" fmla="*/ 9106 w 108"/>
                              <a:gd name="T22" fmla="+- 0 2072 12460"/>
                              <a:gd name="T23" fmla="*/ 2072 h 108"/>
                              <a:gd name="T24" fmla="*/ 9100 w 108"/>
                              <a:gd name="T25" fmla="+- 0 2077 12460"/>
                              <a:gd name="T26" fmla="*/ 2077 h 108"/>
                              <a:gd name="T27" fmla="*/ 9094 w 108"/>
                              <a:gd name="T28" fmla="+- 0 2077 12460"/>
                              <a:gd name="T29" fmla="*/ 2077 h 108"/>
                              <a:gd name="T30" fmla="*/ 9087 w 108"/>
                              <a:gd name="T31" fmla="+- 0 2077 12460"/>
                              <a:gd name="T32" fmla="*/ 2077 h 108"/>
                              <a:gd name="T33" fmla="*/ 9082 w 108"/>
                              <a:gd name="T34" fmla="+- 0 2072 12460"/>
                              <a:gd name="T35" fmla="*/ 2072 h 108"/>
                              <a:gd name="T36" fmla="*/ 9082 w 108"/>
                              <a:gd name="T37" fmla="+- 0 2065 12460"/>
                              <a:gd name="T38" fmla="*/ 2065 h 108"/>
                              <a:gd name="T39" fmla="*/ 9082 w 108"/>
                              <a:gd name="T40" fmla="+- 0 2065 12460"/>
                              <a:gd name="T41" fmla="*/ 2065 h 108"/>
                              <a:gd name="T42" fmla="*/ 9082 w 108"/>
                              <a:gd name="T43" fmla="+- 0 2059 12460"/>
                              <a:gd name="T44" fmla="*/ 2059 h 108"/>
                              <a:gd name="T45" fmla="*/ 9087 w 108"/>
                              <a:gd name="T46" fmla="+- 0 2053 12460"/>
                              <a:gd name="T47" fmla="*/ 2053 h 108"/>
                              <a:gd name="T48" fmla="*/ 9094 w 108"/>
                              <a:gd name="T49" fmla="+- 0 2053 12460"/>
                              <a:gd name="T50" fmla="*/ 2053 h 108"/>
                              <a:gd name="T51" fmla="*/ 9100 w 108"/>
                              <a:gd name="T52" fmla="+- 0 2053 12460"/>
                              <a:gd name="T53" fmla="*/ 2053 h 108"/>
                              <a:gd name="T54" fmla="*/ 9106 w 108"/>
                              <a:gd name="T55" fmla="+- 0 2059 12460"/>
                              <a:gd name="T56" fmla="*/ 2059 h 108"/>
                              <a:gd name="T57" fmla="*/ 9106 w 108"/>
                              <a:gd name="T58" fmla="+- 0 2065 12460"/>
                              <a:gd name="T59" fmla="*/ 2065 h 108"/>
                              <a:gd name="T60" fmla="*/ 9106 w 108"/>
                              <a:gd name="T61" fmla="+- 0 2072 12460"/>
                              <a:gd name="T62" fmla="*/ 2072 h 108"/>
                              <a:gd name="T63" fmla="*/ 9100 w 108"/>
                              <a:gd name="T64" fmla="+- 0 2077 12460"/>
                              <a:gd name="T65" fmla="*/ 2077 h 108"/>
                              <a:gd name="T66" fmla="*/ 9094 w 108"/>
                              <a:gd name="T67" fmla="+- 0 2077 12460"/>
                              <a:gd name="T68" fmla="*/ 2077 h 108"/>
                              <a:gd name="T69" fmla="*/ 9087 w 108"/>
                              <a:gd name="T70" fmla="+- 0 2077 12460"/>
                              <a:gd name="T71" fmla="*/ 2077 h 108"/>
                              <a:gd name="T72" fmla="*/ 9082 w 108"/>
                              <a:gd name="T73" fmla="+- 0 2072 12460"/>
                              <a:gd name="T74" fmla="*/ 2072 h 108"/>
                              <a:gd name="T75" fmla="*/ 9082 w 108"/>
                              <a:gd name="T76" fmla="+- 0 2065 12460"/>
                              <a:gd name="T77" fmla="*/ 2065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Lst>
                            <a:rect l="0" t="0" r="r" b="b"/>
                            <a:pathLst>
                              <a:path w="108" h="108">
                                <a:moveTo>
                                  <a:pt x="9082" y="-10395"/>
                                </a:moveTo>
                                <a:lnTo>
                                  <a:pt x="9082" y="-10401"/>
                                </a:lnTo>
                                <a:lnTo>
                                  <a:pt x="9087" y="-10407"/>
                                </a:lnTo>
                                <a:lnTo>
                                  <a:pt x="9094" y="-10407"/>
                                </a:lnTo>
                                <a:lnTo>
                                  <a:pt x="9100" y="-10407"/>
                                </a:lnTo>
                                <a:lnTo>
                                  <a:pt x="9106" y="-10401"/>
                                </a:lnTo>
                                <a:lnTo>
                                  <a:pt x="9106" y="-10395"/>
                                </a:lnTo>
                                <a:lnTo>
                                  <a:pt x="9106" y="-10388"/>
                                </a:lnTo>
                                <a:lnTo>
                                  <a:pt x="9100" y="-10383"/>
                                </a:lnTo>
                                <a:lnTo>
                                  <a:pt x="9094" y="-10383"/>
                                </a:lnTo>
                                <a:lnTo>
                                  <a:pt x="9087" y="-10383"/>
                                </a:lnTo>
                                <a:lnTo>
                                  <a:pt x="9082" y="-10388"/>
                                </a:lnTo>
                                <a:lnTo>
                                  <a:pt x="9082" y="-10395"/>
                                </a:lnTo>
                                <a:moveTo>
                                  <a:pt x="9082" y="-10395"/>
                                </a:moveTo>
                                <a:lnTo>
                                  <a:pt x="9082" y="-10401"/>
                                </a:lnTo>
                                <a:lnTo>
                                  <a:pt x="9087" y="-10407"/>
                                </a:lnTo>
                                <a:lnTo>
                                  <a:pt x="9094" y="-10407"/>
                                </a:lnTo>
                                <a:lnTo>
                                  <a:pt x="9100" y="-10407"/>
                                </a:lnTo>
                                <a:lnTo>
                                  <a:pt x="9106" y="-10401"/>
                                </a:lnTo>
                                <a:lnTo>
                                  <a:pt x="9106" y="-10395"/>
                                </a:lnTo>
                                <a:lnTo>
                                  <a:pt x="9106" y="-10388"/>
                                </a:lnTo>
                                <a:lnTo>
                                  <a:pt x="9100" y="-10383"/>
                                </a:lnTo>
                                <a:lnTo>
                                  <a:pt x="9094" y="-10383"/>
                                </a:lnTo>
                                <a:lnTo>
                                  <a:pt x="9087" y="-10383"/>
                                </a:lnTo>
                                <a:lnTo>
                                  <a:pt x="9082" y="-10388"/>
                                </a:lnTo>
                                <a:lnTo>
                                  <a:pt x="9082" y="-10395"/>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0" name="Freeform 1396"/>
                        <wps:cNvSpPr>
                          <a:spLocks/>
                        </wps:cNvSpPr>
                        <wps:spPr bwMode="auto">
                          <a:xfrm>
                            <a:off x="9081" y="447"/>
                            <a:ext cx="25" cy="25"/>
                          </a:xfrm>
                          <a:custGeom>
                            <a:avLst/>
                            <a:gdLst>
                              <a:gd name="T0" fmla="+- 0 9082 9082"/>
                              <a:gd name="T1" fmla="*/ T0 w 25"/>
                              <a:gd name="T2" fmla="+- 0 459 447"/>
                              <a:gd name="T3" fmla="*/ 459 h 25"/>
                              <a:gd name="T4" fmla="+- 0 9082 9082"/>
                              <a:gd name="T5" fmla="*/ T4 w 25"/>
                              <a:gd name="T6" fmla="+- 0 453 447"/>
                              <a:gd name="T7" fmla="*/ 453 h 25"/>
                              <a:gd name="T8" fmla="+- 0 9087 9082"/>
                              <a:gd name="T9" fmla="*/ T8 w 25"/>
                              <a:gd name="T10" fmla="+- 0 447 447"/>
                              <a:gd name="T11" fmla="*/ 447 h 25"/>
                              <a:gd name="T12" fmla="+- 0 9094 9082"/>
                              <a:gd name="T13" fmla="*/ T12 w 25"/>
                              <a:gd name="T14" fmla="+- 0 447 447"/>
                              <a:gd name="T15" fmla="*/ 447 h 25"/>
                              <a:gd name="T16" fmla="+- 0 9100 9082"/>
                              <a:gd name="T17" fmla="*/ T16 w 25"/>
                              <a:gd name="T18" fmla="+- 0 447 447"/>
                              <a:gd name="T19" fmla="*/ 447 h 25"/>
                              <a:gd name="T20" fmla="+- 0 9106 9082"/>
                              <a:gd name="T21" fmla="*/ T20 w 25"/>
                              <a:gd name="T22" fmla="+- 0 453 447"/>
                              <a:gd name="T23" fmla="*/ 453 h 25"/>
                              <a:gd name="T24" fmla="+- 0 9106 9082"/>
                              <a:gd name="T25" fmla="*/ T24 w 25"/>
                              <a:gd name="T26" fmla="+- 0 459 447"/>
                              <a:gd name="T27" fmla="*/ 459 h 25"/>
                              <a:gd name="T28" fmla="+- 0 9106 9082"/>
                              <a:gd name="T29" fmla="*/ T28 w 25"/>
                              <a:gd name="T30" fmla="+- 0 466 447"/>
                              <a:gd name="T31" fmla="*/ 466 h 25"/>
                              <a:gd name="T32" fmla="+- 0 9100 9082"/>
                              <a:gd name="T33" fmla="*/ T32 w 25"/>
                              <a:gd name="T34" fmla="+- 0 471 447"/>
                              <a:gd name="T35" fmla="*/ 471 h 25"/>
                              <a:gd name="T36" fmla="+- 0 9094 9082"/>
                              <a:gd name="T37" fmla="*/ T36 w 25"/>
                              <a:gd name="T38" fmla="+- 0 471 447"/>
                              <a:gd name="T39" fmla="*/ 471 h 25"/>
                              <a:gd name="T40" fmla="+- 0 9087 9082"/>
                              <a:gd name="T41" fmla="*/ T40 w 25"/>
                              <a:gd name="T42" fmla="+- 0 471 447"/>
                              <a:gd name="T43" fmla="*/ 471 h 25"/>
                              <a:gd name="T44" fmla="+- 0 9082 9082"/>
                              <a:gd name="T45" fmla="*/ T44 w 25"/>
                              <a:gd name="T46" fmla="+- 0 466 447"/>
                              <a:gd name="T47" fmla="*/ 466 h 25"/>
                              <a:gd name="T48" fmla="+- 0 9082 9082"/>
                              <a:gd name="T49" fmla="*/ T48 w 25"/>
                              <a:gd name="T50" fmla="+- 0 459 447"/>
                              <a:gd name="T51" fmla="*/ 4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1" name="Freeform 1395"/>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2" name="Freeform 1394"/>
                        <wps:cNvSpPr>
                          <a:spLocks/>
                        </wps:cNvSpPr>
                        <wps:spPr bwMode="auto">
                          <a:xfrm>
                            <a:off x="9081" y="451"/>
                            <a:ext cx="25" cy="25"/>
                          </a:xfrm>
                          <a:custGeom>
                            <a:avLst/>
                            <a:gdLst>
                              <a:gd name="T0" fmla="+- 0 9082 9082"/>
                              <a:gd name="T1" fmla="*/ T0 w 25"/>
                              <a:gd name="T2" fmla="+- 0 463 451"/>
                              <a:gd name="T3" fmla="*/ 463 h 25"/>
                              <a:gd name="T4" fmla="+- 0 9082 9082"/>
                              <a:gd name="T5" fmla="*/ T4 w 25"/>
                              <a:gd name="T6" fmla="+- 0 457 451"/>
                              <a:gd name="T7" fmla="*/ 457 h 25"/>
                              <a:gd name="T8" fmla="+- 0 9087 9082"/>
                              <a:gd name="T9" fmla="*/ T8 w 25"/>
                              <a:gd name="T10" fmla="+- 0 451 451"/>
                              <a:gd name="T11" fmla="*/ 451 h 25"/>
                              <a:gd name="T12" fmla="+- 0 9094 9082"/>
                              <a:gd name="T13" fmla="*/ T12 w 25"/>
                              <a:gd name="T14" fmla="+- 0 451 451"/>
                              <a:gd name="T15" fmla="*/ 451 h 25"/>
                              <a:gd name="T16" fmla="+- 0 9100 9082"/>
                              <a:gd name="T17" fmla="*/ T16 w 25"/>
                              <a:gd name="T18" fmla="+- 0 451 451"/>
                              <a:gd name="T19" fmla="*/ 451 h 25"/>
                              <a:gd name="T20" fmla="+- 0 9106 9082"/>
                              <a:gd name="T21" fmla="*/ T20 w 25"/>
                              <a:gd name="T22" fmla="+- 0 457 451"/>
                              <a:gd name="T23" fmla="*/ 457 h 25"/>
                              <a:gd name="T24" fmla="+- 0 9106 9082"/>
                              <a:gd name="T25" fmla="*/ T24 w 25"/>
                              <a:gd name="T26" fmla="+- 0 463 451"/>
                              <a:gd name="T27" fmla="*/ 463 h 25"/>
                              <a:gd name="T28" fmla="+- 0 9106 9082"/>
                              <a:gd name="T29" fmla="*/ T28 w 25"/>
                              <a:gd name="T30" fmla="+- 0 470 451"/>
                              <a:gd name="T31" fmla="*/ 470 h 25"/>
                              <a:gd name="T32" fmla="+- 0 9100 9082"/>
                              <a:gd name="T33" fmla="*/ T32 w 25"/>
                              <a:gd name="T34" fmla="+- 0 475 451"/>
                              <a:gd name="T35" fmla="*/ 475 h 25"/>
                              <a:gd name="T36" fmla="+- 0 9094 9082"/>
                              <a:gd name="T37" fmla="*/ T36 w 25"/>
                              <a:gd name="T38" fmla="+- 0 475 451"/>
                              <a:gd name="T39" fmla="*/ 475 h 25"/>
                              <a:gd name="T40" fmla="+- 0 9087 9082"/>
                              <a:gd name="T41" fmla="*/ T40 w 25"/>
                              <a:gd name="T42" fmla="+- 0 475 451"/>
                              <a:gd name="T43" fmla="*/ 475 h 25"/>
                              <a:gd name="T44" fmla="+- 0 9082 9082"/>
                              <a:gd name="T45" fmla="*/ T44 w 25"/>
                              <a:gd name="T46" fmla="+- 0 470 451"/>
                              <a:gd name="T47" fmla="*/ 470 h 25"/>
                              <a:gd name="T48" fmla="+- 0 9082 9082"/>
                              <a:gd name="T49" fmla="*/ T48 w 25"/>
                              <a:gd name="T50" fmla="+- 0 463 451"/>
                              <a:gd name="T51" fmla="*/ 46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3" name="Freeform 1393"/>
                        <wps:cNvSpPr>
                          <a:spLocks/>
                        </wps:cNvSpPr>
                        <wps:spPr bwMode="auto">
                          <a:xfrm>
                            <a:off x="9081" y="461"/>
                            <a:ext cx="25" cy="25"/>
                          </a:xfrm>
                          <a:custGeom>
                            <a:avLst/>
                            <a:gdLst>
                              <a:gd name="T0" fmla="+- 0 9082 9082"/>
                              <a:gd name="T1" fmla="*/ T0 w 25"/>
                              <a:gd name="T2" fmla="+- 0 474 461"/>
                              <a:gd name="T3" fmla="*/ 474 h 25"/>
                              <a:gd name="T4" fmla="+- 0 9082 9082"/>
                              <a:gd name="T5" fmla="*/ T4 w 25"/>
                              <a:gd name="T6" fmla="+- 0 467 461"/>
                              <a:gd name="T7" fmla="*/ 467 h 25"/>
                              <a:gd name="T8" fmla="+- 0 9087 9082"/>
                              <a:gd name="T9" fmla="*/ T8 w 25"/>
                              <a:gd name="T10" fmla="+- 0 461 461"/>
                              <a:gd name="T11" fmla="*/ 461 h 25"/>
                              <a:gd name="T12" fmla="+- 0 9094 9082"/>
                              <a:gd name="T13" fmla="*/ T12 w 25"/>
                              <a:gd name="T14" fmla="+- 0 461 461"/>
                              <a:gd name="T15" fmla="*/ 461 h 25"/>
                              <a:gd name="T16" fmla="+- 0 9100 9082"/>
                              <a:gd name="T17" fmla="*/ T16 w 25"/>
                              <a:gd name="T18" fmla="+- 0 461 461"/>
                              <a:gd name="T19" fmla="*/ 461 h 25"/>
                              <a:gd name="T20" fmla="+- 0 9106 9082"/>
                              <a:gd name="T21" fmla="*/ T20 w 25"/>
                              <a:gd name="T22" fmla="+- 0 467 461"/>
                              <a:gd name="T23" fmla="*/ 467 h 25"/>
                              <a:gd name="T24" fmla="+- 0 9106 9082"/>
                              <a:gd name="T25" fmla="*/ T24 w 25"/>
                              <a:gd name="T26" fmla="+- 0 474 461"/>
                              <a:gd name="T27" fmla="*/ 474 h 25"/>
                              <a:gd name="T28" fmla="+- 0 9106 9082"/>
                              <a:gd name="T29" fmla="*/ T28 w 25"/>
                              <a:gd name="T30" fmla="+- 0 480 461"/>
                              <a:gd name="T31" fmla="*/ 480 h 25"/>
                              <a:gd name="T32" fmla="+- 0 9100 9082"/>
                              <a:gd name="T33" fmla="*/ T32 w 25"/>
                              <a:gd name="T34" fmla="+- 0 486 461"/>
                              <a:gd name="T35" fmla="*/ 486 h 25"/>
                              <a:gd name="T36" fmla="+- 0 9094 9082"/>
                              <a:gd name="T37" fmla="*/ T36 w 25"/>
                              <a:gd name="T38" fmla="+- 0 486 461"/>
                              <a:gd name="T39" fmla="*/ 486 h 25"/>
                              <a:gd name="T40" fmla="+- 0 9087 9082"/>
                              <a:gd name="T41" fmla="*/ T40 w 25"/>
                              <a:gd name="T42" fmla="+- 0 486 461"/>
                              <a:gd name="T43" fmla="*/ 486 h 25"/>
                              <a:gd name="T44" fmla="+- 0 9082 9082"/>
                              <a:gd name="T45" fmla="*/ T44 w 25"/>
                              <a:gd name="T46" fmla="+- 0 480 461"/>
                              <a:gd name="T47" fmla="*/ 480 h 25"/>
                              <a:gd name="T48" fmla="+- 0 9082 9082"/>
                              <a:gd name="T49" fmla="*/ T48 w 25"/>
                              <a:gd name="T50" fmla="+- 0 474 461"/>
                              <a:gd name="T51" fmla="*/ 47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8" y="0"/>
                                </a:lnTo>
                                <a:lnTo>
                                  <a:pt x="24" y="6"/>
                                </a:lnTo>
                                <a:lnTo>
                                  <a:pt x="24" y="13"/>
                                </a:lnTo>
                                <a:lnTo>
                                  <a:pt x="24" y="19"/>
                                </a:lnTo>
                                <a:lnTo>
                                  <a:pt x="18" y="25"/>
                                </a:lnTo>
                                <a:lnTo>
                                  <a:pt x="12" y="25"/>
                                </a:lnTo>
                                <a:lnTo>
                                  <a:pt x="5" y="25"/>
                                </a:lnTo>
                                <a:lnTo>
                                  <a:pt x="0" y="19"/>
                                </a:lnTo>
                                <a:lnTo>
                                  <a:pt x="0" y="13"/>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 name="Freeform 1392"/>
                        <wps:cNvSpPr>
                          <a:spLocks/>
                        </wps:cNvSpPr>
                        <wps:spPr bwMode="auto">
                          <a:xfrm>
                            <a:off x="9081" y="476"/>
                            <a:ext cx="25" cy="25"/>
                          </a:xfrm>
                          <a:custGeom>
                            <a:avLst/>
                            <a:gdLst>
                              <a:gd name="T0" fmla="+- 0 9082 9082"/>
                              <a:gd name="T1" fmla="*/ T0 w 25"/>
                              <a:gd name="T2" fmla="+- 0 489 476"/>
                              <a:gd name="T3" fmla="*/ 489 h 25"/>
                              <a:gd name="T4" fmla="+- 0 9082 9082"/>
                              <a:gd name="T5" fmla="*/ T4 w 25"/>
                              <a:gd name="T6" fmla="+- 0 482 476"/>
                              <a:gd name="T7" fmla="*/ 482 h 25"/>
                              <a:gd name="T8" fmla="+- 0 9087 9082"/>
                              <a:gd name="T9" fmla="*/ T8 w 25"/>
                              <a:gd name="T10" fmla="+- 0 476 476"/>
                              <a:gd name="T11" fmla="*/ 476 h 25"/>
                              <a:gd name="T12" fmla="+- 0 9094 9082"/>
                              <a:gd name="T13" fmla="*/ T12 w 25"/>
                              <a:gd name="T14" fmla="+- 0 476 476"/>
                              <a:gd name="T15" fmla="*/ 476 h 25"/>
                              <a:gd name="T16" fmla="+- 0 9100 9082"/>
                              <a:gd name="T17" fmla="*/ T16 w 25"/>
                              <a:gd name="T18" fmla="+- 0 476 476"/>
                              <a:gd name="T19" fmla="*/ 476 h 25"/>
                              <a:gd name="T20" fmla="+- 0 9106 9082"/>
                              <a:gd name="T21" fmla="*/ T20 w 25"/>
                              <a:gd name="T22" fmla="+- 0 482 476"/>
                              <a:gd name="T23" fmla="*/ 482 h 25"/>
                              <a:gd name="T24" fmla="+- 0 9106 9082"/>
                              <a:gd name="T25" fmla="*/ T24 w 25"/>
                              <a:gd name="T26" fmla="+- 0 489 476"/>
                              <a:gd name="T27" fmla="*/ 489 h 25"/>
                              <a:gd name="T28" fmla="+- 0 9106 9082"/>
                              <a:gd name="T29" fmla="*/ T28 w 25"/>
                              <a:gd name="T30" fmla="+- 0 495 476"/>
                              <a:gd name="T31" fmla="*/ 495 h 25"/>
                              <a:gd name="T32" fmla="+- 0 9100 9082"/>
                              <a:gd name="T33" fmla="*/ T32 w 25"/>
                              <a:gd name="T34" fmla="+- 0 501 476"/>
                              <a:gd name="T35" fmla="*/ 501 h 25"/>
                              <a:gd name="T36" fmla="+- 0 9094 9082"/>
                              <a:gd name="T37" fmla="*/ T36 w 25"/>
                              <a:gd name="T38" fmla="+- 0 501 476"/>
                              <a:gd name="T39" fmla="*/ 501 h 25"/>
                              <a:gd name="T40" fmla="+- 0 9087 9082"/>
                              <a:gd name="T41" fmla="*/ T40 w 25"/>
                              <a:gd name="T42" fmla="+- 0 501 476"/>
                              <a:gd name="T43" fmla="*/ 501 h 25"/>
                              <a:gd name="T44" fmla="+- 0 9082 9082"/>
                              <a:gd name="T45" fmla="*/ T44 w 25"/>
                              <a:gd name="T46" fmla="+- 0 495 476"/>
                              <a:gd name="T47" fmla="*/ 495 h 25"/>
                              <a:gd name="T48" fmla="+- 0 9082 9082"/>
                              <a:gd name="T49" fmla="*/ T48 w 25"/>
                              <a:gd name="T50" fmla="+- 0 489 476"/>
                              <a:gd name="T51" fmla="*/ 48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8" y="0"/>
                                </a:lnTo>
                                <a:lnTo>
                                  <a:pt x="24" y="6"/>
                                </a:lnTo>
                                <a:lnTo>
                                  <a:pt x="24" y="13"/>
                                </a:lnTo>
                                <a:lnTo>
                                  <a:pt x="24" y="19"/>
                                </a:lnTo>
                                <a:lnTo>
                                  <a:pt x="18" y="25"/>
                                </a:lnTo>
                                <a:lnTo>
                                  <a:pt x="12" y="25"/>
                                </a:lnTo>
                                <a:lnTo>
                                  <a:pt x="5" y="25"/>
                                </a:lnTo>
                                <a:lnTo>
                                  <a:pt x="0" y="19"/>
                                </a:lnTo>
                                <a:lnTo>
                                  <a:pt x="0" y="13"/>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5" name="Freeform 1391"/>
                        <wps:cNvSpPr>
                          <a:spLocks/>
                        </wps:cNvSpPr>
                        <wps:spPr bwMode="auto">
                          <a:xfrm>
                            <a:off x="9081" y="1975"/>
                            <a:ext cx="25" cy="25"/>
                          </a:xfrm>
                          <a:custGeom>
                            <a:avLst/>
                            <a:gdLst>
                              <a:gd name="T0" fmla="+- 0 9082 9082"/>
                              <a:gd name="T1" fmla="*/ T0 w 25"/>
                              <a:gd name="T2" fmla="+- 0 1988 1976"/>
                              <a:gd name="T3" fmla="*/ 1988 h 25"/>
                              <a:gd name="T4" fmla="+- 0 9082 9082"/>
                              <a:gd name="T5" fmla="*/ T4 w 25"/>
                              <a:gd name="T6" fmla="+- 0 1981 1976"/>
                              <a:gd name="T7" fmla="*/ 1981 h 25"/>
                              <a:gd name="T8" fmla="+- 0 9087 9082"/>
                              <a:gd name="T9" fmla="*/ T8 w 25"/>
                              <a:gd name="T10" fmla="+- 0 1976 1976"/>
                              <a:gd name="T11" fmla="*/ 1976 h 25"/>
                              <a:gd name="T12" fmla="+- 0 9094 9082"/>
                              <a:gd name="T13" fmla="*/ T12 w 25"/>
                              <a:gd name="T14" fmla="+- 0 1976 1976"/>
                              <a:gd name="T15" fmla="*/ 1976 h 25"/>
                              <a:gd name="T16" fmla="+- 0 9100 9082"/>
                              <a:gd name="T17" fmla="*/ T16 w 25"/>
                              <a:gd name="T18" fmla="+- 0 1976 1976"/>
                              <a:gd name="T19" fmla="*/ 1976 h 25"/>
                              <a:gd name="T20" fmla="+- 0 9106 9082"/>
                              <a:gd name="T21" fmla="*/ T20 w 25"/>
                              <a:gd name="T22" fmla="+- 0 1981 1976"/>
                              <a:gd name="T23" fmla="*/ 1981 h 25"/>
                              <a:gd name="T24" fmla="+- 0 9106 9082"/>
                              <a:gd name="T25" fmla="*/ T24 w 25"/>
                              <a:gd name="T26" fmla="+- 0 1988 1976"/>
                              <a:gd name="T27" fmla="*/ 1988 h 25"/>
                              <a:gd name="T28" fmla="+- 0 9106 9082"/>
                              <a:gd name="T29" fmla="*/ T28 w 25"/>
                              <a:gd name="T30" fmla="+- 0 1995 1976"/>
                              <a:gd name="T31" fmla="*/ 1995 h 25"/>
                              <a:gd name="T32" fmla="+- 0 9100 9082"/>
                              <a:gd name="T33" fmla="*/ T32 w 25"/>
                              <a:gd name="T34" fmla="+- 0 2000 1976"/>
                              <a:gd name="T35" fmla="*/ 2000 h 25"/>
                              <a:gd name="T36" fmla="+- 0 9094 9082"/>
                              <a:gd name="T37" fmla="*/ T36 w 25"/>
                              <a:gd name="T38" fmla="+- 0 2000 1976"/>
                              <a:gd name="T39" fmla="*/ 2000 h 25"/>
                              <a:gd name="T40" fmla="+- 0 9087 9082"/>
                              <a:gd name="T41" fmla="*/ T40 w 25"/>
                              <a:gd name="T42" fmla="+- 0 2000 1976"/>
                              <a:gd name="T43" fmla="*/ 2000 h 25"/>
                              <a:gd name="T44" fmla="+- 0 9082 9082"/>
                              <a:gd name="T45" fmla="*/ T44 w 25"/>
                              <a:gd name="T46" fmla="+- 0 1995 1976"/>
                              <a:gd name="T47" fmla="*/ 1995 h 25"/>
                              <a:gd name="T48" fmla="+- 0 9082 9082"/>
                              <a:gd name="T49" fmla="*/ T48 w 25"/>
                              <a:gd name="T50" fmla="+- 0 1988 1976"/>
                              <a:gd name="T51" fmla="*/ 19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6" name="Freeform 1390"/>
                        <wps:cNvSpPr>
                          <a:spLocks/>
                        </wps:cNvSpPr>
                        <wps:spPr bwMode="auto">
                          <a:xfrm>
                            <a:off x="9081" y="384"/>
                            <a:ext cx="25" cy="25"/>
                          </a:xfrm>
                          <a:custGeom>
                            <a:avLst/>
                            <a:gdLst>
                              <a:gd name="T0" fmla="+- 0 9082 9082"/>
                              <a:gd name="T1" fmla="*/ T0 w 25"/>
                              <a:gd name="T2" fmla="+- 0 396 384"/>
                              <a:gd name="T3" fmla="*/ 396 h 25"/>
                              <a:gd name="T4" fmla="+- 0 9082 9082"/>
                              <a:gd name="T5" fmla="*/ T4 w 25"/>
                              <a:gd name="T6" fmla="+- 0 390 384"/>
                              <a:gd name="T7" fmla="*/ 390 h 25"/>
                              <a:gd name="T8" fmla="+- 0 9087 9082"/>
                              <a:gd name="T9" fmla="*/ T8 w 25"/>
                              <a:gd name="T10" fmla="+- 0 384 384"/>
                              <a:gd name="T11" fmla="*/ 384 h 25"/>
                              <a:gd name="T12" fmla="+- 0 9094 9082"/>
                              <a:gd name="T13" fmla="*/ T12 w 25"/>
                              <a:gd name="T14" fmla="+- 0 384 384"/>
                              <a:gd name="T15" fmla="*/ 384 h 25"/>
                              <a:gd name="T16" fmla="+- 0 9100 9082"/>
                              <a:gd name="T17" fmla="*/ T16 w 25"/>
                              <a:gd name="T18" fmla="+- 0 384 384"/>
                              <a:gd name="T19" fmla="*/ 384 h 25"/>
                              <a:gd name="T20" fmla="+- 0 9106 9082"/>
                              <a:gd name="T21" fmla="*/ T20 w 25"/>
                              <a:gd name="T22" fmla="+- 0 390 384"/>
                              <a:gd name="T23" fmla="*/ 390 h 25"/>
                              <a:gd name="T24" fmla="+- 0 9106 9082"/>
                              <a:gd name="T25" fmla="*/ T24 w 25"/>
                              <a:gd name="T26" fmla="+- 0 396 384"/>
                              <a:gd name="T27" fmla="*/ 396 h 25"/>
                              <a:gd name="T28" fmla="+- 0 9106 9082"/>
                              <a:gd name="T29" fmla="*/ T28 w 25"/>
                              <a:gd name="T30" fmla="+- 0 403 384"/>
                              <a:gd name="T31" fmla="*/ 403 h 25"/>
                              <a:gd name="T32" fmla="+- 0 9100 9082"/>
                              <a:gd name="T33" fmla="*/ T32 w 25"/>
                              <a:gd name="T34" fmla="+- 0 408 384"/>
                              <a:gd name="T35" fmla="*/ 408 h 25"/>
                              <a:gd name="T36" fmla="+- 0 9094 9082"/>
                              <a:gd name="T37" fmla="*/ T36 w 25"/>
                              <a:gd name="T38" fmla="+- 0 408 384"/>
                              <a:gd name="T39" fmla="*/ 408 h 25"/>
                              <a:gd name="T40" fmla="+- 0 9087 9082"/>
                              <a:gd name="T41" fmla="*/ T40 w 25"/>
                              <a:gd name="T42" fmla="+- 0 408 384"/>
                              <a:gd name="T43" fmla="*/ 408 h 25"/>
                              <a:gd name="T44" fmla="+- 0 9082 9082"/>
                              <a:gd name="T45" fmla="*/ T44 w 25"/>
                              <a:gd name="T46" fmla="+- 0 403 384"/>
                              <a:gd name="T47" fmla="*/ 403 h 25"/>
                              <a:gd name="T48" fmla="+- 0 9082 9082"/>
                              <a:gd name="T49" fmla="*/ T48 w 25"/>
                              <a:gd name="T50" fmla="+- 0 396 384"/>
                              <a:gd name="T51" fmla="*/ 39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7" name="Freeform 1389"/>
                        <wps:cNvSpPr>
                          <a:spLocks/>
                        </wps:cNvSpPr>
                        <wps:spPr bwMode="auto">
                          <a:xfrm>
                            <a:off x="9081" y="460"/>
                            <a:ext cx="25" cy="25"/>
                          </a:xfrm>
                          <a:custGeom>
                            <a:avLst/>
                            <a:gdLst>
                              <a:gd name="T0" fmla="+- 0 9082 9082"/>
                              <a:gd name="T1" fmla="*/ T0 w 25"/>
                              <a:gd name="T2" fmla="+- 0 473 461"/>
                              <a:gd name="T3" fmla="*/ 473 h 25"/>
                              <a:gd name="T4" fmla="+- 0 9082 9082"/>
                              <a:gd name="T5" fmla="*/ T4 w 25"/>
                              <a:gd name="T6" fmla="+- 0 466 461"/>
                              <a:gd name="T7" fmla="*/ 466 h 25"/>
                              <a:gd name="T8" fmla="+- 0 9087 9082"/>
                              <a:gd name="T9" fmla="*/ T8 w 25"/>
                              <a:gd name="T10" fmla="+- 0 461 461"/>
                              <a:gd name="T11" fmla="*/ 461 h 25"/>
                              <a:gd name="T12" fmla="+- 0 9094 9082"/>
                              <a:gd name="T13" fmla="*/ T12 w 25"/>
                              <a:gd name="T14" fmla="+- 0 461 461"/>
                              <a:gd name="T15" fmla="*/ 461 h 25"/>
                              <a:gd name="T16" fmla="+- 0 9100 9082"/>
                              <a:gd name="T17" fmla="*/ T16 w 25"/>
                              <a:gd name="T18" fmla="+- 0 461 461"/>
                              <a:gd name="T19" fmla="*/ 461 h 25"/>
                              <a:gd name="T20" fmla="+- 0 9106 9082"/>
                              <a:gd name="T21" fmla="*/ T20 w 25"/>
                              <a:gd name="T22" fmla="+- 0 466 461"/>
                              <a:gd name="T23" fmla="*/ 466 h 25"/>
                              <a:gd name="T24" fmla="+- 0 9106 9082"/>
                              <a:gd name="T25" fmla="*/ T24 w 25"/>
                              <a:gd name="T26" fmla="+- 0 473 461"/>
                              <a:gd name="T27" fmla="*/ 473 h 25"/>
                              <a:gd name="T28" fmla="+- 0 9106 9082"/>
                              <a:gd name="T29" fmla="*/ T28 w 25"/>
                              <a:gd name="T30" fmla="+- 0 479 461"/>
                              <a:gd name="T31" fmla="*/ 479 h 25"/>
                              <a:gd name="T32" fmla="+- 0 9100 9082"/>
                              <a:gd name="T33" fmla="*/ T32 w 25"/>
                              <a:gd name="T34" fmla="+- 0 485 461"/>
                              <a:gd name="T35" fmla="*/ 485 h 25"/>
                              <a:gd name="T36" fmla="+- 0 9094 9082"/>
                              <a:gd name="T37" fmla="*/ T36 w 25"/>
                              <a:gd name="T38" fmla="+- 0 485 461"/>
                              <a:gd name="T39" fmla="*/ 485 h 25"/>
                              <a:gd name="T40" fmla="+- 0 9087 9082"/>
                              <a:gd name="T41" fmla="*/ T40 w 25"/>
                              <a:gd name="T42" fmla="+- 0 485 461"/>
                              <a:gd name="T43" fmla="*/ 485 h 25"/>
                              <a:gd name="T44" fmla="+- 0 9082 9082"/>
                              <a:gd name="T45" fmla="*/ T44 w 25"/>
                              <a:gd name="T46" fmla="+- 0 479 461"/>
                              <a:gd name="T47" fmla="*/ 479 h 25"/>
                              <a:gd name="T48" fmla="+- 0 9082 9082"/>
                              <a:gd name="T49" fmla="*/ T48 w 25"/>
                              <a:gd name="T50" fmla="+- 0 473 461"/>
                              <a:gd name="T51" fmla="*/ 47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8" name="Rectangle 1388"/>
                        <wps:cNvSpPr>
                          <a:spLocks noChangeArrowheads="1"/>
                        </wps:cNvSpPr>
                        <wps:spPr bwMode="auto">
                          <a:xfrm>
                            <a:off x="9407" y="1006"/>
                            <a:ext cx="419" cy="377"/>
                          </a:xfrm>
                          <a:prstGeom prst="rect">
                            <a:avLst/>
                          </a:prstGeom>
                          <a:solidFill>
                            <a:srgbClr val="4DAE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9" name="Line 1387"/>
                        <wps:cNvCnPr>
                          <a:cxnSpLocks noChangeShapeType="1"/>
                        </wps:cNvCnPr>
                        <wps:spPr bwMode="auto">
                          <a:xfrm>
                            <a:off x="9407" y="1147"/>
                            <a:ext cx="419"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420" name="Line 1386"/>
                        <wps:cNvCnPr>
                          <a:cxnSpLocks noChangeShapeType="1"/>
                        </wps:cNvCnPr>
                        <wps:spPr bwMode="auto">
                          <a:xfrm>
                            <a:off x="9616" y="1922"/>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21" name="Line 1385"/>
                        <wps:cNvCnPr>
                          <a:cxnSpLocks noChangeShapeType="1"/>
                        </wps:cNvCnPr>
                        <wps:spPr bwMode="auto">
                          <a:xfrm>
                            <a:off x="9616" y="456"/>
                            <a:ext cx="0" cy="551"/>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22" name="Line 1384"/>
                        <wps:cNvCnPr>
                          <a:cxnSpLocks noChangeShapeType="1"/>
                        </wps:cNvCnPr>
                        <wps:spPr bwMode="auto">
                          <a:xfrm>
                            <a:off x="9512" y="192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23" name="Line 1383"/>
                        <wps:cNvCnPr>
                          <a:cxnSpLocks noChangeShapeType="1"/>
                        </wps:cNvCnPr>
                        <wps:spPr bwMode="auto">
                          <a:xfrm>
                            <a:off x="9512" y="456"/>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24" name="Rectangle 1382"/>
                        <wps:cNvSpPr>
                          <a:spLocks noChangeArrowheads="1"/>
                        </wps:cNvSpPr>
                        <wps:spPr bwMode="auto">
                          <a:xfrm>
                            <a:off x="9407" y="1006"/>
                            <a:ext cx="419" cy="377"/>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5" name="AutoShape 1381"/>
                        <wps:cNvSpPr>
                          <a:spLocks/>
                        </wps:cNvSpPr>
                        <wps:spPr bwMode="auto">
                          <a:xfrm>
                            <a:off x="0" y="12459"/>
                            <a:ext cx="108" cy="108"/>
                          </a:xfrm>
                          <a:custGeom>
                            <a:avLst/>
                            <a:gdLst>
                              <a:gd name="T0" fmla="*/ 9604 w 108"/>
                              <a:gd name="T1" fmla="+- 0 1976 12460"/>
                              <a:gd name="T2" fmla="*/ 1976 h 108"/>
                              <a:gd name="T3" fmla="*/ 9616 w 108"/>
                              <a:gd name="T4" fmla="+- 0 1971 12460"/>
                              <a:gd name="T5" fmla="*/ 1971 h 108"/>
                              <a:gd name="T6" fmla="*/ 9629 w 108"/>
                              <a:gd name="T7" fmla="+- 0 1976 12460"/>
                              <a:gd name="T8" fmla="*/ 1976 h 108"/>
                              <a:gd name="T9" fmla="*/ 9629 w 108"/>
                              <a:gd name="T10" fmla="+- 0 1989 12460"/>
                              <a:gd name="T11" fmla="*/ 1989 h 108"/>
                              <a:gd name="T12" fmla="*/ 9616 w 108"/>
                              <a:gd name="T13" fmla="+- 0 1995 12460"/>
                              <a:gd name="T14" fmla="*/ 1995 h 108"/>
                              <a:gd name="T15" fmla="*/ 9604 w 108"/>
                              <a:gd name="T16" fmla="+- 0 1989 12460"/>
                              <a:gd name="T17" fmla="*/ 1989 h 108"/>
                              <a:gd name="T18" fmla="*/ 9604 w 108"/>
                              <a:gd name="T19" fmla="+- 0 1983 12460"/>
                              <a:gd name="T20" fmla="*/ 1983 h 108"/>
                              <a:gd name="T21" fmla="*/ 9610 w 108"/>
                              <a:gd name="T22" fmla="+- 0 1971 12460"/>
                              <a:gd name="T23" fmla="*/ 1971 h 108"/>
                              <a:gd name="T24" fmla="*/ 9623 w 108"/>
                              <a:gd name="T25" fmla="+- 0 1971 12460"/>
                              <a:gd name="T26" fmla="*/ 1971 h 108"/>
                              <a:gd name="T27" fmla="*/ 9629 w 108"/>
                              <a:gd name="T28" fmla="+- 0 1983 12460"/>
                              <a:gd name="T29" fmla="*/ 1983 h 108"/>
                              <a:gd name="T30" fmla="*/ 9623 w 108"/>
                              <a:gd name="T31" fmla="+- 0 1995 12460"/>
                              <a:gd name="T32" fmla="*/ 1995 h 108"/>
                              <a:gd name="T33" fmla="*/ 9610 w 108"/>
                              <a:gd name="T34" fmla="+- 0 1995 12460"/>
                              <a:gd name="T35" fmla="*/ 1995 h 108"/>
                              <a:gd name="T36" fmla="*/ 9604 w 108"/>
                              <a:gd name="T37" fmla="+- 0 1983 12460"/>
                              <a:gd name="T38" fmla="*/ 1983 h 108"/>
                              <a:gd name="T39" fmla="*/ 9604 w 108"/>
                              <a:gd name="T40" fmla="+- 0 1976 12460"/>
                              <a:gd name="T41" fmla="*/ 1976 h 108"/>
                              <a:gd name="T42" fmla="*/ 9616 w 108"/>
                              <a:gd name="T43" fmla="+- 0 1971 12460"/>
                              <a:gd name="T44" fmla="*/ 1971 h 108"/>
                              <a:gd name="T45" fmla="*/ 9629 w 108"/>
                              <a:gd name="T46" fmla="+- 0 1976 12460"/>
                              <a:gd name="T47" fmla="*/ 1976 h 108"/>
                              <a:gd name="T48" fmla="*/ 9629 w 108"/>
                              <a:gd name="T49" fmla="+- 0 1989 12460"/>
                              <a:gd name="T50" fmla="*/ 1989 h 108"/>
                              <a:gd name="T51" fmla="*/ 9616 w 108"/>
                              <a:gd name="T52" fmla="+- 0 1995 12460"/>
                              <a:gd name="T53" fmla="*/ 1995 h 108"/>
                              <a:gd name="T54" fmla="*/ 9604 w 108"/>
                              <a:gd name="T55" fmla="+- 0 1989 12460"/>
                              <a:gd name="T56" fmla="*/ 1989 h 108"/>
                              <a:gd name="T57" fmla="*/ 9604 w 108"/>
                              <a:gd name="T58" fmla="+- 0 1983 12460"/>
                              <a:gd name="T59" fmla="*/ 1983 h 108"/>
                              <a:gd name="T60" fmla="*/ 9610 w 108"/>
                              <a:gd name="T61" fmla="+- 0 1971 12460"/>
                              <a:gd name="T62" fmla="*/ 1971 h 108"/>
                              <a:gd name="T63" fmla="*/ 9623 w 108"/>
                              <a:gd name="T64" fmla="+- 0 1971 12460"/>
                              <a:gd name="T65" fmla="*/ 1971 h 108"/>
                              <a:gd name="T66" fmla="*/ 9629 w 108"/>
                              <a:gd name="T67" fmla="+- 0 1983 12460"/>
                              <a:gd name="T68" fmla="*/ 1983 h 108"/>
                              <a:gd name="T69" fmla="*/ 9623 w 108"/>
                              <a:gd name="T70" fmla="+- 0 1995 12460"/>
                              <a:gd name="T71" fmla="*/ 1995 h 108"/>
                              <a:gd name="T72" fmla="*/ 9610 w 108"/>
                              <a:gd name="T73" fmla="+- 0 1995 12460"/>
                              <a:gd name="T74" fmla="*/ 1995 h 108"/>
                              <a:gd name="T75" fmla="*/ 9604 w 108"/>
                              <a:gd name="T76" fmla="+- 0 1983 12460"/>
                              <a:gd name="T77" fmla="*/ 1983 h 108"/>
                              <a:gd name="T78" fmla="*/ 9604 w 108"/>
                              <a:gd name="T79" fmla="+- 0 1976 12460"/>
                              <a:gd name="T80" fmla="*/ 1976 h 108"/>
                              <a:gd name="T81" fmla="*/ 9616 w 108"/>
                              <a:gd name="T82" fmla="+- 0 1971 12460"/>
                              <a:gd name="T83" fmla="*/ 1971 h 108"/>
                              <a:gd name="T84" fmla="*/ 9629 w 108"/>
                              <a:gd name="T85" fmla="+- 0 1976 12460"/>
                              <a:gd name="T86" fmla="*/ 1976 h 108"/>
                              <a:gd name="T87" fmla="*/ 9629 w 108"/>
                              <a:gd name="T88" fmla="+- 0 1989 12460"/>
                              <a:gd name="T89" fmla="*/ 1989 h 108"/>
                              <a:gd name="T90" fmla="*/ 9616 w 108"/>
                              <a:gd name="T91" fmla="+- 0 1995 12460"/>
                              <a:gd name="T92" fmla="*/ 1995 h 108"/>
                              <a:gd name="T93" fmla="*/ 9604 w 108"/>
                              <a:gd name="T94" fmla="+- 0 1989 12460"/>
                              <a:gd name="T95" fmla="*/ 1989 h 108"/>
                              <a:gd name="T96" fmla="*/ 9604 w 108"/>
                              <a:gd name="T97" fmla="+- 0 1983 12460"/>
                              <a:gd name="T98" fmla="*/ 1983 h 108"/>
                              <a:gd name="T99" fmla="*/ 9610 w 108"/>
                              <a:gd name="T100" fmla="+- 0 1971 12460"/>
                              <a:gd name="T101" fmla="*/ 1971 h 108"/>
                              <a:gd name="T102" fmla="*/ 9623 w 108"/>
                              <a:gd name="T103" fmla="+- 0 1971 12460"/>
                              <a:gd name="T104" fmla="*/ 1971 h 108"/>
                              <a:gd name="T105" fmla="*/ 9629 w 108"/>
                              <a:gd name="T106" fmla="+- 0 1983 12460"/>
                              <a:gd name="T107" fmla="*/ 1983 h 108"/>
                              <a:gd name="T108" fmla="*/ 9623 w 108"/>
                              <a:gd name="T109" fmla="+- 0 1995 12460"/>
                              <a:gd name="T110" fmla="*/ 1995 h 108"/>
                              <a:gd name="T111" fmla="*/ 9610 w 108"/>
                              <a:gd name="T112" fmla="+- 0 1995 12460"/>
                              <a:gd name="T113" fmla="*/ 1995 h 108"/>
                              <a:gd name="T114" fmla="*/ 9604 w 108"/>
                              <a:gd name="T115" fmla="+- 0 1983 12460"/>
                              <a:gd name="T116" fmla="*/ 1983 h 108"/>
                              <a:gd name="T117" fmla="*/ 9604 w 108"/>
                              <a:gd name="T118" fmla="+- 0 1976 12460"/>
                              <a:gd name="T119" fmla="*/ 1976 h 108"/>
                              <a:gd name="T120" fmla="*/ 9616 w 108"/>
                              <a:gd name="T121" fmla="+- 0 1971 12460"/>
                              <a:gd name="T122" fmla="*/ 1971 h 108"/>
                              <a:gd name="T123" fmla="*/ 9629 w 108"/>
                              <a:gd name="T124" fmla="+- 0 1976 12460"/>
                              <a:gd name="T125" fmla="*/ 1976 h 108"/>
                              <a:gd name="T126" fmla="*/ 9629 w 108"/>
                              <a:gd name="T127" fmla="+- 0 1989 12460"/>
                              <a:gd name="T128" fmla="*/ 1989 h 108"/>
                              <a:gd name="T129" fmla="*/ 9616 w 108"/>
                              <a:gd name="T130" fmla="+- 0 1995 12460"/>
                              <a:gd name="T131" fmla="*/ 1995 h 108"/>
                              <a:gd name="T132" fmla="*/ 9604 w 108"/>
                              <a:gd name="T133" fmla="+- 0 1989 12460"/>
                              <a:gd name="T134" fmla="*/ 1989 h 108"/>
                              <a:gd name="T135" fmla="*/ 9604 w 108"/>
                              <a:gd name="T136" fmla="+- 0 1983 12460"/>
                              <a:gd name="T137" fmla="*/ 1983 h 108"/>
                              <a:gd name="T138" fmla="*/ 9610 w 108"/>
                              <a:gd name="T139" fmla="+- 0 1971 12460"/>
                              <a:gd name="T140" fmla="*/ 1971 h 108"/>
                              <a:gd name="T141" fmla="*/ 9623 w 108"/>
                              <a:gd name="T142" fmla="+- 0 1971 12460"/>
                              <a:gd name="T143" fmla="*/ 1971 h 108"/>
                              <a:gd name="T144" fmla="*/ 9629 w 108"/>
                              <a:gd name="T145" fmla="+- 0 1983 12460"/>
                              <a:gd name="T146" fmla="*/ 1983 h 108"/>
                              <a:gd name="T147" fmla="*/ 9623 w 108"/>
                              <a:gd name="T148" fmla="+- 0 1995 12460"/>
                              <a:gd name="T149" fmla="*/ 1995 h 108"/>
                              <a:gd name="T150" fmla="*/ 9610 w 108"/>
                              <a:gd name="T151" fmla="+- 0 1995 12460"/>
                              <a:gd name="T152" fmla="*/ 1995 h 108"/>
                              <a:gd name="T153" fmla="*/ 9604 w 108"/>
                              <a:gd name="T154" fmla="+- 0 1983 12460"/>
                              <a:gd name="T155" fmla="*/ 1983 h 108"/>
                              <a:gd name="T156" fmla="*/ 9604 w 108"/>
                              <a:gd name="T157" fmla="+- 0 1976 12460"/>
                              <a:gd name="T158" fmla="*/ 1976 h 108"/>
                              <a:gd name="T159" fmla="*/ 9616 w 108"/>
                              <a:gd name="T160" fmla="+- 0 1971 12460"/>
                              <a:gd name="T161" fmla="*/ 1971 h 108"/>
                              <a:gd name="T162" fmla="*/ 9629 w 108"/>
                              <a:gd name="T163" fmla="+- 0 1976 12460"/>
                              <a:gd name="T164" fmla="*/ 1976 h 108"/>
                              <a:gd name="T165" fmla="*/ 9629 w 108"/>
                              <a:gd name="T166" fmla="+- 0 1989 12460"/>
                              <a:gd name="T167" fmla="*/ 1989 h 108"/>
                              <a:gd name="T168" fmla="*/ 9616 w 108"/>
                              <a:gd name="T169" fmla="+- 0 1995 12460"/>
                              <a:gd name="T170" fmla="*/ 1995 h 108"/>
                              <a:gd name="T171" fmla="*/ 9604 w 108"/>
                              <a:gd name="T172" fmla="+- 0 1989 12460"/>
                              <a:gd name="T173" fmla="*/ 1989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Lst>
                            <a:rect l="0" t="0" r="r" b="b"/>
                            <a:pathLst>
                              <a:path w="108" h="108">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6" name="Freeform 1380"/>
                        <wps:cNvSpPr>
                          <a:spLocks/>
                        </wps:cNvSpPr>
                        <wps:spPr bwMode="auto">
                          <a:xfrm>
                            <a:off x="9604" y="2053"/>
                            <a:ext cx="25" cy="25"/>
                          </a:xfrm>
                          <a:custGeom>
                            <a:avLst/>
                            <a:gdLst>
                              <a:gd name="T0" fmla="+- 0 9604 9604"/>
                              <a:gd name="T1" fmla="*/ T0 w 25"/>
                              <a:gd name="T2" fmla="+- 0 2065 2053"/>
                              <a:gd name="T3" fmla="*/ 2065 h 25"/>
                              <a:gd name="T4" fmla="+- 0 9604 9604"/>
                              <a:gd name="T5" fmla="*/ T4 w 25"/>
                              <a:gd name="T6" fmla="+- 0 2059 2053"/>
                              <a:gd name="T7" fmla="*/ 2059 h 25"/>
                              <a:gd name="T8" fmla="+- 0 9610 9604"/>
                              <a:gd name="T9" fmla="*/ T8 w 25"/>
                              <a:gd name="T10" fmla="+- 0 2053 2053"/>
                              <a:gd name="T11" fmla="*/ 2053 h 25"/>
                              <a:gd name="T12" fmla="+- 0 9616 9604"/>
                              <a:gd name="T13" fmla="*/ T12 w 25"/>
                              <a:gd name="T14" fmla="+- 0 2053 2053"/>
                              <a:gd name="T15" fmla="*/ 2053 h 25"/>
                              <a:gd name="T16" fmla="+- 0 9623 9604"/>
                              <a:gd name="T17" fmla="*/ T16 w 25"/>
                              <a:gd name="T18" fmla="+- 0 2053 2053"/>
                              <a:gd name="T19" fmla="*/ 2053 h 25"/>
                              <a:gd name="T20" fmla="+- 0 9629 9604"/>
                              <a:gd name="T21" fmla="*/ T20 w 25"/>
                              <a:gd name="T22" fmla="+- 0 2059 2053"/>
                              <a:gd name="T23" fmla="*/ 2059 h 25"/>
                              <a:gd name="T24" fmla="+- 0 9629 9604"/>
                              <a:gd name="T25" fmla="*/ T24 w 25"/>
                              <a:gd name="T26" fmla="+- 0 2065 2053"/>
                              <a:gd name="T27" fmla="*/ 2065 h 25"/>
                              <a:gd name="T28" fmla="+- 0 9629 9604"/>
                              <a:gd name="T29" fmla="*/ T28 w 25"/>
                              <a:gd name="T30" fmla="+- 0 2072 2053"/>
                              <a:gd name="T31" fmla="*/ 2072 h 25"/>
                              <a:gd name="T32" fmla="+- 0 9623 9604"/>
                              <a:gd name="T33" fmla="*/ T32 w 25"/>
                              <a:gd name="T34" fmla="+- 0 2077 2053"/>
                              <a:gd name="T35" fmla="*/ 2077 h 25"/>
                              <a:gd name="T36" fmla="+- 0 9616 9604"/>
                              <a:gd name="T37" fmla="*/ T36 w 25"/>
                              <a:gd name="T38" fmla="+- 0 2077 2053"/>
                              <a:gd name="T39" fmla="*/ 2077 h 25"/>
                              <a:gd name="T40" fmla="+- 0 9610 9604"/>
                              <a:gd name="T41" fmla="*/ T40 w 25"/>
                              <a:gd name="T42" fmla="+- 0 2077 2053"/>
                              <a:gd name="T43" fmla="*/ 2077 h 25"/>
                              <a:gd name="T44" fmla="+- 0 9604 9604"/>
                              <a:gd name="T45" fmla="*/ T44 w 25"/>
                              <a:gd name="T46" fmla="+- 0 2072 2053"/>
                              <a:gd name="T47" fmla="*/ 2072 h 25"/>
                              <a:gd name="T48" fmla="+- 0 9604 9604"/>
                              <a:gd name="T49" fmla="*/ T48 w 25"/>
                              <a:gd name="T50" fmla="+- 0 2065 2053"/>
                              <a:gd name="T51" fmla="*/ 206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5" y="6"/>
                                </a:lnTo>
                                <a:lnTo>
                                  <a:pt x="25" y="12"/>
                                </a:lnTo>
                                <a:lnTo>
                                  <a:pt x="25" y="19"/>
                                </a:lnTo>
                                <a:lnTo>
                                  <a:pt x="19" y="24"/>
                                </a:lnTo>
                                <a:lnTo>
                                  <a:pt x="12" y="24"/>
                                </a:lnTo>
                                <a:lnTo>
                                  <a:pt x="6"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 name="AutoShape 1379"/>
                        <wps:cNvSpPr>
                          <a:spLocks/>
                        </wps:cNvSpPr>
                        <wps:spPr bwMode="auto">
                          <a:xfrm>
                            <a:off x="0" y="12459"/>
                            <a:ext cx="108" cy="108"/>
                          </a:xfrm>
                          <a:custGeom>
                            <a:avLst/>
                            <a:gdLst>
                              <a:gd name="T0" fmla="*/ 9604 w 108"/>
                              <a:gd name="T1" fmla="+- 0 1976 12460"/>
                              <a:gd name="T2" fmla="*/ 1976 h 108"/>
                              <a:gd name="T3" fmla="*/ 9616 w 108"/>
                              <a:gd name="T4" fmla="+- 0 1971 12460"/>
                              <a:gd name="T5" fmla="*/ 1971 h 108"/>
                              <a:gd name="T6" fmla="*/ 9629 w 108"/>
                              <a:gd name="T7" fmla="+- 0 1976 12460"/>
                              <a:gd name="T8" fmla="*/ 1976 h 108"/>
                              <a:gd name="T9" fmla="*/ 9629 w 108"/>
                              <a:gd name="T10" fmla="+- 0 1989 12460"/>
                              <a:gd name="T11" fmla="*/ 1989 h 108"/>
                              <a:gd name="T12" fmla="*/ 9616 w 108"/>
                              <a:gd name="T13" fmla="+- 0 1995 12460"/>
                              <a:gd name="T14" fmla="*/ 1995 h 108"/>
                              <a:gd name="T15" fmla="*/ 9604 w 108"/>
                              <a:gd name="T16" fmla="+- 0 1989 12460"/>
                              <a:gd name="T17" fmla="*/ 1989 h 108"/>
                              <a:gd name="T18" fmla="*/ 9604 w 108"/>
                              <a:gd name="T19" fmla="+- 0 1983 12460"/>
                              <a:gd name="T20" fmla="*/ 1983 h 108"/>
                              <a:gd name="T21" fmla="*/ 9610 w 108"/>
                              <a:gd name="T22" fmla="+- 0 1971 12460"/>
                              <a:gd name="T23" fmla="*/ 1971 h 108"/>
                              <a:gd name="T24" fmla="*/ 9623 w 108"/>
                              <a:gd name="T25" fmla="+- 0 1971 12460"/>
                              <a:gd name="T26" fmla="*/ 1971 h 108"/>
                              <a:gd name="T27" fmla="*/ 9629 w 108"/>
                              <a:gd name="T28" fmla="+- 0 1983 12460"/>
                              <a:gd name="T29" fmla="*/ 1983 h 108"/>
                              <a:gd name="T30" fmla="*/ 9623 w 108"/>
                              <a:gd name="T31" fmla="+- 0 1995 12460"/>
                              <a:gd name="T32" fmla="*/ 1995 h 108"/>
                              <a:gd name="T33" fmla="*/ 9610 w 108"/>
                              <a:gd name="T34" fmla="+- 0 1995 12460"/>
                              <a:gd name="T35" fmla="*/ 1995 h 108"/>
                              <a:gd name="T36" fmla="*/ 9604 w 108"/>
                              <a:gd name="T37" fmla="+- 0 1983 12460"/>
                              <a:gd name="T38" fmla="*/ 1983 h 108"/>
                              <a:gd name="T39" fmla="*/ 9604 w 108"/>
                              <a:gd name="T40" fmla="+- 0 1976 12460"/>
                              <a:gd name="T41" fmla="*/ 1976 h 108"/>
                              <a:gd name="T42" fmla="*/ 9616 w 108"/>
                              <a:gd name="T43" fmla="+- 0 1971 12460"/>
                              <a:gd name="T44" fmla="*/ 1971 h 108"/>
                              <a:gd name="T45" fmla="*/ 9629 w 108"/>
                              <a:gd name="T46" fmla="+- 0 1976 12460"/>
                              <a:gd name="T47" fmla="*/ 1976 h 108"/>
                              <a:gd name="T48" fmla="*/ 9629 w 108"/>
                              <a:gd name="T49" fmla="+- 0 1989 12460"/>
                              <a:gd name="T50" fmla="*/ 1989 h 108"/>
                              <a:gd name="T51" fmla="*/ 9616 w 108"/>
                              <a:gd name="T52" fmla="+- 0 1995 12460"/>
                              <a:gd name="T53" fmla="*/ 1995 h 108"/>
                              <a:gd name="T54" fmla="*/ 9604 w 108"/>
                              <a:gd name="T55" fmla="+- 0 1989 12460"/>
                              <a:gd name="T56" fmla="*/ 1989 h 108"/>
                              <a:gd name="T57" fmla="*/ 9604 w 108"/>
                              <a:gd name="T58" fmla="+- 0 1983 12460"/>
                              <a:gd name="T59" fmla="*/ 1983 h 108"/>
                              <a:gd name="T60" fmla="*/ 9610 w 108"/>
                              <a:gd name="T61" fmla="+- 0 1971 12460"/>
                              <a:gd name="T62" fmla="*/ 1971 h 108"/>
                              <a:gd name="T63" fmla="*/ 9623 w 108"/>
                              <a:gd name="T64" fmla="+- 0 1971 12460"/>
                              <a:gd name="T65" fmla="*/ 1971 h 108"/>
                              <a:gd name="T66" fmla="*/ 9629 w 108"/>
                              <a:gd name="T67" fmla="+- 0 1983 12460"/>
                              <a:gd name="T68" fmla="*/ 1983 h 108"/>
                              <a:gd name="T69" fmla="*/ 9623 w 108"/>
                              <a:gd name="T70" fmla="+- 0 1995 12460"/>
                              <a:gd name="T71" fmla="*/ 1995 h 108"/>
                              <a:gd name="T72" fmla="*/ 9610 w 108"/>
                              <a:gd name="T73" fmla="+- 0 1995 12460"/>
                              <a:gd name="T74" fmla="*/ 1995 h 108"/>
                              <a:gd name="T75" fmla="*/ 9604 w 108"/>
                              <a:gd name="T76" fmla="+- 0 1983 12460"/>
                              <a:gd name="T77" fmla="*/ 1983 h 108"/>
                              <a:gd name="T78" fmla="*/ 9604 w 108"/>
                              <a:gd name="T79" fmla="+- 0 1976 12460"/>
                              <a:gd name="T80" fmla="*/ 1976 h 108"/>
                              <a:gd name="T81" fmla="*/ 9616 w 108"/>
                              <a:gd name="T82" fmla="+- 0 1971 12460"/>
                              <a:gd name="T83" fmla="*/ 1971 h 108"/>
                              <a:gd name="T84" fmla="*/ 9629 w 108"/>
                              <a:gd name="T85" fmla="+- 0 1976 12460"/>
                              <a:gd name="T86" fmla="*/ 1976 h 108"/>
                              <a:gd name="T87" fmla="*/ 9629 w 108"/>
                              <a:gd name="T88" fmla="+- 0 1989 12460"/>
                              <a:gd name="T89" fmla="*/ 1989 h 108"/>
                              <a:gd name="T90" fmla="*/ 9616 w 108"/>
                              <a:gd name="T91" fmla="+- 0 1995 12460"/>
                              <a:gd name="T92" fmla="*/ 1995 h 108"/>
                              <a:gd name="T93" fmla="*/ 9604 w 108"/>
                              <a:gd name="T94" fmla="+- 0 1989 12460"/>
                              <a:gd name="T95" fmla="*/ 1989 h 108"/>
                              <a:gd name="T96" fmla="*/ 9604 w 108"/>
                              <a:gd name="T97" fmla="+- 0 1983 12460"/>
                              <a:gd name="T98" fmla="*/ 1983 h 108"/>
                              <a:gd name="T99" fmla="*/ 9610 w 108"/>
                              <a:gd name="T100" fmla="+- 0 1971 12460"/>
                              <a:gd name="T101" fmla="*/ 1971 h 108"/>
                              <a:gd name="T102" fmla="*/ 9623 w 108"/>
                              <a:gd name="T103" fmla="+- 0 1971 12460"/>
                              <a:gd name="T104" fmla="*/ 1971 h 108"/>
                              <a:gd name="T105" fmla="*/ 9629 w 108"/>
                              <a:gd name="T106" fmla="+- 0 1983 12460"/>
                              <a:gd name="T107" fmla="*/ 1983 h 108"/>
                              <a:gd name="T108" fmla="*/ 9623 w 108"/>
                              <a:gd name="T109" fmla="+- 0 1995 12460"/>
                              <a:gd name="T110" fmla="*/ 1995 h 108"/>
                              <a:gd name="T111" fmla="*/ 9610 w 108"/>
                              <a:gd name="T112" fmla="+- 0 1995 12460"/>
                              <a:gd name="T113" fmla="*/ 1995 h 108"/>
                              <a:gd name="T114" fmla="*/ 9604 w 108"/>
                              <a:gd name="T115" fmla="+- 0 1983 12460"/>
                              <a:gd name="T116" fmla="*/ 1983 h 108"/>
                              <a:gd name="T117" fmla="*/ 9604 w 108"/>
                              <a:gd name="T118" fmla="+- 0 1976 12460"/>
                              <a:gd name="T119" fmla="*/ 1976 h 108"/>
                              <a:gd name="T120" fmla="*/ 9616 w 108"/>
                              <a:gd name="T121" fmla="+- 0 1971 12460"/>
                              <a:gd name="T122" fmla="*/ 1971 h 108"/>
                              <a:gd name="T123" fmla="*/ 9629 w 108"/>
                              <a:gd name="T124" fmla="+- 0 1976 12460"/>
                              <a:gd name="T125" fmla="*/ 1976 h 108"/>
                              <a:gd name="T126" fmla="*/ 9629 w 108"/>
                              <a:gd name="T127" fmla="+- 0 1989 12460"/>
                              <a:gd name="T128" fmla="*/ 1989 h 108"/>
                              <a:gd name="T129" fmla="*/ 9616 w 108"/>
                              <a:gd name="T130" fmla="+- 0 1995 12460"/>
                              <a:gd name="T131" fmla="*/ 1995 h 108"/>
                              <a:gd name="T132" fmla="*/ 9604 w 108"/>
                              <a:gd name="T133" fmla="+- 0 1989 12460"/>
                              <a:gd name="T134" fmla="*/ 1989 h 10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108" h="108">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moveTo>
                                  <a:pt x="9604" y="-10477"/>
                                </a:moveTo>
                                <a:lnTo>
                                  <a:pt x="9604" y="-10484"/>
                                </a:lnTo>
                                <a:lnTo>
                                  <a:pt x="9610" y="-10489"/>
                                </a:lnTo>
                                <a:lnTo>
                                  <a:pt x="9616" y="-10489"/>
                                </a:lnTo>
                                <a:lnTo>
                                  <a:pt x="9623" y="-10489"/>
                                </a:lnTo>
                                <a:lnTo>
                                  <a:pt x="9629" y="-10484"/>
                                </a:lnTo>
                                <a:lnTo>
                                  <a:pt x="9629" y="-10477"/>
                                </a:lnTo>
                                <a:lnTo>
                                  <a:pt x="9629" y="-10471"/>
                                </a:lnTo>
                                <a:lnTo>
                                  <a:pt x="9623" y="-10465"/>
                                </a:lnTo>
                                <a:lnTo>
                                  <a:pt x="9616" y="-10465"/>
                                </a:lnTo>
                                <a:lnTo>
                                  <a:pt x="9610" y="-10465"/>
                                </a:lnTo>
                                <a:lnTo>
                                  <a:pt x="9604" y="-10471"/>
                                </a:lnTo>
                                <a:lnTo>
                                  <a:pt x="9604" y="-10477"/>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8" name="AutoShape 1378"/>
                        <wps:cNvSpPr>
                          <a:spLocks/>
                        </wps:cNvSpPr>
                        <wps:spPr bwMode="auto">
                          <a:xfrm>
                            <a:off x="0" y="12513"/>
                            <a:ext cx="11612" cy="144"/>
                          </a:xfrm>
                          <a:custGeom>
                            <a:avLst/>
                            <a:gdLst>
                              <a:gd name="T0" fmla="*/ 7003 w 11612"/>
                              <a:gd name="T1" fmla="+- 0 2142 12514"/>
                              <a:gd name="T2" fmla="*/ 2142 h 144"/>
                              <a:gd name="T3" fmla="*/ 9616 w 11612"/>
                              <a:gd name="T4" fmla="+- 0 2142 12514"/>
                              <a:gd name="T5" fmla="*/ 2142 h 144"/>
                              <a:gd name="T6" fmla="*/ 7003 w 11612"/>
                              <a:gd name="T7" fmla="+- 0 2142 12514"/>
                              <a:gd name="T8" fmla="*/ 2142 h 144"/>
                              <a:gd name="T9" fmla="*/ 7003 w 11612"/>
                              <a:gd name="T10" fmla="+- 0 2175 12514"/>
                              <a:gd name="T11" fmla="*/ 2175 h 144"/>
                            </a:gdLst>
                            <a:ahLst/>
                            <a:cxnLst>
                              <a:cxn ang="0">
                                <a:pos x="T0" y="T2"/>
                              </a:cxn>
                              <a:cxn ang="0">
                                <a:pos x="T3" y="T5"/>
                              </a:cxn>
                              <a:cxn ang="0">
                                <a:pos x="T6" y="T8"/>
                              </a:cxn>
                              <a:cxn ang="0">
                                <a:pos x="T9" y="T11"/>
                              </a:cxn>
                            </a:cxnLst>
                            <a:rect l="0" t="0" r="r" b="b"/>
                            <a:pathLst>
                              <a:path w="11612" h="144">
                                <a:moveTo>
                                  <a:pt x="7003" y="-10372"/>
                                </a:moveTo>
                                <a:lnTo>
                                  <a:pt x="9616" y="-10372"/>
                                </a:lnTo>
                                <a:moveTo>
                                  <a:pt x="7003" y="-10372"/>
                                </a:moveTo>
                                <a:lnTo>
                                  <a:pt x="7003" y="-10339"/>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 name="Line 1377"/>
                        <wps:cNvCnPr>
                          <a:cxnSpLocks noChangeShapeType="1"/>
                        </wps:cNvCnPr>
                        <wps:spPr bwMode="auto">
                          <a:xfrm>
                            <a:off x="7526"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0" name="Line 1376"/>
                        <wps:cNvCnPr>
                          <a:cxnSpLocks noChangeShapeType="1"/>
                        </wps:cNvCnPr>
                        <wps:spPr bwMode="auto">
                          <a:xfrm>
                            <a:off x="8048"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1" name="Line 1375"/>
                        <wps:cNvCnPr>
                          <a:cxnSpLocks noChangeShapeType="1"/>
                        </wps:cNvCnPr>
                        <wps:spPr bwMode="auto">
                          <a:xfrm>
                            <a:off x="8571"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2" name="Line 1374"/>
                        <wps:cNvCnPr>
                          <a:cxnSpLocks noChangeShapeType="1"/>
                        </wps:cNvCnPr>
                        <wps:spPr bwMode="auto">
                          <a:xfrm>
                            <a:off x="9094"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3" name="Line 1373"/>
                        <wps:cNvCnPr>
                          <a:cxnSpLocks noChangeShapeType="1"/>
                        </wps:cNvCnPr>
                        <wps:spPr bwMode="auto">
                          <a:xfrm>
                            <a:off x="9616" y="2142"/>
                            <a:ext cx="0" cy="33"/>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4" name="Rectangle 1372"/>
                        <wps:cNvSpPr>
                          <a:spLocks noChangeArrowheads="1"/>
                        </wps:cNvSpPr>
                        <wps:spPr bwMode="auto">
                          <a:xfrm>
                            <a:off x="7316" y="949"/>
                            <a:ext cx="419" cy="384"/>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5" name="Line 1371"/>
                        <wps:cNvCnPr>
                          <a:cxnSpLocks noChangeShapeType="1"/>
                        </wps:cNvCnPr>
                        <wps:spPr bwMode="auto">
                          <a:xfrm>
                            <a:off x="7316" y="1117"/>
                            <a:ext cx="419"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436" name="Line 1370"/>
                        <wps:cNvCnPr>
                          <a:cxnSpLocks noChangeShapeType="1"/>
                        </wps:cNvCnPr>
                        <wps:spPr bwMode="auto">
                          <a:xfrm>
                            <a:off x="7526" y="1792"/>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37" name="Line 1369"/>
                        <wps:cNvCnPr>
                          <a:cxnSpLocks noChangeShapeType="1"/>
                        </wps:cNvCnPr>
                        <wps:spPr bwMode="auto">
                          <a:xfrm>
                            <a:off x="7526" y="382"/>
                            <a:ext cx="0" cy="568"/>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38" name="Line 1368"/>
                        <wps:cNvCnPr>
                          <a:cxnSpLocks noChangeShapeType="1"/>
                        </wps:cNvCnPr>
                        <wps:spPr bwMode="auto">
                          <a:xfrm>
                            <a:off x="7421" y="179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367"/>
                        <wps:cNvCnPr>
                          <a:cxnSpLocks noChangeShapeType="1"/>
                        </wps:cNvCnPr>
                        <wps:spPr bwMode="auto">
                          <a:xfrm>
                            <a:off x="7421" y="382"/>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40" name="Rectangle 1366"/>
                        <wps:cNvSpPr>
                          <a:spLocks noChangeArrowheads="1"/>
                        </wps:cNvSpPr>
                        <wps:spPr bwMode="auto">
                          <a:xfrm>
                            <a:off x="7316" y="949"/>
                            <a:ext cx="419" cy="384"/>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 name="Freeform 1365"/>
                        <wps:cNvSpPr>
                          <a:spLocks/>
                        </wps:cNvSpPr>
                        <wps:spPr bwMode="auto">
                          <a:xfrm>
                            <a:off x="7513" y="356"/>
                            <a:ext cx="25" cy="25"/>
                          </a:xfrm>
                          <a:custGeom>
                            <a:avLst/>
                            <a:gdLst>
                              <a:gd name="T0" fmla="+- 0 7513 7513"/>
                              <a:gd name="T1" fmla="*/ T0 w 25"/>
                              <a:gd name="T2" fmla="+- 0 368 356"/>
                              <a:gd name="T3" fmla="*/ 368 h 25"/>
                              <a:gd name="T4" fmla="+- 0 7513 7513"/>
                              <a:gd name="T5" fmla="*/ T4 w 25"/>
                              <a:gd name="T6" fmla="+- 0 362 356"/>
                              <a:gd name="T7" fmla="*/ 362 h 25"/>
                              <a:gd name="T8" fmla="+- 0 7519 7513"/>
                              <a:gd name="T9" fmla="*/ T8 w 25"/>
                              <a:gd name="T10" fmla="+- 0 356 356"/>
                              <a:gd name="T11" fmla="*/ 356 h 25"/>
                              <a:gd name="T12" fmla="+- 0 7526 7513"/>
                              <a:gd name="T13" fmla="*/ T12 w 25"/>
                              <a:gd name="T14" fmla="+- 0 356 356"/>
                              <a:gd name="T15" fmla="*/ 356 h 25"/>
                              <a:gd name="T16" fmla="+- 0 7532 7513"/>
                              <a:gd name="T17" fmla="*/ T16 w 25"/>
                              <a:gd name="T18" fmla="+- 0 356 356"/>
                              <a:gd name="T19" fmla="*/ 356 h 25"/>
                              <a:gd name="T20" fmla="+- 0 7538 7513"/>
                              <a:gd name="T21" fmla="*/ T20 w 25"/>
                              <a:gd name="T22" fmla="+- 0 362 356"/>
                              <a:gd name="T23" fmla="*/ 362 h 25"/>
                              <a:gd name="T24" fmla="+- 0 7538 7513"/>
                              <a:gd name="T25" fmla="*/ T24 w 25"/>
                              <a:gd name="T26" fmla="+- 0 368 356"/>
                              <a:gd name="T27" fmla="*/ 368 h 25"/>
                              <a:gd name="T28" fmla="+- 0 7538 7513"/>
                              <a:gd name="T29" fmla="*/ T28 w 25"/>
                              <a:gd name="T30" fmla="+- 0 375 356"/>
                              <a:gd name="T31" fmla="*/ 375 h 25"/>
                              <a:gd name="T32" fmla="+- 0 7532 7513"/>
                              <a:gd name="T33" fmla="*/ T32 w 25"/>
                              <a:gd name="T34" fmla="+- 0 381 356"/>
                              <a:gd name="T35" fmla="*/ 381 h 25"/>
                              <a:gd name="T36" fmla="+- 0 7526 7513"/>
                              <a:gd name="T37" fmla="*/ T36 w 25"/>
                              <a:gd name="T38" fmla="+- 0 381 356"/>
                              <a:gd name="T39" fmla="*/ 381 h 25"/>
                              <a:gd name="T40" fmla="+- 0 7519 7513"/>
                              <a:gd name="T41" fmla="*/ T40 w 25"/>
                              <a:gd name="T42" fmla="+- 0 381 356"/>
                              <a:gd name="T43" fmla="*/ 381 h 25"/>
                              <a:gd name="T44" fmla="+- 0 7513 7513"/>
                              <a:gd name="T45" fmla="*/ T44 w 25"/>
                              <a:gd name="T46" fmla="+- 0 375 356"/>
                              <a:gd name="T47" fmla="*/ 375 h 25"/>
                              <a:gd name="T48" fmla="+- 0 7513 7513"/>
                              <a:gd name="T49" fmla="*/ T48 w 25"/>
                              <a:gd name="T50" fmla="+- 0 368 356"/>
                              <a:gd name="T51" fmla="*/ 36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5"/>
                                </a:lnTo>
                                <a:lnTo>
                                  <a:pt x="13" y="25"/>
                                </a:lnTo>
                                <a:lnTo>
                                  <a:pt x="6" y="25"/>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2" name="Rectangle 1364"/>
                        <wps:cNvSpPr>
                          <a:spLocks noChangeArrowheads="1"/>
                        </wps:cNvSpPr>
                        <wps:spPr bwMode="auto">
                          <a:xfrm>
                            <a:off x="7839" y="942"/>
                            <a:ext cx="419" cy="450"/>
                          </a:xfrm>
                          <a:prstGeom prst="rect">
                            <a:avLst/>
                          </a:prstGeom>
                          <a:solidFill>
                            <a:srgbClr val="E31A1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3" name="Line 1363"/>
                        <wps:cNvCnPr>
                          <a:cxnSpLocks noChangeShapeType="1"/>
                        </wps:cNvCnPr>
                        <wps:spPr bwMode="auto">
                          <a:xfrm>
                            <a:off x="7839" y="1118"/>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444" name="Line 1362"/>
                        <wps:cNvCnPr>
                          <a:cxnSpLocks noChangeShapeType="1"/>
                        </wps:cNvCnPr>
                        <wps:spPr bwMode="auto">
                          <a:xfrm>
                            <a:off x="8048" y="2065"/>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5" name="Line 1361"/>
                        <wps:cNvCnPr>
                          <a:cxnSpLocks noChangeShapeType="1"/>
                        </wps:cNvCnPr>
                        <wps:spPr bwMode="auto">
                          <a:xfrm>
                            <a:off x="8048" y="403"/>
                            <a:ext cx="0" cy="54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6" name="Line 1360"/>
                        <wps:cNvCnPr>
                          <a:cxnSpLocks noChangeShapeType="1"/>
                        </wps:cNvCnPr>
                        <wps:spPr bwMode="auto">
                          <a:xfrm>
                            <a:off x="7944" y="2065"/>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47" name="Line 1359"/>
                        <wps:cNvCnPr>
                          <a:cxnSpLocks noChangeShapeType="1"/>
                        </wps:cNvCnPr>
                        <wps:spPr bwMode="auto">
                          <a:xfrm>
                            <a:off x="7944" y="403"/>
                            <a:ext cx="209"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48" name="Rectangle 1358"/>
                        <wps:cNvSpPr>
                          <a:spLocks noChangeArrowheads="1"/>
                        </wps:cNvSpPr>
                        <wps:spPr bwMode="auto">
                          <a:xfrm>
                            <a:off x="7839" y="942"/>
                            <a:ext cx="419" cy="450"/>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 name="Rectangle 1357"/>
                        <wps:cNvSpPr>
                          <a:spLocks noChangeArrowheads="1"/>
                        </wps:cNvSpPr>
                        <wps:spPr bwMode="auto">
                          <a:xfrm>
                            <a:off x="8361" y="1040"/>
                            <a:ext cx="419" cy="371"/>
                          </a:xfrm>
                          <a:prstGeom prst="rect">
                            <a:avLst/>
                          </a:prstGeom>
                          <a:solidFill>
                            <a:srgbClr val="4DAE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Line 1356"/>
                        <wps:cNvCnPr>
                          <a:cxnSpLocks noChangeShapeType="1"/>
                        </wps:cNvCnPr>
                        <wps:spPr bwMode="auto">
                          <a:xfrm>
                            <a:off x="8362" y="1180"/>
                            <a:ext cx="418" cy="0"/>
                          </a:xfrm>
                          <a:prstGeom prst="line">
                            <a:avLst/>
                          </a:prstGeom>
                          <a:noFill/>
                          <a:ln w="6432">
                            <a:solidFill>
                              <a:srgbClr val="000000"/>
                            </a:solidFill>
                            <a:round/>
                            <a:headEnd/>
                            <a:tailEnd/>
                          </a:ln>
                          <a:extLst>
                            <a:ext uri="{909E8E84-426E-40DD-AFC4-6F175D3DCCD1}">
                              <a14:hiddenFill xmlns:a14="http://schemas.microsoft.com/office/drawing/2010/main">
                                <a:noFill/>
                              </a14:hiddenFill>
                            </a:ext>
                          </a:extLst>
                        </wps:spPr>
                        <wps:bodyPr/>
                      </wps:wsp>
                      <wps:wsp>
                        <wps:cNvPr id="1451" name="Line 1355"/>
                        <wps:cNvCnPr>
                          <a:cxnSpLocks noChangeShapeType="1"/>
                        </wps:cNvCnPr>
                        <wps:spPr bwMode="auto">
                          <a:xfrm>
                            <a:off x="8571" y="1935"/>
                            <a:ext cx="0" cy="0"/>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52" name="Line 1354"/>
                        <wps:cNvCnPr>
                          <a:cxnSpLocks noChangeShapeType="1"/>
                        </wps:cNvCnPr>
                        <wps:spPr bwMode="auto">
                          <a:xfrm>
                            <a:off x="8571" y="486"/>
                            <a:ext cx="0" cy="554"/>
                          </a:xfrm>
                          <a:prstGeom prst="line">
                            <a:avLst/>
                          </a:prstGeom>
                          <a:noFill/>
                          <a:ln w="21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53" name="Line 1353"/>
                        <wps:cNvCnPr>
                          <a:cxnSpLocks noChangeShapeType="1"/>
                        </wps:cNvCnPr>
                        <wps:spPr bwMode="auto">
                          <a:xfrm>
                            <a:off x="8466" y="1935"/>
                            <a:ext cx="21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54" name="Line 1352"/>
                        <wps:cNvCnPr>
                          <a:cxnSpLocks noChangeShapeType="1"/>
                        </wps:cNvCnPr>
                        <wps:spPr bwMode="auto">
                          <a:xfrm>
                            <a:off x="8466" y="486"/>
                            <a:ext cx="21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55" name="Rectangle 1351"/>
                        <wps:cNvSpPr>
                          <a:spLocks noChangeArrowheads="1"/>
                        </wps:cNvSpPr>
                        <wps:spPr bwMode="auto">
                          <a:xfrm>
                            <a:off x="8361" y="1040"/>
                            <a:ext cx="419" cy="371"/>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6" name="Freeform 1350"/>
                        <wps:cNvSpPr>
                          <a:spLocks/>
                        </wps:cNvSpPr>
                        <wps:spPr bwMode="auto">
                          <a:xfrm>
                            <a:off x="8558" y="428"/>
                            <a:ext cx="25" cy="25"/>
                          </a:xfrm>
                          <a:custGeom>
                            <a:avLst/>
                            <a:gdLst>
                              <a:gd name="T0" fmla="+- 0 8559 8559"/>
                              <a:gd name="T1" fmla="*/ T0 w 25"/>
                              <a:gd name="T2" fmla="+- 0 441 428"/>
                              <a:gd name="T3" fmla="*/ 441 h 25"/>
                              <a:gd name="T4" fmla="+- 0 8559 8559"/>
                              <a:gd name="T5" fmla="*/ T4 w 25"/>
                              <a:gd name="T6" fmla="+- 0 434 428"/>
                              <a:gd name="T7" fmla="*/ 434 h 25"/>
                              <a:gd name="T8" fmla="+- 0 8564 8559"/>
                              <a:gd name="T9" fmla="*/ T8 w 25"/>
                              <a:gd name="T10" fmla="+- 0 428 428"/>
                              <a:gd name="T11" fmla="*/ 428 h 25"/>
                              <a:gd name="T12" fmla="+- 0 8571 8559"/>
                              <a:gd name="T13" fmla="*/ T12 w 25"/>
                              <a:gd name="T14" fmla="+- 0 428 428"/>
                              <a:gd name="T15" fmla="*/ 428 h 25"/>
                              <a:gd name="T16" fmla="+- 0 8578 8559"/>
                              <a:gd name="T17" fmla="*/ T16 w 25"/>
                              <a:gd name="T18" fmla="+- 0 428 428"/>
                              <a:gd name="T19" fmla="*/ 428 h 25"/>
                              <a:gd name="T20" fmla="+- 0 8583 8559"/>
                              <a:gd name="T21" fmla="*/ T20 w 25"/>
                              <a:gd name="T22" fmla="+- 0 434 428"/>
                              <a:gd name="T23" fmla="*/ 434 h 25"/>
                              <a:gd name="T24" fmla="+- 0 8583 8559"/>
                              <a:gd name="T25" fmla="*/ T24 w 25"/>
                              <a:gd name="T26" fmla="+- 0 441 428"/>
                              <a:gd name="T27" fmla="*/ 441 h 25"/>
                              <a:gd name="T28" fmla="+- 0 8583 8559"/>
                              <a:gd name="T29" fmla="*/ T28 w 25"/>
                              <a:gd name="T30" fmla="+- 0 447 428"/>
                              <a:gd name="T31" fmla="*/ 447 h 25"/>
                              <a:gd name="T32" fmla="+- 0 8578 8559"/>
                              <a:gd name="T33" fmla="*/ T32 w 25"/>
                              <a:gd name="T34" fmla="+- 0 453 428"/>
                              <a:gd name="T35" fmla="*/ 453 h 25"/>
                              <a:gd name="T36" fmla="+- 0 8571 8559"/>
                              <a:gd name="T37" fmla="*/ T36 w 25"/>
                              <a:gd name="T38" fmla="+- 0 453 428"/>
                              <a:gd name="T39" fmla="*/ 453 h 25"/>
                              <a:gd name="T40" fmla="+- 0 8564 8559"/>
                              <a:gd name="T41" fmla="*/ T40 w 25"/>
                              <a:gd name="T42" fmla="+- 0 453 428"/>
                              <a:gd name="T43" fmla="*/ 453 h 25"/>
                              <a:gd name="T44" fmla="+- 0 8559 8559"/>
                              <a:gd name="T45" fmla="*/ T44 w 25"/>
                              <a:gd name="T46" fmla="+- 0 447 428"/>
                              <a:gd name="T47" fmla="*/ 447 h 25"/>
                              <a:gd name="T48" fmla="+- 0 8559 8559"/>
                              <a:gd name="T49" fmla="*/ T48 w 25"/>
                              <a:gd name="T50" fmla="+- 0 441 428"/>
                              <a:gd name="T51" fmla="*/ 44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7" name="Freeform 1349"/>
                        <wps:cNvSpPr>
                          <a:spLocks/>
                        </wps:cNvSpPr>
                        <wps:spPr bwMode="auto">
                          <a:xfrm>
                            <a:off x="8558" y="437"/>
                            <a:ext cx="25" cy="25"/>
                          </a:xfrm>
                          <a:custGeom>
                            <a:avLst/>
                            <a:gdLst>
                              <a:gd name="T0" fmla="+- 0 8559 8559"/>
                              <a:gd name="T1" fmla="*/ T0 w 25"/>
                              <a:gd name="T2" fmla="+- 0 450 438"/>
                              <a:gd name="T3" fmla="*/ 450 h 25"/>
                              <a:gd name="T4" fmla="+- 0 8559 8559"/>
                              <a:gd name="T5" fmla="*/ T4 w 25"/>
                              <a:gd name="T6" fmla="+- 0 443 438"/>
                              <a:gd name="T7" fmla="*/ 443 h 25"/>
                              <a:gd name="T8" fmla="+- 0 8564 8559"/>
                              <a:gd name="T9" fmla="*/ T8 w 25"/>
                              <a:gd name="T10" fmla="+- 0 438 438"/>
                              <a:gd name="T11" fmla="*/ 438 h 25"/>
                              <a:gd name="T12" fmla="+- 0 8571 8559"/>
                              <a:gd name="T13" fmla="*/ T12 w 25"/>
                              <a:gd name="T14" fmla="+- 0 438 438"/>
                              <a:gd name="T15" fmla="*/ 438 h 25"/>
                              <a:gd name="T16" fmla="+- 0 8578 8559"/>
                              <a:gd name="T17" fmla="*/ T16 w 25"/>
                              <a:gd name="T18" fmla="+- 0 438 438"/>
                              <a:gd name="T19" fmla="*/ 438 h 25"/>
                              <a:gd name="T20" fmla="+- 0 8583 8559"/>
                              <a:gd name="T21" fmla="*/ T20 w 25"/>
                              <a:gd name="T22" fmla="+- 0 443 438"/>
                              <a:gd name="T23" fmla="*/ 443 h 25"/>
                              <a:gd name="T24" fmla="+- 0 8583 8559"/>
                              <a:gd name="T25" fmla="*/ T24 w 25"/>
                              <a:gd name="T26" fmla="+- 0 450 438"/>
                              <a:gd name="T27" fmla="*/ 450 h 25"/>
                              <a:gd name="T28" fmla="+- 0 8583 8559"/>
                              <a:gd name="T29" fmla="*/ T28 w 25"/>
                              <a:gd name="T30" fmla="+- 0 456 438"/>
                              <a:gd name="T31" fmla="*/ 456 h 25"/>
                              <a:gd name="T32" fmla="+- 0 8578 8559"/>
                              <a:gd name="T33" fmla="*/ T32 w 25"/>
                              <a:gd name="T34" fmla="+- 0 462 438"/>
                              <a:gd name="T35" fmla="*/ 462 h 25"/>
                              <a:gd name="T36" fmla="+- 0 8571 8559"/>
                              <a:gd name="T37" fmla="*/ T36 w 25"/>
                              <a:gd name="T38" fmla="+- 0 462 438"/>
                              <a:gd name="T39" fmla="*/ 462 h 25"/>
                              <a:gd name="T40" fmla="+- 0 8564 8559"/>
                              <a:gd name="T41" fmla="*/ T40 w 25"/>
                              <a:gd name="T42" fmla="+- 0 462 438"/>
                              <a:gd name="T43" fmla="*/ 462 h 25"/>
                              <a:gd name="T44" fmla="+- 0 8559 8559"/>
                              <a:gd name="T45" fmla="*/ T44 w 25"/>
                              <a:gd name="T46" fmla="+- 0 456 438"/>
                              <a:gd name="T47" fmla="*/ 456 h 25"/>
                              <a:gd name="T48" fmla="+- 0 8559 8559"/>
                              <a:gd name="T49" fmla="*/ T48 w 25"/>
                              <a:gd name="T50" fmla="+- 0 450 438"/>
                              <a:gd name="T51" fmla="*/ 45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8" name="Freeform 1348"/>
                        <wps:cNvSpPr>
                          <a:spLocks/>
                        </wps:cNvSpPr>
                        <wps:spPr bwMode="auto">
                          <a:xfrm>
                            <a:off x="8558" y="466"/>
                            <a:ext cx="25" cy="25"/>
                          </a:xfrm>
                          <a:custGeom>
                            <a:avLst/>
                            <a:gdLst>
                              <a:gd name="T0" fmla="+- 0 8559 8559"/>
                              <a:gd name="T1" fmla="*/ T0 w 25"/>
                              <a:gd name="T2" fmla="+- 0 479 467"/>
                              <a:gd name="T3" fmla="*/ 479 h 25"/>
                              <a:gd name="T4" fmla="+- 0 8559 8559"/>
                              <a:gd name="T5" fmla="*/ T4 w 25"/>
                              <a:gd name="T6" fmla="+- 0 472 467"/>
                              <a:gd name="T7" fmla="*/ 472 h 25"/>
                              <a:gd name="T8" fmla="+- 0 8564 8559"/>
                              <a:gd name="T9" fmla="*/ T8 w 25"/>
                              <a:gd name="T10" fmla="+- 0 467 467"/>
                              <a:gd name="T11" fmla="*/ 467 h 25"/>
                              <a:gd name="T12" fmla="+- 0 8571 8559"/>
                              <a:gd name="T13" fmla="*/ T12 w 25"/>
                              <a:gd name="T14" fmla="+- 0 467 467"/>
                              <a:gd name="T15" fmla="*/ 467 h 25"/>
                              <a:gd name="T16" fmla="+- 0 8578 8559"/>
                              <a:gd name="T17" fmla="*/ T16 w 25"/>
                              <a:gd name="T18" fmla="+- 0 467 467"/>
                              <a:gd name="T19" fmla="*/ 467 h 25"/>
                              <a:gd name="T20" fmla="+- 0 8583 8559"/>
                              <a:gd name="T21" fmla="*/ T20 w 25"/>
                              <a:gd name="T22" fmla="+- 0 472 467"/>
                              <a:gd name="T23" fmla="*/ 472 h 25"/>
                              <a:gd name="T24" fmla="+- 0 8583 8559"/>
                              <a:gd name="T25" fmla="*/ T24 w 25"/>
                              <a:gd name="T26" fmla="+- 0 479 467"/>
                              <a:gd name="T27" fmla="*/ 479 h 25"/>
                              <a:gd name="T28" fmla="+- 0 8583 8559"/>
                              <a:gd name="T29" fmla="*/ T28 w 25"/>
                              <a:gd name="T30" fmla="+- 0 486 467"/>
                              <a:gd name="T31" fmla="*/ 486 h 25"/>
                              <a:gd name="T32" fmla="+- 0 8578 8559"/>
                              <a:gd name="T33" fmla="*/ T32 w 25"/>
                              <a:gd name="T34" fmla="+- 0 491 467"/>
                              <a:gd name="T35" fmla="*/ 491 h 25"/>
                              <a:gd name="T36" fmla="+- 0 8571 8559"/>
                              <a:gd name="T37" fmla="*/ T36 w 25"/>
                              <a:gd name="T38" fmla="+- 0 491 467"/>
                              <a:gd name="T39" fmla="*/ 491 h 25"/>
                              <a:gd name="T40" fmla="+- 0 8564 8559"/>
                              <a:gd name="T41" fmla="*/ T40 w 25"/>
                              <a:gd name="T42" fmla="+- 0 491 467"/>
                              <a:gd name="T43" fmla="*/ 491 h 25"/>
                              <a:gd name="T44" fmla="+- 0 8559 8559"/>
                              <a:gd name="T45" fmla="*/ T44 w 25"/>
                              <a:gd name="T46" fmla="+- 0 486 467"/>
                              <a:gd name="T47" fmla="*/ 486 h 25"/>
                              <a:gd name="T48" fmla="+- 0 8559 8559"/>
                              <a:gd name="T49" fmla="*/ T48 w 25"/>
                              <a:gd name="T50" fmla="+- 0 479 467"/>
                              <a:gd name="T51" fmla="*/ 47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 name="Freeform 1347"/>
                        <wps:cNvSpPr>
                          <a:spLocks/>
                        </wps:cNvSpPr>
                        <wps:spPr bwMode="auto">
                          <a:xfrm>
                            <a:off x="8558" y="466"/>
                            <a:ext cx="25" cy="25"/>
                          </a:xfrm>
                          <a:custGeom>
                            <a:avLst/>
                            <a:gdLst>
                              <a:gd name="T0" fmla="+- 0 8559 8559"/>
                              <a:gd name="T1" fmla="*/ T0 w 25"/>
                              <a:gd name="T2" fmla="+- 0 479 467"/>
                              <a:gd name="T3" fmla="*/ 479 h 25"/>
                              <a:gd name="T4" fmla="+- 0 8559 8559"/>
                              <a:gd name="T5" fmla="*/ T4 w 25"/>
                              <a:gd name="T6" fmla="+- 0 472 467"/>
                              <a:gd name="T7" fmla="*/ 472 h 25"/>
                              <a:gd name="T8" fmla="+- 0 8564 8559"/>
                              <a:gd name="T9" fmla="*/ T8 w 25"/>
                              <a:gd name="T10" fmla="+- 0 467 467"/>
                              <a:gd name="T11" fmla="*/ 467 h 25"/>
                              <a:gd name="T12" fmla="+- 0 8571 8559"/>
                              <a:gd name="T13" fmla="*/ T12 w 25"/>
                              <a:gd name="T14" fmla="+- 0 467 467"/>
                              <a:gd name="T15" fmla="*/ 467 h 25"/>
                              <a:gd name="T16" fmla="+- 0 8578 8559"/>
                              <a:gd name="T17" fmla="*/ T16 w 25"/>
                              <a:gd name="T18" fmla="+- 0 467 467"/>
                              <a:gd name="T19" fmla="*/ 467 h 25"/>
                              <a:gd name="T20" fmla="+- 0 8583 8559"/>
                              <a:gd name="T21" fmla="*/ T20 w 25"/>
                              <a:gd name="T22" fmla="+- 0 472 467"/>
                              <a:gd name="T23" fmla="*/ 472 h 25"/>
                              <a:gd name="T24" fmla="+- 0 8583 8559"/>
                              <a:gd name="T25" fmla="*/ T24 w 25"/>
                              <a:gd name="T26" fmla="+- 0 479 467"/>
                              <a:gd name="T27" fmla="*/ 479 h 25"/>
                              <a:gd name="T28" fmla="+- 0 8583 8559"/>
                              <a:gd name="T29" fmla="*/ T28 w 25"/>
                              <a:gd name="T30" fmla="+- 0 485 467"/>
                              <a:gd name="T31" fmla="*/ 485 h 25"/>
                              <a:gd name="T32" fmla="+- 0 8578 8559"/>
                              <a:gd name="T33" fmla="*/ T32 w 25"/>
                              <a:gd name="T34" fmla="+- 0 491 467"/>
                              <a:gd name="T35" fmla="*/ 491 h 25"/>
                              <a:gd name="T36" fmla="+- 0 8571 8559"/>
                              <a:gd name="T37" fmla="*/ T36 w 25"/>
                              <a:gd name="T38" fmla="+- 0 491 467"/>
                              <a:gd name="T39" fmla="*/ 491 h 25"/>
                              <a:gd name="T40" fmla="+- 0 8564 8559"/>
                              <a:gd name="T41" fmla="*/ T40 w 25"/>
                              <a:gd name="T42" fmla="+- 0 491 467"/>
                              <a:gd name="T43" fmla="*/ 491 h 25"/>
                              <a:gd name="T44" fmla="+- 0 8559 8559"/>
                              <a:gd name="T45" fmla="*/ T44 w 25"/>
                              <a:gd name="T46" fmla="+- 0 485 467"/>
                              <a:gd name="T47" fmla="*/ 485 h 25"/>
                              <a:gd name="T48" fmla="+- 0 8559 8559"/>
                              <a:gd name="T49" fmla="*/ T48 w 25"/>
                              <a:gd name="T50" fmla="+- 0 479 467"/>
                              <a:gd name="T51" fmla="*/ 47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0" name="Freeform 1346"/>
                        <wps:cNvSpPr>
                          <a:spLocks/>
                        </wps:cNvSpPr>
                        <wps:spPr bwMode="auto">
                          <a:xfrm>
                            <a:off x="8558" y="460"/>
                            <a:ext cx="25" cy="25"/>
                          </a:xfrm>
                          <a:custGeom>
                            <a:avLst/>
                            <a:gdLst>
                              <a:gd name="T0" fmla="+- 0 8559 8559"/>
                              <a:gd name="T1" fmla="*/ T0 w 25"/>
                              <a:gd name="T2" fmla="+- 0 473 461"/>
                              <a:gd name="T3" fmla="*/ 473 h 25"/>
                              <a:gd name="T4" fmla="+- 0 8559 8559"/>
                              <a:gd name="T5" fmla="*/ T4 w 25"/>
                              <a:gd name="T6" fmla="+- 0 466 461"/>
                              <a:gd name="T7" fmla="*/ 466 h 25"/>
                              <a:gd name="T8" fmla="+- 0 8564 8559"/>
                              <a:gd name="T9" fmla="*/ T8 w 25"/>
                              <a:gd name="T10" fmla="+- 0 461 461"/>
                              <a:gd name="T11" fmla="*/ 461 h 25"/>
                              <a:gd name="T12" fmla="+- 0 8571 8559"/>
                              <a:gd name="T13" fmla="*/ T12 w 25"/>
                              <a:gd name="T14" fmla="+- 0 461 461"/>
                              <a:gd name="T15" fmla="*/ 461 h 25"/>
                              <a:gd name="T16" fmla="+- 0 8578 8559"/>
                              <a:gd name="T17" fmla="*/ T16 w 25"/>
                              <a:gd name="T18" fmla="+- 0 461 461"/>
                              <a:gd name="T19" fmla="*/ 461 h 25"/>
                              <a:gd name="T20" fmla="+- 0 8583 8559"/>
                              <a:gd name="T21" fmla="*/ T20 w 25"/>
                              <a:gd name="T22" fmla="+- 0 466 461"/>
                              <a:gd name="T23" fmla="*/ 466 h 25"/>
                              <a:gd name="T24" fmla="+- 0 8583 8559"/>
                              <a:gd name="T25" fmla="*/ T24 w 25"/>
                              <a:gd name="T26" fmla="+- 0 473 461"/>
                              <a:gd name="T27" fmla="*/ 473 h 25"/>
                              <a:gd name="T28" fmla="+- 0 8583 8559"/>
                              <a:gd name="T29" fmla="*/ T28 w 25"/>
                              <a:gd name="T30" fmla="+- 0 479 461"/>
                              <a:gd name="T31" fmla="*/ 479 h 25"/>
                              <a:gd name="T32" fmla="+- 0 8578 8559"/>
                              <a:gd name="T33" fmla="*/ T32 w 25"/>
                              <a:gd name="T34" fmla="+- 0 485 461"/>
                              <a:gd name="T35" fmla="*/ 485 h 25"/>
                              <a:gd name="T36" fmla="+- 0 8571 8559"/>
                              <a:gd name="T37" fmla="*/ T36 w 25"/>
                              <a:gd name="T38" fmla="+- 0 485 461"/>
                              <a:gd name="T39" fmla="*/ 485 h 25"/>
                              <a:gd name="T40" fmla="+- 0 8564 8559"/>
                              <a:gd name="T41" fmla="*/ T40 w 25"/>
                              <a:gd name="T42" fmla="+- 0 485 461"/>
                              <a:gd name="T43" fmla="*/ 485 h 25"/>
                              <a:gd name="T44" fmla="+- 0 8559 8559"/>
                              <a:gd name="T45" fmla="*/ T44 w 25"/>
                              <a:gd name="T46" fmla="+- 0 479 461"/>
                              <a:gd name="T47" fmla="*/ 479 h 25"/>
                              <a:gd name="T48" fmla="+- 0 8559 8559"/>
                              <a:gd name="T49" fmla="*/ T48 w 25"/>
                              <a:gd name="T50" fmla="+- 0 473 461"/>
                              <a:gd name="T51" fmla="*/ 47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 name="Freeform 1345"/>
                        <wps:cNvSpPr>
                          <a:spLocks/>
                        </wps:cNvSpPr>
                        <wps:spPr bwMode="auto">
                          <a:xfrm>
                            <a:off x="8558" y="462"/>
                            <a:ext cx="25" cy="25"/>
                          </a:xfrm>
                          <a:custGeom>
                            <a:avLst/>
                            <a:gdLst>
                              <a:gd name="T0" fmla="+- 0 8559 8559"/>
                              <a:gd name="T1" fmla="*/ T0 w 25"/>
                              <a:gd name="T2" fmla="+- 0 474 462"/>
                              <a:gd name="T3" fmla="*/ 474 h 25"/>
                              <a:gd name="T4" fmla="+- 0 8559 8559"/>
                              <a:gd name="T5" fmla="*/ T4 w 25"/>
                              <a:gd name="T6" fmla="+- 0 468 462"/>
                              <a:gd name="T7" fmla="*/ 468 h 25"/>
                              <a:gd name="T8" fmla="+- 0 8564 8559"/>
                              <a:gd name="T9" fmla="*/ T8 w 25"/>
                              <a:gd name="T10" fmla="+- 0 462 462"/>
                              <a:gd name="T11" fmla="*/ 462 h 25"/>
                              <a:gd name="T12" fmla="+- 0 8571 8559"/>
                              <a:gd name="T13" fmla="*/ T12 w 25"/>
                              <a:gd name="T14" fmla="+- 0 462 462"/>
                              <a:gd name="T15" fmla="*/ 462 h 25"/>
                              <a:gd name="T16" fmla="+- 0 8578 8559"/>
                              <a:gd name="T17" fmla="*/ T16 w 25"/>
                              <a:gd name="T18" fmla="+- 0 462 462"/>
                              <a:gd name="T19" fmla="*/ 462 h 25"/>
                              <a:gd name="T20" fmla="+- 0 8583 8559"/>
                              <a:gd name="T21" fmla="*/ T20 w 25"/>
                              <a:gd name="T22" fmla="+- 0 468 462"/>
                              <a:gd name="T23" fmla="*/ 468 h 25"/>
                              <a:gd name="T24" fmla="+- 0 8583 8559"/>
                              <a:gd name="T25" fmla="*/ T24 w 25"/>
                              <a:gd name="T26" fmla="+- 0 474 462"/>
                              <a:gd name="T27" fmla="*/ 474 h 25"/>
                              <a:gd name="T28" fmla="+- 0 8583 8559"/>
                              <a:gd name="T29" fmla="*/ T28 w 25"/>
                              <a:gd name="T30" fmla="+- 0 481 462"/>
                              <a:gd name="T31" fmla="*/ 481 h 25"/>
                              <a:gd name="T32" fmla="+- 0 8578 8559"/>
                              <a:gd name="T33" fmla="*/ T32 w 25"/>
                              <a:gd name="T34" fmla="+- 0 486 462"/>
                              <a:gd name="T35" fmla="*/ 486 h 25"/>
                              <a:gd name="T36" fmla="+- 0 8571 8559"/>
                              <a:gd name="T37" fmla="*/ T36 w 25"/>
                              <a:gd name="T38" fmla="+- 0 486 462"/>
                              <a:gd name="T39" fmla="*/ 486 h 25"/>
                              <a:gd name="T40" fmla="+- 0 8564 8559"/>
                              <a:gd name="T41" fmla="*/ T40 w 25"/>
                              <a:gd name="T42" fmla="+- 0 486 462"/>
                              <a:gd name="T43" fmla="*/ 486 h 25"/>
                              <a:gd name="T44" fmla="+- 0 8559 8559"/>
                              <a:gd name="T45" fmla="*/ T44 w 25"/>
                              <a:gd name="T46" fmla="+- 0 481 462"/>
                              <a:gd name="T47" fmla="*/ 481 h 25"/>
                              <a:gd name="T48" fmla="+- 0 8559 8559"/>
                              <a:gd name="T49" fmla="*/ T48 w 25"/>
                              <a:gd name="T50" fmla="+- 0 474 462"/>
                              <a:gd name="T51" fmla="*/ 47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Freeform 1344"/>
                        <wps:cNvSpPr>
                          <a:spLocks/>
                        </wps:cNvSpPr>
                        <wps:spPr bwMode="auto">
                          <a:xfrm>
                            <a:off x="8558" y="403"/>
                            <a:ext cx="25" cy="25"/>
                          </a:xfrm>
                          <a:custGeom>
                            <a:avLst/>
                            <a:gdLst>
                              <a:gd name="T0" fmla="+- 0 8559 8559"/>
                              <a:gd name="T1" fmla="*/ T0 w 25"/>
                              <a:gd name="T2" fmla="+- 0 415 403"/>
                              <a:gd name="T3" fmla="*/ 415 h 25"/>
                              <a:gd name="T4" fmla="+- 0 8559 8559"/>
                              <a:gd name="T5" fmla="*/ T4 w 25"/>
                              <a:gd name="T6" fmla="+- 0 408 403"/>
                              <a:gd name="T7" fmla="*/ 408 h 25"/>
                              <a:gd name="T8" fmla="+- 0 8564 8559"/>
                              <a:gd name="T9" fmla="*/ T8 w 25"/>
                              <a:gd name="T10" fmla="+- 0 403 403"/>
                              <a:gd name="T11" fmla="*/ 403 h 25"/>
                              <a:gd name="T12" fmla="+- 0 8571 8559"/>
                              <a:gd name="T13" fmla="*/ T12 w 25"/>
                              <a:gd name="T14" fmla="+- 0 403 403"/>
                              <a:gd name="T15" fmla="*/ 403 h 25"/>
                              <a:gd name="T16" fmla="+- 0 8578 8559"/>
                              <a:gd name="T17" fmla="*/ T16 w 25"/>
                              <a:gd name="T18" fmla="+- 0 403 403"/>
                              <a:gd name="T19" fmla="*/ 403 h 25"/>
                              <a:gd name="T20" fmla="+- 0 8583 8559"/>
                              <a:gd name="T21" fmla="*/ T20 w 25"/>
                              <a:gd name="T22" fmla="+- 0 408 403"/>
                              <a:gd name="T23" fmla="*/ 408 h 25"/>
                              <a:gd name="T24" fmla="+- 0 8583 8559"/>
                              <a:gd name="T25" fmla="*/ T24 w 25"/>
                              <a:gd name="T26" fmla="+- 0 415 403"/>
                              <a:gd name="T27" fmla="*/ 415 h 25"/>
                              <a:gd name="T28" fmla="+- 0 8583 8559"/>
                              <a:gd name="T29" fmla="*/ T28 w 25"/>
                              <a:gd name="T30" fmla="+- 0 422 403"/>
                              <a:gd name="T31" fmla="*/ 422 h 25"/>
                              <a:gd name="T32" fmla="+- 0 8578 8559"/>
                              <a:gd name="T33" fmla="*/ T32 w 25"/>
                              <a:gd name="T34" fmla="+- 0 427 403"/>
                              <a:gd name="T35" fmla="*/ 427 h 25"/>
                              <a:gd name="T36" fmla="+- 0 8571 8559"/>
                              <a:gd name="T37" fmla="*/ T36 w 25"/>
                              <a:gd name="T38" fmla="+- 0 427 403"/>
                              <a:gd name="T39" fmla="*/ 427 h 25"/>
                              <a:gd name="T40" fmla="+- 0 8564 8559"/>
                              <a:gd name="T41" fmla="*/ T40 w 25"/>
                              <a:gd name="T42" fmla="+- 0 427 403"/>
                              <a:gd name="T43" fmla="*/ 427 h 25"/>
                              <a:gd name="T44" fmla="+- 0 8559 8559"/>
                              <a:gd name="T45" fmla="*/ T44 w 25"/>
                              <a:gd name="T46" fmla="+- 0 422 403"/>
                              <a:gd name="T47" fmla="*/ 422 h 25"/>
                              <a:gd name="T48" fmla="+- 0 8559 8559"/>
                              <a:gd name="T49" fmla="*/ T48 w 25"/>
                              <a:gd name="T50" fmla="+- 0 415 403"/>
                              <a:gd name="T51" fmla="*/ 41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 name="Freeform 1343"/>
                        <wps:cNvSpPr>
                          <a:spLocks/>
                        </wps:cNvSpPr>
                        <wps:spPr bwMode="auto">
                          <a:xfrm>
                            <a:off x="8558" y="434"/>
                            <a:ext cx="25" cy="25"/>
                          </a:xfrm>
                          <a:custGeom>
                            <a:avLst/>
                            <a:gdLst>
                              <a:gd name="T0" fmla="+- 0 8559 8559"/>
                              <a:gd name="T1" fmla="*/ T0 w 25"/>
                              <a:gd name="T2" fmla="+- 0 447 434"/>
                              <a:gd name="T3" fmla="*/ 447 h 25"/>
                              <a:gd name="T4" fmla="+- 0 8559 8559"/>
                              <a:gd name="T5" fmla="*/ T4 w 25"/>
                              <a:gd name="T6" fmla="+- 0 440 434"/>
                              <a:gd name="T7" fmla="*/ 440 h 25"/>
                              <a:gd name="T8" fmla="+- 0 8564 8559"/>
                              <a:gd name="T9" fmla="*/ T8 w 25"/>
                              <a:gd name="T10" fmla="+- 0 434 434"/>
                              <a:gd name="T11" fmla="*/ 434 h 25"/>
                              <a:gd name="T12" fmla="+- 0 8571 8559"/>
                              <a:gd name="T13" fmla="*/ T12 w 25"/>
                              <a:gd name="T14" fmla="+- 0 434 434"/>
                              <a:gd name="T15" fmla="*/ 434 h 25"/>
                              <a:gd name="T16" fmla="+- 0 8578 8559"/>
                              <a:gd name="T17" fmla="*/ T16 w 25"/>
                              <a:gd name="T18" fmla="+- 0 434 434"/>
                              <a:gd name="T19" fmla="*/ 434 h 25"/>
                              <a:gd name="T20" fmla="+- 0 8583 8559"/>
                              <a:gd name="T21" fmla="*/ T20 w 25"/>
                              <a:gd name="T22" fmla="+- 0 440 434"/>
                              <a:gd name="T23" fmla="*/ 440 h 25"/>
                              <a:gd name="T24" fmla="+- 0 8583 8559"/>
                              <a:gd name="T25" fmla="*/ T24 w 25"/>
                              <a:gd name="T26" fmla="+- 0 447 434"/>
                              <a:gd name="T27" fmla="*/ 447 h 25"/>
                              <a:gd name="T28" fmla="+- 0 8583 8559"/>
                              <a:gd name="T29" fmla="*/ T28 w 25"/>
                              <a:gd name="T30" fmla="+- 0 453 434"/>
                              <a:gd name="T31" fmla="*/ 453 h 25"/>
                              <a:gd name="T32" fmla="+- 0 8578 8559"/>
                              <a:gd name="T33" fmla="*/ T32 w 25"/>
                              <a:gd name="T34" fmla="+- 0 459 434"/>
                              <a:gd name="T35" fmla="*/ 459 h 25"/>
                              <a:gd name="T36" fmla="+- 0 8571 8559"/>
                              <a:gd name="T37" fmla="*/ T36 w 25"/>
                              <a:gd name="T38" fmla="+- 0 459 434"/>
                              <a:gd name="T39" fmla="*/ 459 h 25"/>
                              <a:gd name="T40" fmla="+- 0 8564 8559"/>
                              <a:gd name="T41" fmla="*/ T40 w 25"/>
                              <a:gd name="T42" fmla="+- 0 459 434"/>
                              <a:gd name="T43" fmla="*/ 459 h 25"/>
                              <a:gd name="T44" fmla="+- 0 8559 8559"/>
                              <a:gd name="T45" fmla="*/ T44 w 25"/>
                              <a:gd name="T46" fmla="+- 0 453 434"/>
                              <a:gd name="T47" fmla="*/ 453 h 25"/>
                              <a:gd name="T48" fmla="+- 0 8559 8559"/>
                              <a:gd name="T49" fmla="*/ T48 w 25"/>
                              <a:gd name="T50" fmla="+- 0 447 434"/>
                              <a:gd name="T51" fmla="*/ 44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 name="Freeform 1342"/>
                        <wps:cNvSpPr>
                          <a:spLocks/>
                        </wps:cNvSpPr>
                        <wps:spPr bwMode="auto">
                          <a:xfrm>
                            <a:off x="8558" y="442"/>
                            <a:ext cx="25" cy="25"/>
                          </a:xfrm>
                          <a:custGeom>
                            <a:avLst/>
                            <a:gdLst>
                              <a:gd name="T0" fmla="+- 0 8559 8559"/>
                              <a:gd name="T1" fmla="*/ T0 w 25"/>
                              <a:gd name="T2" fmla="+- 0 455 443"/>
                              <a:gd name="T3" fmla="*/ 455 h 25"/>
                              <a:gd name="T4" fmla="+- 0 8559 8559"/>
                              <a:gd name="T5" fmla="*/ T4 w 25"/>
                              <a:gd name="T6" fmla="+- 0 448 443"/>
                              <a:gd name="T7" fmla="*/ 448 h 25"/>
                              <a:gd name="T8" fmla="+- 0 8564 8559"/>
                              <a:gd name="T9" fmla="*/ T8 w 25"/>
                              <a:gd name="T10" fmla="+- 0 443 443"/>
                              <a:gd name="T11" fmla="*/ 443 h 25"/>
                              <a:gd name="T12" fmla="+- 0 8571 8559"/>
                              <a:gd name="T13" fmla="*/ T12 w 25"/>
                              <a:gd name="T14" fmla="+- 0 443 443"/>
                              <a:gd name="T15" fmla="*/ 443 h 25"/>
                              <a:gd name="T16" fmla="+- 0 8578 8559"/>
                              <a:gd name="T17" fmla="*/ T16 w 25"/>
                              <a:gd name="T18" fmla="+- 0 443 443"/>
                              <a:gd name="T19" fmla="*/ 443 h 25"/>
                              <a:gd name="T20" fmla="+- 0 8583 8559"/>
                              <a:gd name="T21" fmla="*/ T20 w 25"/>
                              <a:gd name="T22" fmla="+- 0 448 443"/>
                              <a:gd name="T23" fmla="*/ 448 h 25"/>
                              <a:gd name="T24" fmla="+- 0 8583 8559"/>
                              <a:gd name="T25" fmla="*/ T24 w 25"/>
                              <a:gd name="T26" fmla="+- 0 455 443"/>
                              <a:gd name="T27" fmla="*/ 455 h 25"/>
                              <a:gd name="T28" fmla="+- 0 8583 8559"/>
                              <a:gd name="T29" fmla="*/ T28 w 25"/>
                              <a:gd name="T30" fmla="+- 0 462 443"/>
                              <a:gd name="T31" fmla="*/ 462 h 25"/>
                              <a:gd name="T32" fmla="+- 0 8578 8559"/>
                              <a:gd name="T33" fmla="*/ T32 w 25"/>
                              <a:gd name="T34" fmla="+- 0 467 443"/>
                              <a:gd name="T35" fmla="*/ 467 h 25"/>
                              <a:gd name="T36" fmla="+- 0 8571 8559"/>
                              <a:gd name="T37" fmla="*/ T36 w 25"/>
                              <a:gd name="T38" fmla="+- 0 467 443"/>
                              <a:gd name="T39" fmla="*/ 467 h 25"/>
                              <a:gd name="T40" fmla="+- 0 8564 8559"/>
                              <a:gd name="T41" fmla="*/ T40 w 25"/>
                              <a:gd name="T42" fmla="+- 0 467 443"/>
                              <a:gd name="T43" fmla="*/ 467 h 25"/>
                              <a:gd name="T44" fmla="+- 0 8559 8559"/>
                              <a:gd name="T45" fmla="*/ T44 w 25"/>
                              <a:gd name="T46" fmla="+- 0 462 443"/>
                              <a:gd name="T47" fmla="*/ 462 h 25"/>
                              <a:gd name="T48" fmla="+- 0 8559 8559"/>
                              <a:gd name="T49" fmla="*/ T48 w 25"/>
                              <a:gd name="T50" fmla="+- 0 455 443"/>
                              <a:gd name="T51" fmla="*/ 45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Freeform 1341"/>
                        <wps:cNvSpPr>
                          <a:spLocks/>
                        </wps:cNvSpPr>
                        <wps:spPr bwMode="auto">
                          <a:xfrm>
                            <a:off x="8558" y="454"/>
                            <a:ext cx="25" cy="25"/>
                          </a:xfrm>
                          <a:custGeom>
                            <a:avLst/>
                            <a:gdLst>
                              <a:gd name="T0" fmla="+- 0 8559 8559"/>
                              <a:gd name="T1" fmla="*/ T0 w 25"/>
                              <a:gd name="T2" fmla="+- 0 467 455"/>
                              <a:gd name="T3" fmla="*/ 467 h 25"/>
                              <a:gd name="T4" fmla="+- 0 8559 8559"/>
                              <a:gd name="T5" fmla="*/ T4 w 25"/>
                              <a:gd name="T6" fmla="+- 0 460 455"/>
                              <a:gd name="T7" fmla="*/ 460 h 25"/>
                              <a:gd name="T8" fmla="+- 0 8564 8559"/>
                              <a:gd name="T9" fmla="*/ T8 w 25"/>
                              <a:gd name="T10" fmla="+- 0 455 455"/>
                              <a:gd name="T11" fmla="*/ 455 h 25"/>
                              <a:gd name="T12" fmla="+- 0 8571 8559"/>
                              <a:gd name="T13" fmla="*/ T12 w 25"/>
                              <a:gd name="T14" fmla="+- 0 455 455"/>
                              <a:gd name="T15" fmla="*/ 455 h 25"/>
                              <a:gd name="T16" fmla="+- 0 8578 8559"/>
                              <a:gd name="T17" fmla="*/ T16 w 25"/>
                              <a:gd name="T18" fmla="+- 0 455 455"/>
                              <a:gd name="T19" fmla="*/ 455 h 25"/>
                              <a:gd name="T20" fmla="+- 0 8583 8559"/>
                              <a:gd name="T21" fmla="*/ T20 w 25"/>
                              <a:gd name="T22" fmla="+- 0 460 455"/>
                              <a:gd name="T23" fmla="*/ 460 h 25"/>
                              <a:gd name="T24" fmla="+- 0 8583 8559"/>
                              <a:gd name="T25" fmla="*/ T24 w 25"/>
                              <a:gd name="T26" fmla="+- 0 467 455"/>
                              <a:gd name="T27" fmla="*/ 467 h 25"/>
                              <a:gd name="T28" fmla="+- 0 8583 8559"/>
                              <a:gd name="T29" fmla="*/ T28 w 25"/>
                              <a:gd name="T30" fmla="+- 0 474 455"/>
                              <a:gd name="T31" fmla="*/ 474 h 25"/>
                              <a:gd name="T32" fmla="+- 0 8578 8559"/>
                              <a:gd name="T33" fmla="*/ T32 w 25"/>
                              <a:gd name="T34" fmla="+- 0 479 455"/>
                              <a:gd name="T35" fmla="*/ 479 h 25"/>
                              <a:gd name="T36" fmla="+- 0 8571 8559"/>
                              <a:gd name="T37" fmla="*/ T36 w 25"/>
                              <a:gd name="T38" fmla="+- 0 479 455"/>
                              <a:gd name="T39" fmla="*/ 479 h 25"/>
                              <a:gd name="T40" fmla="+- 0 8564 8559"/>
                              <a:gd name="T41" fmla="*/ T40 w 25"/>
                              <a:gd name="T42" fmla="+- 0 479 455"/>
                              <a:gd name="T43" fmla="*/ 479 h 25"/>
                              <a:gd name="T44" fmla="+- 0 8559 8559"/>
                              <a:gd name="T45" fmla="*/ T44 w 25"/>
                              <a:gd name="T46" fmla="+- 0 474 455"/>
                              <a:gd name="T47" fmla="*/ 474 h 25"/>
                              <a:gd name="T48" fmla="+- 0 8559 8559"/>
                              <a:gd name="T49" fmla="*/ T48 w 25"/>
                              <a:gd name="T50" fmla="+- 0 467 455"/>
                              <a:gd name="T51" fmla="*/ 46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Freeform 1340"/>
                        <wps:cNvSpPr>
                          <a:spLocks/>
                        </wps:cNvSpPr>
                        <wps:spPr bwMode="auto">
                          <a:xfrm>
                            <a:off x="8558" y="464"/>
                            <a:ext cx="25" cy="25"/>
                          </a:xfrm>
                          <a:custGeom>
                            <a:avLst/>
                            <a:gdLst>
                              <a:gd name="T0" fmla="+- 0 8559 8559"/>
                              <a:gd name="T1" fmla="*/ T0 w 25"/>
                              <a:gd name="T2" fmla="+- 0 477 465"/>
                              <a:gd name="T3" fmla="*/ 477 h 25"/>
                              <a:gd name="T4" fmla="+- 0 8559 8559"/>
                              <a:gd name="T5" fmla="*/ T4 w 25"/>
                              <a:gd name="T6" fmla="+- 0 470 465"/>
                              <a:gd name="T7" fmla="*/ 470 h 25"/>
                              <a:gd name="T8" fmla="+- 0 8564 8559"/>
                              <a:gd name="T9" fmla="*/ T8 w 25"/>
                              <a:gd name="T10" fmla="+- 0 465 465"/>
                              <a:gd name="T11" fmla="*/ 465 h 25"/>
                              <a:gd name="T12" fmla="+- 0 8571 8559"/>
                              <a:gd name="T13" fmla="*/ T12 w 25"/>
                              <a:gd name="T14" fmla="+- 0 465 465"/>
                              <a:gd name="T15" fmla="*/ 465 h 25"/>
                              <a:gd name="T16" fmla="+- 0 8578 8559"/>
                              <a:gd name="T17" fmla="*/ T16 w 25"/>
                              <a:gd name="T18" fmla="+- 0 465 465"/>
                              <a:gd name="T19" fmla="*/ 465 h 25"/>
                              <a:gd name="T20" fmla="+- 0 8583 8559"/>
                              <a:gd name="T21" fmla="*/ T20 w 25"/>
                              <a:gd name="T22" fmla="+- 0 470 465"/>
                              <a:gd name="T23" fmla="*/ 470 h 25"/>
                              <a:gd name="T24" fmla="+- 0 8583 8559"/>
                              <a:gd name="T25" fmla="*/ T24 w 25"/>
                              <a:gd name="T26" fmla="+- 0 477 465"/>
                              <a:gd name="T27" fmla="*/ 477 h 25"/>
                              <a:gd name="T28" fmla="+- 0 8583 8559"/>
                              <a:gd name="T29" fmla="*/ T28 w 25"/>
                              <a:gd name="T30" fmla="+- 0 483 465"/>
                              <a:gd name="T31" fmla="*/ 483 h 25"/>
                              <a:gd name="T32" fmla="+- 0 8578 8559"/>
                              <a:gd name="T33" fmla="*/ T32 w 25"/>
                              <a:gd name="T34" fmla="+- 0 489 465"/>
                              <a:gd name="T35" fmla="*/ 489 h 25"/>
                              <a:gd name="T36" fmla="+- 0 8571 8559"/>
                              <a:gd name="T37" fmla="*/ T36 w 25"/>
                              <a:gd name="T38" fmla="+- 0 489 465"/>
                              <a:gd name="T39" fmla="*/ 489 h 25"/>
                              <a:gd name="T40" fmla="+- 0 8564 8559"/>
                              <a:gd name="T41" fmla="*/ T40 w 25"/>
                              <a:gd name="T42" fmla="+- 0 489 465"/>
                              <a:gd name="T43" fmla="*/ 489 h 25"/>
                              <a:gd name="T44" fmla="+- 0 8559 8559"/>
                              <a:gd name="T45" fmla="*/ T44 w 25"/>
                              <a:gd name="T46" fmla="+- 0 483 465"/>
                              <a:gd name="T47" fmla="*/ 483 h 25"/>
                              <a:gd name="T48" fmla="+- 0 8559 8559"/>
                              <a:gd name="T49" fmla="*/ T48 w 25"/>
                              <a:gd name="T50" fmla="+- 0 477 465"/>
                              <a:gd name="T51" fmla="*/ 47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 name="Freeform 1339"/>
                        <wps:cNvSpPr>
                          <a:spLocks/>
                        </wps:cNvSpPr>
                        <wps:spPr bwMode="auto">
                          <a:xfrm>
                            <a:off x="8558" y="372"/>
                            <a:ext cx="25" cy="25"/>
                          </a:xfrm>
                          <a:custGeom>
                            <a:avLst/>
                            <a:gdLst>
                              <a:gd name="T0" fmla="+- 0 8559 8559"/>
                              <a:gd name="T1" fmla="*/ T0 w 25"/>
                              <a:gd name="T2" fmla="+- 0 384 372"/>
                              <a:gd name="T3" fmla="*/ 384 h 25"/>
                              <a:gd name="T4" fmla="+- 0 8559 8559"/>
                              <a:gd name="T5" fmla="*/ T4 w 25"/>
                              <a:gd name="T6" fmla="+- 0 378 372"/>
                              <a:gd name="T7" fmla="*/ 378 h 25"/>
                              <a:gd name="T8" fmla="+- 0 8564 8559"/>
                              <a:gd name="T9" fmla="*/ T8 w 25"/>
                              <a:gd name="T10" fmla="+- 0 372 372"/>
                              <a:gd name="T11" fmla="*/ 372 h 25"/>
                              <a:gd name="T12" fmla="+- 0 8571 8559"/>
                              <a:gd name="T13" fmla="*/ T12 w 25"/>
                              <a:gd name="T14" fmla="+- 0 372 372"/>
                              <a:gd name="T15" fmla="*/ 372 h 25"/>
                              <a:gd name="T16" fmla="+- 0 8578 8559"/>
                              <a:gd name="T17" fmla="*/ T16 w 25"/>
                              <a:gd name="T18" fmla="+- 0 372 372"/>
                              <a:gd name="T19" fmla="*/ 372 h 25"/>
                              <a:gd name="T20" fmla="+- 0 8583 8559"/>
                              <a:gd name="T21" fmla="*/ T20 w 25"/>
                              <a:gd name="T22" fmla="+- 0 378 372"/>
                              <a:gd name="T23" fmla="*/ 378 h 25"/>
                              <a:gd name="T24" fmla="+- 0 8583 8559"/>
                              <a:gd name="T25" fmla="*/ T24 w 25"/>
                              <a:gd name="T26" fmla="+- 0 384 372"/>
                              <a:gd name="T27" fmla="*/ 384 h 25"/>
                              <a:gd name="T28" fmla="+- 0 8583 8559"/>
                              <a:gd name="T29" fmla="*/ T28 w 25"/>
                              <a:gd name="T30" fmla="+- 0 391 372"/>
                              <a:gd name="T31" fmla="*/ 391 h 25"/>
                              <a:gd name="T32" fmla="+- 0 8578 8559"/>
                              <a:gd name="T33" fmla="*/ T32 w 25"/>
                              <a:gd name="T34" fmla="+- 0 396 372"/>
                              <a:gd name="T35" fmla="*/ 396 h 25"/>
                              <a:gd name="T36" fmla="+- 0 8571 8559"/>
                              <a:gd name="T37" fmla="*/ T36 w 25"/>
                              <a:gd name="T38" fmla="+- 0 396 372"/>
                              <a:gd name="T39" fmla="*/ 396 h 25"/>
                              <a:gd name="T40" fmla="+- 0 8564 8559"/>
                              <a:gd name="T41" fmla="*/ T40 w 25"/>
                              <a:gd name="T42" fmla="+- 0 396 372"/>
                              <a:gd name="T43" fmla="*/ 396 h 25"/>
                              <a:gd name="T44" fmla="+- 0 8559 8559"/>
                              <a:gd name="T45" fmla="*/ T44 w 25"/>
                              <a:gd name="T46" fmla="+- 0 391 372"/>
                              <a:gd name="T47" fmla="*/ 391 h 25"/>
                              <a:gd name="T48" fmla="+- 0 8559 8559"/>
                              <a:gd name="T49" fmla="*/ T48 w 25"/>
                              <a:gd name="T50" fmla="+- 0 384 372"/>
                              <a:gd name="T51" fmla="*/ 38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 name="Freeform 1338"/>
                        <wps:cNvSpPr>
                          <a:spLocks/>
                        </wps:cNvSpPr>
                        <wps:spPr bwMode="auto">
                          <a:xfrm>
                            <a:off x="8558" y="451"/>
                            <a:ext cx="25" cy="25"/>
                          </a:xfrm>
                          <a:custGeom>
                            <a:avLst/>
                            <a:gdLst>
                              <a:gd name="T0" fmla="+- 0 8559 8559"/>
                              <a:gd name="T1" fmla="*/ T0 w 25"/>
                              <a:gd name="T2" fmla="+- 0 464 451"/>
                              <a:gd name="T3" fmla="*/ 464 h 25"/>
                              <a:gd name="T4" fmla="+- 0 8559 8559"/>
                              <a:gd name="T5" fmla="*/ T4 w 25"/>
                              <a:gd name="T6" fmla="+- 0 457 451"/>
                              <a:gd name="T7" fmla="*/ 457 h 25"/>
                              <a:gd name="T8" fmla="+- 0 8564 8559"/>
                              <a:gd name="T9" fmla="*/ T8 w 25"/>
                              <a:gd name="T10" fmla="+- 0 451 451"/>
                              <a:gd name="T11" fmla="*/ 451 h 25"/>
                              <a:gd name="T12" fmla="+- 0 8571 8559"/>
                              <a:gd name="T13" fmla="*/ T12 w 25"/>
                              <a:gd name="T14" fmla="+- 0 451 451"/>
                              <a:gd name="T15" fmla="*/ 451 h 25"/>
                              <a:gd name="T16" fmla="+- 0 8578 8559"/>
                              <a:gd name="T17" fmla="*/ T16 w 25"/>
                              <a:gd name="T18" fmla="+- 0 451 451"/>
                              <a:gd name="T19" fmla="*/ 451 h 25"/>
                              <a:gd name="T20" fmla="+- 0 8583 8559"/>
                              <a:gd name="T21" fmla="*/ T20 w 25"/>
                              <a:gd name="T22" fmla="+- 0 457 451"/>
                              <a:gd name="T23" fmla="*/ 457 h 25"/>
                              <a:gd name="T24" fmla="+- 0 8583 8559"/>
                              <a:gd name="T25" fmla="*/ T24 w 25"/>
                              <a:gd name="T26" fmla="+- 0 464 451"/>
                              <a:gd name="T27" fmla="*/ 464 h 25"/>
                              <a:gd name="T28" fmla="+- 0 8583 8559"/>
                              <a:gd name="T29" fmla="*/ T28 w 25"/>
                              <a:gd name="T30" fmla="+- 0 470 451"/>
                              <a:gd name="T31" fmla="*/ 470 h 25"/>
                              <a:gd name="T32" fmla="+- 0 8578 8559"/>
                              <a:gd name="T33" fmla="*/ T32 w 25"/>
                              <a:gd name="T34" fmla="+- 0 476 451"/>
                              <a:gd name="T35" fmla="*/ 476 h 25"/>
                              <a:gd name="T36" fmla="+- 0 8571 8559"/>
                              <a:gd name="T37" fmla="*/ T36 w 25"/>
                              <a:gd name="T38" fmla="+- 0 476 451"/>
                              <a:gd name="T39" fmla="*/ 476 h 25"/>
                              <a:gd name="T40" fmla="+- 0 8564 8559"/>
                              <a:gd name="T41" fmla="*/ T40 w 25"/>
                              <a:gd name="T42" fmla="+- 0 476 451"/>
                              <a:gd name="T43" fmla="*/ 476 h 25"/>
                              <a:gd name="T44" fmla="+- 0 8559 8559"/>
                              <a:gd name="T45" fmla="*/ T44 w 25"/>
                              <a:gd name="T46" fmla="+- 0 470 451"/>
                              <a:gd name="T47" fmla="*/ 470 h 25"/>
                              <a:gd name="T48" fmla="+- 0 8559 8559"/>
                              <a:gd name="T49" fmla="*/ T48 w 25"/>
                              <a:gd name="T50" fmla="+- 0 464 451"/>
                              <a:gd name="T51" fmla="*/ 46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9" name="AutoShape 1337"/>
                        <wps:cNvSpPr>
                          <a:spLocks/>
                        </wps:cNvSpPr>
                        <wps:spPr bwMode="auto">
                          <a:xfrm>
                            <a:off x="-144" y="3940"/>
                            <a:ext cx="144" cy="8574"/>
                          </a:xfrm>
                          <a:custGeom>
                            <a:avLst/>
                            <a:gdLst>
                              <a:gd name="T0" fmla="+- 0 6616 -144"/>
                              <a:gd name="T1" fmla="*/ T0 w 144"/>
                              <a:gd name="T2" fmla="+- 0 2065 3940"/>
                              <a:gd name="T3" fmla="*/ 2065 h 8574"/>
                              <a:gd name="T4" fmla="+- 0 6616 -144"/>
                              <a:gd name="T5" fmla="*/ T4 w 144"/>
                              <a:gd name="T6" fmla="+- 0 135 3940"/>
                              <a:gd name="T7" fmla="*/ 135 h 8574"/>
                              <a:gd name="T8" fmla="+- 0 6616 -144"/>
                              <a:gd name="T9" fmla="*/ T8 w 144"/>
                              <a:gd name="T10" fmla="+- 0 2065 3940"/>
                              <a:gd name="T11" fmla="*/ 2065 h 8574"/>
                              <a:gd name="T12" fmla="+- 0 6584 -144"/>
                              <a:gd name="T13" fmla="*/ T12 w 144"/>
                              <a:gd name="T14" fmla="+- 0 2065 3940"/>
                              <a:gd name="T15" fmla="*/ 2065 h 8574"/>
                            </a:gdLst>
                            <a:ahLst/>
                            <a:cxnLst>
                              <a:cxn ang="0">
                                <a:pos x="T1" y="T3"/>
                              </a:cxn>
                              <a:cxn ang="0">
                                <a:pos x="T5" y="T7"/>
                              </a:cxn>
                              <a:cxn ang="0">
                                <a:pos x="T9" y="T11"/>
                              </a:cxn>
                              <a:cxn ang="0">
                                <a:pos x="T13" y="T15"/>
                              </a:cxn>
                            </a:cxnLst>
                            <a:rect l="0" t="0" r="r" b="b"/>
                            <a:pathLst>
                              <a:path w="144" h="8574">
                                <a:moveTo>
                                  <a:pt x="6760" y="-1875"/>
                                </a:moveTo>
                                <a:lnTo>
                                  <a:pt x="6760" y="-3805"/>
                                </a:lnTo>
                                <a:moveTo>
                                  <a:pt x="6760" y="-1875"/>
                                </a:moveTo>
                                <a:lnTo>
                                  <a:pt x="6728" y="-1875"/>
                                </a:lnTo>
                              </a:path>
                            </a:pathLst>
                          </a:custGeom>
                          <a:noFill/>
                          <a:ln w="2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 name="Line 1336"/>
                        <wps:cNvCnPr>
                          <a:cxnSpLocks noChangeShapeType="1"/>
                        </wps:cNvCnPr>
                        <wps:spPr bwMode="auto">
                          <a:xfrm>
                            <a:off x="6616" y="1744"/>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1" name="Line 1335"/>
                        <wps:cNvCnPr>
                          <a:cxnSpLocks noChangeShapeType="1"/>
                        </wps:cNvCnPr>
                        <wps:spPr bwMode="auto">
                          <a:xfrm>
                            <a:off x="6616" y="1422"/>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2" name="Line 1334"/>
                        <wps:cNvCnPr>
                          <a:cxnSpLocks noChangeShapeType="1"/>
                        </wps:cNvCnPr>
                        <wps:spPr bwMode="auto">
                          <a:xfrm>
                            <a:off x="6616" y="1100"/>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3" name="Line 1333"/>
                        <wps:cNvCnPr>
                          <a:cxnSpLocks noChangeShapeType="1"/>
                        </wps:cNvCnPr>
                        <wps:spPr bwMode="auto">
                          <a:xfrm>
                            <a:off x="6616" y="779"/>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4" name="Line 1332"/>
                        <wps:cNvCnPr>
                          <a:cxnSpLocks noChangeShapeType="1"/>
                        </wps:cNvCnPr>
                        <wps:spPr bwMode="auto">
                          <a:xfrm>
                            <a:off x="6616" y="457"/>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5" name="Line 1331"/>
                        <wps:cNvCnPr>
                          <a:cxnSpLocks noChangeShapeType="1"/>
                        </wps:cNvCnPr>
                        <wps:spPr bwMode="auto">
                          <a:xfrm>
                            <a:off x="6616" y="135"/>
                            <a:ext cx="0" cy="0"/>
                          </a:xfrm>
                          <a:prstGeom prst="line">
                            <a:avLst/>
                          </a:prstGeom>
                          <a:noFill/>
                          <a:ln w="2144">
                            <a:solidFill>
                              <a:srgbClr val="000000"/>
                            </a:solidFill>
                            <a:round/>
                            <a:headEnd/>
                            <a:tailEnd/>
                          </a:ln>
                          <a:extLst>
                            <a:ext uri="{909E8E84-426E-40DD-AFC4-6F175D3DCCD1}">
                              <a14:hiddenFill xmlns:a14="http://schemas.microsoft.com/office/drawing/2010/main">
                                <a:noFill/>
                              </a14:hiddenFill>
                            </a:ext>
                          </a:extLst>
                        </wps:spPr>
                        <wps:bodyPr/>
                      </wps:wsp>
                      <wps:wsp>
                        <wps:cNvPr id="1476" name="Rectangle 1330"/>
                        <wps:cNvSpPr>
                          <a:spLocks noChangeArrowheads="1"/>
                        </wps:cNvSpPr>
                        <wps:spPr bwMode="auto">
                          <a:xfrm>
                            <a:off x="6615" y="58"/>
                            <a:ext cx="3388" cy="2085"/>
                          </a:xfrm>
                          <a:prstGeom prst="rect">
                            <a:avLst/>
                          </a:prstGeom>
                          <a:noFill/>
                          <a:ln w="2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567FC" id="Group 1329" o:spid="_x0000_s1026" style="position:absolute;margin-left:329.2pt;margin-top:2.8pt;width:171.1pt;height:105.95pt;z-index:251465728;mso-position-horizontal-relative:page" coordorigin="6584,56" coordsize="3422,2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">
                <v:rect id="Rectangle 1424" o:spid="_x0000_s1027" style="position:absolute;left:6793;top:973;width:4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" fillcolor="#e31a1c" stroked="f"/>
                <v:line id="Line 1423" o:spid="_x0000_s1028" style="position:absolute;visibility:visible;mso-wrap-style:square" from="6794,1140" to="7212,1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" strokeweight=".17867mm"/>
                <v:line id="Line 1422" o:spid="_x0000_s1029" style="position:absolute;visibility:visible;mso-wrap-style:square" from="7003,1824" to="7003,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" strokeweight=".05956mm">
                  <v:stroke dashstyle="dash"/>
                </v:line>
                <v:line id="Line 1421" o:spid="_x0000_s1030" style="position:absolute;visibility:visible;mso-wrap-style:square" from="7003,469" to="7003,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" strokeweight=".05956mm">
                  <v:stroke dashstyle="dash"/>
                </v:line>
                <v:line id="Line 1420" o:spid="_x0000_s1031" style="position:absolute;visibility:visible;mso-wrap-style:square" from="6898,1824" to="7107,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" strokeweight=".05956mm"/>
                <v:line id="Line 1419" o:spid="_x0000_s1032" style="position:absolute;visibility:visible;mso-wrap-style:square" from="6898,469" to="7107,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" strokeweight=".05956mm"/>
                <v:rect id="Rectangle 1418" o:spid="_x0000_s1033" style="position:absolute;left:6793;top:973;width:41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" filled="f" strokeweight=".05956mm"/>
                <v:shape id="AutoShape 1417" o:spid="_x0000_s1034"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" path="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m6991,-10395r,-6l6996,-10407r7,l7009,-10407r6,6l7015,-10395r,7l7009,-10383r-6,l6996,-10383r-5,-5l6991,-10395t,l6991,-10401r5,-6l7003,-10407r6,l7015,-10401r,6l7015,-10388r-6,5l7003,-10383r-7,l6991,-10388r,-7e" filled="f" strokeweight=".05956mm">
                  <v:path arrowok="t" o:connecttype="custom" o:connectlocs="6996,2053;7015,2059;7009,2077;6991,2072;6991,2059;7009,2053;7015,2072;6996,2077;6991,2065;7003,2053;7015,2065;7003,2077;6991,2065;6996,2053;7015,2059;7009,2077;6991,2072;6991,2059;7009,2053;7015,2072;6996,2077;6991,2065;7003,2053;7015,2065;7003,2077;6991,2065;6996,2053;7015,2059;7009,2077;6991,2072;6991,2059;7009,2053;7015,2072;6996,2077;6991,2065;7003,2053;7015,2065;7003,2077;6991,2065;6996,2053;7015,2059;7009,2077;6991,2072;6991,2059;7009,2053;7015,2072;6996,2077;6991,2065;7003,2053;7015,2065;7003,2077;6991,2065;6996,2053;7015,2059;7009,2077;6991,2072;6991,2059;7009,2053;7015,2072;6996,2077" o:connectangles="0,0,0,0,0,0,0,0,0,0,0,0,0,0,0,0,0,0,0,0,0,0,0,0,0,0,0,0,0,0,0,0,0,0,0,0,0,0,0,0,0,0,0,0,0,0,0,0,0,0,0,0,0,0,0,0,0,0,0,0"/>
                </v:shape>
                <v:shape id="AutoShape 1416" o:spid="_x0000_s1035"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" path="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t,l7513,-10401r6,-6l7526,-10407r6,l7538,-10401r,6l7538,-10388r-6,5l7526,-10383r-7,l7513,-10388r,-7m7513,-10395r,-6l7519,-10407r7,l7532,-10407r6,6l7538,-10395r,7l7532,-10383r-6,l7519,-10383r-6,-5l7513,-10395e" filled="f" strokeweight=".05956mm">
                  <v:path arrowok="t" o:connecttype="custom" o:connectlocs="7538,2059;7513,2072;7532,2053;7519,2077;7526,2053;7526,2077;7519,2053;7532,2077;7513,2059;7538,2072;7513,2065;7538,2065;7513,2065;7538,2059;7513,2072;7532,2053;7519,2077;7526,2053;7526,2077;7519,2053;7532,2077;7513,2059;7538,2072;7513,2065;7538,2065;7513,2065;7538,2059;7513,2072;7532,2053;7519,2077;7526,2053;7526,2077;7519,2053;7532,2077;7513,2059;7538,2072;7513,2065;7538,2065;7513,2065;7538,2059;7513,2072;7532,2053;7519,2077;7526,2053;7526,2077;7519,2053;7532,2077;7513,2059;7538,2072;7513,2065;7538,2065;7513,2065;7538,2059;7513,2072;7532,2053;7519,2077;7526,2053;7526,2077" o:connectangles="0,0,0,0,0,0,0,0,0,0,0,0,0,0,0,0,0,0,0,0,0,0,0,0,0,0,0,0,0,0,0,0,0,0,0,0,0,0,0,0,0,0,0,0,0,0,0,0,0,0,0,0,0,0,0,0,0,0"/>
                </v:shape>
                <v:shape id="AutoShape 1415" o:spid="_x0000_s1036"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" path="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m8559,-10395r,-6l8564,-10407r7,l8578,-10407r5,6l8583,-10395r,7l8578,-10383r-7,l8564,-10383r-5,-5l8559,-10395t,l8559,-10401r5,-6l8571,-10407r7,l8583,-10401r,6l8583,-10388r-5,5l8571,-10383r-7,l8559,-10388r,-7e" filled="f" strokeweight=".05956mm">
                  <v:path arrowok="t" o:connecttype="custom" o:connectlocs="8583,2059;8559,2072;8578,2053;8564,2077;8571,2053;8571,2077;8564,2053;8578,2077;8559,2059;8583,2072;8559,2065;8583,2065;8559,2065;8583,2059;8559,2072;8578,2053;8564,2077;8571,2053;8571,2077;8564,2053;8578,2077;8559,2059;8583,2072;8559,2065;8583,2065;8559,2065;8583,2059;8559,2072;8578,2053;8564,2077;8571,2053;8571,2077;8564,2053;8578,2077;8559,2059;8583,2072;8559,2065;8583,2065;8559,2065;8583,2059;8559,2072;8578,2053;8564,2077;8571,2053;8571,2077;8564,2053;8578,2077;8559,2059;8583,2072;8559,2065;8583,2065;8559,2065;8583,2059;8559,2072;8578,2053;8564,2077;8571,2053;8571,2077;8564,2053;8578,2077" o:connectangles="0,0,0,0,0,0,0,0,0,0,0,0,0,0,0,0,0,0,0,0,0,0,0,0,0,0,0,0,0,0,0,0,0,0,0,0,0,0,0,0,0,0,0,0,0,0,0,0,0,0,0,0,0,0,0,0,0,0,0,0"/>
                </v:shape>
                <v:rect id="Rectangle 1414" o:spid="_x0000_s1037" style="position:absolute;left:8884;top:1036;width:419;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" fillcolor="#4dae49" stroked="f"/>
                <v:line id="Line 1413" o:spid="_x0000_s1038" style="position:absolute;visibility:visible;mso-wrap-style:square" from="8885,1172" to="9303,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" strokeweight=".17867mm"/>
                <v:line id="Line 1412" o:spid="_x0000_s1039" style="position:absolute;visibility:visible;mso-wrap-style:square" from="9094,1930" to="9094,1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" strokeweight=".05956mm">
                  <v:stroke dashstyle="dash"/>
                </v:line>
                <v:line id="Line 1411" o:spid="_x0000_s1040" style="position:absolute;visibility:visible;mso-wrap-style:square" from="9094,502" to="9094,1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" strokeweight=".05956mm">
                  <v:stroke dashstyle="dash"/>
                </v:line>
                <v:line id="Line 1410" o:spid="_x0000_s1041" style="position:absolute;visibility:visible;mso-wrap-style:square" from="8989,1930" to="9198,1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" strokeweight=".05956mm"/>
                <v:line id="Line 1409" o:spid="_x0000_s1042" style="position:absolute;visibility:visible;mso-wrap-style:square" from="8989,502" to="919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" strokeweight=".05956mm"/>
                <v:rect id="Rectangle 1408" o:spid="_x0000_s1043" style="position:absolute;left:8884;top:1036;width:419;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" filled="f" strokeweight=".05956mm"/>
                <v:shape id="Freeform 1407" o:spid="_x0000_s1044" style="position:absolute;left:9081;top:47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" path="m,12l,6,5,r7,l18,r6,6l24,12r,7l18,25r-6,l5,25,,19,,12e" filled="f" strokeweight=".05956mm">
                  <v:path arrowok="t" o:connecttype="custom" o:connectlocs="0,486;0,480;5,474;12,474;18,474;24,480;24,486;24,493;18,499;12,499;5,499;0,493;0,486" o:connectangles="0,0,0,0,0,0,0,0,0,0,0,0,0"/>
                </v:shape>
                <v:shape id="Freeform 1406" o:spid="_x0000_s1045"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" path="m,12l,5,5,r7,l18,r6,5l24,12r,7l18,24r-6,l5,24,,19,,12e" filled="f" strokeweight=".05956mm">
                  <v:path arrowok="t" o:connecttype="custom" o:connectlocs="0,1988;0,1981;5,1976;12,1976;18,1976;24,1981;24,1988;24,1995;18,2000;12,2000;5,2000;0,1995;0,1988" o:connectangles="0,0,0,0,0,0,0,0,0,0,0,0,0"/>
                </v:shape>
                <v:shape id="Freeform 1405" o:spid="_x0000_s1046" style="position:absolute;left:9081;top:47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" path="m,12l,6,5,r7,l18,r6,6l24,12r,7l18,24r-6,l5,24,,19,,12e" filled="f" strokeweight=".05956mm">
                  <v:path arrowok="t" o:connecttype="custom" o:connectlocs="0,490;0,484;5,478;12,478;18,478;24,484;24,490;24,497;18,502;12,502;5,502;0,497;0,490" o:connectangles="0,0,0,0,0,0,0,0,0,0,0,0,0"/>
                </v:shape>
                <v:shape id="Freeform 1404" o:spid="_x0000_s1047"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" path="m,12l,5,5,r7,l18,r6,5l24,12r,7l18,24r-6,l5,24,,19,,12e" filled="f" strokeweight=".05956mm">
                  <v:path arrowok="t" o:connecttype="custom" o:connectlocs="0,1988;0,1981;5,1976;12,1976;18,1976;24,1981;24,1988;24,1995;18,2000;12,2000;5,2000;0,1995;0,1988" o:connectangles="0,0,0,0,0,0,0,0,0,0,0,0,0"/>
                </v:shape>
                <v:shape id="Freeform 1403" o:spid="_x0000_s1048" style="position:absolute;left:9081;top:20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" path="m,12l,6,5,r7,l18,r6,6l24,12r,7l18,24r-6,l5,24,,19,,12e" filled="f" strokeweight=".05956mm">
                  <v:path arrowok="t" o:connecttype="custom" o:connectlocs="0,2065;0,2059;5,2053;12,2053;18,2053;24,2059;24,2065;24,2072;18,2077;12,2077;5,2077;0,2072;0,2065" o:connectangles="0,0,0,0,0,0,0,0,0,0,0,0,0"/>
                </v:shape>
                <v:shape id="AutoShape 1402" o:spid="_x0000_s1049"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" path="m9082,-10472r,-7l9087,-10484r7,l9100,-10484r6,5l9106,-10472r,7l9100,-10460r-6,l9087,-10460r-5,-5l9082,-10472t,l9082,-10479r5,-5l9094,-10484r6,l9106,-10479r,7l9106,-10465r-6,5l9094,-10460r-7,l9082,-10465r,-7m9082,-10472r,-7l9087,-10484r7,l9100,-10484r6,5l9106,-10472r,7l9100,-10460r-6,l9087,-10460r-5,-5l9082,-10472e" filled="f" strokeweight=".05956mm">
                  <v:path arrowok="t" o:connecttype="custom" o:connectlocs="9082,1988;9082,1981;9087,1976;9094,1976;9100,1976;9106,1981;9106,1988;9106,1995;9100,2000;9094,2000;9087,2000;9082,1995;9082,1988;9082,1988;9082,1981;9087,1976;9094,1976;9100,1976;9106,1981;9106,1988;9106,1995;9100,2000;9094,2000;9087,2000;9082,1995;9082,1988;9082,1988;9082,1981;9087,1976;9094,1976;9100,1976;9106,1981;9106,1988;9106,1995;9100,2000;9094,2000;9087,2000;9082,1995;9082,1988" o:connectangles="0,0,0,0,0,0,0,0,0,0,0,0,0,0,0,0,0,0,0,0,0,0,0,0,0,0,0,0,0,0,0,0,0,0,0,0,0,0,0"/>
                </v:shape>
                <v:shape id="Freeform 1401" o:spid="_x0000_s1050" style="position:absolute;left:9081;top:4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" path="m,12l,5,5,r7,l18,r6,5l24,12r,7l18,24r-6,l5,24,,19,,12e" filled="f" strokeweight=".05956mm">
                  <v:path arrowok="t" o:connecttype="custom" o:connectlocs="0,487;0,480;5,475;12,475;18,475;24,480;24,487;24,494;18,499;12,499;5,499;0,494;0,487" o:connectangles="0,0,0,0,0,0,0,0,0,0,0,0,0"/>
                </v:shape>
                <v:shape id="Freeform 1400" o:spid="_x0000_s1051"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" path="m,12l,5,5,r7,l18,r6,5l24,12r,7l18,24r-6,l5,24,,19,,12e" filled="f" strokeweight=".05956mm">
                  <v:path arrowok="t" o:connecttype="custom" o:connectlocs="0,1988;0,1981;5,1976;12,1976;18,1976;24,1981;24,1988;24,1995;18,2000;12,2000;5,2000;0,1995;0,1988" o:connectangles="0,0,0,0,0,0,0,0,0,0,0,0,0"/>
                </v:shape>
                <v:shape id="Freeform 1399" o:spid="_x0000_s1052" style="position:absolute;left:9081;top:46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" path="m,12l,6,5,r7,l18,r6,6l24,12r,7l18,25r-6,l5,25,,19,,12e" filled="f" strokeweight=".05956mm">
                  <v:path arrowok="t" o:connecttype="custom" o:connectlocs="0,481;0,475;5,469;12,469;18,469;24,475;24,481;24,488;18,494;12,494;5,494;0,488;0,481" o:connectangles="0,0,0,0,0,0,0,0,0,0,0,0,0"/>
                </v:shape>
                <v:shape id="Freeform 1398" o:spid="_x0000_s1053"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" path="m,12l,5,5,r7,l18,r6,5l24,12r,7l18,24r-6,l5,24,,19,,12e" filled="f" strokeweight=".05956mm">
                  <v:path arrowok="t" o:connecttype="custom" o:connectlocs="0,1988;0,1981;5,1976;12,1976;18,1976;24,1981;24,1988;24,1995;18,2000;12,2000;5,2000;0,1995;0,1988" o:connectangles="0,0,0,0,0,0,0,0,0,0,0,0,0"/>
                </v:shape>
                <v:shape id="AutoShape 1397" o:spid="_x0000_s1054"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" path="m9082,-10395r,-6l9087,-10407r7,l9100,-10407r6,6l9106,-10395r,7l9100,-10383r-6,l9087,-10383r-5,-5l9082,-10395t,l9082,-10401r5,-6l9094,-10407r6,l9106,-10401r,6l9106,-10388r-6,5l9094,-10383r-7,l9082,-10388r,-7e" filled="f" strokeweight=".05956mm">
                  <v:path arrowok="t" o:connecttype="custom" o:connectlocs="9082,2065;9082,2059;9087,2053;9094,2053;9100,2053;9106,2059;9106,2065;9106,2072;9100,2077;9094,2077;9087,2077;9082,2072;9082,2065;9082,2065;9082,2059;9087,2053;9094,2053;9100,2053;9106,2059;9106,2065;9106,2072;9100,2077;9094,2077;9087,2077;9082,2072;9082,2065" o:connectangles="0,0,0,0,0,0,0,0,0,0,0,0,0,0,0,0,0,0,0,0,0,0,0,0,0,0"/>
                </v:shape>
                <v:shape id="Freeform 1396" o:spid="_x0000_s1055" style="position:absolute;left:9081;top:44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" path="m,12l,6,5,r7,l18,r6,6l24,12r,7l18,24r-6,l5,24,,19,,12e" filled="f" strokeweight=".05956mm">
                  <v:path arrowok="t" o:connecttype="custom" o:connectlocs="0,459;0,453;5,447;12,447;18,447;24,453;24,459;24,466;18,471;12,471;5,471;0,466;0,459" o:connectangles="0,0,0,0,0,0,0,0,0,0,0,0,0"/>
                </v:shape>
                <v:shape id="Freeform 1395" o:spid="_x0000_s1056"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" path="m,12l,5,5,r7,l18,r6,5l24,12r,7l18,24r-6,l5,24,,19,,12e" filled="f" strokeweight=".05956mm">
                  <v:path arrowok="t" o:connecttype="custom" o:connectlocs="0,1988;0,1981;5,1976;12,1976;18,1976;24,1981;24,1988;24,1995;18,2000;12,2000;5,2000;0,1995;0,1988" o:connectangles="0,0,0,0,0,0,0,0,0,0,0,0,0"/>
                </v:shape>
                <v:shape id="Freeform 1394" o:spid="_x0000_s1057" style="position:absolute;left:9081;top:45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" path="m,12l,6,5,r7,l18,r6,6l24,12r,7l18,24r-6,l5,24,,19,,12e" filled="f" strokeweight=".05956mm">
                  <v:path arrowok="t" o:connecttype="custom" o:connectlocs="0,463;0,457;5,451;12,451;18,451;24,457;24,463;24,470;18,475;12,475;5,475;0,470;0,463" o:connectangles="0,0,0,0,0,0,0,0,0,0,0,0,0"/>
                </v:shape>
                <v:shape id="Freeform 1393" o:spid="_x0000_s1058" style="position:absolute;left:9081;top:46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" path="m,13l,6,5,r7,l18,r6,6l24,13r,6l18,25r-6,l5,25,,19,,13e" filled="f" strokeweight=".05956mm">
                  <v:path arrowok="t" o:connecttype="custom" o:connectlocs="0,474;0,467;5,461;12,461;18,461;24,467;24,474;24,480;18,486;12,486;5,486;0,480;0,474" o:connectangles="0,0,0,0,0,0,0,0,0,0,0,0,0"/>
                </v:shape>
                <v:shape id="Freeform 1392" o:spid="_x0000_s1059" style="position:absolute;left:9081;top:47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" path="m,13l,6,5,r7,l18,r6,6l24,13r,6l18,25r-6,l5,25,,19,,13e" filled="f" strokeweight=".05956mm">
                  <v:path arrowok="t" o:connecttype="custom" o:connectlocs="0,489;0,482;5,476;12,476;18,476;24,482;24,489;24,495;18,501;12,501;5,501;0,495;0,489" o:connectangles="0,0,0,0,0,0,0,0,0,0,0,0,0"/>
                </v:shape>
                <v:shape id="Freeform 1391" o:spid="_x0000_s1060" style="position:absolute;left:9081;top:19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" path="m,12l,5,5,r7,l18,r6,5l24,12r,7l18,24r-6,l5,24,,19,,12e" filled="f" strokeweight=".05956mm">
                  <v:path arrowok="t" o:connecttype="custom" o:connectlocs="0,1988;0,1981;5,1976;12,1976;18,1976;24,1981;24,1988;24,1995;18,2000;12,2000;5,2000;0,1995;0,1988" o:connectangles="0,0,0,0,0,0,0,0,0,0,0,0,0"/>
                </v:shape>
                <v:shape id="Freeform 1390" o:spid="_x0000_s1061" style="position:absolute;left:9081;top:38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" path="m,12l,6,5,r7,l18,r6,6l24,12r,7l18,24r-6,l5,24,,19,,12e" filled="f" strokeweight=".05956mm">
                  <v:path arrowok="t" o:connecttype="custom" o:connectlocs="0,396;0,390;5,384;12,384;18,384;24,390;24,396;24,403;18,408;12,408;5,408;0,403;0,396" o:connectangles="0,0,0,0,0,0,0,0,0,0,0,0,0"/>
                </v:shape>
                <v:shape id="Freeform 1389" o:spid="_x0000_s1062" style="position:absolute;left:9081;top:46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" path="m,12l,5,5,r7,l18,r6,5l24,12r,6l18,24r-6,l5,24,,18,,12e" filled="f" strokeweight=".05956mm">
                  <v:path arrowok="t" o:connecttype="custom" o:connectlocs="0,473;0,466;5,461;12,461;18,461;24,466;24,473;24,479;18,485;12,485;5,485;0,479;0,473" o:connectangles="0,0,0,0,0,0,0,0,0,0,0,0,0"/>
                </v:shape>
                <v:rect id="Rectangle 1388" o:spid="_x0000_s1063" style="position:absolute;left:9407;top:1006;width:419;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" fillcolor="#4dae49" stroked="f"/>
                <v:line id="Line 1387" o:spid="_x0000_s1064" style="position:absolute;visibility:visible;mso-wrap-style:square" from="9407,1147" to="9826,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" strokeweight=".17867mm"/>
                <v:line id="Line 1386" o:spid="_x0000_s1065" style="position:absolute;visibility:visible;mso-wrap-style:square" from="9616,1922" to="9616,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" strokeweight=".05956mm">
                  <v:stroke dashstyle="dash"/>
                </v:line>
                <v:line id="Line 1385" o:spid="_x0000_s1066" style="position:absolute;visibility:visible;mso-wrap-style:square" from="9616,456" to="9616,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" strokeweight=".05956mm">
                  <v:stroke dashstyle="dash"/>
                </v:line>
                <v:line id="Line 1384" o:spid="_x0000_s1067" style="position:absolute;visibility:visible;mso-wrap-style:square" from="9512,1922" to="9721,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" strokeweight=".05956mm"/>
                <v:line id="Line 1383" o:spid="_x0000_s1068" style="position:absolute;visibility:visible;mso-wrap-style:square" from="9512,456" to="9721,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" strokeweight=".05956mm"/>
                <v:rect id="Rectangle 1382" o:spid="_x0000_s1069" style="position:absolute;left:9407;top:1006;width:419;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" filled="f" strokeweight=".05956mm"/>
                <v:shape id="AutoShape 1381" o:spid="_x0000_s1070"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" path="m9604,-10477r,-7l9610,-10489r6,l9623,-10489r6,5l9629,-10477r,6l9623,-10465r-7,l9610,-10465r-6,-6l9604,-10477t,l9604,-10484r6,-5l9616,-10489r7,l9629,-10484r,7l9629,-10471r-6,6l9616,-10465r-6,l9604,-10471r,-6m9604,-10477r,-7l9610,-10489r6,l9623,-10489r6,5l9629,-10477r,6l9623,-10465r-7,l9610,-10465r-6,-6l9604,-10477t,l9604,-10484r6,-5l9616,-10489r7,l9629,-10484r,7l9629,-10471r-6,6l9616,-10465r-6,l9604,-10471r,-6m9604,-10477r,-7l9610,-10489r6,l9623,-10489r6,5l9629,-10477r,6l9623,-10465r-7,l9610,-10465r-6,-6l9604,-10477t,l9604,-10484r6,-5l9616,-10489r7,l9629,-10484r,7l9629,-10471r-6,6l9616,-10465r-6,l9604,-10471r,-6m9604,-10477r,-7l9610,-10489r6,l9623,-10489r6,5l9629,-10477r,6l9623,-10465r-7,l9610,-10465r-6,-6l9604,-10477t,l9604,-10484r6,-5l9616,-10489r7,l9629,-10484r,7l9629,-10471r-6,6l9616,-10465r-6,l9604,-10471r,-6m9604,-10477r,-7l9610,-10489r6,l9623,-10489r6,5l9629,-10477r,6l9623,-10465r-7,l9610,-10465r-6,-6l9604,-10477e" filled="f" strokeweight=".05956mm">
                  <v:path arrowok="t" o:connecttype="custom" o:connectlocs="9604,1976;9616,1971;9629,1976;9629,1989;9616,1995;9604,1989;9604,1983;9610,1971;9623,1971;9629,1983;9623,1995;9610,1995;9604,1983;9604,1976;9616,1971;9629,1976;9629,1989;9616,1995;9604,1989;9604,1983;9610,1971;9623,1971;9629,1983;9623,1995;9610,1995;9604,1983;9604,1976;9616,1971;9629,1976;9629,1989;9616,1995;9604,1989;9604,1983;9610,1971;9623,1971;9629,1983;9623,1995;9610,1995;9604,1983;9604,1976;9616,1971;9629,1976;9629,1989;9616,1995;9604,1989;9604,1983;9610,1971;9623,1971;9629,1983;9623,1995;9610,1995;9604,1983;9604,1976;9616,1971;9629,1976;9629,1989;9616,1995;9604,1989" o:connectangles="0,0,0,0,0,0,0,0,0,0,0,0,0,0,0,0,0,0,0,0,0,0,0,0,0,0,0,0,0,0,0,0,0,0,0,0,0,0,0,0,0,0,0,0,0,0,0,0,0,0,0,0,0,0,0,0,0,0"/>
                </v:shape>
                <v:shape id="Freeform 1380" o:spid="_x0000_s1071" style="position:absolute;left:9604;top:205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" path="m,12l,6,6,r6,l19,r6,6l25,12r,7l19,24r-7,l6,24,,19,,12e" filled="f" strokeweight=".05956mm">
                  <v:path arrowok="t" o:connecttype="custom" o:connectlocs="0,2065;0,2059;6,2053;12,2053;19,2053;25,2059;25,2065;25,2072;19,2077;12,2077;6,2077;0,2072;0,2065" o:connectangles="0,0,0,0,0,0,0,0,0,0,0,0,0"/>
                </v:shape>
                <v:shape id="AutoShape 1379" o:spid="_x0000_s1072" style="position:absolute;top:12459;width:108;height:108;visibility:visible;mso-wrap-style:square;v-text-anchor:top" coordsize="10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" path="m9604,-10477r,-7l9610,-10489r6,l9623,-10489r6,5l9629,-10477r,6l9623,-10465r-7,l9610,-10465r-6,-6l9604,-10477t,l9604,-10484r6,-5l9616,-10489r7,l9629,-10484r,7l9629,-10471r-6,6l9616,-10465r-6,l9604,-10471r,-6m9604,-10477r,-7l9610,-10489r6,l9623,-10489r6,5l9629,-10477r,6l9623,-10465r-7,l9610,-10465r-6,-6l9604,-10477t,l9604,-10484r6,-5l9616,-10489r7,l9629,-10484r,7l9629,-10471r-6,6l9616,-10465r-6,l9604,-10471r,-6m9604,-10477r,-7l9610,-10489r6,l9623,-10489r6,5l9629,-10477r,6l9623,-10465r-7,l9610,-10465r-6,-6l9604,-10477t,l9604,-10484r6,-5l9616,-10489r7,l9629,-10484r,7l9629,-10471r-6,6l9616,-10465r-6,l9604,-10471r,-6m9604,-10477r,-7l9610,-10489r6,l9623,-10489r6,5l9629,-10477r,6l9623,-10465r-7,l9610,-10465r-6,-6l9604,-10477e" filled="f" strokeweight=".05956mm">
                  <v:path arrowok="t" o:connecttype="custom" o:connectlocs="9604,1976;9616,1971;9629,1976;9629,1989;9616,1995;9604,1989;9604,1983;9610,1971;9623,1971;9629,1983;9623,1995;9610,1995;9604,1983;9604,1976;9616,1971;9629,1976;9629,1989;9616,1995;9604,1989;9604,1983;9610,1971;9623,1971;9629,1983;9623,1995;9610,1995;9604,1983;9604,1976;9616,1971;9629,1976;9629,1989;9616,1995;9604,1989;9604,1983;9610,1971;9623,1971;9629,1983;9623,1995;9610,1995;9604,1983;9604,1976;9616,1971;9629,1976;9629,1989;9616,1995;9604,1989" o:connectangles="0,0,0,0,0,0,0,0,0,0,0,0,0,0,0,0,0,0,0,0,0,0,0,0,0,0,0,0,0,0,0,0,0,0,0,0,0,0,0,0,0,0,0,0,0"/>
                </v:shape>
                <v:shape id="AutoShape 1378" o:spid="_x0000_s1073" style="position:absolute;top:12513;width:11612;height:144;visibility:visible;mso-wrap-style:square;v-text-anchor:top" coordsize="1161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" path="m7003,-10372r2613,m7003,-10372r,33e" filled="f" strokeweight=".05956mm">
                  <v:path arrowok="t" o:connecttype="custom" o:connectlocs="7003,2142;9616,2142;7003,2142;7003,2175" o:connectangles="0,0,0,0"/>
                </v:shape>
                <v:line id="Line 1377" o:spid="_x0000_s1074" style="position:absolute;visibility:visible;mso-wrap-style:square" from="7526,2142" to="7526,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" strokeweight=".05956mm"/>
                <v:line id="Line 1376" o:spid="_x0000_s1075" style="position:absolute;visibility:visible;mso-wrap-style:square" from="8048,2142" to="8048,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" strokeweight=".05956mm"/>
                <v:line id="Line 1375" o:spid="_x0000_s1076" style="position:absolute;visibility:visible;mso-wrap-style:square" from="8571,2142" to="8571,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" strokeweight=".05956mm"/>
                <v:line id="Line 1374" o:spid="_x0000_s1077" style="position:absolute;visibility:visible;mso-wrap-style:square" from="9094,2142" to="9094,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" strokeweight=".05956mm"/>
                <v:line id="Line 1373" o:spid="_x0000_s1078" style="position:absolute;visibility:visible;mso-wrap-style:square" from="9616,2142" to="9616,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" strokeweight=".05956mm"/>
                <v:rect id="Rectangle 1372" o:spid="_x0000_s1079" style="position:absolute;left:7316;top:949;width:41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" fillcolor="#e31a1c" stroked="f"/>
                <v:line id="Line 1371" o:spid="_x0000_s1080" style="position:absolute;visibility:visible;mso-wrap-style:square" from="7316,1117" to="7735,1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" strokeweight=".17867mm"/>
                <v:line id="Line 1370" o:spid="_x0000_s1081" style="position:absolute;visibility:visible;mso-wrap-style:square" from="7526,1792" to="7526,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" strokeweight=".05956mm">
                  <v:stroke dashstyle="dash"/>
                </v:line>
                <v:line id="Line 1369" o:spid="_x0000_s1082" style="position:absolute;visibility:visible;mso-wrap-style:square" from="7526,382" to="7526,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" strokeweight=".05956mm">
                  <v:stroke dashstyle="dash"/>
                </v:line>
                <v:line id="Line 1368" o:spid="_x0000_s1083" style="position:absolute;visibility:visible;mso-wrap-style:square" from="7421,1792" to="7630,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" strokeweight=".05956mm"/>
                <v:line id="Line 1367" o:spid="_x0000_s1084" style="position:absolute;visibility:visible;mso-wrap-style:square" from="7421,382" to="763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" strokeweight=".05956mm"/>
                <v:rect id="Rectangle 1366" o:spid="_x0000_s1085" style="position:absolute;left:7316;top:949;width:41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" filled="f" strokeweight=".05956mm"/>
                <v:shape id="Freeform 1365" o:spid="_x0000_s1086" style="position:absolute;left:7513;top:35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" path="m,12l,6,6,r7,l19,r6,6l25,12r,7l19,25r-6,l6,25,,19,,12e" filled="f" strokeweight=".05956mm">
                  <v:path arrowok="t" o:connecttype="custom" o:connectlocs="0,368;0,362;6,356;13,356;19,356;25,362;25,368;25,375;19,381;13,381;6,381;0,375;0,368" o:connectangles="0,0,0,0,0,0,0,0,0,0,0,0,0"/>
                </v:shape>
                <v:rect id="Rectangle 1364" o:spid="_x0000_s1087" style="position:absolute;left:7839;top:942;width:419;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" fillcolor="#e31a1c" stroked="f"/>
                <v:line id="Line 1363" o:spid="_x0000_s1088" style="position:absolute;visibility:visible;mso-wrap-style:square" from="7839,1118" to="8257,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" strokeweight=".17867mm"/>
                <v:line id="Line 1362" o:spid="_x0000_s1089" style="position:absolute;visibility:visible;mso-wrap-style:square" from="8048,2065" to="8048,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" strokeweight=".05956mm">
                  <v:stroke dashstyle="dash"/>
                </v:line>
                <v:line id="Line 1361" o:spid="_x0000_s1090" style="position:absolute;visibility:visible;mso-wrap-style:square" from="8048,403" to="8048,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" strokeweight=".05956mm">
                  <v:stroke dashstyle="dash"/>
                </v:line>
                <v:line id="Line 1360" o:spid="_x0000_s1091" style="position:absolute;visibility:visible;mso-wrap-style:square" from="7944,2065" to="8153,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" strokeweight=".05956mm"/>
                <v:line id="Line 1359" o:spid="_x0000_s1092" style="position:absolute;visibility:visible;mso-wrap-style:square" from="7944,403" to="8153,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" strokeweight=".05956mm"/>
                <v:rect id="Rectangle 1358" o:spid="_x0000_s1093" style="position:absolute;left:7839;top:942;width:419;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" filled="f" strokeweight=".05956mm"/>
                <v:rect id="Rectangle 1357" o:spid="_x0000_s1094" style="position:absolute;left:8361;top:1040;width:41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" fillcolor="#4dae49" stroked="f"/>
                <v:line id="Line 1356" o:spid="_x0000_s1095" style="position:absolute;visibility:visible;mso-wrap-style:square" from="8362,1180" to="8780,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" strokeweight=".17867mm"/>
                <v:line id="Line 1355" o:spid="_x0000_s1096" style="position:absolute;visibility:visible;mso-wrap-style:square" from="8571,1935" to="8571,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" strokeweight=".05956mm">
                  <v:stroke dashstyle="dash"/>
                </v:line>
                <v:line id="Line 1354" o:spid="_x0000_s1097" style="position:absolute;visibility:visible;mso-wrap-style:square" from="8571,486" to="8571,1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" strokeweight=".05956mm">
                  <v:stroke dashstyle="dash"/>
                </v:line>
                <v:line id="Line 1353" o:spid="_x0000_s1098" style="position:absolute;visibility:visible;mso-wrap-style:square" from="8466,1935" to="8676,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" strokeweight=".05956mm"/>
                <v:line id="Line 1352" o:spid="_x0000_s1099" style="position:absolute;visibility:visible;mso-wrap-style:square" from="8466,486" to="8676,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" strokeweight=".05956mm"/>
                <v:rect id="Rectangle 1351" o:spid="_x0000_s1100" style="position:absolute;left:8361;top:1040;width:419;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" filled="f" strokeweight=".05956mm"/>
                <v:shape id="Freeform 1350" o:spid="_x0000_s1101" style="position:absolute;left:8558;top:42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" path="m,13l,6,5,r7,l19,r5,6l24,13r,6l19,25r-7,l5,25,,19,,13e" filled="f" strokeweight=".05956mm">
                  <v:path arrowok="t" o:connecttype="custom" o:connectlocs="0,441;0,434;5,428;12,428;19,428;24,434;24,441;24,447;19,453;12,453;5,453;0,447;0,441" o:connectangles="0,0,0,0,0,0,0,0,0,0,0,0,0"/>
                </v:shape>
                <v:shape id="Freeform 1349" o:spid="_x0000_s1102" style="position:absolute;left:8558;top:4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" path="m,12l,5,5,r7,l19,r5,5l24,12r,6l19,24r-7,l5,24,,18,,12e" filled="f" strokeweight=".05956mm">
                  <v:path arrowok="t" o:connecttype="custom" o:connectlocs="0,450;0,443;5,438;12,438;19,438;24,443;24,450;24,456;19,462;12,462;5,462;0,456;0,450" o:connectangles="0,0,0,0,0,0,0,0,0,0,0,0,0"/>
                </v:shape>
                <v:shape id="Freeform 1348" o:spid="_x0000_s1103" style="position:absolute;left:8558;top:46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" path="m,12l,5,5,r7,l19,r5,5l24,12r,7l19,24r-7,l5,24,,19,,12e" filled="f" strokeweight=".05956mm">
                  <v:path arrowok="t" o:connecttype="custom" o:connectlocs="0,479;0,472;5,467;12,467;19,467;24,472;24,479;24,486;19,491;12,491;5,491;0,486;0,479" o:connectangles="0,0,0,0,0,0,0,0,0,0,0,0,0"/>
                </v:shape>
                <v:shape id="Freeform 1347" o:spid="_x0000_s1104" style="position:absolute;left:8558;top:46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" path="m,12l,5,5,r7,l19,r5,5l24,12r,6l19,24r-7,l5,24,,18,,12e" filled="f" strokeweight=".05956mm">
                  <v:path arrowok="t" o:connecttype="custom" o:connectlocs="0,479;0,472;5,467;12,467;19,467;24,472;24,479;24,485;19,491;12,491;5,491;0,485;0,479" o:connectangles="0,0,0,0,0,0,0,0,0,0,0,0,0"/>
                </v:shape>
                <v:shape id="Freeform 1346" o:spid="_x0000_s1105" style="position:absolute;left:8558;top:46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" path="m,12l,5,5,r7,l19,r5,5l24,12r,6l19,24r-7,l5,24,,18,,12e" filled="f" strokeweight=".05956mm">
                  <v:path arrowok="t" o:connecttype="custom" o:connectlocs="0,473;0,466;5,461;12,461;19,461;24,466;24,473;24,479;19,485;12,485;5,485;0,479;0,473" o:connectangles="0,0,0,0,0,0,0,0,0,0,0,0,0"/>
                </v:shape>
                <v:shape id="Freeform 1345" o:spid="_x0000_s1106" style="position:absolute;left:8558;top:46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" path="m,12l,6,5,r7,l19,r5,6l24,12r,7l19,24r-7,l5,24,,19,,12e" filled="f" strokeweight=".05956mm">
                  <v:path arrowok="t" o:connecttype="custom" o:connectlocs="0,474;0,468;5,462;12,462;19,462;24,468;24,474;24,481;19,486;12,486;5,486;0,481;0,474" o:connectangles="0,0,0,0,0,0,0,0,0,0,0,0,0"/>
                </v:shape>
                <v:shape id="Freeform 1344" o:spid="_x0000_s1107" style="position:absolute;left:8558;top:40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" path="m,12l,5,5,r7,l19,r5,5l24,12r,7l19,24r-7,l5,24,,19,,12e" filled="f" strokeweight=".05956mm">
                  <v:path arrowok="t" o:connecttype="custom" o:connectlocs="0,415;0,408;5,403;12,403;19,403;24,408;24,415;24,422;19,427;12,427;5,427;0,422;0,415" o:connectangles="0,0,0,0,0,0,0,0,0,0,0,0,0"/>
                </v:shape>
                <v:shape id="Freeform 1343" o:spid="_x0000_s1108" style="position:absolute;left:8558;top:4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" path="m,13l,6,5,r7,l19,r5,6l24,13r,6l19,25r-7,l5,25,,19,,13e" filled="f" strokeweight=".05956mm">
                  <v:path arrowok="t" o:connecttype="custom" o:connectlocs="0,447;0,440;5,434;12,434;19,434;24,440;24,447;24,453;19,459;12,459;5,459;0,453;0,447" o:connectangles="0,0,0,0,0,0,0,0,0,0,0,0,0"/>
                </v:shape>
                <v:shape id="Freeform 1342" o:spid="_x0000_s1109" style="position:absolute;left:8558;top:4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" path="m,12l,5,5,r7,l19,r5,5l24,12r,7l19,24r-7,l5,24,,19,,12e" filled="f" strokeweight=".05956mm">
                  <v:path arrowok="t" o:connecttype="custom" o:connectlocs="0,455;0,448;5,443;12,443;19,443;24,448;24,455;24,462;19,467;12,467;5,467;0,462;0,455" o:connectangles="0,0,0,0,0,0,0,0,0,0,0,0,0"/>
                </v:shape>
                <v:shape id="Freeform 1341" o:spid="_x0000_s1110" style="position:absolute;left:8558;top:45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" path="m,12l,5,5,r7,l19,r5,5l24,12r,7l19,24r-7,l5,24,,19,,12e" filled="f" strokeweight=".05956mm">
                  <v:path arrowok="t" o:connecttype="custom" o:connectlocs="0,467;0,460;5,455;12,455;19,455;24,460;24,467;24,474;19,479;12,479;5,479;0,474;0,467" o:connectangles="0,0,0,0,0,0,0,0,0,0,0,0,0"/>
                </v:shape>
                <v:shape id="Freeform 1340" o:spid="_x0000_s1111" style="position:absolute;left:8558;top:46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" path="m,12l,5,5,r7,l19,r5,5l24,12r,6l19,24r-7,l5,24,,18,,12e" filled="f" strokeweight=".05956mm">
                  <v:path arrowok="t" o:connecttype="custom" o:connectlocs="0,477;0,470;5,465;12,465;19,465;24,470;24,477;24,483;19,489;12,489;5,489;0,483;0,477" o:connectangles="0,0,0,0,0,0,0,0,0,0,0,0,0"/>
                </v:shape>
                <v:shape id="Freeform 1339" o:spid="_x0000_s1112" style="position:absolute;left:8558;top:37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" path="m,12l,6,5,r7,l19,r5,6l24,12r,7l19,24r-7,l5,24,,19,,12e" filled="f" strokeweight=".05956mm">
                  <v:path arrowok="t" o:connecttype="custom" o:connectlocs="0,384;0,378;5,372;12,372;19,372;24,378;24,384;24,391;19,396;12,396;5,396;0,391;0,384" o:connectangles="0,0,0,0,0,0,0,0,0,0,0,0,0"/>
                </v:shape>
                <v:shape id="Freeform 1338" o:spid="_x0000_s1113" style="position:absolute;left:8558;top:45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" path="m,13l,6,5,r7,l19,r5,6l24,13r,6l19,25r-7,l5,25,,19,,13e" filled="f" strokeweight=".05956mm">
                  <v:path arrowok="t" o:connecttype="custom" o:connectlocs="0,464;0,457;5,451;12,451;19,451;24,457;24,464;24,470;19,476;12,476;5,476;0,470;0,464" o:connectangles="0,0,0,0,0,0,0,0,0,0,0,0,0"/>
                </v:shape>
                <v:shape id="AutoShape 1337" o:spid="_x0000_s1114" style="position:absolute;left:-144;top:3940;width:144;height:8574;visibility:visible;mso-wrap-style:square;v-text-anchor:top" coordsize="14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" path="m6760,-1875r,-1930m6760,-1875r-32,e" filled="f" strokeweight=".05956mm">
                  <v:path arrowok="t" o:connecttype="custom" o:connectlocs="6760,2065;6760,135;6760,2065;6728,2065" o:connectangles="0,0,0,0"/>
                </v:shape>
                <v:line id="Line 1336" o:spid="_x0000_s1115" style="position:absolute;visibility:visible;mso-wrap-style:square" from="6616,1744" to="6616,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" strokeweight=".05956mm"/>
                <v:line id="Line 1335" o:spid="_x0000_s1116" style="position:absolute;visibility:visible;mso-wrap-style:square" from="6616,1422" to="6616,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" strokeweight=".05956mm"/>
                <v:line id="Line 1334" o:spid="_x0000_s1117" style="position:absolute;visibility:visible;mso-wrap-style:square" from="6616,1100" to="6616,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" strokeweight=".05956mm"/>
                <v:line id="Line 1333" o:spid="_x0000_s1118" style="position:absolute;visibility:visible;mso-wrap-style:square" from="6616,779" to="6616,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" strokeweight=".05956mm"/>
                <v:line id="Line 1332" o:spid="_x0000_s1119" style="position:absolute;visibility:visible;mso-wrap-style:square" from="6616,457" to="6616,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" strokeweight=".05956mm"/>
                <v:line id="Line 1331" o:spid="_x0000_s1120" style="position:absolute;visibility:visible;mso-wrap-style:square" from="6616,135" to="6616,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" strokeweight=".05956mm"/>
                <v:rect id="Rectangle 1330" o:spid="_x0000_s1121" style="position:absolute;left:6615;top:58;width:3388;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" filled="f" strokeweight=".05956mm"/>
                <w10:wrap anchorx="page"/>
              </v:group>
            </w:pict>
          </mc:Fallback>
        </mc:AlternateContent>
      </w:r>
      <w:r w:rsidR="00372F18">
        <w:rPr>
          <w:rFonts w:ascii="Arial"/>
          <w:w w:val="105"/>
          <w:position w:val="1"/>
          <w:sz w:val="7"/>
        </w:rPr>
        <w:t>12</w:t>
      </w:r>
      <w:r w:rsidR="00372F18">
        <w:rPr>
          <w:rFonts w:ascii="Arial"/>
          <w:w w:val="105"/>
          <w:position w:val="1"/>
          <w:sz w:val="7"/>
        </w:rPr>
        <w:tab/>
      </w:r>
      <w:r w:rsidR="00372F18">
        <w:rPr>
          <w:rFonts w:ascii="Arial"/>
          <w:w w:val="105"/>
          <w:sz w:val="7"/>
        </w:rPr>
        <w:t>12</w:t>
      </w:r>
    </w:p>
    <w:p w14:paraId="537E5F44" w14:textId="77777777" w:rsidR="0065693B" w:rsidRDefault="00372F18">
      <w:pPr>
        <w:pStyle w:val="BodyText"/>
        <w:spacing w:before="3"/>
        <w:rPr>
          <w:rFonts w:ascii="Arial"/>
          <w:sz w:val="10"/>
        </w:rPr>
      </w:pPr>
      <w:r>
        <w:br w:type="column"/>
      </w:r>
    </w:p>
    <w:p w14:paraId="321996FC" w14:textId="77777777" w:rsidR="0065693B" w:rsidRDefault="00372F18">
      <w:pPr>
        <w:ind w:left="975"/>
        <w:rPr>
          <w:rFonts w:ascii="Arial"/>
          <w:b/>
          <w:sz w:val="9"/>
        </w:rPr>
      </w:pPr>
      <w:r>
        <w:rPr>
          <w:rFonts w:ascii="Arial"/>
          <w:b/>
          <w:sz w:val="9"/>
        </w:rPr>
        <w:t>DESeq2 normalised counts</w:t>
      </w:r>
    </w:p>
    <w:p w14:paraId="1AC20EE0" w14:textId="77777777" w:rsidR="0065693B" w:rsidRDefault="0065693B">
      <w:pPr>
        <w:rPr>
          <w:rFonts w:ascii="Arial"/>
          <w:sz w:val="9"/>
        </w:rPr>
        <w:sectPr w:rsidR="0065693B">
          <w:type w:val="continuous"/>
          <w:pgSz w:w="11910" w:h="16840"/>
          <w:pgMar w:top="1580" w:right="0" w:bottom="800" w:left="1680" w:header="720" w:footer="720" w:gutter="0"/>
          <w:cols w:num="2" w:space="720" w:equalWidth="0">
            <w:col w:w="4932" w:space="309"/>
            <w:col w:w="4989"/>
          </w:cols>
        </w:sectPr>
      </w:pPr>
    </w:p>
    <w:p w14:paraId="21C16C3C" w14:textId="77777777" w:rsidR="0065693B" w:rsidRDefault="0065693B">
      <w:pPr>
        <w:pStyle w:val="BodyText"/>
        <w:spacing w:before="4"/>
        <w:rPr>
          <w:rFonts w:ascii="Arial"/>
          <w:b/>
          <w:sz w:val="11"/>
        </w:rPr>
      </w:pPr>
    </w:p>
    <w:p w14:paraId="146210DE" w14:textId="77777777" w:rsidR="0065693B" w:rsidRDefault="0065693B">
      <w:pPr>
        <w:pStyle w:val="BodyText"/>
        <w:spacing w:before="9"/>
        <w:rPr>
          <w:rFonts w:ascii="Arial"/>
          <w:b/>
          <w:sz w:val="8"/>
        </w:rPr>
      </w:pPr>
    </w:p>
    <w:p w14:paraId="112DCAAD" w14:textId="77777777" w:rsidR="0065693B" w:rsidRDefault="00372F18">
      <w:pPr>
        <w:tabs>
          <w:tab w:val="left" w:pos="4810"/>
        </w:tabs>
        <w:ind w:left="975"/>
        <w:rPr>
          <w:rFonts w:ascii="Arial"/>
          <w:sz w:val="7"/>
        </w:rPr>
      </w:pPr>
      <w:r>
        <w:rPr>
          <w:rFonts w:ascii="Arial"/>
          <w:w w:val="105"/>
          <w:position w:val="1"/>
          <w:sz w:val="7"/>
        </w:rPr>
        <w:t>10</w:t>
      </w:r>
      <w:r>
        <w:rPr>
          <w:rFonts w:ascii="Arial"/>
          <w:w w:val="105"/>
          <w:position w:val="1"/>
          <w:sz w:val="7"/>
        </w:rPr>
        <w:tab/>
      </w:r>
      <w:r>
        <w:rPr>
          <w:rFonts w:ascii="Arial"/>
          <w:w w:val="105"/>
          <w:sz w:val="7"/>
        </w:rPr>
        <w:t>10</w:t>
      </w:r>
    </w:p>
    <w:p w14:paraId="24C500E7" w14:textId="77777777" w:rsidR="0065693B" w:rsidRDefault="0065693B">
      <w:pPr>
        <w:pStyle w:val="BodyText"/>
        <w:spacing w:before="5"/>
        <w:rPr>
          <w:rFonts w:ascii="Arial"/>
          <w:sz w:val="11"/>
        </w:rPr>
      </w:pPr>
    </w:p>
    <w:p w14:paraId="34C05E48" w14:textId="77777777" w:rsidR="0065693B" w:rsidRDefault="0065693B">
      <w:pPr>
        <w:pStyle w:val="BodyText"/>
        <w:spacing w:before="7"/>
        <w:rPr>
          <w:rFonts w:ascii="Arial"/>
          <w:sz w:val="8"/>
        </w:rPr>
      </w:pPr>
    </w:p>
    <w:p w14:paraId="52EDCB1E" w14:textId="31183A41" w:rsidR="0065693B" w:rsidRDefault="00B8797A">
      <w:pPr>
        <w:tabs>
          <w:tab w:val="left" w:pos="4841"/>
        </w:tabs>
        <w:ind w:left="1005"/>
        <w:rPr>
          <w:rFonts w:ascii="Arial"/>
          <w:sz w:val="7"/>
        </w:rPr>
      </w:pPr>
      <w:r>
        <w:rPr>
          <w:noProof/>
        </w:rPr>
        <mc:AlternateContent>
          <mc:Choice Requires="wps">
            <w:drawing>
              <wp:anchor distT="0" distB="0" distL="114300" distR="114300" simplePos="0" relativeHeight="251467776" behindDoc="0" locked="0" layoutInCell="1" allowOverlap="1" wp14:anchorId="4B09BA8F" wp14:editId="565FB7BA">
                <wp:simplePos x="0" y="0"/>
                <wp:positionH relativeFrom="page">
                  <wp:posOffset>1586230</wp:posOffset>
                </wp:positionH>
                <wp:positionV relativeFrom="paragraph">
                  <wp:posOffset>-19050</wp:posOffset>
                </wp:positionV>
                <wp:extent cx="103505" cy="591820"/>
                <wp:effectExtent l="0" t="0" r="0" b="1270"/>
                <wp:wrapNone/>
                <wp:docPr id="1380" name="Text Box 1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591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8E805" w14:textId="77777777" w:rsidR="003162A5" w:rsidRDefault="003162A5">
                            <w:pPr>
                              <w:spacing w:before="17"/>
                              <w:ind w:left="20"/>
                              <w:rPr>
                                <w:rFonts w:ascii="Arial"/>
                                <w:b/>
                                <w:sz w:val="9"/>
                              </w:rPr>
                            </w:pPr>
                            <w:r>
                              <w:rPr>
                                <w:rFonts w:ascii="Arial"/>
                                <w:b/>
                                <w:sz w:val="9"/>
                              </w:rPr>
                              <w:t>log</w:t>
                            </w:r>
                            <w:r>
                              <w:rPr>
                                <w:rFonts w:ascii="Arial"/>
                                <w:b/>
                                <w:position w:val="-2"/>
                                <w:sz w:val="5"/>
                              </w:rPr>
                              <w:t>2</w:t>
                            </w:r>
                            <w:r>
                              <w:rPr>
                                <w:rFonts w:ascii="Arial"/>
                                <w:b/>
                                <w:sz w:val="9"/>
                              </w:rPr>
                              <w:t>(quantile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9BA8F" id="Text Box 1328" o:spid="_x0000_s1361" type="#_x0000_t202" style="position:absolute;left:0;text-align:left;margin-left:124.9pt;margin-top:-1.5pt;width:8.15pt;height:46.6pt;z-index:25146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" filled="f" stroked="f">
                <v:textbox style="layout-flow:vertical;mso-layout-flow-alt:bottom-to-top" inset="0,0,0,0">
                  <w:txbxContent>
                    <w:p w14:paraId="3FB8E805" w14:textId="77777777" w:rsidR="003162A5" w:rsidRDefault="003162A5">
                      <w:pPr>
                        <w:spacing w:before="17"/>
                        <w:ind w:left="20"/>
                        <w:rPr>
                          <w:rFonts w:ascii="Arial"/>
                          <w:b/>
                          <w:sz w:val="9"/>
                        </w:rPr>
                      </w:pPr>
                      <w:r>
                        <w:rPr>
                          <w:rFonts w:ascii="Arial"/>
                          <w:b/>
                          <w:sz w:val="9"/>
                        </w:rPr>
                        <w:t>log</w:t>
                      </w:r>
                      <w:r>
                        <w:rPr>
                          <w:rFonts w:ascii="Arial"/>
                          <w:b/>
                          <w:position w:val="-2"/>
                          <w:sz w:val="5"/>
                        </w:rPr>
                        <w:t>2</w:t>
                      </w:r>
                      <w:r>
                        <w:rPr>
                          <w:rFonts w:ascii="Arial"/>
                          <w:b/>
                          <w:sz w:val="9"/>
                        </w:rPr>
                        <w:t>(quantile counts)</w:t>
                      </w:r>
                    </w:p>
                  </w:txbxContent>
                </v:textbox>
                <w10:wrap anchorx="page"/>
              </v:shape>
            </w:pict>
          </mc:Fallback>
        </mc:AlternateContent>
      </w:r>
      <w:r>
        <w:rPr>
          <w:noProof/>
        </w:rPr>
        <mc:AlternateContent>
          <mc:Choice Requires="wps">
            <w:drawing>
              <wp:anchor distT="0" distB="0" distL="114300" distR="114300" simplePos="0" relativeHeight="251731968" behindDoc="1" locked="0" layoutInCell="1" allowOverlap="1" wp14:anchorId="4F46E6C0" wp14:editId="09B356E6">
                <wp:simplePos x="0" y="0"/>
                <wp:positionH relativeFrom="page">
                  <wp:posOffset>4016375</wp:posOffset>
                </wp:positionH>
                <wp:positionV relativeFrom="paragraph">
                  <wp:posOffset>56515</wp:posOffset>
                </wp:positionV>
                <wp:extent cx="103505" cy="587375"/>
                <wp:effectExtent l="0" t="0" r="4445" b="0"/>
                <wp:wrapNone/>
                <wp:docPr id="1379" name="Text Box 1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82A94" w14:textId="77777777" w:rsidR="003162A5" w:rsidRDefault="003162A5">
                            <w:pPr>
                              <w:spacing w:before="17"/>
                              <w:ind w:left="20"/>
                              <w:rPr>
                                <w:rFonts w:ascii="Arial"/>
                                <w:b/>
                                <w:sz w:val="9"/>
                              </w:rPr>
                            </w:pPr>
                            <w:r>
                              <w:rPr>
                                <w:rFonts w:ascii="Arial"/>
                                <w:b/>
                                <w:sz w:val="9"/>
                              </w:rPr>
                              <w:t>log</w:t>
                            </w:r>
                            <w:r>
                              <w:rPr>
                                <w:rFonts w:ascii="Arial"/>
                                <w:b/>
                                <w:position w:val="-2"/>
                                <w:sz w:val="5"/>
                              </w:rPr>
                              <w:t>2</w:t>
                            </w:r>
                            <w:r>
                              <w:rPr>
                                <w:rFonts w:ascii="Arial"/>
                                <w:b/>
                                <w:sz w:val="9"/>
                              </w:rPr>
                              <w:t>(DESeq2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6E6C0" id="Text Box 1327" o:spid="_x0000_s1362" type="#_x0000_t202" style="position:absolute;left:0;text-align:left;margin-left:316.25pt;margin-top:4.45pt;width:8.15pt;height:46.25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" filled="f" stroked="f">
                <v:textbox style="layout-flow:vertical;mso-layout-flow-alt:bottom-to-top" inset="0,0,0,0">
                  <w:txbxContent>
                    <w:p w14:paraId="15F82A94" w14:textId="77777777" w:rsidR="003162A5" w:rsidRDefault="003162A5">
                      <w:pPr>
                        <w:spacing w:before="17"/>
                        <w:ind w:left="20"/>
                        <w:rPr>
                          <w:rFonts w:ascii="Arial"/>
                          <w:b/>
                          <w:sz w:val="9"/>
                        </w:rPr>
                      </w:pPr>
                      <w:r>
                        <w:rPr>
                          <w:rFonts w:ascii="Arial"/>
                          <w:b/>
                          <w:sz w:val="9"/>
                        </w:rPr>
                        <w:t>log</w:t>
                      </w:r>
                      <w:r>
                        <w:rPr>
                          <w:rFonts w:ascii="Arial"/>
                          <w:b/>
                          <w:position w:val="-2"/>
                          <w:sz w:val="5"/>
                        </w:rPr>
                        <w:t>2</w:t>
                      </w:r>
                      <w:r>
                        <w:rPr>
                          <w:rFonts w:ascii="Arial"/>
                          <w:b/>
                          <w:sz w:val="9"/>
                        </w:rPr>
                        <w:t>(DESeq2 counts)</w:t>
                      </w:r>
                    </w:p>
                  </w:txbxContent>
                </v:textbox>
                <w10:wrap anchorx="page"/>
              </v:shape>
            </w:pict>
          </mc:Fallback>
        </mc:AlternateContent>
      </w:r>
      <w:r w:rsidR="00372F18">
        <w:rPr>
          <w:rFonts w:ascii="Arial"/>
          <w:w w:val="105"/>
          <w:position w:val="1"/>
          <w:sz w:val="7"/>
        </w:rPr>
        <w:t>8</w:t>
      </w:r>
      <w:r w:rsidR="00372F18">
        <w:rPr>
          <w:rFonts w:ascii="Arial"/>
          <w:w w:val="105"/>
          <w:position w:val="1"/>
          <w:sz w:val="7"/>
        </w:rPr>
        <w:tab/>
      </w:r>
      <w:r w:rsidR="00372F18">
        <w:rPr>
          <w:rFonts w:ascii="Arial"/>
          <w:w w:val="105"/>
          <w:sz w:val="7"/>
        </w:rPr>
        <w:t>8</w:t>
      </w:r>
    </w:p>
    <w:p w14:paraId="07962B5F" w14:textId="77777777" w:rsidR="0065693B" w:rsidRDefault="0065693B">
      <w:pPr>
        <w:pStyle w:val="BodyText"/>
        <w:spacing w:before="6"/>
        <w:rPr>
          <w:rFonts w:ascii="Arial"/>
          <w:sz w:val="11"/>
        </w:rPr>
      </w:pPr>
    </w:p>
    <w:p w14:paraId="270A9D73" w14:textId="77777777" w:rsidR="0065693B" w:rsidRDefault="0065693B">
      <w:pPr>
        <w:pStyle w:val="BodyText"/>
        <w:spacing w:before="7"/>
        <w:rPr>
          <w:rFonts w:ascii="Arial"/>
          <w:sz w:val="8"/>
        </w:rPr>
      </w:pPr>
    </w:p>
    <w:p w14:paraId="5D47189F" w14:textId="77777777" w:rsidR="0065693B" w:rsidRDefault="00372F18">
      <w:pPr>
        <w:tabs>
          <w:tab w:val="left" w:pos="4841"/>
        </w:tabs>
        <w:ind w:left="1005"/>
        <w:rPr>
          <w:rFonts w:ascii="Arial"/>
          <w:sz w:val="7"/>
        </w:rPr>
      </w:pPr>
      <w:r>
        <w:rPr>
          <w:rFonts w:ascii="Arial"/>
          <w:w w:val="105"/>
          <w:position w:val="1"/>
          <w:sz w:val="7"/>
        </w:rPr>
        <w:t>6</w:t>
      </w:r>
      <w:r>
        <w:rPr>
          <w:rFonts w:ascii="Arial"/>
          <w:w w:val="105"/>
          <w:position w:val="1"/>
          <w:sz w:val="7"/>
        </w:rPr>
        <w:tab/>
      </w:r>
      <w:r>
        <w:rPr>
          <w:rFonts w:ascii="Arial"/>
          <w:w w:val="105"/>
          <w:sz w:val="7"/>
        </w:rPr>
        <w:t>6</w:t>
      </w:r>
    </w:p>
    <w:p w14:paraId="0B886F6B" w14:textId="77777777" w:rsidR="0065693B" w:rsidRDefault="0065693B">
      <w:pPr>
        <w:pStyle w:val="BodyText"/>
        <w:spacing w:before="6"/>
        <w:rPr>
          <w:rFonts w:ascii="Arial"/>
          <w:sz w:val="11"/>
        </w:rPr>
      </w:pPr>
    </w:p>
    <w:p w14:paraId="0C2725AE" w14:textId="77777777" w:rsidR="0065693B" w:rsidRDefault="0065693B">
      <w:pPr>
        <w:pStyle w:val="BodyText"/>
        <w:spacing w:before="7"/>
        <w:rPr>
          <w:rFonts w:ascii="Arial"/>
          <w:sz w:val="8"/>
        </w:rPr>
      </w:pPr>
    </w:p>
    <w:p w14:paraId="54DD3477" w14:textId="77777777" w:rsidR="0065693B" w:rsidRDefault="00372F18">
      <w:pPr>
        <w:tabs>
          <w:tab w:val="left" w:pos="4841"/>
        </w:tabs>
        <w:ind w:left="1005"/>
        <w:rPr>
          <w:rFonts w:ascii="Arial"/>
          <w:sz w:val="7"/>
        </w:rPr>
      </w:pPr>
      <w:r>
        <w:rPr>
          <w:rFonts w:ascii="Arial"/>
          <w:w w:val="105"/>
          <w:position w:val="1"/>
          <w:sz w:val="7"/>
        </w:rPr>
        <w:t>4</w:t>
      </w:r>
      <w:r>
        <w:rPr>
          <w:rFonts w:ascii="Arial"/>
          <w:w w:val="105"/>
          <w:position w:val="1"/>
          <w:sz w:val="7"/>
        </w:rPr>
        <w:tab/>
      </w:r>
      <w:r>
        <w:rPr>
          <w:rFonts w:ascii="Arial"/>
          <w:w w:val="105"/>
          <w:sz w:val="7"/>
        </w:rPr>
        <w:t>4</w:t>
      </w:r>
    </w:p>
    <w:p w14:paraId="4532922C" w14:textId="77777777" w:rsidR="0065693B" w:rsidRDefault="0065693B">
      <w:pPr>
        <w:pStyle w:val="BodyText"/>
        <w:spacing w:before="7"/>
        <w:rPr>
          <w:rFonts w:ascii="Arial"/>
          <w:sz w:val="11"/>
        </w:rPr>
      </w:pPr>
    </w:p>
    <w:p w14:paraId="401E6CC3" w14:textId="77777777" w:rsidR="0065693B" w:rsidRDefault="0065693B">
      <w:pPr>
        <w:pStyle w:val="BodyText"/>
        <w:spacing w:before="5"/>
        <w:rPr>
          <w:rFonts w:ascii="Arial"/>
          <w:sz w:val="8"/>
        </w:rPr>
      </w:pPr>
    </w:p>
    <w:p w14:paraId="6A3F5951" w14:textId="77777777" w:rsidR="0065693B" w:rsidRDefault="00372F18">
      <w:pPr>
        <w:tabs>
          <w:tab w:val="left" w:pos="4841"/>
        </w:tabs>
        <w:ind w:left="1005"/>
        <w:rPr>
          <w:rFonts w:ascii="Arial"/>
          <w:sz w:val="7"/>
        </w:rPr>
      </w:pPr>
      <w:r>
        <w:rPr>
          <w:rFonts w:ascii="Arial"/>
          <w:w w:val="105"/>
          <w:position w:val="1"/>
          <w:sz w:val="7"/>
        </w:rPr>
        <w:t>2</w:t>
      </w:r>
      <w:r>
        <w:rPr>
          <w:rFonts w:ascii="Arial"/>
          <w:w w:val="105"/>
          <w:position w:val="1"/>
          <w:sz w:val="7"/>
        </w:rPr>
        <w:tab/>
      </w:r>
      <w:r>
        <w:rPr>
          <w:rFonts w:ascii="Arial"/>
          <w:w w:val="105"/>
          <w:sz w:val="7"/>
        </w:rPr>
        <w:t>2</w:t>
      </w:r>
    </w:p>
    <w:p w14:paraId="1B526885" w14:textId="77777777" w:rsidR="0065693B" w:rsidRDefault="0065693B">
      <w:pPr>
        <w:pStyle w:val="BodyText"/>
        <w:spacing w:before="8"/>
        <w:rPr>
          <w:rFonts w:ascii="Arial"/>
          <w:sz w:val="11"/>
        </w:rPr>
      </w:pPr>
    </w:p>
    <w:p w14:paraId="438085F7" w14:textId="77777777" w:rsidR="0065693B" w:rsidRDefault="0065693B">
      <w:pPr>
        <w:pStyle w:val="BodyText"/>
        <w:spacing w:before="5"/>
        <w:rPr>
          <w:rFonts w:ascii="Arial"/>
          <w:sz w:val="8"/>
        </w:rPr>
      </w:pPr>
    </w:p>
    <w:p w14:paraId="34A031CB" w14:textId="1CC9E6CF" w:rsidR="0065693B" w:rsidRDefault="00B8797A">
      <w:pPr>
        <w:tabs>
          <w:tab w:val="left" w:pos="4841"/>
        </w:tabs>
        <w:ind w:left="1005"/>
        <w:rPr>
          <w:rFonts w:ascii="Arial"/>
          <w:sz w:val="7"/>
        </w:rPr>
      </w:pPr>
      <w:r>
        <w:rPr>
          <w:noProof/>
        </w:rPr>
        <mc:AlternateContent>
          <mc:Choice Requires="wps">
            <w:drawing>
              <wp:anchor distT="0" distB="0" distL="114300" distR="114300" simplePos="0" relativeHeight="251470848" behindDoc="0" locked="0" layoutInCell="1" allowOverlap="1" wp14:anchorId="6E0F35AE" wp14:editId="4F417247">
                <wp:simplePos x="0" y="0"/>
                <wp:positionH relativeFrom="page">
                  <wp:posOffset>1794510</wp:posOffset>
                </wp:positionH>
                <wp:positionV relativeFrom="paragraph">
                  <wp:posOffset>196850</wp:posOffset>
                </wp:positionV>
                <wp:extent cx="274320" cy="57785"/>
                <wp:effectExtent l="0" t="87630" r="0" b="73660"/>
                <wp:wrapNone/>
                <wp:docPr id="1378" name="WordArt 1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432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B9C3EB"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CTL1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E0F35AE" id="WordArt 1326" o:spid="_x0000_s1363" type="#_x0000_t202" style="position:absolute;left:0;text-align:left;margin-left:141.3pt;margin-top:15.5pt;width:21.6pt;height:4.55pt;rotation:-45;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" filled="f" stroked="f">
                <v:stroke joinstyle="round"/>
                <o:lock v:ext="edit" shapetype="t"/>
                <v:textbox style="mso-fit-shape-to-text:t">
                  <w:txbxContent>
                    <w:p w14:paraId="41B9C3EB"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CTL1 CD4</w:t>
                      </w:r>
                    </w:p>
                  </w:txbxContent>
                </v:textbox>
                <w10:wrap anchorx="page"/>
              </v:shape>
            </w:pict>
          </mc:Fallback>
        </mc:AlternateContent>
      </w:r>
      <w:r>
        <w:rPr>
          <w:noProof/>
        </w:rPr>
        <mc:AlternateContent>
          <mc:Choice Requires="wps">
            <w:drawing>
              <wp:anchor distT="0" distB="0" distL="114300" distR="114300" simplePos="0" relativeHeight="251471872" behindDoc="0" locked="0" layoutInCell="1" allowOverlap="1" wp14:anchorId="588B3D8F" wp14:editId="524FD70C">
                <wp:simplePos x="0" y="0"/>
                <wp:positionH relativeFrom="page">
                  <wp:posOffset>2113915</wp:posOffset>
                </wp:positionH>
                <wp:positionV relativeFrom="paragraph">
                  <wp:posOffset>196850</wp:posOffset>
                </wp:positionV>
                <wp:extent cx="274320" cy="57785"/>
                <wp:effectExtent l="0" t="87630" r="0" b="73660"/>
                <wp:wrapNone/>
                <wp:docPr id="1377" name="WordArt 1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432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F13B4FA"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CTL2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88B3D8F" id="WordArt 1325" o:spid="_x0000_s1364" type="#_x0000_t202" style="position:absolute;left:0;text-align:left;margin-left:166.45pt;margin-top:15.5pt;width:21.6pt;height:4.55pt;rotation:-45;z-index:25147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" filled="f" stroked="f">
                <v:stroke joinstyle="round"/>
                <o:lock v:ext="edit" shapetype="t"/>
                <v:textbox style="mso-fit-shape-to-text:t">
                  <w:txbxContent>
                    <w:p w14:paraId="4F13B4FA"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CTL2 CD4</w:t>
                      </w:r>
                    </w:p>
                  </w:txbxContent>
                </v:textbox>
                <w10:wrap anchorx="page"/>
              </v:shape>
            </w:pict>
          </mc:Fallback>
        </mc:AlternateContent>
      </w:r>
      <w:r>
        <w:rPr>
          <w:noProof/>
        </w:rPr>
        <mc:AlternateContent>
          <mc:Choice Requires="wps">
            <w:drawing>
              <wp:anchor distT="0" distB="0" distL="114300" distR="114300" simplePos="0" relativeHeight="251472896" behindDoc="0" locked="0" layoutInCell="1" allowOverlap="1" wp14:anchorId="70C57FC5" wp14:editId="160EF70B">
                <wp:simplePos x="0" y="0"/>
                <wp:positionH relativeFrom="page">
                  <wp:posOffset>2449195</wp:posOffset>
                </wp:positionH>
                <wp:positionV relativeFrom="paragraph">
                  <wp:posOffset>196850</wp:posOffset>
                </wp:positionV>
                <wp:extent cx="274320" cy="57785"/>
                <wp:effectExtent l="0" t="87630" r="0" b="73660"/>
                <wp:wrapNone/>
                <wp:docPr id="1376" name="WordArt 1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432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8204378"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CTL3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0C57FC5" id="WordArt 1324" o:spid="_x0000_s1365" type="#_x0000_t202" style="position:absolute;left:0;text-align:left;margin-left:192.85pt;margin-top:15.5pt;width:21.6pt;height:4.55pt;rotation:-45;z-index:25147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" filled="f" stroked="f">
                <v:stroke joinstyle="round"/>
                <o:lock v:ext="edit" shapetype="t"/>
                <v:textbox style="mso-fit-shape-to-text:t">
                  <w:txbxContent>
                    <w:p w14:paraId="38204378"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CTL3 CD4</w:t>
                      </w:r>
                    </w:p>
                  </w:txbxContent>
                </v:textbox>
                <w10:wrap anchorx="page"/>
              </v:shape>
            </w:pict>
          </mc:Fallback>
        </mc:AlternateContent>
      </w:r>
      <w:r>
        <w:rPr>
          <w:noProof/>
        </w:rPr>
        <mc:AlternateContent>
          <mc:Choice Requires="wps">
            <w:drawing>
              <wp:anchor distT="0" distB="0" distL="114300" distR="114300" simplePos="0" relativeHeight="251473920" behindDoc="0" locked="0" layoutInCell="1" allowOverlap="1" wp14:anchorId="63C3AD30" wp14:editId="701837FB">
                <wp:simplePos x="0" y="0"/>
                <wp:positionH relativeFrom="page">
                  <wp:posOffset>2762250</wp:posOffset>
                </wp:positionH>
                <wp:positionV relativeFrom="paragraph">
                  <wp:posOffset>208280</wp:posOffset>
                </wp:positionV>
                <wp:extent cx="306070" cy="57785"/>
                <wp:effectExtent l="0" t="99060" r="0" b="81280"/>
                <wp:wrapNone/>
                <wp:docPr id="1375" name="WordArt 1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607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74412E6"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CTL1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3C3AD30" id="WordArt 1323" o:spid="_x0000_s1366" type="#_x0000_t202" style="position:absolute;left:0;text-align:left;margin-left:217.5pt;margin-top:16.4pt;width:24.1pt;height:4.55pt;rotation:-45;z-index:25147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" filled="f" stroked="f">
                <v:stroke joinstyle="round"/>
                <o:lock v:ext="edit" shapetype="t"/>
                <v:textbox style="mso-fit-shape-to-text:t">
                  <w:txbxContent>
                    <w:p w14:paraId="774412E6"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CTL1 CD14</w:t>
                      </w:r>
                    </w:p>
                  </w:txbxContent>
                </v:textbox>
                <w10:wrap anchorx="page"/>
              </v:shape>
            </w:pict>
          </mc:Fallback>
        </mc:AlternateContent>
      </w:r>
      <w:r>
        <w:rPr>
          <w:noProof/>
        </w:rPr>
        <mc:AlternateContent>
          <mc:Choice Requires="wps">
            <w:drawing>
              <wp:anchor distT="0" distB="0" distL="114300" distR="114300" simplePos="0" relativeHeight="251474944" behindDoc="0" locked="0" layoutInCell="1" allowOverlap="1" wp14:anchorId="64D7F7C2" wp14:editId="1112C7B3">
                <wp:simplePos x="0" y="0"/>
                <wp:positionH relativeFrom="page">
                  <wp:posOffset>3091815</wp:posOffset>
                </wp:positionH>
                <wp:positionV relativeFrom="paragraph">
                  <wp:posOffset>208280</wp:posOffset>
                </wp:positionV>
                <wp:extent cx="306070" cy="57785"/>
                <wp:effectExtent l="0" t="99060" r="0" b="81280"/>
                <wp:wrapNone/>
                <wp:docPr id="1374" name="WordArt 1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607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E62DAD6"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CTL2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4D7F7C2" id="WordArt 1322" o:spid="_x0000_s1367" type="#_x0000_t202" style="position:absolute;left:0;text-align:left;margin-left:243.45pt;margin-top:16.4pt;width:24.1pt;height:4.55pt;rotation:-45;z-index:25147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" filled="f" stroked="f">
                <v:stroke joinstyle="round"/>
                <o:lock v:ext="edit" shapetype="t"/>
                <v:textbox style="mso-fit-shape-to-text:t">
                  <w:txbxContent>
                    <w:p w14:paraId="3E62DAD6"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CTL2 CD14</w:t>
                      </w:r>
                    </w:p>
                  </w:txbxContent>
                </v:textbox>
                <w10:wrap anchorx="page"/>
              </v:shape>
            </w:pict>
          </mc:Fallback>
        </mc:AlternateContent>
      </w:r>
      <w:r>
        <w:rPr>
          <w:noProof/>
        </w:rPr>
        <mc:AlternateContent>
          <mc:Choice Requires="wps">
            <w:drawing>
              <wp:anchor distT="0" distB="0" distL="114300" distR="114300" simplePos="0" relativeHeight="251475968" behindDoc="0" locked="0" layoutInCell="1" allowOverlap="1" wp14:anchorId="4C48A7D7" wp14:editId="02AD6472">
                <wp:simplePos x="0" y="0"/>
                <wp:positionH relativeFrom="page">
                  <wp:posOffset>3427095</wp:posOffset>
                </wp:positionH>
                <wp:positionV relativeFrom="paragraph">
                  <wp:posOffset>208280</wp:posOffset>
                </wp:positionV>
                <wp:extent cx="306070" cy="57785"/>
                <wp:effectExtent l="0" t="99060" r="0" b="81280"/>
                <wp:wrapNone/>
                <wp:docPr id="1373" name="WordArt 1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6070"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954FCF2"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CTL3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48A7D7" id="WordArt 1321" o:spid="_x0000_s1368" type="#_x0000_t202" style="position:absolute;left:0;text-align:left;margin-left:269.85pt;margin-top:16.4pt;width:24.1pt;height:4.55pt;rotation:-45;z-index:25147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" filled="f" stroked="f">
                <v:stroke joinstyle="round"/>
                <o:lock v:ext="edit" shapetype="t"/>
                <v:textbox style="mso-fit-shape-to-text:t">
                  <w:txbxContent>
                    <w:p w14:paraId="0954FCF2"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CTL3 CD14</w:t>
                      </w:r>
                    </w:p>
                  </w:txbxContent>
                </v:textbox>
                <w10:wrap anchorx="page"/>
              </v:shape>
            </w:pict>
          </mc:Fallback>
        </mc:AlternateContent>
      </w:r>
      <w:r>
        <w:rPr>
          <w:noProof/>
        </w:rPr>
        <mc:AlternateContent>
          <mc:Choice Requires="wps">
            <w:drawing>
              <wp:anchor distT="0" distB="0" distL="114300" distR="114300" simplePos="0" relativeHeight="251476992" behindDoc="0" locked="0" layoutInCell="1" allowOverlap="1" wp14:anchorId="1A5BBF32" wp14:editId="6021DA73">
                <wp:simplePos x="0" y="0"/>
                <wp:positionH relativeFrom="page">
                  <wp:posOffset>4223385</wp:posOffset>
                </wp:positionH>
                <wp:positionV relativeFrom="paragraph">
                  <wp:posOffset>215265</wp:posOffset>
                </wp:positionV>
                <wp:extent cx="273685" cy="57785"/>
                <wp:effectExtent l="0" t="86995" r="0" b="74295"/>
                <wp:wrapNone/>
                <wp:docPr id="1372" name="WordArt 1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368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B6A583"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CTL1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A5BBF32" id="WordArt 1320" o:spid="_x0000_s1369" type="#_x0000_t202" style="position:absolute;left:0;text-align:left;margin-left:332.55pt;margin-top:16.95pt;width:21.55pt;height:4.55pt;rotation:-45;z-index:25147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" filled="f" stroked="f">
                <v:stroke joinstyle="round"/>
                <o:lock v:ext="edit" shapetype="t"/>
                <v:textbox style="mso-fit-shape-to-text:t">
                  <w:txbxContent>
                    <w:p w14:paraId="7CB6A583"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CTL1 CD4</w:t>
                      </w:r>
                    </w:p>
                  </w:txbxContent>
                </v:textbox>
                <w10:wrap anchorx="page"/>
              </v:shape>
            </w:pict>
          </mc:Fallback>
        </mc:AlternateContent>
      </w:r>
      <w:r>
        <w:rPr>
          <w:noProof/>
        </w:rPr>
        <mc:AlternateContent>
          <mc:Choice Requires="wps">
            <w:drawing>
              <wp:anchor distT="0" distB="0" distL="114300" distR="114300" simplePos="0" relativeHeight="251478016" behindDoc="0" locked="0" layoutInCell="1" allowOverlap="1" wp14:anchorId="4CC29DB5" wp14:editId="53441E60">
                <wp:simplePos x="0" y="0"/>
                <wp:positionH relativeFrom="page">
                  <wp:posOffset>4540885</wp:posOffset>
                </wp:positionH>
                <wp:positionV relativeFrom="paragraph">
                  <wp:posOffset>215265</wp:posOffset>
                </wp:positionV>
                <wp:extent cx="273685" cy="57785"/>
                <wp:effectExtent l="0" t="86995" r="0" b="74295"/>
                <wp:wrapNone/>
                <wp:docPr id="1371" name="WordArt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368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76FBE96"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CTL2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C29DB5" id="WordArt 1319" o:spid="_x0000_s1370" type="#_x0000_t202" style="position:absolute;left:0;text-align:left;margin-left:357.55pt;margin-top:16.95pt;width:21.55pt;height:4.55pt;rotation:-45;z-index:2514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" filled="f" stroked="f">
                <v:stroke joinstyle="round"/>
                <o:lock v:ext="edit" shapetype="t"/>
                <v:textbox style="mso-fit-shape-to-text:t">
                  <w:txbxContent>
                    <w:p w14:paraId="376FBE96"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CTL2 CD4</w:t>
                      </w:r>
                    </w:p>
                  </w:txbxContent>
                </v:textbox>
                <w10:wrap anchorx="page"/>
              </v:shape>
            </w:pict>
          </mc:Fallback>
        </mc:AlternateContent>
      </w:r>
      <w:r>
        <w:rPr>
          <w:noProof/>
        </w:rPr>
        <mc:AlternateContent>
          <mc:Choice Requires="wps">
            <w:drawing>
              <wp:anchor distT="0" distB="0" distL="114300" distR="114300" simplePos="0" relativeHeight="251479040" behindDoc="0" locked="0" layoutInCell="1" allowOverlap="1" wp14:anchorId="6128F99A" wp14:editId="466B2DC4">
                <wp:simplePos x="0" y="0"/>
                <wp:positionH relativeFrom="page">
                  <wp:posOffset>4876165</wp:posOffset>
                </wp:positionH>
                <wp:positionV relativeFrom="paragraph">
                  <wp:posOffset>215265</wp:posOffset>
                </wp:positionV>
                <wp:extent cx="273685" cy="57785"/>
                <wp:effectExtent l="0" t="86995" r="0" b="74295"/>
                <wp:wrapNone/>
                <wp:docPr id="1370" name="WordArt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7368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9D1199A"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CTL3 CD4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128F99A" id="WordArt 1318" o:spid="_x0000_s1371" type="#_x0000_t202" style="position:absolute;left:0;text-align:left;margin-left:383.95pt;margin-top:16.95pt;width:21.55pt;height:4.55pt;rotation:-45;z-index:25147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" filled="f" stroked="f">
                <v:stroke joinstyle="round"/>
                <o:lock v:ext="edit" shapetype="t"/>
                <v:textbox style="mso-fit-shape-to-text:t">
                  <w:txbxContent>
                    <w:p w14:paraId="09D1199A"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CTL3 CD4</w:t>
                      </w:r>
                    </w:p>
                  </w:txbxContent>
                </v:textbox>
                <w10:wrap anchorx="page"/>
              </v:shape>
            </w:pict>
          </mc:Fallback>
        </mc:AlternateContent>
      </w:r>
      <w:r w:rsidR="00372F18">
        <w:rPr>
          <w:rFonts w:ascii="Arial"/>
          <w:w w:val="105"/>
          <w:position w:val="1"/>
          <w:sz w:val="7"/>
        </w:rPr>
        <w:t>0</w:t>
      </w:r>
      <w:r w:rsidR="00372F18">
        <w:rPr>
          <w:rFonts w:ascii="Arial"/>
          <w:w w:val="105"/>
          <w:position w:val="1"/>
          <w:sz w:val="7"/>
        </w:rPr>
        <w:tab/>
      </w:r>
      <w:r w:rsidR="00372F18">
        <w:rPr>
          <w:rFonts w:ascii="Arial"/>
          <w:w w:val="105"/>
          <w:sz w:val="7"/>
        </w:rPr>
        <w:t>0</w:t>
      </w:r>
    </w:p>
    <w:p w14:paraId="00A30327" w14:textId="77777777" w:rsidR="0065693B" w:rsidRDefault="0065693B">
      <w:pPr>
        <w:pStyle w:val="BodyText"/>
        <w:rPr>
          <w:rFonts w:ascii="Arial"/>
          <w:sz w:val="20"/>
        </w:rPr>
      </w:pPr>
    </w:p>
    <w:p w14:paraId="08BCB0CF" w14:textId="77777777" w:rsidR="0065693B" w:rsidRDefault="0065693B">
      <w:pPr>
        <w:pStyle w:val="BodyText"/>
        <w:spacing w:before="4"/>
        <w:rPr>
          <w:rFonts w:ascii="Arial"/>
        </w:rPr>
      </w:pPr>
    </w:p>
    <w:p w14:paraId="49D7AD2C" w14:textId="77777777" w:rsidR="0065693B" w:rsidRDefault="0065693B">
      <w:pPr>
        <w:rPr>
          <w:rFonts w:ascii="Arial"/>
        </w:rPr>
        <w:sectPr w:rsidR="0065693B">
          <w:type w:val="continuous"/>
          <w:pgSz w:w="11910" w:h="16840"/>
          <w:pgMar w:top="1580" w:right="0" w:bottom="800" w:left="1680" w:header="720" w:footer="720" w:gutter="0"/>
          <w:cols w:space="720"/>
        </w:sectPr>
      </w:pPr>
    </w:p>
    <w:p w14:paraId="721B4A42" w14:textId="56AF7008" w:rsidR="0065693B" w:rsidRDefault="00B8797A">
      <w:pPr>
        <w:spacing w:before="101"/>
        <w:ind w:right="38"/>
        <w:jc w:val="right"/>
      </w:pPr>
      <w:r>
        <w:rPr>
          <w:noProof/>
        </w:rPr>
        <mc:AlternateContent>
          <mc:Choice Requires="wps">
            <w:drawing>
              <wp:anchor distT="0" distB="0" distL="114300" distR="114300" simplePos="0" relativeHeight="251480064" behindDoc="0" locked="0" layoutInCell="1" allowOverlap="1" wp14:anchorId="7BFC6268" wp14:editId="6CFD90F8">
                <wp:simplePos x="0" y="0"/>
                <wp:positionH relativeFrom="page">
                  <wp:posOffset>5188585</wp:posOffset>
                </wp:positionH>
                <wp:positionV relativeFrom="paragraph">
                  <wp:posOffset>-154305</wp:posOffset>
                </wp:positionV>
                <wp:extent cx="305435" cy="57785"/>
                <wp:effectExtent l="0" t="99060" r="0" b="81280"/>
                <wp:wrapNone/>
                <wp:docPr id="1369" name="WordArt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543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1E3413"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CTL1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BFC6268" id="WordArt 1317" o:spid="_x0000_s1372" type="#_x0000_t202" style="position:absolute;left:0;text-align:left;margin-left:408.55pt;margin-top:-12.15pt;width:24.05pt;height:4.55pt;rotation:-45;z-index:251480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" filled="f" stroked="f">
                <v:stroke joinstyle="round"/>
                <o:lock v:ext="edit" shapetype="t"/>
                <v:textbox style="mso-fit-shape-to-text:t">
                  <w:txbxContent>
                    <w:p w14:paraId="7C1E3413"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CTL1 CD14</w:t>
                      </w:r>
                    </w:p>
                  </w:txbxContent>
                </v:textbox>
                <w10:wrap anchorx="page"/>
              </v:shape>
            </w:pict>
          </mc:Fallback>
        </mc:AlternateContent>
      </w:r>
      <w:r>
        <w:rPr>
          <w:noProof/>
        </w:rPr>
        <mc:AlternateContent>
          <mc:Choice Requires="wps">
            <w:drawing>
              <wp:anchor distT="0" distB="0" distL="114300" distR="114300" simplePos="0" relativeHeight="251481088" behindDoc="0" locked="0" layoutInCell="1" allowOverlap="1" wp14:anchorId="1C582B57" wp14:editId="192F034D">
                <wp:simplePos x="0" y="0"/>
                <wp:positionH relativeFrom="page">
                  <wp:posOffset>5516880</wp:posOffset>
                </wp:positionH>
                <wp:positionV relativeFrom="paragraph">
                  <wp:posOffset>-154305</wp:posOffset>
                </wp:positionV>
                <wp:extent cx="305435" cy="57785"/>
                <wp:effectExtent l="0" t="99060" r="0" b="81280"/>
                <wp:wrapNone/>
                <wp:docPr id="1368" name="WordArt 1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543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E0D703"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CTL2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C582B57" id="WordArt 1316" o:spid="_x0000_s1373" type="#_x0000_t202" style="position:absolute;left:0;text-align:left;margin-left:434.4pt;margin-top:-12.15pt;width:24.05pt;height:4.55pt;rotation:-45;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" filled="f" stroked="f">
                <v:stroke joinstyle="round"/>
                <o:lock v:ext="edit" shapetype="t"/>
                <v:textbox style="mso-fit-shape-to-text:t">
                  <w:txbxContent>
                    <w:p w14:paraId="76E0D703"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CTL2 CD14</w:t>
                      </w:r>
                    </w:p>
                  </w:txbxContent>
                </v:textbox>
                <w10:wrap anchorx="page"/>
              </v:shape>
            </w:pict>
          </mc:Fallback>
        </mc:AlternateContent>
      </w:r>
      <w:r>
        <w:rPr>
          <w:noProof/>
        </w:rPr>
        <mc:AlternateContent>
          <mc:Choice Requires="wps">
            <w:drawing>
              <wp:anchor distT="0" distB="0" distL="114300" distR="114300" simplePos="0" relativeHeight="251482112" behindDoc="0" locked="0" layoutInCell="1" allowOverlap="1" wp14:anchorId="7D83704F" wp14:editId="309BE158">
                <wp:simplePos x="0" y="0"/>
                <wp:positionH relativeFrom="page">
                  <wp:posOffset>5851525</wp:posOffset>
                </wp:positionH>
                <wp:positionV relativeFrom="paragraph">
                  <wp:posOffset>-154305</wp:posOffset>
                </wp:positionV>
                <wp:extent cx="305435" cy="57785"/>
                <wp:effectExtent l="0" t="99060" r="0" b="81280"/>
                <wp:wrapNone/>
                <wp:docPr id="1367" name="WordArt 1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05435" cy="577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9FF4C59"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CTL3 CD14</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D83704F" id="WordArt 1315" o:spid="_x0000_s1374" type="#_x0000_t202" style="position:absolute;left:0;text-align:left;margin-left:460.75pt;margin-top:-12.15pt;width:24.05pt;height:4.55pt;rotation:-45;z-index:25148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" filled="f" stroked="f">
                <v:stroke joinstyle="round"/>
                <o:lock v:ext="edit" shapetype="t"/>
                <v:textbox style="mso-fit-shape-to-text:t">
                  <w:txbxContent>
                    <w:p w14:paraId="39FF4C59" w14:textId="77777777" w:rsidR="00B8797A" w:rsidRDefault="00B8797A" w:rsidP="00B8797A">
                      <w:pPr>
                        <w:pStyle w:val="NormalWeb"/>
                        <w:spacing w:before="0" w:beforeAutospacing="0" w:after="0" w:afterAutospacing="0"/>
                        <w:jc w:val="center"/>
                      </w:pPr>
                      <w:r>
                        <w:rPr>
                          <w:rFonts w:ascii="&amp;quot" w:hAnsi="&amp;quot"/>
                          <w:b/>
                          <w:bCs/>
                          <w:color w:val="000000"/>
                          <w:sz w:val="8"/>
                          <w:szCs w:val="8"/>
                        </w:rPr>
                        <w:t>CTL3 CD14</w:t>
                      </w:r>
                    </w:p>
                  </w:txbxContent>
                </v:textbox>
                <w10:wrap anchorx="page"/>
              </v:shape>
            </w:pict>
          </mc:Fallback>
        </mc:AlternateContent>
      </w:r>
      <w:r w:rsidR="00372F18">
        <w:rPr>
          <w:w w:val="105"/>
        </w:rPr>
        <w:t>(a)</w:t>
      </w:r>
    </w:p>
    <w:p w14:paraId="1BFCC342" w14:textId="77777777" w:rsidR="0065693B" w:rsidRDefault="00372F18">
      <w:pPr>
        <w:spacing w:before="142"/>
        <w:ind w:left="2525" w:right="3531"/>
        <w:jc w:val="center"/>
      </w:pPr>
      <w:r>
        <w:br w:type="column"/>
      </w:r>
      <w:r>
        <w:rPr>
          <w:w w:val="110"/>
        </w:rPr>
        <w:t>(b)</w:t>
      </w:r>
    </w:p>
    <w:p w14:paraId="4ADB896D" w14:textId="77777777" w:rsidR="0065693B" w:rsidRDefault="0065693B">
      <w:pPr>
        <w:jc w:val="center"/>
        <w:sectPr w:rsidR="0065693B">
          <w:type w:val="continuous"/>
          <w:pgSz w:w="11910" w:h="16840"/>
          <w:pgMar w:top="1580" w:right="0" w:bottom="800" w:left="1680" w:header="720" w:footer="720" w:gutter="0"/>
          <w:cols w:num="2" w:space="720" w:equalWidth="0">
            <w:col w:w="2877" w:space="939"/>
            <w:col w:w="6414"/>
          </w:cols>
        </w:sectPr>
      </w:pPr>
    </w:p>
    <w:p w14:paraId="6333FB41" w14:textId="77777777" w:rsidR="0065693B" w:rsidRDefault="0065693B">
      <w:pPr>
        <w:pStyle w:val="BodyText"/>
        <w:spacing w:before="4"/>
        <w:rPr>
          <w:sz w:val="14"/>
        </w:rPr>
      </w:pPr>
    </w:p>
    <w:p w14:paraId="5C3AD297" w14:textId="77777777" w:rsidR="0065693B" w:rsidRDefault="0065693B">
      <w:pPr>
        <w:pStyle w:val="BodyText"/>
        <w:spacing w:before="3"/>
        <w:rPr>
          <w:sz w:val="9"/>
        </w:rPr>
      </w:pPr>
    </w:p>
    <w:p w14:paraId="57ADCCDC" w14:textId="7F048A22" w:rsidR="0065693B" w:rsidRDefault="00B8797A">
      <w:pPr>
        <w:ind w:left="2696"/>
        <w:rPr>
          <w:rFonts w:ascii="Arial"/>
          <w:sz w:val="7"/>
        </w:rPr>
      </w:pPr>
      <w:r>
        <w:rPr>
          <w:noProof/>
        </w:rPr>
        <mc:AlternateContent>
          <mc:Choice Requires="wpg">
            <w:drawing>
              <wp:anchor distT="0" distB="0" distL="114300" distR="114300" simplePos="0" relativeHeight="251466752" behindDoc="0" locked="0" layoutInCell="1" allowOverlap="1" wp14:anchorId="36788062" wp14:editId="37C0EB02">
                <wp:simplePos x="0" y="0"/>
                <wp:positionH relativeFrom="page">
                  <wp:posOffset>2922905</wp:posOffset>
                </wp:positionH>
                <wp:positionV relativeFrom="paragraph">
                  <wp:posOffset>-48895</wp:posOffset>
                </wp:positionV>
                <wp:extent cx="2355850" cy="1573530"/>
                <wp:effectExtent l="8255" t="4445" r="7620" b="12700"/>
                <wp:wrapNone/>
                <wp:docPr id="1248" name="Group 1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5850" cy="1573530"/>
                          <a:chOff x="4603" y="-77"/>
                          <a:chExt cx="3710" cy="2478"/>
                        </a:xfrm>
                      </wpg:grpSpPr>
                      <wps:wsp>
                        <wps:cNvPr id="1249" name="Freeform 1314"/>
                        <wps:cNvSpPr>
                          <a:spLocks/>
                        </wps:cNvSpPr>
                        <wps:spPr bwMode="auto">
                          <a:xfrm>
                            <a:off x="4772" y="413"/>
                            <a:ext cx="25" cy="25"/>
                          </a:xfrm>
                          <a:custGeom>
                            <a:avLst/>
                            <a:gdLst>
                              <a:gd name="T0" fmla="+- 0 4791 4772"/>
                              <a:gd name="T1" fmla="*/ T0 w 25"/>
                              <a:gd name="T2" fmla="+- 0 414 414"/>
                              <a:gd name="T3" fmla="*/ 414 h 25"/>
                              <a:gd name="T4" fmla="+- 0 4778 4772"/>
                              <a:gd name="T5" fmla="*/ T4 w 25"/>
                              <a:gd name="T6" fmla="+- 0 414 414"/>
                              <a:gd name="T7" fmla="*/ 414 h 25"/>
                              <a:gd name="T8" fmla="+- 0 4772 4772"/>
                              <a:gd name="T9" fmla="*/ T8 w 25"/>
                              <a:gd name="T10" fmla="+- 0 419 414"/>
                              <a:gd name="T11" fmla="*/ 419 h 25"/>
                              <a:gd name="T12" fmla="+- 0 4772 4772"/>
                              <a:gd name="T13" fmla="*/ T12 w 25"/>
                              <a:gd name="T14" fmla="+- 0 432 414"/>
                              <a:gd name="T15" fmla="*/ 432 h 25"/>
                              <a:gd name="T16" fmla="+- 0 4778 4772"/>
                              <a:gd name="T17" fmla="*/ T16 w 25"/>
                              <a:gd name="T18" fmla="+- 0 438 414"/>
                              <a:gd name="T19" fmla="*/ 438 h 25"/>
                              <a:gd name="T20" fmla="+- 0 4791 4772"/>
                              <a:gd name="T21" fmla="*/ T20 w 25"/>
                              <a:gd name="T22" fmla="+- 0 438 414"/>
                              <a:gd name="T23" fmla="*/ 438 h 25"/>
                              <a:gd name="T24" fmla="+- 0 4797 4772"/>
                              <a:gd name="T25" fmla="*/ T24 w 25"/>
                              <a:gd name="T26" fmla="+- 0 432 414"/>
                              <a:gd name="T27" fmla="*/ 432 h 25"/>
                              <a:gd name="T28" fmla="+- 0 4797 4772"/>
                              <a:gd name="T29" fmla="*/ T28 w 25"/>
                              <a:gd name="T30" fmla="+- 0 419 414"/>
                              <a:gd name="T31" fmla="*/ 419 h 25"/>
                              <a:gd name="T32" fmla="+- 0 4791 4772"/>
                              <a:gd name="T33" fmla="*/ T32 w 25"/>
                              <a:gd name="T34" fmla="+- 0 414 414"/>
                              <a:gd name="T35" fmla="*/ 41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5" y="18"/>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0" name="Freeform 1313"/>
                        <wps:cNvSpPr>
                          <a:spLocks/>
                        </wps:cNvSpPr>
                        <wps:spPr bwMode="auto">
                          <a:xfrm>
                            <a:off x="4772" y="413"/>
                            <a:ext cx="25" cy="25"/>
                          </a:xfrm>
                          <a:custGeom>
                            <a:avLst/>
                            <a:gdLst>
                              <a:gd name="T0" fmla="+- 0 4772 4772"/>
                              <a:gd name="T1" fmla="*/ T0 w 25"/>
                              <a:gd name="T2" fmla="+- 0 426 414"/>
                              <a:gd name="T3" fmla="*/ 426 h 25"/>
                              <a:gd name="T4" fmla="+- 0 4772 4772"/>
                              <a:gd name="T5" fmla="*/ T4 w 25"/>
                              <a:gd name="T6" fmla="+- 0 419 414"/>
                              <a:gd name="T7" fmla="*/ 419 h 25"/>
                              <a:gd name="T8" fmla="+- 0 4778 4772"/>
                              <a:gd name="T9" fmla="*/ T8 w 25"/>
                              <a:gd name="T10" fmla="+- 0 414 414"/>
                              <a:gd name="T11" fmla="*/ 414 h 25"/>
                              <a:gd name="T12" fmla="+- 0 4784 4772"/>
                              <a:gd name="T13" fmla="*/ T12 w 25"/>
                              <a:gd name="T14" fmla="+- 0 414 414"/>
                              <a:gd name="T15" fmla="*/ 414 h 25"/>
                              <a:gd name="T16" fmla="+- 0 4791 4772"/>
                              <a:gd name="T17" fmla="*/ T16 w 25"/>
                              <a:gd name="T18" fmla="+- 0 414 414"/>
                              <a:gd name="T19" fmla="*/ 414 h 25"/>
                              <a:gd name="T20" fmla="+- 0 4797 4772"/>
                              <a:gd name="T21" fmla="*/ T20 w 25"/>
                              <a:gd name="T22" fmla="+- 0 419 414"/>
                              <a:gd name="T23" fmla="*/ 419 h 25"/>
                              <a:gd name="T24" fmla="+- 0 4797 4772"/>
                              <a:gd name="T25" fmla="*/ T24 w 25"/>
                              <a:gd name="T26" fmla="+- 0 426 414"/>
                              <a:gd name="T27" fmla="*/ 426 h 25"/>
                              <a:gd name="T28" fmla="+- 0 4797 4772"/>
                              <a:gd name="T29" fmla="*/ T28 w 25"/>
                              <a:gd name="T30" fmla="+- 0 432 414"/>
                              <a:gd name="T31" fmla="*/ 432 h 25"/>
                              <a:gd name="T32" fmla="+- 0 4791 4772"/>
                              <a:gd name="T33" fmla="*/ T32 w 25"/>
                              <a:gd name="T34" fmla="+- 0 438 414"/>
                              <a:gd name="T35" fmla="*/ 438 h 25"/>
                              <a:gd name="T36" fmla="+- 0 4784 4772"/>
                              <a:gd name="T37" fmla="*/ T36 w 25"/>
                              <a:gd name="T38" fmla="+- 0 438 414"/>
                              <a:gd name="T39" fmla="*/ 438 h 25"/>
                              <a:gd name="T40" fmla="+- 0 4778 4772"/>
                              <a:gd name="T41" fmla="*/ T40 w 25"/>
                              <a:gd name="T42" fmla="+- 0 438 414"/>
                              <a:gd name="T43" fmla="*/ 438 h 25"/>
                              <a:gd name="T44" fmla="+- 0 4772 4772"/>
                              <a:gd name="T45" fmla="*/ T44 w 25"/>
                              <a:gd name="T46" fmla="+- 0 432 414"/>
                              <a:gd name="T47" fmla="*/ 432 h 25"/>
                              <a:gd name="T48" fmla="+- 0 4772 4772"/>
                              <a:gd name="T49" fmla="*/ T48 w 25"/>
                              <a:gd name="T50" fmla="+- 0 426 414"/>
                              <a:gd name="T51" fmla="*/ 42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5" y="5"/>
                                </a:lnTo>
                                <a:lnTo>
                                  <a:pt x="25" y="12"/>
                                </a:lnTo>
                                <a:lnTo>
                                  <a:pt x="25" y="18"/>
                                </a:lnTo>
                                <a:lnTo>
                                  <a:pt x="19" y="24"/>
                                </a:lnTo>
                                <a:lnTo>
                                  <a:pt x="12" y="24"/>
                                </a:lnTo>
                                <a:lnTo>
                                  <a:pt x="6"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Freeform 1312"/>
                        <wps:cNvSpPr>
                          <a:spLocks/>
                        </wps:cNvSpPr>
                        <wps:spPr bwMode="auto">
                          <a:xfrm>
                            <a:off x="4949" y="418"/>
                            <a:ext cx="25" cy="25"/>
                          </a:xfrm>
                          <a:custGeom>
                            <a:avLst/>
                            <a:gdLst>
                              <a:gd name="T0" fmla="+- 0 4968 4949"/>
                              <a:gd name="T1" fmla="*/ T0 w 25"/>
                              <a:gd name="T2" fmla="+- 0 418 418"/>
                              <a:gd name="T3" fmla="*/ 418 h 25"/>
                              <a:gd name="T4" fmla="+- 0 4954 4949"/>
                              <a:gd name="T5" fmla="*/ T4 w 25"/>
                              <a:gd name="T6" fmla="+- 0 418 418"/>
                              <a:gd name="T7" fmla="*/ 418 h 25"/>
                              <a:gd name="T8" fmla="+- 0 4949 4949"/>
                              <a:gd name="T9" fmla="*/ T8 w 25"/>
                              <a:gd name="T10" fmla="+- 0 424 418"/>
                              <a:gd name="T11" fmla="*/ 424 h 25"/>
                              <a:gd name="T12" fmla="+- 0 4949 4949"/>
                              <a:gd name="T13" fmla="*/ T12 w 25"/>
                              <a:gd name="T14" fmla="+- 0 437 418"/>
                              <a:gd name="T15" fmla="*/ 437 h 25"/>
                              <a:gd name="T16" fmla="+- 0 4954 4949"/>
                              <a:gd name="T17" fmla="*/ T16 w 25"/>
                              <a:gd name="T18" fmla="+- 0 443 418"/>
                              <a:gd name="T19" fmla="*/ 443 h 25"/>
                              <a:gd name="T20" fmla="+- 0 4968 4949"/>
                              <a:gd name="T21" fmla="*/ T20 w 25"/>
                              <a:gd name="T22" fmla="+- 0 443 418"/>
                              <a:gd name="T23" fmla="*/ 443 h 25"/>
                              <a:gd name="T24" fmla="+- 0 4973 4949"/>
                              <a:gd name="T25" fmla="*/ T24 w 25"/>
                              <a:gd name="T26" fmla="+- 0 437 418"/>
                              <a:gd name="T27" fmla="*/ 437 h 25"/>
                              <a:gd name="T28" fmla="+- 0 4973 4949"/>
                              <a:gd name="T29" fmla="*/ T28 w 25"/>
                              <a:gd name="T30" fmla="+- 0 424 418"/>
                              <a:gd name="T31" fmla="*/ 424 h 25"/>
                              <a:gd name="T32" fmla="+- 0 4968 4949"/>
                              <a:gd name="T33" fmla="*/ T32 w 25"/>
                              <a:gd name="T34" fmla="+- 0 418 418"/>
                              <a:gd name="T35" fmla="*/ 41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5"/>
                                </a:lnTo>
                                <a:lnTo>
                                  <a:pt x="19" y="25"/>
                                </a:lnTo>
                                <a:lnTo>
                                  <a:pt x="24" y="19"/>
                                </a:lnTo>
                                <a:lnTo>
                                  <a:pt x="24" y="6"/>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Freeform 1311"/>
                        <wps:cNvSpPr>
                          <a:spLocks/>
                        </wps:cNvSpPr>
                        <wps:spPr bwMode="auto">
                          <a:xfrm>
                            <a:off x="4949" y="418"/>
                            <a:ext cx="25" cy="25"/>
                          </a:xfrm>
                          <a:custGeom>
                            <a:avLst/>
                            <a:gdLst>
                              <a:gd name="T0" fmla="+- 0 4949 4949"/>
                              <a:gd name="T1" fmla="*/ T0 w 25"/>
                              <a:gd name="T2" fmla="+- 0 431 418"/>
                              <a:gd name="T3" fmla="*/ 431 h 25"/>
                              <a:gd name="T4" fmla="+- 0 4949 4949"/>
                              <a:gd name="T5" fmla="*/ T4 w 25"/>
                              <a:gd name="T6" fmla="+- 0 424 418"/>
                              <a:gd name="T7" fmla="*/ 424 h 25"/>
                              <a:gd name="T8" fmla="+- 0 4954 4949"/>
                              <a:gd name="T9" fmla="*/ T8 w 25"/>
                              <a:gd name="T10" fmla="+- 0 418 418"/>
                              <a:gd name="T11" fmla="*/ 418 h 25"/>
                              <a:gd name="T12" fmla="+- 0 4961 4949"/>
                              <a:gd name="T13" fmla="*/ T12 w 25"/>
                              <a:gd name="T14" fmla="+- 0 418 418"/>
                              <a:gd name="T15" fmla="*/ 418 h 25"/>
                              <a:gd name="T16" fmla="+- 0 4968 4949"/>
                              <a:gd name="T17" fmla="*/ T16 w 25"/>
                              <a:gd name="T18" fmla="+- 0 418 418"/>
                              <a:gd name="T19" fmla="*/ 418 h 25"/>
                              <a:gd name="T20" fmla="+- 0 4973 4949"/>
                              <a:gd name="T21" fmla="*/ T20 w 25"/>
                              <a:gd name="T22" fmla="+- 0 424 418"/>
                              <a:gd name="T23" fmla="*/ 424 h 25"/>
                              <a:gd name="T24" fmla="+- 0 4973 4949"/>
                              <a:gd name="T25" fmla="*/ T24 w 25"/>
                              <a:gd name="T26" fmla="+- 0 431 418"/>
                              <a:gd name="T27" fmla="*/ 431 h 25"/>
                              <a:gd name="T28" fmla="+- 0 4973 4949"/>
                              <a:gd name="T29" fmla="*/ T28 w 25"/>
                              <a:gd name="T30" fmla="+- 0 437 418"/>
                              <a:gd name="T31" fmla="*/ 437 h 25"/>
                              <a:gd name="T32" fmla="+- 0 4968 4949"/>
                              <a:gd name="T33" fmla="*/ T32 w 25"/>
                              <a:gd name="T34" fmla="+- 0 443 418"/>
                              <a:gd name="T35" fmla="*/ 443 h 25"/>
                              <a:gd name="T36" fmla="+- 0 4961 4949"/>
                              <a:gd name="T37" fmla="*/ T36 w 25"/>
                              <a:gd name="T38" fmla="+- 0 443 418"/>
                              <a:gd name="T39" fmla="*/ 443 h 25"/>
                              <a:gd name="T40" fmla="+- 0 4954 4949"/>
                              <a:gd name="T41" fmla="*/ T40 w 25"/>
                              <a:gd name="T42" fmla="+- 0 443 418"/>
                              <a:gd name="T43" fmla="*/ 443 h 25"/>
                              <a:gd name="T44" fmla="+- 0 4949 4949"/>
                              <a:gd name="T45" fmla="*/ T44 w 25"/>
                              <a:gd name="T46" fmla="+- 0 437 418"/>
                              <a:gd name="T47" fmla="*/ 437 h 25"/>
                              <a:gd name="T48" fmla="+- 0 4949 4949"/>
                              <a:gd name="T49" fmla="*/ T48 w 25"/>
                              <a:gd name="T50" fmla="+- 0 431 418"/>
                              <a:gd name="T51" fmla="*/ 43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Freeform 1310"/>
                        <wps:cNvSpPr>
                          <a:spLocks/>
                        </wps:cNvSpPr>
                        <wps:spPr bwMode="auto">
                          <a:xfrm>
                            <a:off x="5125" y="419"/>
                            <a:ext cx="25" cy="25"/>
                          </a:xfrm>
                          <a:custGeom>
                            <a:avLst/>
                            <a:gdLst>
                              <a:gd name="T0" fmla="+- 0 5145 5126"/>
                              <a:gd name="T1" fmla="*/ T0 w 25"/>
                              <a:gd name="T2" fmla="+- 0 420 420"/>
                              <a:gd name="T3" fmla="*/ 420 h 25"/>
                              <a:gd name="T4" fmla="+- 0 5131 5126"/>
                              <a:gd name="T5" fmla="*/ T4 w 25"/>
                              <a:gd name="T6" fmla="+- 0 420 420"/>
                              <a:gd name="T7" fmla="*/ 420 h 25"/>
                              <a:gd name="T8" fmla="+- 0 5126 5126"/>
                              <a:gd name="T9" fmla="*/ T8 w 25"/>
                              <a:gd name="T10" fmla="+- 0 425 420"/>
                              <a:gd name="T11" fmla="*/ 425 h 25"/>
                              <a:gd name="T12" fmla="+- 0 5126 5126"/>
                              <a:gd name="T13" fmla="*/ T12 w 25"/>
                              <a:gd name="T14" fmla="+- 0 438 420"/>
                              <a:gd name="T15" fmla="*/ 438 h 25"/>
                              <a:gd name="T16" fmla="+- 0 5131 5126"/>
                              <a:gd name="T17" fmla="*/ T16 w 25"/>
                              <a:gd name="T18" fmla="+- 0 444 420"/>
                              <a:gd name="T19" fmla="*/ 444 h 25"/>
                              <a:gd name="T20" fmla="+- 0 5145 5126"/>
                              <a:gd name="T21" fmla="*/ T20 w 25"/>
                              <a:gd name="T22" fmla="+- 0 444 420"/>
                              <a:gd name="T23" fmla="*/ 444 h 25"/>
                              <a:gd name="T24" fmla="+- 0 5150 5126"/>
                              <a:gd name="T25" fmla="*/ T24 w 25"/>
                              <a:gd name="T26" fmla="+- 0 438 420"/>
                              <a:gd name="T27" fmla="*/ 438 h 25"/>
                              <a:gd name="T28" fmla="+- 0 5150 5126"/>
                              <a:gd name="T29" fmla="*/ T28 w 25"/>
                              <a:gd name="T30" fmla="+- 0 425 420"/>
                              <a:gd name="T31" fmla="*/ 425 h 25"/>
                              <a:gd name="T32" fmla="+- 0 5145 5126"/>
                              <a:gd name="T33" fmla="*/ T32 w 25"/>
                              <a:gd name="T34" fmla="+- 0 420 420"/>
                              <a:gd name="T35" fmla="*/ 42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4" name="Freeform 1309"/>
                        <wps:cNvSpPr>
                          <a:spLocks/>
                        </wps:cNvSpPr>
                        <wps:spPr bwMode="auto">
                          <a:xfrm>
                            <a:off x="5125" y="419"/>
                            <a:ext cx="25" cy="25"/>
                          </a:xfrm>
                          <a:custGeom>
                            <a:avLst/>
                            <a:gdLst>
                              <a:gd name="T0" fmla="+- 0 5126 5126"/>
                              <a:gd name="T1" fmla="*/ T0 w 25"/>
                              <a:gd name="T2" fmla="+- 0 432 420"/>
                              <a:gd name="T3" fmla="*/ 432 h 25"/>
                              <a:gd name="T4" fmla="+- 0 5126 5126"/>
                              <a:gd name="T5" fmla="*/ T4 w 25"/>
                              <a:gd name="T6" fmla="+- 0 425 420"/>
                              <a:gd name="T7" fmla="*/ 425 h 25"/>
                              <a:gd name="T8" fmla="+- 0 5131 5126"/>
                              <a:gd name="T9" fmla="*/ T8 w 25"/>
                              <a:gd name="T10" fmla="+- 0 420 420"/>
                              <a:gd name="T11" fmla="*/ 420 h 25"/>
                              <a:gd name="T12" fmla="+- 0 5138 5126"/>
                              <a:gd name="T13" fmla="*/ T12 w 25"/>
                              <a:gd name="T14" fmla="+- 0 420 420"/>
                              <a:gd name="T15" fmla="*/ 420 h 25"/>
                              <a:gd name="T16" fmla="+- 0 5145 5126"/>
                              <a:gd name="T17" fmla="*/ T16 w 25"/>
                              <a:gd name="T18" fmla="+- 0 420 420"/>
                              <a:gd name="T19" fmla="*/ 420 h 25"/>
                              <a:gd name="T20" fmla="+- 0 5150 5126"/>
                              <a:gd name="T21" fmla="*/ T20 w 25"/>
                              <a:gd name="T22" fmla="+- 0 425 420"/>
                              <a:gd name="T23" fmla="*/ 425 h 25"/>
                              <a:gd name="T24" fmla="+- 0 5150 5126"/>
                              <a:gd name="T25" fmla="*/ T24 w 25"/>
                              <a:gd name="T26" fmla="+- 0 432 420"/>
                              <a:gd name="T27" fmla="*/ 432 h 25"/>
                              <a:gd name="T28" fmla="+- 0 5150 5126"/>
                              <a:gd name="T29" fmla="*/ T28 w 25"/>
                              <a:gd name="T30" fmla="+- 0 438 420"/>
                              <a:gd name="T31" fmla="*/ 438 h 25"/>
                              <a:gd name="T32" fmla="+- 0 5145 5126"/>
                              <a:gd name="T33" fmla="*/ T32 w 25"/>
                              <a:gd name="T34" fmla="+- 0 444 420"/>
                              <a:gd name="T35" fmla="*/ 444 h 25"/>
                              <a:gd name="T36" fmla="+- 0 5138 5126"/>
                              <a:gd name="T37" fmla="*/ T36 w 25"/>
                              <a:gd name="T38" fmla="+- 0 444 420"/>
                              <a:gd name="T39" fmla="*/ 444 h 25"/>
                              <a:gd name="T40" fmla="+- 0 5131 5126"/>
                              <a:gd name="T41" fmla="*/ T40 w 25"/>
                              <a:gd name="T42" fmla="+- 0 444 420"/>
                              <a:gd name="T43" fmla="*/ 444 h 25"/>
                              <a:gd name="T44" fmla="+- 0 5126 5126"/>
                              <a:gd name="T45" fmla="*/ T44 w 25"/>
                              <a:gd name="T46" fmla="+- 0 438 420"/>
                              <a:gd name="T47" fmla="*/ 438 h 25"/>
                              <a:gd name="T48" fmla="+- 0 5126 5126"/>
                              <a:gd name="T49" fmla="*/ T48 w 25"/>
                              <a:gd name="T50" fmla="+- 0 432 420"/>
                              <a:gd name="T51" fmla="*/ 43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5" name="Freeform 1308"/>
                        <wps:cNvSpPr>
                          <a:spLocks/>
                        </wps:cNvSpPr>
                        <wps:spPr bwMode="auto">
                          <a:xfrm>
                            <a:off x="5302" y="419"/>
                            <a:ext cx="25" cy="25"/>
                          </a:xfrm>
                          <a:custGeom>
                            <a:avLst/>
                            <a:gdLst>
                              <a:gd name="T0" fmla="+- 0 5321 5302"/>
                              <a:gd name="T1" fmla="*/ T0 w 25"/>
                              <a:gd name="T2" fmla="+- 0 420 420"/>
                              <a:gd name="T3" fmla="*/ 420 h 25"/>
                              <a:gd name="T4" fmla="+- 0 5308 5302"/>
                              <a:gd name="T5" fmla="*/ T4 w 25"/>
                              <a:gd name="T6" fmla="+- 0 420 420"/>
                              <a:gd name="T7" fmla="*/ 420 h 25"/>
                              <a:gd name="T8" fmla="+- 0 5302 5302"/>
                              <a:gd name="T9" fmla="*/ T8 w 25"/>
                              <a:gd name="T10" fmla="+- 0 425 420"/>
                              <a:gd name="T11" fmla="*/ 425 h 25"/>
                              <a:gd name="T12" fmla="+- 0 5302 5302"/>
                              <a:gd name="T13" fmla="*/ T12 w 25"/>
                              <a:gd name="T14" fmla="+- 0 439 420"/>
                              <a:gd name="T15" fmla="*/ 439 h 25"/>
                              <a:gd name="T16" fmla="+- 0 5308 5302"/>
                              <a:gd name="T17" fmla="*/ T16 w 25"/>
                              <a:gd name="T18" fmla="+- 0 444 420"/>
                              <a:gd name="T19" fmla="*/ 444 h 25"/>
                              <a:gd name="T20" fmla="+- 0 5321 5302"/>
                              <a:gd name="T21" fmla="*/ T20 w 25"/>
                              <a:gd name="T22" fmla="+- 0 444 420"/>
                              <a:gd name="T23" fmla="*/ 444 h 25"/>
                              <a:gd name="T24" fmla="+- 0 5327 5302"/>
                              <a:gd name="T25" fmla="*/ T24 w 25"/>
                              <a:gd name="T26" fmla="+- 0 439 420"/>
                              <a:gd name="T27" fmla="*/ 439 h 25"/>
                              <a:gd name="T28" fmla="+- 0 5327 5302"/>
                              <a:gd name="T29" fmla="*/ T28 w 25"/>
                              <a:gd name="T30" fmla="+- 0 425 420"/>
                              <a:gd name="T31" fmla="*/ 425 h 25"/>
                              <a:gd name="T32" fmla="+- 0 5321 5302"/>
                              <a:gd name="T33" fmla="*/ T32 w 25"/>
                              <a:gd name="T34" fmla="+- 0 420 420"/>
                              <a:gd name="T35" fmla="*/ 42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6" name="Freeform 1307"/>
                        <wps:cNvSpPr>
                          <a:spLocks/>
                        </wps:cNvSpPr>
                        <wps:spPr bwMode="auto">
                          <a:xfrm>
                            <a:off x="5302" y="419"/>
                            <a:ext cx="25" cy="25"/>
                          </a:xfrm>
                          <a:custGeom>
                            <a:avLst/>
                            <a:gdLst>
                              <a:gd name="T0" fmla="+- 0 5302 5302"/>
                              <a:gd name="T1" fmla="*/ T0 w 25"/>
                              <a:gd name="T2" fmla="+- 0 432 420"/>
                              <a:gd name="T3" fmla="*/ 432 h 25"/>
                              <a:gd name="T4" fmla="+- 0 5302 5302"/>
                              <a:gd name="T5" fmla="*/ T4 w 25"/>
                              <a:gd name="T6" fmla="+- 0 425 420"/>
                              <a:gd name="T7" fmla="*/ 425 h 25"/>
                              <a:gd name="T8" fmla="+- 0 5308 5302"/>
                              <a:gd name="T9" fmla="*/ T8 w 25"/>
                              <a:gd name="T10" fmla="+- 0 420 420"/>
                              <a:gd name="T11" fmla="*/ 420 h 25"/>
                              <a:gd name="T12" fmla="+- 0 5315 5302"/>
                              <a:gd name="T13" fmla="*/ T12 w 25"/>
                              <a:gd name="T14" fmla="+- 0 420 420"/>
                              <a:gd name="T15" fmla="*/ 420 h 25"/>
                              <a:gd name="T16" fmla="+- 0 5321 5302"/>
                              <a:gd name="T17" fmla="*/ T16 w 25"/>
                              <a:gd name="T18" fmla="+- 0 420 420"/>
                              <a:gd name="T19" fmla="*/ 420 h 25"/>
                              <a:gd name="T20" fmla="+- 0 5327 5302"/>
                              <a:gd name="T21" fmla="*/ T20 w 25"/>
                              <a:gd name="T22" fmla="+- 0 425 420"/>
                              <a:gd name="T23" fmla="*/ 425 h 25"/>
                              <a:gd name="T24" fmla="+- 0 5327 5302"/>
                              <a:gd name="T25" fmla="*/ T24 w 25"/>
                              <a:gd name="T26" fmla="+- 0 432 420"/>
                              <a:gd name="T27" fmla="*/ 432 h 25"/>
                              <a:gd name="T28" fmla="+- 0 5327 5302"/>
                              <a:gd name="T29" fmla="*/ T28 w 25"/>
                              <a:gd name="T30" fmla="+- 0 439 420"/>
                              <a:gd name="T31" fmla="*/ 439 h 25"/>
                              <a:gd name="T32" fmla="+- 0 5321 5302"/>
                              <a:gd name="T33" fmla="*/ T32 w 25"/>
                              <a:gd name="T34" fmla="+- 0 444 420"/>
                              <a:gd name="T35" fmla="*/ 444 h 25"/>
                              <a:gd name="T36" fmla="+- 0 5315 5302"/>
                              <a:gd name="T37" fmla="*/ T36 w 25"/>
                              <a:gd name="T38" fmla="+- 0 444 420"/>
                              <a:gd name="T39" fmla="*/ 444 h 25"/>
                              <a:gd name="T40" fmla="+- 0 5308 5302"/>
                              <a:gd name="T41" fmla="*/ T40 w 25"/>
                              <a:gd name="T42" fmla="+- 0 444 420"/>
                              <a:gd name="T43" fmla="*/ 444 h 25"/>
                              <a:gd name="T44" fmla="+- 0 5302 5302"/>
                              <a:gd name="T45" fmla="*/ T44 w 25"/>
                              <a:gd name="T46" fmla="+- 0 439 420"/>
                              <a:gd name="T47" fmla="*/ 439 h 25"/>
                              <a:gd name="T48" fmla="+- 0 5302 5302"/>
                              <a:gd name="T49" fmla="*/ T48 w 25"/>
                              <a:gd name="T50" fmla="+- 0 432 420"/>
                              <a:gd name="T51" fmla="*/ 43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Freeform 1306"/>
                        <wps:cNvSpPr>
                          <a:spLocks/>
                        </wps:cNvSpPr>
                        <wps:spPr bwMode="auto">
                          <a:xfrm>
                            <a:off x="5479" y="421"/>
                            <a:ext cx="25" cy="25"/>
                          </a:xfrm>
                          <a:custGeom>
                            <a:avLst/>
                            <a:gdLst>
                              <a:gd name="T0" fmla="+- 0 5498 5479"/>
                              <a:gd name="T1" fmla="*/ T0 w 25"/>
                              <a:gd name="T2" fmla="+- 0 422 422"/>
                              <a:gd name="T3" fmla="*/ 422 h 25"/>
                              <a:gd name="T4" fmla="+- 0 5485 5479"/>
                              <a:gd name="T5" fmla="*/ T4 w 25"/>
                              <a:gd name="T6" fmla="+- 0 422 422"/>
                              <a:gd name="T7" fmla="*/ 422 h 25"/>
                              <a:gd name="T8" fmla="+- 0 5479 5479"/>
                              <a:gd name="T9" fmla="*/ T8 w 25"/>
                              <a:gd name="T10" fmla="+- 0 427 422"/>
                              <a:gd name="T11" fmla="*/ 427 h 25"/>
                              <a:gd name="T12" fmla="+- 0 5479 5479"/>
                              <a:gd name="T13" fmla="*/ T12 w 25"/>
                              <a:gd name="T14" fmla="+- 0 441 422"/>
                              <a:gd name="T15" fmla="*/ 441 h 25"/>
                              <a:gd name="T16" fmla="+- 0 5485 5479"/>
                              <a:gd name="T17" fmla="*/ T16 w 25"/>
                              <a:gd name="T18" fmla="+- 0 446 422"/>
                              <a:gd name="T19" fmla="*/ 446 h 25"/>
                              <a:gd name="T20" fmla="+- 0 5498 5479"/>
                              <a:gd name="T21" fmla="*/ T20 w 25"/>
                              <a:gd name="T22" fmla="+- 0 446 422"/>
                              <a:gd name="T23" fmla="*/ 446 h 25"/>
                              <a:gd name="T24" fmla="+- 0 5503 5479"/>
                              <a:gd name="T25" fmla="*/ T24 w 25"/>
                              <a:gd name="T26" fmla="+- 0 441 422"/>
                              <a:gd name="T27" fmla="*/ 441 h 25"/>
                              <a:gd name="T28" fmla="+- 0 5503 5479"/>
                              <a:gd name="T29" fmla="*/ T28 w 25"/>
                              <a:gd name="T30" fmla="+- 0 427 422"/>
                              <a:gd name="T31" fmla="*/ 427 h 25"/>
                              <a:gd name="T32" fmla="+- 0 5498 5479"/>
                              <a:gd name="T33" fmla="*/ T32 w 25"/>
                              <a:gd name="T34" fmla="+- 0 422 422"/>
                              <a:gd name="T35" fmla="*/ 42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 name="Freeform 1305"/>
                        <wps:cNvSpPr>
                          <a:spLocks/>
                        </wps:cNvSpPr>
                        <wps:spPr bwMode="auto">
                          <a:xfrm>
                            <a:off x="5479" y="421"/>
                            <a:ext cx="25" cy="25"/>
                          </a:xfrm>
                          <a:custGeom>
                            <a:avLst/>
                            <a:gdLst>
                              <a:gd name="T0" fmla="+- 0 5479 5479"/>
                              <a:gd name="T1" fmla="*/ T0 w 25"/>
                              <a:gd name="T2" fmla="+- 0 434 422"/>
                              <a:gd name="T3" fmla="*/ 434 h 25"/>
                              <a:gd name="T4" fmla="+- 0 5479 5479"/>
                              <a:gd name="T5" fmla="*/ T4 w 25"/>
                              <a:gd name="T6" fmla="+- 0 427 422"/>
                              <a:gd name="T7" fmla="*/ 427 h 25"/>
                              <a:gd name="T8" fmla="+- 0 5485 5479"/>
                              <a:gd name="T9" fmla="*/ T8 w 25"/>
                              <a:gd name="T10" fmla="+- 0 422 422"/>
                              <a:gd name="T11" fmla="*/ 422 h 25"/>
                              <a:gd name="T12" fmla="+- 0 5491 5479"/>
                              <a:gd name="T13" fmla="*/ T12 w 25"/>
                              <a:gd name="T14" fmla="+- 0 422 422"/>
                              <a:gd name="T15" fmla="*/ 422 h 25"/>
                              <a:gd name="T16" fmla="+- 0 5498 5479"/>
                              <a:gd name="T17" fmla="*/ T16 w 25"/>
                              <a:gd name="T18" fmla="+- 0 422 422"/>
                              <a:gd name="T19" fmla="*/ 422 h 25"/>
                              <a:gd name="T20" fmla="+- 0 5503 5479"/>
                              <a:gd name="T21" fmla="*/ T20 w 25"/>
                              <a:gd name="T22" fmla="+- 0 427 422"/>
                              <a:gd name="T23" fmla="*/ 427 h 25"/>
                              <a:gd name="T24" fmla="+- 0 5503 5479"/>
                              <a:gd name="T25" fmla="*/ T24 w 25"/>
                              <a:gd name="T26" fmla="+- 0 434 422"/>
                              <a:gd name="T27" fmla="*/ 434 h 25"/>
                              <a:gd name="T28" fmla="+- 0 5503 5479"/>
                              <a:gd name="T29" fmla="*/ T28 w 25"/>
                              <a:gd name="T30" fmla="+- 0 441 422"/>
                              <a:gd name="T31" fmla="*/ 441 h 25"/>
                              <a:gd name="T32" fmla="+- 0 5498 5479"/>
                              <a:gd name="T33" fmla="*/ T32 w 25"/>
                              <a:gd name="T34" fmla="+- 0 446 422"/>
                              <a:gd name="T35" fmla="*/ 446 h 25"/>
                              <a:gd name="T36" fmla="+- 0 5491 5479"/>
                              <a:gd name="T37" fmla="*/ T36 w 25"/>
                              <a:gd name="T38" fmla="+- 0 446 422"/>
                              <a:gd name="T39" fmla="*/ 446 h 25"/>
                              <a:gd name="T40" fmla="+- 0 5485 5479"/>
                              <a:gd name="T41" fmla="*/ T40 w 25"/>
                              <a:gd name="T42" fmla="+- 0 446 422"/>
                              <a:gd name="T43" fmla="*/ 446 h 25"/>
                              <a:gd name="T44" fmla="+- 0 5479 5479"/>
                              <a:gd name="T45" fmla="*/ T44 w 25"/>
                              <a:gd name="T46" fmla="+- 0 441 422"/>
                              <a:gd name="T47" fmla="*/ 441 h 25"/>
                              <a:gd name="T48" fmla="+- 0 5479 5479"/>
                              <a:gd name="T49" fmla="*/ T48 w 25"/>
                              <a:gd name="T50" fmla="+- 0 434 422"/>
                              <a:gd name="T51" fmla="*/ 4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Freeform 1304"/>
                        <wps:cNvSpPr>
                          <a:spLocks/>
                        </wps:cNvSpPr>
                        <wps:spPr bwMode="auto">
                          <a:xfrm>
                            <a:off x="5655" y="425"/>
                            <a:ext cx="25" cy="25"/>
                          </a:xfrm>
                          <a:custGeom>
                            <a:avLst/>
                            <a:gdLst>
                              <a:gd name="T0" fmla="+- 0 5675 5656"/>
                              <a:gd name="T1" fmla="*/ T0 w 25"/>
                              <a:gd name="T2" fmla="+- 0 426 426"/>
                              <a:gd name="T3" fmla="*/ 426 h 25"/>
                              <a:gd name="T4" fmla="+- 0 5661 5656"/>
                              <a:gd name="T5" fmla="*/ T4 w 25"/>
                              <a:gd name="T6" fmla="+- 0 426 426"/>
                              <a:gd name="T7" fmla="*/ 426 h 25"/>
                              <a:gd name="T8" fmla="+- 0 5656 5656"/>
                              <a:gd name="T9" fmla="*/ T8 w 25"/>
                              <a:gd name="T10" fmla="+- 0 431 426"/>
                              <a:gd name="T11" fmla="*/ 431 h 25"/>
                              <a:gd name="T12" fmla="+- 0 5656 5656"/>
                              <a:gd name="T13" fmla="*/ T12 w 25"/>
                              <a:gd name="T14" fmla="+- 0 444 426"/>
                              <a:gd name="T15" fmla="*/ 444 h 25"/>
                              <a:gd name="T16" fmla="+- 0 5661 5656"/>
                              <a:gd name="T17" fmla="*/ T16 w 25"/>
                              <a:gd name="T18" fmla="+- 0 450 426"/>
                              <a:gd name="T19" fmla="*/ 450 h 25"/>
                              <a:gd name="T20" fmla="+- 0 5675 5656"/>
                              <a:gd name="T21" fmla="*/ T20 w 25"/>
                              <a:gd name="T22" fmla="+- 0 450 426"/>
                              <a:gd name="T23" fmla="*/ 450 h 25"/>
                              <a:gd name="T24" fmla="+- 0 5680 5656"/>
                              <a:gd name="T25" fmla="*/ T24 w 25"/>
                              <a:gd name="T26" fmla="+- 0 444 426"/>
                              <a:gd name="T27" fmla="*/ 444 h 25"/>
                              <a:gd name="T28" fmla="+- 0 5680 5656"/>
                              <a:gd name="T29" fmla="*/ T28 w 25"/>
                              <a:gd name="T30" fmla="+- 0 431 426"/>
                              <a:gd name="T31" fmla="*/ 431 h 25"/>
                              <a:gd name="T32" fmla="+- 0 5675 5656"/>
                              <a:gd name="T33" fmla="*/ T32 w 25"/>
                              <a:gd name="T34" fmla="+- 0 426 426"/>
                              <a:gd name="T35" fmla="*/ 42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0" name="Freeform 1303"/>
                        <wps:cNvSpPr>
                          <a:spLocks/>
                        </wps:cNvSpPr>
                        <wps:spPr bwMode="auto">
                          <a:xfrm>
                            <a:off x="5655" y="425"/>
                            <a:ext cx="25" cy="25"/>
                          </a:xfrm>
                          <a:custGeom>
                            <a:avLst/>
                            <a:gdLst>
                              <a:gd name="T0" fmla="+- 0 5656 5656"/>
                              <a:gd name="T1" fmla="*/ T0 w 25"/>
                              <a:gd name="T2" fmla="+- 0 438 426"/>
                              <a:gd name="T3" fmla="*/ 438 h 25"/>
                              <a:gd name="T4" fmla="+- 0 5656 5656"/>
                              <a:gd name="T5" fmla="*/ T4 w 25"/>
                              <a:gd name="T6" fmla="+- 0 431 426"/>
                              <a:gd name="T7" fmla="*/ 431 h 25"/>
                              <a:gd name="T8" fmla="+- 0 5661 5656"/>
                              <a:gd name="T9" fmla="*/ T8 w 25"/>
                              <a:gd name="T10" fmla="+- 0 426 426"/>
                              <a:gd name="T11" fmla="*/ 426 h 25"/>
                              <a:gd name="T12" fmla="+- 0 5668 5656"/>
                              <a:gd name="T13" fmla="*/ T12 w 25"/>
                              <a:gd name="T14" fmla="+- 0 426 426"/>
                              <a:gd name="T15" fmla="*/ 426 h 25"/>
                              <a:gd name="T16" fmla="+- 0 5675 5656"/>
                              <a:gd name="T17" fmla="*/ T16 w 25"/>
                              <a:gd name="T18" fmla="+- 0 426 426"/>
                              <a:gd name="T19" fmla="*/ 426 h 25"/>
                              <a:gd name="T20" fmla="+- 0 5680 5656"/>
                              <a:gd name="T21" fmla="*/ T20 w 25"/>
                              <a:gd name="T22" fmla="+- 0 431 426"/>
                              <a:gd name="T23" fmla="*/ 431 h 25"/>
                              <a:gd name="T24" fmla="+- 0 5680 5656"/>
                              <a:gd name="T25" fmla="*/ T24 w 25"/>
                              <a:gd name="T26" fmla="+- 0 438 426"/>
                              <a:gd name="T27" fmla="*/ 438 h 25"/>
                              <a:gd name="T28" fmla="+- 0 5680 5656"/>
                              <a:gd name="T29" fmla="*/ T28 w 25"/>
                              <a:gd name="T30" fmla="+- 0 444 426"/>
                              <a:gd name="T31" fmla="*/ 444 h 25"/>
                              <a:gd name="T32" fmla="+- 0 5675 5656"/>
                              <a:gd name="T33" fmla="*/ T32 w 25"/>
                              <a:gd name="T34" fmla="+- 0 450 426"/>
                              <a:gd name="T35" fmla="*/ 450 h 25"/>
                              <a:gd name="T36" fmla="+- 0 5668 5656"/>
                              <a:gd name="T37" fmla="*/ T36 w 25"/>
                              <a:gd name="T38" fmla="+- 0 450 426"/>
                              <a:gd name="T39" fmla="*/ 450 h 25"/>
                              <a:gd name="T40" fmla="+- 0 5661 5656"/>
                              <a:gd name="T41" fmla="*/ T40 w 25"/>
                              <a:gd name="T42" fmla="+- 0 450 426"/>
                              <a:gd name="T43" fmla="*/ 450 h 25"/>
                              <a:gd name="T44" fmla="+- 0 5656 5656"/>
                              <a:gd name="T45" fmla="*/ T44 w 25"/>
                              <a:gd name="T46" fmla="+- 0 444 426"/>
                              <a:gd name="T47" fmla="*/ 444 h 25"/>
                              <a:gd name="T48" fmla="+- 0 5656 5656"/>
                              <a:gd name="T49" fmla="*/ T48 w 25"/>
                              <a:gd name="T50" fmla="+- 0 438 426"/>
                              <a:gd name="T51" fmla="*/ 43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 name="Freeform 1302"/>
                        <wps:cNvSpPr>
                          <a:spLocks/>
                        </wps:cNvSpPr>
                        <wps:spPr bwMode="auto">
                          <a:xfrm>
                            <a:off x="5832" y="425"/>
                            <a:ext cx="25" cy="25"/>
                          </a:xfrm>
                          <a:custGeom>
                            <a:avLst/>
                            <a:gdLst>
                              <a:gd name="T0" fmla="+- 0 5851 5833"/>
                              <a:gd name="T1" fmla="*/ T0 w 25"/>
                              <a:gd name="T2" fmla="+- 0 426 426"/>
                              <a:gd name="T3" fmla="*/ 426 h 25"/>
                              <a:gd name="T4" fmla="+- 0 5838 5833"/>
                              <a:gd name="T5" fmla="*/ T4 w 25"/>
                              <a:gd name="T6" fmla="+- 0 426 426"/>
                              <a:gd name="T7" fmla="*/ 426 h 25"/>
                              <a:gd name="T8" fmla="+- 0 5833 5833"/>
                              <a:gd name="T9" fmla="*/ T8 w 25"/>
                              <a:gd name="T10" fmla="+- 0 431 426"/>
                              <a:gd name="T11" fmla="*/ 431 h 25"/>
                              <a:gd name="T12" fmla="+- 0 5833 5833"/>
                              <a:gd name="T13" fmla="*/ T12 w 25"/>
                              <a:gd name="T14" fmla="+- 0 444 426"/>
                              <a:gd name="T15" fmla="*/ 444 h 25"/>
                              <a:gd name="T16" fmla="+- 0 5838 5833"/>
                              <a:gd name="T17" fmla="*/ T16 w 25"/>
                              <a:gd name="T18" fmla="+- 0 450 426"/>
                              <a:gd name="T19" fmla="*/ 450 h 25"/>
                              <a:gd name="T20" fmla="+- 0 5851 5833"/>
                              <a:gd name="T21" fmla="*/ T20 w 25"/>
                              <a:gd name="T22" fmla="+- 0 450 426"/>
                              <a:gd name="T23" fmla="*/ 450 h 25"/>
                              <a:gd name="T24" fmla="+- 0 5857 5833"/>
                              <a:gd name="T25" fmla="*/ T24 w 25"/>
                              <a:gd name="T26" fmla="+- 0 444 426"/>
                              <a:gd name="T27" fmla="*/ 444 h 25"/>
                              <a:gd name="T28" fmla="+- 0 5857 5833"/>
                              <a:gd name="T29" fmla="*/ T28 w 25"/>
                              <a:gd name="T30" fmla="+- 0 431 426"/>
                              <a:gd name="T31" fmla="*/ 431 h 25"/>
                              <a:gd name="T32" fmla="+- 0 5851 5833"/>
                              <a:gd name="T33" fmla="*/ T32 w 25"/>
                              <a:gd name="T34" fmla="+- 0 426 426"/>
                              <a:gd name="T35" fmla="*/ 42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8"/>
                                </a:lnTo>
                                <a:lnTo>
                                  <a:pt x="5" y="24"/>
                                </a:lnTo>
                                <a:lnTo>
                                  <a:pt x="18" y="24"/>
                                </a:lnTo>
                                <a:lnTo>
                                  <a:pt x="24" y="18"/>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2" name="Freeform 1301"/>
                        <wps:cNvSpPr>
                          <a:spLocks/>
                        </wps:cNvSpPr>
                        <wps:spPr bwMode="auto">
                          <a:xfrm>
                            <a:off x="5832" y="425"/>
                            <a:ext cx="25" cy="25"/>
                          </a:xfrm>
                          <a:custGeom>
                            <a:avLst/>
                            <a:gdLst>
                              <a:gd name="T0" fmla="+- 0 5833 5833"/>
                              <a:gd name="T1" fmla="*/ T0 w 25"/>
                              <a:gd name="T2" fmla="+- 0 438 426"/>
                              <a:gd name="T3" fmla="*/ 438 h 25"/>
                              <a:gd name="T4" fmla="+- 0 5833 5833"/>
                              <a:gd name="T5" fmla="*/ T4 w 25"/>
                              <a:gd name="T6" fmla="+- 0 431 426"/>
                              <a:gd name="T7" fmla="*/ 431 h 25"/>
                              <a:gd name="T8" fmla="+- 0 5838 5833"/>
                              <a:gd name="T9" fmla="*/ T8 w 25"/>
                              <a:gd name="T10" fmla="+- 0 426 426"/>
                              <a:gd name="T11" fmla="*/ 426 h 25"/>
                              <a:gd name="T12" fmla="+- 0 5845 5833"/>
                              <a:gd name="T13" fmla="*/ T12 w 25"/>
                              <a:gd name="T14" fmla="+- 0 426 426"/>
                              <a:gd name="T15" fmla="*/ 426 h 25"/>
                              <a:gd name="T16" fmla="+- 0 5851 5833"/>
                              <a:gd name="T17" fmla="*/ T16 w 25"/>
                              <a:gd name="T18" fmla="+- 0 426 426"/>
                              <a:gd name="T19" fmla="*/ 426 h 25"/>
                              <a:gd name="T20" fmla="+- 0 5857 5833"/>
                              <a:gd name="T21" fmla="*/ T20 w 25"/>
                              <a:gd name="T22" fmla="+- 0 431 426"/>
                              <a:gd name="T23" fmla="*/ 431 h 25"/>
                              <a:gd name="T24" fmla="+- 0 5857 5833"/>
                              <a:gd name="T25" fmla="*/ T24 w 25"/>
                              <a:gd name="T26" fmla="+- 0 438 426"/>
                              <a:gd name="T27" fmla="*/ 438 h 25"/>
                              <a:gd name="T28" fmla="+- 0 5857 5833"/>
                              <a:gd name="T29" fmla="*/ T28 w 25"/>
                              <a:gd name="T30" fmla="+- 0 444 426"/>
                              <a:gd name="T31" fmla="*/ 444 h 25"/>
                              <a:gd name="T32" fmla="+- 0 5851 5833"/>
                              <a:gd name="T33" fmla="*/ T32 w 25"/>
                              <a:gd name="T34" fmla="+- 0 450 426"/>
                              <a:gd name="T35" fmla="*/ 450 h 25"/>
                              <a:gd name="T36" fmla="+- 0 5845 5833"/>
                              <a:gd name="T37" fmla="*/ T36 w 25"/>
                              <a:gd name="T38" fmla="+- 0 450 426"/>
                              <a:gd name="T39" fmla="*/ 450 h 25"/>
                              <a:gd name="T40" fmla="+- 0 5838 5833"/>
                              <a:gd name="T41" fmla="*/ T40 w 25"/>
                              <a:gd name="T42" fmla="+- 0 450 426"/>
                              <a:gd name="T43" fmla="*/ 450 h 25"/>
                              <a:gd name="T44" fmla="+- 0 5833 5833"/>
                              <a:gd name="T45" fmla="*/ T44 w 25"/>
                              <a:gd name="T46" fmla="+- 0 444 426"/>
                              <a:gd name="T47" fmla="*/ 444 h 25"/>
                              <a:gd name="T48" fmla="+- 0 5833 5833"/>
                              <a:gd name="T49" fmla="*/ T48 w 25"/>
                              <a:gd name="T50" fmla="+- 0 438 426"/>
                              <a:gd name="T51" fmla="*/ 43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3" name="Freeform 1300"/>
                        <wps:cNvSpPr>
                          <a:spLocks/>
                        </wps:cNvSpPr>
                        <wps:spPr bwMode="auto">
                          <a:xfrm>
                            <a:off x="6009" y="430"/>
                            <a:ext cx="25" cy="25"/>
                          </a:xfrm>
                          <a:custGeom>
                            <a:avLst/>
                            <a:gdLst>
                              <a:gd name="T0" fmla="+- 0 6028 6009"/>
                              <a:gd name="T1" fmla="*/ T0 w 25"/>
                              <a:gd name="T2" fmla="+- 0 430 430"/>
                              <a:gd name="T3" fmla="*/ 430 h 25"/>
                              <a:gd name="T4" fmla="+- 0 6015 6009"/>
                              <a:gd name="T5" fmla="*/ T4 w 25"/>
                              <a:gd name="T6" fmla="+- 0 430 430"/>
                              <a:gd name="T7" fmla="*/ 430 h 25"/>
                              <a:gd name="T8" fmla="+- 0 6009 6009"/>
                              <a:gd name="T9" fmla="*/ T8 w 25"/>
                              <a:gd name="T10" fmla="+- 0 436 430"/>
                              <a:gd name="T11" fmla="*/ 436 h 25"/>
                              <a:gd name="T12" fmla="+- 0 6009 6009"/>
                              <a:gd name="T13" fmla="*/ T12 w 25"/>
                              <a:gd name="T14" fmla="+- 0 449 430"/>
                              <a:gd name="T15" fmla="*/ 449 h 25"/>
                              <a:gd name="T16" fmla="+- 0 6015 6009"/>
                              <a:gd name="T17" fmla="*/ T16 w 25"/>
                              <a:gd name="T18" fmla="+- 0 454 430"/>
                              <a:gd name="T19" fmla="*/ 454 h 25"/>
                              <a:gd name="T20" fmla="+- 0 6028 6009"/>
                              <a:gd name="T21" fmla="*/ T20 w 25"/>
                              <a:gd name="T22" fmla="+- 0 454 430"/>
                              <a:gd name="T23" fmla="*/ 454 h 25"/>
                              <a:gd name="T24" fmla="+- 0 6034 6009"/>
                              <a:gd name="T25" fmla="*/ T24 w 25"/>
                              <a:gd name="T26" fmla="+- 0 449 430"/>
                              <a:gd name="T27" fmla="*/ 449 h 25"/>
                              <a:gd name="T28" fmla="+- 0 6034 6009"/>
                              <a:gd name="T29" fmla="*/ T28 w 25"/>
                              <a:gd name="T30" fmla="+- 0 436 430"/>
                              <a:gd name="T31" fmla="*/ 436 h 25"/>
                              <a:gd name="T32" fmla="+- 0 6028 6009"/>
                              <a:gd name="T33" fmla="*/ T32 w 25"/>
                              <a:gd name="T34" fmla="+- 0 430 430"/>
                              <a:gd name="T35" fmla="*/ 43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5" y="19"/>
                                </a:lnTo>
                                <a:lnTo>
                                  <a:pt x="25" y="6"/>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 name="Freeform 1299"/>
                        <wps:cNvSpPr>
                          <a:spLocks/>
                        </wps:cNvSpPr>
                        <wps:spPr bwMode="auto">
                          <a:xfrm>
                            <a:off x="6009" y="430"/>
                            <a:ext cx="25" cy="25"/>
                          </a:xfrm>
                          <a:custGeom>
                            <a:avLst/>
                            <a:gdLst>
                              <a:gd name="T0" fmla="+- 0 6009 6009"/>
                              <a:gd name="T1" fmla="*/ T0 w 25"/>
                              <a:gd name="T2" fmla="+- 0 442 430"/>
                              <a:gd name="T3" fmla="*/ 442 h 25"/>
                              <a:gd name="T4" fmla="+- 0 6009 6009"/>
                              <a:gd name="T5" fmla="*/ T4 w 25"/>
                              <a:gd name="T6" fmla="+- 0 436 430"/>
                              <a:gd name="T7" fmla="*/ 436 h 25"/>
                              <a:gd name="T8" fmla="+- 0 6015 6009"/>
                              <a:gd name="T9" fmla="*/ T8 w 25"/>
                              <a:gd name="T10" fmla="+- 0 430 430"/>
                              <a:gd name="T11" fmla="*/ 430 h 25"/>
                              <a:gd name="T12" fmla="+- 0 6021 6009"/>
                              <a:gd name="T13" fmla="*/ T12 w 25"/>
                              <a:gd name="T14" fmla="+- 0 430 430"/>
                              <a:gd name="T15" fmla="*/ 430 h 25"/>
                              <a:gd name="T16" fmla="+- 0 6028 6009"/>
                              <a:gd name="T17" fmla="*/ T16 w 25"/>
                              <a:gd name="T18" fmla="+- 0 430 430"/>
                              <a:gd name="T19" fmla="*/ 430 h 25"/>
                              <a:gd name="T20" fmla="+- 0 6034 6009"/>
                              <a:gd name="T21" fmla="*/ T20 w 25"/>
                              <a:gd name="T22" fmla="+- 0 436 430"/>
                              <a:gd name="T23" fmla="*/ 436 h 25"/>
                              <a:gd name="T24" fmla="+- 0 6034 6009"/>
                              <a:gd name="T25" fmla="*/ T24 w 25"/>
                              <a:gd name="T26" fmla="+- 0 442 430"/>
                              <a:gd name="T27" fmla="*/ 442 h 25"/>
                              <a:gd name="T28" fmla="+- 0 6034 6009"/>
                              <a:gd name="T29" fmla="*/ T28 w 25"/>
                              <a:gd name="T30" fmla="+- 0 449 430"/>
                              <a:gd name="T31" fmla="*/ 449 h 25"/>
                              <a:gd name="T32" fmla="+- 0 6028 6009"/>
                              <a:gd name="T33" fmla="*/ T32 w 25"/>
                              <a:gd name="T34" fmla="+- 0 454 430"/>
                              <a:gd name="T35" fmla="*/ 454 h 25"/>
                              <a:gd name="T36" fmla="+- 0 6021 6009"/>
                              <a:gd name="T37" fmla="*/ T36 w 25"/>
                              <a:gd name="T38" fmla="+- 0 454 430"/>
                              <a:gd name="T39" fmla="*/ 454 h 25"/>
                              <a:gd name="T40" fmla="+- 0 6015 6009"/>
                              <a:gd name="T41" fmla="*/ T40 w 25"/>
                              <a:gd name="T42" fmla="+- 0 454 430"/>
                              <a:gd name="T43" fmla="*/ 454 h 25"/>
                              <a:gd name="T44" fmla="+- 0 6009 6009"/>
                              <a:gd name="T45" fmla="*/ T44 w 25"/>
                              <a:gd name="T46" fmla="+- 0 449 430"/>
                              <a:gd name="T47" fmla="*/ 449 h 25"/>
                              <a:gd name="T48" fmla="+- 0 6009 6009"/>
                              <a:gd name="T49" fmla="*/ T48 w 25"/>
                              <a:gd name="T50" fmla="+- 0 442 430"/>
                              <a:gd name="T51" fmla="*/ 44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5" y="6"/>
                                </a:lnTo>
                                <a:lnTo>
                                  <a:pt x="25" y="12"/>
                                </a:lnTo>
                                <a:lnTo>
                                  <a:pt x="25"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5" name="Freeform 1298"/>
                        <wps:cNvSpPr>
                          <a:spLocks/>
                        </wps:cNvSpPr>
                        <wps:spPr bwMode="auto">
                          <a:xfrm>
                            <a:off x="6186" y="435"/>
                            <a:ext cx="25" cy="25"/>
                          </a:xfrm>
                          <a:custGeom>
                            <a:avLst/>
                            <a:gdLst>
                              <a:gd name="T0" fmla="+- 0 6205 6186"/>
                              <a:gd name="T1" fmla="*/ T0 w 25"/>
                              <a:gd name="T2" fmla="+- 0 436 436"/>
                              <a:gd name="T3" fmla="*/ 436 h 25"/>
                              <a:gd name="T4" fmla="+- 0 6192 6186"/>
                              <a:gd name="T5" fmla="*/ T4 w 25"/>
                              <a:gd name="T6" fmla="+- 0 436 436"/>
                              <a:gd name="T7" fmla="*/ 436 h 25"/>
                              <a:gd name="T8" fmla="+- 0 6186 6186"/>
                              <a:gd name="T9" fmla="*/ T8 w 25"/>
                              <a:gd name="T10" fmla="+- 0 441 436"/>
                              <a:gd name="T11" fmla="*/ 441 h 25"/>
                              <a:gd name="T12" fmla="+- 0 6186 6186"/>
                              <a:gd name="T13" fmla="*/ T12 w 25"/>
                              <a:gd name="T14" fmla="+- 0 455 436"/>
                              <a:gd name="T15" fmla="*/ 455 h 25"/>
                              <a:gd name="T16" fmla="+- 0 6192 6186"/>
                              <a:gd name="T17" fmla="*/ T16 w 25"/>
                              <a:gd name="T18" fmla="+- 0 460 436"/>
                              <a:gd name="T19" fmla="*/ 460 h 25"/>
                              <a:gd name="T20" fmla="+- 0 6205 6186"/>
                              <a:gd name="T21" fmla="*/ T20 w 25"/>
                              <a:gd name="T22" fmla="+- 0 460 436"/>
                              <a:gd name="T23" fmla="*/ 460 h 25"/>
                              <a:gd name="T24" fmla="+- 0 6210 6186"/>
                              <a:gd name="T25" fmla="*/ T24 w 25"/>
                              <a:gd name="T26" fmla="+- 0 455 436"/>
                              <a:gd name="T27" fmla="*/ 455 h 25"/>
                              <a:gd name="T28" fmla="+- 0 6210 6186"/>
                              <a:gd name="T29" fmla="*/ T28 w 25"/>
                              <a:gd name="T30" fmla="+- 0 441 436"/>
                              <a:gd name="T31" fmla="*/ 441 h 25"/>
                              <a:gd name="T32" fmla="+- 0 6205 6186"/>
                              <a:gd name="T33" fmla="*/ T32 w 25"/>
                              <a:gd name="T34" fmla="+- 0 436 436"/>
                              <a:gd name="T35" fmla="*/ 4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6" name="Freeform 1297"/>
                        <wps:cNvSpPr>
                          <a:spLocks/>
                        </wps:cNvSpPr>
                        <wps:spPr bwMode="auto">
                          <a:xfrm>
                            <a:off x="6186" y="435"/>
                            <a:ext cx="25" cy="25"/>
                          </a:xfrm>
                          <a:custGeom>
                            <a:avLst/>
                            <a:gdLst>
                              <a:gd name="T0" fmla="+- 0 6186 6186"/>
                              <a:gd name="T1" fmla="*/ T0 w 25"/>
                              <a:gd name="T2" fmla="+- 0 448 436"/>
                              <a:gd name="T3" fmla="*/ 448 h 25"/>
                              <a:gd name="T4" fmla="+- 0 6186 6186"/>
                              <a:gd name="T5" fmla="*/ T4 w 25"/>
                              <a:gd name="T6" fmla="+- 0 441 436"/>
                              <a:gd name="T7" fmla="*/ 441 h 25"/>
                              <a:gd name="T8" fmla="+- 0 6192 6186"/>
                              <a:gd name="T9" fmla="*/ T8 w 25"/>
                              <a:gd name="T10" fmla="+- 0 436 436"/>
                              <a:gd name="T11" fmla="*/ 436 h 25"/>
                              <a:gd name="T12" fmla="+- 0 6198 6186"/>
                              <a:gd name="T13" fmla="*/ T12 w 25"/>
                              <a:gd name="T14" fmla="+- 0 436 436"/>
                              <a:gd name="T15" fmla="*/ 436 h 25"/>
                              <a:gd name="T16" fmla="+- 0 6205 6186"/>
                              <a:gd name="T17" fmla="*/ T16 w 25"/>
                              <a:gd name="T18" fmla="+- 0 436 436"/>
                              <a:gd name="T19" fmla="*/ 436 h 25"/>
                              <a:gd name="T20" fmla="+- 0 6210 6186"/>
                              <a:gd name="T21" fmla="*/ T20 w 25"/>
                              <a:gd name="T22" fmla="+- 0 441 436"/>
                              <a:gd name="T23" fmla="*/ 441 h 25"/>
                              <a:gd name="T24" fmla="+- 0 6210 6186"/>
                              <a:gd name="T25" fmla="*/ T24 w 25"/>
                              <a:gd name="T26" fmla="+- 0 448 436"/>
                              <a:gd name="T27" fmla="*/ 448 h 25"/>
                              <a:gd name="T28" fmla="+- 0 6210 6186"/>
                              <a:gd name="T29" fmla="*/ T28 w 25"/>
                              <a:gd name="T30" fmla="+- 0 455 436"/>
                              <a:gd name="T31" fmla="*/ 455 h 25"/>
                              <a:gd name="T32" fmla="+- 0 6205 6186"/>
                              <a:gd name="T33" fmla="*/ T32 w 25"/>
                              <a:gd name="T34" fmla="+- 0 460 436"/>
                              <a:gd name="T35" fmla="*/ 460 h 25"/>
                              <a:gd name="T36" fmla="+- 0 6198 6186"/>
                              <a:gd name="T37" fmla="*/ T36 w 25"/>
                              <a:gd name="T38" fmla="+- 0 460 436"/>
                              <a:gd name="T39" fmla="*/ 460 h 25"/>
                              <a:gd name="T40" fmla="+- 0 6192 6186"/>
                              <a:gd name="T41" fmla="*/ T40 w 25"/>
                              <a:gd name="T42" fmla="+- 0 460 436"/>
                              <a:gd name="T43" fmla="*/ 460 h 25"/>
                              <a:gd name="T44" fmla="+- 0 6186 6186"/>
                              <a:gd name="T45" fmla="*/ T44 w 25"/>
                              <a:gd name="T46" fmla="+- 0 455 436"/>
                              <a:gd name="T47" fmla="*/ 455 h 25"/>
                              <a:gd name="T48" fmla="+- 0 6186 6186"/>
                              <a:gd name="T49" fmla="*/ T48 w 25"/>
                              <a:gd name="T50" fmla="+- 0 448 436"/>
                              <a:gd name="T51" fmla="*/ 4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7" name="Freeform 1296"/>
                        <wps:cNvSpPr>
                          <a:spLocks/>
                        </wps:cNvSpPr>
                        <wps:spPr bwMode="auto">
                          <a:xfrm>
                            <a:off x="6362" y="438"/>
                            <a:ext cx="25" cy="25"/>
                          </a:xfrm>
                          <a:custGeom>
                            <a:avLst/>
                            <a:gdLst>
                              <a:gd name="T0" fmla="+- 0 6382 6363"/>
                              <a:gd name="T1" fmla="*/ T0 w 25"/>
                              <a:gd name="T2" fmla="+- 0 439 439"/>
                              <a:gd name="T3" fmla="*/ 439 h 25"/>
                              <a:gd name="T4" fmla="+- 0 6368 6363"/>
                              <a:gd name="T5" fmla="*/ T4 w 25"/>
                              <a:gd name="T6" fmla="+- 0 439 439"/>
                              <a:gd name="T7" fmla="*/ 439 h 25"/>
                              <a:gd name="T8" fmla="+- 0 6363 6363"/>
                              <a:gd name="T9" fmla="*/ T8 w 25"/>
                              <a:gd name="T10" fmla="+- 0 444 439"/>
                              <a:gd name="T11" fmla="*/ 444 h 25"/>
                              <a:gd name="T12" fmla="+- 0 6363 6363"/>
                              <a:gd name="T13" fmla="*/ T12 w 25"/>
                              <a:gd name="T14" fmla="+- 0 457 439"/>
                              <a:gd name="T15" fmla="*/ 457 h 25"/>
                              <a:gd name="T16" fmla="+- 0 6368 6363"/>
                              <a:gd name="T17" fmla="*/ T16 w 25"/>
                              <a:gd name="T18" fmla="+- 0 463 439"/>
                              <a:gd name="T19" fmla="*/ 463 h 25"/>
                              <a:gd name="T20" fmla="+- 0 6382 6363"/>
                              <a:gd name="T21" fmla="*/ T20 w 25"/>
                              <a:gd name="T22" fmla="+- 0 463 439"/>
                              <a:gd name="T23" fmla="*/ 463 h 25"/>
                              <a:gd name="T24" fmla="+- 0 6387 6363"/>
                              <a:gd name="T25" fmla="*/ T24 w 25"/>
                              <a:gd name="T26" fmla="+- 0 457 439"/>
                              <a:gd name="T27" fmla="*/ 457 h 25"/>
                              <a:gd name="T28" fmla="+- 0 6387 6363"/>
                              <a:gd name="T29" fmla="*/ T28 w 25"/>
                              <a:gd name="T30" fmla="+- 0 444 439"/>
                              <a:gd name="T31" fmla="*/ 444 h 25"/>
                              <a:gd name="T32" fmla="+- 0 6382 6363"/>
                              <a:gd name="T33" fmla="*/ T32 w 25"/>
                              <a:gd name="T34" fmla="+- 0 439 439"/>
                              <a:gd name="T35" fmla="*/ 43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8" name="Freeform 1295"/>
                        <wps:cNvSpPr>
                          <a:spLocks/>
                        </wps:cNvSpPr>
                        <wps:spPr bwMode="auto">
                          <a:xfrm>
                            <a:off x="6362" y="438"/>
                            <a:ext cx="25" cy="25"/>
                          </a:xfrm>
                          <a:custGeom>
                            <a:avLst/>
                            <a:gdLst>
                              <a:gd name="T0" fmla="+- 0 6363 6363"/>
                              <a:gd name="T1" fmla="*/ T0 w 25"/>
                              <a:gd name="T2" fmla="+- 0 451 439"/>
                              <a:gd name="T3" fmla="*/ 451 h 25"/>
                              <a:gd name="T4" fmla="+- 0 6363 6363"/>
                              <a:gd name="T5" fmla="*/ T4 w 25"/>
                              <a:gd name="T6" fmla="+- 0 444 439"/>
                              <a:gd name="T7" fmla="*/ 444 h 25"/>
                              <a:gd name="T8" fmla="+- 0 6368 6363"/>
                              <a:gd name="T9" fmla="*/ T8 w 25"/>
                              <a:gd name="T10" fmla="+- 0 439 439"/>
                              <a:gd name="T11" fmla="*/ 439 h 25"/>
                              <a:gd name="T12" fmla="+- 0 6375 6363"/>
                              <a:gd name="T13" fmla="*/ T12 w 25"/>
                              <a:gd name="T14" fmla="+- 0 439 439"/>
                              <a:gd name="T15" fmla="*/ 439 h 25"/>
                              <a:gd name="T16" fmla="+- 0 6382 6363"/>
                              <a:gd name="T17" fmla="*/ T16 w 25"/>
                              <a:gd name="T18" fmla="+- 0 439 439"/>
                              <a:gd name="T19" fmla="*/ 439 h 25"/>
                              <a:gd name="T20" fmla="+- 0 6387 6363"/>
                              <a:gd name="T21" fmla="*/ T20 w 25"/>
                              <a:gd name="T22" fmla="+- 0 444 439"/>
                              <a:gd name="T23" fmla="*/ 444 h 25"/>
                              <a:gd name="T24" fmla="+- 0 6387 6363"/>
                              <a:gd name="T25" fmla="*/ T24 w 25"/>
                              <a:gd name="T26" fmla="+- 0 451 439"/>
                              <a:gd name="T27" fmla="*/ 451 h 25"/>
                              <a:gd name="T28" fmla="+- 0 6387 6363"/>
                              <a:gd name="T29" fmla="*/ T28 w 25"/>
                              <a:gd name="T30" fmla="+- 0 457 439"/>
                              <a:gd name="T31" fmla="*/ 457 h 25"/>
                              <a:gd name="T32" fmla="+- 0 6382 6363"/>
                              <a:gd name="T33" fmla="*/ T32 w 25"/>
                              <a:gd name="T34" fmla="+- 0 463 439"/>
                              <a:gd name="T35" fmla="*/ 463 h 25"/>
                              <a:gd name="T36" fmla="+- 0 6375 6363"/>
                              <a:gd name="T37" fmla="*/ T36 w 25"/>
                              <a:gd name="T38" fmla="+- 0 463 439"/>
                              <a:gd name="T39" fmla="*/ 463 h 25"/>
                              <a:gd name="T40" fmla="+- 0 6368 6363"/>
                              <a:gd name="T41" fmla="*/ T40 w 25"/>
                              <a:gd name="T42" fmla="+- 0 463 439"/>
                              <a:gd name="T43" fmla="*/ 463 h 25"/>
                              <a:gd name="T44" fmla="+- 0 6363 6363"/>
                              <a:gd name="T45" fmla="*/ T44 w 25"/>
                              <a:gd name="T46" fmla="+- 0 457 439"/>
                              <a:gd name="T47" fmla="*/ 457 h 25"/>
                              <a:gd name="T48" fmla="+- 0 6363 6363"/>
                              <a:gd name="T49" fmla="*/ T48 w 25"/>
                              <a:gd name="T50" fmla="+- 0 451 439"/>
                              <a:gd name="T51" fmla="*/ 45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 name="Freeform 1294"/>
                        <wps:cNvSpPr>
                          <a:spLocks/>
                        </wps:cNvSpPr>
                        <wps:spPr bwMode="auto">
                          <a:xfrm>
                            <a:off x="6539" y="441"/>
                            <a:ext cx="25" cy="25"/>
                          </a:xfrm>
                          <a:custGeom>
                            <a:avLst/>
                            <a:gdLst>
                              <a:gd name="T0" fmla="+- 0 6558 6540"/>
                              <a:gd name="T1" fmla="*/ T0 w 25"/>
                              <a:gd name="T2" fmla="+- 0 441 441"/>
                              <a:gd name="T3" fmla="*/ 441 h 25"/>
                              <a:gd name="T4" fmla="+- 0 6545 6540"/>
                              <a:gd name="T5" fmla="*/ T4 w 25"/>
                              <a:gd name="T6" fmla="+- 0 441 441"/>
                              <a:gd name="T7" fmla="*/ 441 h 25"/>
                              <a:gd name="T8" fmla="+- 0 6540 6540"/>
                              <a:gd name="T9" fmla="*/ T8 w 25"/>
                              <a:gd name="T10" fmla="+- 0 446 441"/>
                              <a:gd name="T11" fmla="*/ 446 h 25"/>
                              <a:gd name="T12" fmla="+- 0 6540 6540"/>
                              <a:gd name="T13" fmla="*/ T12 w 25"/>
                              <a:gd name="T14" fmla="+- 0 460 441"/>
                              <a:gd name="T15" fmla="*/ 460 h 25"/>
                              <a:gd name="T16" fmla="+- 0 6545 6540"/>
                              <a:gd name="T17" fmla="*/ T16 w 25"/>
                              <a:gd name="T18" fmla="+- 0 465 441"/>
                              <a:gd name="T19" fmla="*/ 465 h 25"/>
                              <a:gd name="T20" fmla="+- 0 6558 6540"/>
                              <a:gd name="T21" fmla="*/ T20 w 25"/>
                              <a:gd name="T22" fmla="+- 0 465 441"/>
                              <a:gd name="T23" fmla="*/ 465 h 25"/>
                              <a:gd name="T24" fmla="+- 0 6564 6540"/>
                              <a:gd name="T25" fmla="*/ T24 w 25"/>
                              <a:gd name="T26" fmla="+- 0 460 441"/>
                              <a:gd name="T27" fmla="*/ 460 h 25"/>
                              <a:gd name="T28" fmla="+- 0 6564 6540"/>
                              <a:gd name="T29" fmla="*/ T28 w 25"/>
                              <a:gd name="T30" fmla="+- 0 446 441"/>
                              <a:gd name="T31" fmla="*/ 446 h 25"/>
                              <a:gd name="T32" fmla="+- 0 6558 6540"/>
                              <a:gd name="T33" fmla="*/ T32 w 25"/>
                              <a:gd name="T34" fmla="+- 0 441 441"/>
                              <a:gd name="T35" fmla="*/ 44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9"/>
                                </a:lnTo>
                                <a:lnTo>
                                  <a:pt x="5" y="24"/>
                                </a:lnTo>
                                <a:lnTo>
                                  <a:pt x="18" y="24"/>
                                </a:lnTo>
                                <a:lnTo>
                                  <a:pt x="24" y="19"/>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Freeform 1293"/>
                        <wps:cNvSpPr>
                          <a:spLocks/>
                        </wps:cNvSpPr>
                        <wps:spPr bwMode="auto">
                          <a:xfrm>
                            <a:off x="6539" y="441"/>
                            <a:ext cx="25" cy="25"/>
                          </a:xfrm>
                          <a:custGeom>
                            <a:avLst/>
                            <a:gdLst>
                              <a:gd name="T0" fmla="+- 0 6540 6540"/>
                              <a:gd name="T1" fmla="*/ T0 w 25"/>
                              <a:gd name="T2" fmla="+- 0 453 441"/>
                              <a:gd name="T3" fmla="*/ 453 h 25"/>
                              <a:gd name="T4" fmla="+- 0 6540 6540"/>
                              <a:gd name="T5" fmla="*/ T4 w 25"/>
                              <a:gd name="T6" fmla="+- 0 446 441"/>
                              <a:gd name="T7" fmla="*/ 446 h 25"/>
                              <a:gd name="T8" fmla="+- 0 6545 6540"/>
                              <a:gd name="T9" fmla="*/ T8 w 25"/>
                              <a:gd name="T10" fmla="+- 0 441 441"/>
                              <a:gd name="T11" fmla="*/ 441 h 25"/>
                              <a:gd name="T12" fmla="+- 0 6552 6540"/>
                              <a:gd name="T13" fmla="*/ T12 w 25"/>
                              <a:gd name="T14" fmla="+- 0 441 441"/>
                              <a:gd name="T15" fmla="*/ 441 h 25"/>
                              <a:gd name="T16" fmla="+- 0 6558 6540"/>
                              <a:gd name="T17" fmla="*/ T16 w 25"/>
                              <a:gd name="T18" fmla="+- 0 441 441"/>
                              <a:gd name="T19" fmla="*/ 441 h 25"/>
                              <a:gd name="T20" fmla="+- 0 6564 6540"/>
                              <a:gd name="T21" fmla="*/ T20 w 25"/>
                              <a:gd name="T22" fmla="+- 0 446 441"/>
                              <a:gd name="T23" fmla="*/ 446 h 25"/>
                              <a:gd name="T24" fmla="+- 0 6564 6540"/>
                              <a:gd name="T25" fmla="*/ T24 w 25"/>
                              <a:gd name="T26" fmla="+- 0 453 441"/>
                              <a:gd name="T27" fmla="*/ 453 h 25"/>
                              <a:gd name="T28" fmla="+- 0 6564 6540"/>
                              <a:gd name="T29" fmla="*/ T28 w 25"/>
                              <a:gd name="T30" fmla="+- 0 460 441"/>
                              <a:gd name="T31" fmla="*/ 460 h 25"/>
                              <a:gd name="T32" fmla="+- 0 6558 6540"/>
                              <a:gd name="T33" fmla="*/ T32 w 25"/>
                              <a:gd name="T34" fmla="+- 0 465 441"/>
                              <a:gd name="T35" fmla="*/ 465 h 25"/>
                              <a:gd name="T36" fmla="+- 0 6552 6540"/>
                              <a:gd name="T37" fmla="*/ T36 w 25"/>
                              <a:gd name="T38" fmla="+- 0 465 441"/>
                              <a:gd name="T39" fmla="*/ 465 h 25"/>
                              <a:gd name="T40" fmla="+- 0 6545 6540"/>
                              <a:gd name="T41" fmla="*/ T40 w 25"/>
                              <a:gd name="T42" fmla="+- 0 465 441"/>
                              <a:gd name="T43" fmla="*/ 465 h 25"/>
                              <a:gd name="T44" fmla="+- 0 6540 6540"/>
                              <a:gd name="T45" fmla="*/ T44 w 25"/>
                              <a:gd name="T46" fmla="+- 0 460 441"/>
                              <a:gd name="T47" fmla="*/ 460 h 25"/>
                              <a:gd name="T48" fmla="+- 0 6540 6540"/>
                              <a:gd name="T49" fmla="*/ T48 w 25"/>
                              <a:gd name="T50" fmla="+- 0 453 441"/>
                              <a:gd name="T51" fmla="*/ 45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1" name="Freeform 1292"/>
                        <wps:cNvSpPr>
                          <a:spLocks/>
                        </wps:cNvSpPr>
                        <wps:spPr bwMode="auto">
                          <a:xfrm>
                            <a:off x="6716" y="442"/>
                            <a:ext cx="25" cy="25"/>
                          </a:xfrm>
                          <a:custGeom>
                            <a:avLst/>
                            <a:gdLst>
                              <a:gd name="T0" fmla="+- 0 6735 6716"/>
                              <a:gd name="T1" fmla="*/ T0 w 25"/>
                              <a:gd name="T2" fmla="+- 0 443 443"/>
                              <a:gd name="T3" fmla="*/ 443 h 25"/>
                              <a:gd name="T4" fmla="+- 0 6722 6716"/>
                              <a:gd name="T5" fmla="*/ T4 w 25"/>
                              <a:gd name="T6" fmla="+- 0 443 443"/>
                              <a:gd name="T7" fmla="*/ 443 h 25"/>
                              <a:gd name="T8" fmla="+- 0 6716 6716"/>
                              <a:gd name="T9" fmla="*/ T8 w 25"/>
                              <a:gd name="T10" fmla="+- 0 448 443"/>
                              <a:gd name="T11" fmla="*/ 448 h 25"/>
                              <a:gd name="T12" fmla="+- 0 6716 6716"/>
                              <a:gd name="T13" fmla="*/ T12 w 25"/>
                              <a:gd name="T14" fmla="+- 0 461 443"/>
                              <a:gd name="T15" fmla="*/ 461 h 25"/>
                              <a:gd name="T16" fmla="+- 0 6722 6716"/>
                              <a:gd name="T17" fmla="*/ T16 w 25"/>
                              <a:gd name="T18" fmla="+- 0 467 443"/>
                              <a:gd name="T19" fmla="*/ 467 h 25"/>
                              <a:gd name="T20" fmla="+- 0 6735 6716"/>
                              <a:gd name="T21" fmla="*/ T20 w 25"/>
                              <a:gd name="T22" fmla="+- 0 467 443"/>
                              <a:gd name="T23" fmla="*/ 467 h 25"/>
                              <a:gd name="T24" fmla="+- 0 6740 6716"/>
                              <a:gd name="T25" fmla="*/ T24 w 25"/>
                              <a:gd name="T26" fmla="+- 0 461 443"/>
                              <a:gd name="T27" fmla="*/ 461 h 25"/>
                              <a:gd name="T28" fmla="+- 0 6740 6716"/>
                              <a:gd name="T29" fmla="*/ T28 w 25"/>
                              <a:gd name="T30" fmla="+- 0 448 443"/>
                              <a:gd name="T31" fmla="*/ 448 h 25"/>
                              <a:gd name="T32" fmla="+- 0 6735 6716"/>
                              <a:gd name="T33" fmla="*/ T32 w 25"/>
                              <a:gd name="T34" fmla="+- 0 443 443"/>
                              <a:gd name="T35" fmla="*/ 44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 name="Freeform 1291"/>
                        <wps:cNvSpPr>
                          <a:spLocks/>
                        </wps:cNvSpPr>
                        <wps:spPr bwMode="auto">
                          <a:xfrm>
                            <a:off x="6716" y="442"/>
                            <a:ext cx="25" cy="25"/>
                          </a:xfrm>
                          <a:custGeom>
                            <a:avLst/>
                            <a:gdLst>
                              <a:gd name="T0" fmla="+- 0 6716 6716"/>
                              <a:gd name="T1" fmla="*/ T0 w 25"/>
                              <a:gd name="T2" fmla="+- 0 455 443"/>
                              <a:gd name="T3" fmla="*/ 455 h 25"/>
                              <a:gd name="T4" fmla="+- 0 6716 6716"/>
                              <a:gd name="T5" fmla="*/ T4 w 25"/>
                              <a:gd name="T6" fmla="+- 0 448 443"/>
                              <a:gd name="T7" fmla="*/ 448 h 25"/>
                              <a:gd name="T8" fmla="+- 0 6722 6716"/>
                              <a:gd name="T9" fmla="*/ T8 w 25"/>
                              <a:gd name="T10" fmla="+- 0 443 443"/>
                              <a:gd name="T11" fmla="*/ 443 h 25"/>
                              <a:gd name="T12" fmla="+- 0 6728 6716"/>
                              <a:gd name="T13" fmla="*/ T12 w 25"/>
                              <a:gd name="T14" fmla="+- 0 443 443"/>
                              <a:gd name="T15" fmla="*/ 443 h 25"/>
                              <a:gd name="T16" fmla="+- 0 6735 6716"/>
                              <a:gd name="T17" fmla="*/ T16 w 25"/>
                              <a:gd name="T18" fmla="+- 0 443 443"/>
                              <a:gd name="T19" fmla="*/ 443 h 25"/>
                              <a:gd name="T20" fmla="+- 0 6740 6716"/>
                              <a:gd name="T21" fmla="*/ T20 w 25"/>
                              <a:gd name="T22" fmla="+- 0 448 443"/>
                              <a:gd name="T23" fmla="*/ 448 h 25"/>
                              <a:gd name="T24" fmla="+- 0 6740 6716"/>
                              <a:gd name="T25" fmla="*/ T24 w 25"/>
                              <a:gd name="T26" fmla="+- 0 455 443"/>
                              <a:gd name="T27" fmla="*/ 455 h 25"/>
                              <a:gd name="T28" fmla="+- 0 6740 6716"/>
                              <a:gd name="T29" fmla="*/ T28 w 25"/>
                              <a:gd name="T30" fmla="+- 0 461 443"/>
                              <a:gd name="T31" fmla="*/ 461 h 25"/>
                              <a:gd name="T32" fmla="+- 0 6735 6716"/>
                              <a:gd name="T33" fmla="*/ T32 w 25"/>
                              <a:gd name="T34" fmla="+- 0 467 443"/>
                              <a:gd name="T35" fmla="*/ 467 h 25"/>
                              <a:gd name="T36" fmla="+- 0 6728 6716"/>
                              <a:gd name="T37" fmla="*/ T36 w 25"/>
                              <a:gd name="T38" fmla="+- 0 467 443"/>
                              <a:gd name="T39" fmla="*/ 467 h 25"/>
                              <a:gd name="T40" fmla="+- 0 6722 6716"/>
                              <a:gd name="T41" fmla="*/ T40 w 25"/>
                              <a:gd name="T42" fmla="+- 0 467 443"/>
                              <a:gd name="T43" fmla="*/ 467 h 25"/>
                              <a:gd name="T44" fmla="+- 0 6716 6716"/>
                              <a:gd name="T45" fmla="*/ T44 w 25"/>
                              <a:gd name="T46" fmla="+- 0 461 443"/>
                              <a:gd name="T47" fmla="*/ 461 h 25"/>
                              <a:gd name="T48" fmla="+- 0 6716 6716"/>
                              <a:gd name="T49" fmla="*/ T48 w 25"/>
                              <a:gd name="T50" fmla="+- 0 455 443"/>
                              <a:gd name="T51" fmla="*/ 45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Freeform 1290"/>
                        <wps:cNvSpPr>
                          <a:spLocks/>
                        </wps:cNvSpPr>
                        <wps:spPr bwMode="auto">
                          <a:xfrm>
                            <a:off x="6892" y="451"/>
                            <a:ext cx="25" cy="25"/>
                          </a:xfrm>
                          <a:custGeom>
                            <a:avLst/>
                            <a:gdLst>
                              <a:gd name="T0" fmla="+- 0 6912 6893"/>
                              <a:gd name="T1" fmla="*/ T0 w 25"/>
                              <a:gd name="T2" fmla="+- 0 452 452"/>
                              <a:gd name="T3" fmla="*/ 452 h 25"/>
                              <a:gd name="T4" fmla="+- 0 6898 6893"/>
                              <a:gd name="T5" fmla="*/ T4 w 25"/>
                              <a:gd name="T6" fmla="+- 0 452 452"/>
                              <a:gd name="T7" fmla="*/ 452 h 25"/>
                              <a:gd name="T8" fmla="+- 0 6893 6893"/>
                              <a:gd name="T9" fmla="*/ T8 w 25"/>
                              <a:gd name="T10" fmla="+- 0 457 452"/>
                              <a:gd name="T11" fmla="*/ 457 h 25"/>
                              <a:gd name="T12" fmla="+- 0 6893 6893"/>
                              <a:gd name="T13" fmla="*/ T12 w 25"/>
                              <a:gd name="T14" fmla="+- 0 470 452"/>
                              <a:gd name="T15" fmla="*/ 470 h 25"/>
                              <a:gd name="T16" fmla="+- 0 6898 6893"/>
                              <a:gd name="T17" fmla="*/ T16 w 25"/>
                              <a:gd name="T18" fmla="+- 0 476 452"/>
                              <a:gd name="T19" fmla="*/ 476 h 25"/>
                              <a:gd name="T20" fmla="+- 0 6912 6893"/>
                              <a:gd name="T21" fmla="*/ T20 w 25"/>
                              <a:gd name="T22" fmla="+- 0 476 452"/>
                              <a:gd name="T23" fmla="*/ 476 h 25"/>
                              <a:gd name="T24" fmla="+- 0 6917 6893"/>
                              <a:gd name="T25" fmla="*/ T24 w 25"/>
                              <a:gd name="T26" fmla="+- 0 470 452"/>
                              <a:gd name="T27" fmla="*/ 470 h 25"/>
                              <a:gd name="T28" fmla="+- 0 6917 6893"/>
                              <a:gd name="T29" fmla="*/ T28 w 25"/>
                              <a:gd name="T30" fmla="+- 0 457 452"/>
                              <a:gd name="T31" fmla="*/ 457 h 25"/>
                              <a:gd name="T32" fmla="+- 0 6912 6893"/>
                              <a:gd name="T33" fmla="*/ T32 w 25"/>
                              <a:gd name="T34" fmla="+- 0 452 452"/>
                              <a:gd name="T35" fmla="*/ 45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8"/>
                                </a:lnTo>
                                <a:lnTo>
                                  <a:pt x="5" y="24"/>
                                </a:lnTo>
                                <a:lnTo>
                                  <a:pt x="19" y="24"/>
                                </a:lnTo>
                                <a:lnTo>
                                  <a:pt x="24" y="18"/>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Freeform 1289"/>
                        <wps:cNvSpPr>
                          <a:spLocks/>
                        </wps:cNvSpPr>
                        <wps:spPr bwMode="auto">
                          <a:xfrm>
                            <a:off x="6892" y="451"/>
                            <a:ext cx="25" cy="25"/>
                          </a:xfrm>
                          <a:custGeom>
                            <a:avLst/>
                            <a:gdLst>
                              <a:gd name="T0" fmla="+- 0 6893 6893"/>
                              <a:gd name="T1" fmla="*/ T0 w 25"/>
                              <a:gd name="T2" fmla="+- 0 464 452"/>
                              <a:gd name="T3" fmla="*/ 464 h 25"/>
                              <a:gd name="T4" fmla="+- 0 6893 6893"/>
                              <a:gd name="T5" fmla="*/ T4 w 25"/>
                              <a:gd name="T6" fmla="+- 0 457 452"/>
                              <a:gd name="T7" fmla="*/ 457 h 25"/>
                              <a:gd name="T8" fmla="+- 0 6898 6893"/>
                              <a:gd name="T9" fmla="*/ T8 w 25"/>
                              <a:gd name="T10" fmla="+- 0 452 452"/>
                              <a:gd name="T11" fmla="*/ 452 h 25"/>
                              <a:gd name="T12" fmla="+- 0 6905 6893"/>
                              <a:gd name="T13" fmla="*/ T12 w 25"/>
                              <a:gd name="T14" fmla="+- 0 452 452"/>
                              <a:gd name="T15" fmla="*/ 452 h 25"/>
                              <a:gd name="T16" fmla="+- 0 6912 6893"/>
                              <a:gd name="T17" fmla="*/ T16 w 25"/>
                              <a:gd name="T18" fmla="+- 0 452 452"/>
                              <a:gd name="T19" fmla="*/ 452 h 25"/>
                              <a:gd name="T20" fmla="+- 0 6917 6893"/>
                              <a:gd name="T21" fmla="*/ T20 w 25"/>
                              <a:gd name="T22" fmla="+- 0 457 452"/>
                              <a:gd name="T23" fmla="*/ 457 h 25"/>
                              <a:gd name="T24" fmla="+- 0 6917 6893"/>
                              <a:gd name="T25" fmla="*/ T24 w 25"/>
                              <a:gd name="T26" fmla="+- 0 464 452"/>
                              <a:gd name="T27" fmla="*/ 464 h 25"/>
                              <a:gd name="T28" fmla="+- 0 6917 6893"/>
                              <a:gd name="T29" fmla="*/ T28 w 25"/>
                              <a:gd name="T30" fmla="+- 0 470 452"/>
                              <a:gd name="T31" fmla="*/ 470 h 25"/>
                              <a:gd name="T32" fmla="+- 0 6912 6893"/>
                              <a:gd name="T33" fmla="*/ T32 w 25"/>
                              <a:gd name="T34" fmla="+- 0 476 452"/>
                              <a:gd name="T35" fmla="*/ 476 h 25"/>
                              <a:gd name="T36" fmla="+- 0 6905 6893"/>
                              <a:gd name="T37" fmla="*/ T36 w 25"/>
                              <a:gd name="T38" fmla="+- 0 476 452"/>
                              <a:gd name="T39" fmla="*/ 476 h 25"/>
                              <a:gd name="T40" fmla="+- 0 6898 6893"/>
                              <a:gd name="T41" fmla="*/ T40 w 25"/>
                              <a:gd name="T42" fmla="+- 0 476 452"/>
                              <a:gd name="T43" fmla="*/ 476 h 25"/>
                              <a:gd name="T44" fmla="+- 0 6893 6893"/>
                              <a:gd name="T45" fmla="*/ T44 w 25"/>
                              <a:gd name="T46" fmla="+- 0 470 452"/>
                              <a:gd name="T47" fmla="*/ 470 h 25"/>
                              <a:gd name="T48" fmla="+- 0 6893 6893"/>
                              <a:gd name="T49" fmla="*/ T48 w 25"/>
                              <a:gd name="T50" fmla="+- 0 464 452"/>
                              <a:gd name="T51" fmla="*/ 46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8"/>
                                </a:lnTo>
                                <a:lnTo>
                                  <a:pt x="19"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5" name="Freeform 1288"/>
                        <wps:cNvSpPr>
                          <a:spLocks/>
                        </wps:cNvSpPr>
                        <wps:spPr bwMode="auto">
                          <a:xfrm>
                            <a:off x="7069" y="464"/>
                            <a:ext cx="25" cy="25"/>
                          </a:xfrm>
                          <a:custGeom>
                            <a:avLst/>
                            <a:gdLst>
                              <a:gd name="T0" fmla="+- 0 7088 7070"/>
                              <a:gd name="T1" fmla="*/ T0 w 25"/>
                              <a:gd name="T2" fmla="+- 0 464 464"/>
                              <a:gd name="T3" fmla="*/ 464 h 25"/>
                              <a:gd name="T4" fmla="+- 0 7075 7070"/>
                              <a:gd name="T5" fmla="*/ T4 w 25"/>
                              <a:gd name="T6" fmla="+- 0 464 464"/>
                              <a:gd name="T7" fmla="*/ 464 h 25"/>
                              <a:gd name="T8" fmla="+- 0 7070 7070"/>
                              <a:gd name="T9" fmla="*/ T8 w 25"/>
                              <a:gd name="T10" fmla="+- 0 469 464"/>
                              <a:gd name="T11" fmla="*/ 469 h 25"/>
                              <a:gd name="T12" fmla="+- 0 7070 7070"/>
                              <a:gd name="T13" fmla="*/ T12 w 25"/>
                              <a:gd name="T14" fmla="+- 0 483 464"/>
                              <a:gd name="T15" fmla="*/ 483 h 25"/>
                              <a:gd name="T16" fmla="+- 0 7075 7070"/>
                              <a:gd name="T17" fmla="*/ T16 w 25"/>
                              <a:gd name="T18" fmla="+- 0 488 464"/>
                              <a:gd name="T19" fmla="*/ 488 h 25"/>
                              <a:gd name="T20" fmla="+- 0 7088 7070"/>
                              <a:gd name="T21" fmla="*/ T20 w 25"/>
                              <a:gd name="T22" fmla="+- 0 488 464"/>
                              <a:gd name="T23" fmla="*/ 488 h 25"/>
                              <a:gd name="T24" fmla="+- 0 7094 7070"/>
                              <a:gd name="T25" fmla="*/ T24 w 25"/>
                              <a:gd name="T26" fmla="+- 0 483 464"/>
                              <a:gd name="T27" fmla="*/ 483 h 25"/>
                              <a:gd name="T28" fmla="+- 0 7094 7070"/>
                              <a:gd name="T29" fmla="*/ T28 w 25"/>
                              <a:gd name="T30" fmla="+- 0 469 464"/>
                              <a:gd name="T31" fmla="*/ 469 h 25"/>
                              <a:gd name="T32" fmla="+- 0 7088 7070"/>
                              <a:gd name="T33" fmla="*/ T32 w 25"/>
                              <a:gd name="T34" fmla="+- 0 464 464"/>
                              <a:gd name="T35" fmla="*/ 46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9"/>
                                </a:lnTo>
                                <a:lnTo>
                                  <a:pt x="5" y="24"/>
                                </a:lnTo>
                                <a:lnTo>
                                  <a:pt x="18" y="24"/>
                                </a:lnTo>
                                <a:lnTo>
                                  <a:pt x="24" y="19"/>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6" name="Freeform 1287"/>
                        <wps:cNvSpPr>
                          <a:spLocks/>
                        </wps:cNvSpPr>
                        <wps:spPr bwMode="auto">
                          <a:xfrm>
                            <a:off x="7069" y="464"/>
                            <a:ext cx="25" cy="25"/>
                          </a:xfrm>
                          <a:custGeom>
                            <a:avLst/>
                            <a:gdLst>
                              <a:gd name="T0" fmla="+- 0 7070 7070"/>
                              <a:gd name="T1" fmla="*/ T0 w 25"/>
                              <a:gd name="T2" fmla="+- 0 476 464"/>
                              <a:gd name="T3" fmla="*/ 476 h 25"/>
                              <a:gd name="T4" fmla="+- 0 7070 7070"/>
                              <a:gd name="T5" fmla="*/ T4 w 25"/>
                              <a:gd name="T6" fmla="+- 0 469 464"/>
                              <a:gd name="T7" fmla="*/ 469 h 25"/>
                              <a:gd name="T8" fmla="+- 0 7075 7070"/>
                              <a:gd name="T9" fmla="*/ T8 w 25"/>
                              <a:gd name="T10" fmla="+- 0 464 464"/>
                              <a:gd name="T11" fmla="*/ 464 h 25"/>
                              <a:gd name="T12" fmla="+- 0 7082 7070"/>
                              <a:gd name="T13" fmla="*/ T12 w 25"/>
                              <a:gd name="T14" fmla="+- 0 464 464"/>
                              <a:gd name="T15" fmla="*/ 464 h 25"/>
                              <a:gd name="T16" fmla="+- 0 7088 7070"/>
                              <a:gd name="T17" fmla="*/ T16 w 25"/>
                              <a:gd name="T18" fmla="+- 0 464 464"/>
                              <a:gd name="T19" fmla="*/ 464 h 25"/>
                              <a:gd name="T20" fmla="+- 0 7094 7070"/>
                              <a:gd name="T21" fmla="*/ T20 w 25"/>
                              <a:gd name="T22" fmla="+- 0 469 464"/>
                              <a:gd name="T23" fmla="*/ 469 h 25"/>
                              <a:gd name="T24" fmla="+- 0 7094 7070"/>
                              <a:gd name="T25" fmla="*/ T24 w 25"/>
                              <a:gd name="T26" fmla="+- 0 476 464"/>
                              <a:gd name="T27" fmla="*/ 476 h 25"/>
                              <a:gd name="T28" fmla="+- 0 7094 7070"/>
                              <a:gd name="T29" fmla="*/ T28 w 25"/>
                              <a:gd name="T30" fmla="+- 0 483 464"/>
                              <a:gd name="T31" fmla="*/ 483 h 25"/>
                              <a:gd name="T32" fmla="+- 0 7088 7070"/>
                              <a:gd name="T33" fmla="*/ T32 w 25"/>
                              <a:gd name="T34" fmla="+- 0 488 464"/>
                              <a:gd name="T35" fmla="*/ 488 h 25"/>
                              <a:gd name="T36" fmla="+- 0 7082 7070"/>
                              <a:gd name="T37" fmla="*/ T36 w 25"/>
                              <a:gd name="T38" fmla="+- 0 488 464"/>
                              <a:gd name="T39" fmla="*/ 488 h 25"/>
                              <a:gd name="T40" fmla="+- 0 7075 7070"/>
                              <a:gd name="T41" fmla="*/ T40 w 25"/>
                              <a:gd name="T42" fmla="+- 0 488 464"/>
                              <a:gd name="T43" fmla="*/ 488 h 25"/>
                              <a:gd name="T44" fmla="+- 0 7070 7070"/>
                              <a:gd name="T45" fmla="*/ T44 w 25"/>
                              <a:gd name="T46" fmla="+- 0 483 464"/>
                              <a:gd name="T47" fmla="*/ 483 h 25"/>
                              <a:gd name="T48" fmla="+- 0 7070 7070"/>
                              <a:gd name="T49" fmla="*/ T48 w 25"/>
                              <a:gd name="T50" fmla="+- 0 476 464"/>
                              <a:gd name="T51" fmla="*/ 47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9"/>
                                </a:lnTo>
                                <a:lnTo>
                                  <a:pt x="18" y="24"/>
                                </a:lnTo>
                                <a:lnTo>
                                  <a:pt x="12" y="24"/>
                                </a:lnTo>
                                <a:lnTo>
                                  <a:pt x="5"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Freeform 1286"/>
                        <wps:cNvSpPr>
                          <a:spLocks/>
                        </wps:cNvSpPr>
                        <wps:spPr bwMode="auto">
                          <a:xfrm>
                            <a:off x="7246" y="475"/>
                            <a:ext cx="25" cy="25"/>
                          </a:xfrm>
                          <a:custGeom>
                            <a:avLst/>
                            <a:gdLst>
                              <a:gd name="T0" fmla="+- 0 7265 7246"/>
                              <a:gd name="T1" fmla="*/ T0 w 25"/>
                              <a:gd name="T2" fmla="+- 0 476 476"/>
                              <a:gd name="T3" fmla="*/ 476 h 25"/>
                              <a:gd name="T4" fmla="+- 0 7252 7246"/>
                              <a:gd name="T5" fmla="*/ T4 w 25"/>
                              <a:gd name="T6" fmla="+- 0 476 476"/>
                              <a:gd name="T7" fmla="*/ 476 h 25"/>
                              <a:gd name="T8" fmla="+- 0 7246 7246"/>
                              <a:gd name="T9" fmla="*/ T8 w 25"/>
                              <a:gd name="T10" fmla="+- 0 481 476"/>
                              <a:gd name="T11" fmla="*/ 481 h 25"/>
                              <a:gd name="T12" fmla="+- 0 7246 7246"/>
                              <a:gd name="T13" fmla="*/ T12 w 25"/>
                              <a:gd name="T14" fmla="+- 0 495 476"/>
                              <a:gd name="T15" fmla="*/ 495 h 25"/>
                              <a:gd name="T16" fmla="+- 0 7252 7246"/>
                              <a:gd name="T17" fmla="*/ T16 w 25"/>
                              <a:gd name="T18" fmla="+- 0 500 476"/>
                              <a:gd name="T19" fmla="*/ 500 h 25"/>
                              <a:gd name="T20" fmla="+- 0 7265 7246"/>
                              <a:gd name="T21" fmla="*/ T20 w 25"/>
                              <a:gd name="T22" fmla="+- 0 500 476"/>
                              <a:gd name="T23" fmla="*/ 500 h 25"/>
                              <a:gd name="T24" fmla="+- 0 7271 7246"/>
                              <a:gd name="T25" fmla="*/ T24 w 25"/>
                              <a:gd name="T26" fmla="+- 0 495 476"/>
                              <a:gd name="T27" fmla="*/ 495 h 25"/>
                              <a:gd name="T28" fmla="+- 0 7271 7246"/>
                              <a:gd name="T29" fmla="*/ T28 w 25"/>
                              <a:gd name="T30" fmla="+- 0 481 476"/>
                              <a:gd name="T31" fmla="*/ 481 h 25"/>
                              <a:gd name="T32" fmla="+- 0 7265 7246"/>
                              <a:gd name="T33" fmla="*/ T32 w 25"/>
                              <a:gd name="T34" fmla="+- 0 476 476"/>
                              <a:gd name="T35" fmla="*/ 47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Freeform 1285"/>
                        <wps:cNvSpPr>
                          <a:spLocks/>
                        </wps:cNvSpPr>
                        <wps:spPr bwMode="auto">
                          <a:xfrm>
                            <a:off x="7246" y="475"/>
                            <a:ext cx="25" cy="25"/>
                          </a:xfrm>
                          <a:custGeom>
                            <a:avLst/>
                            <a:gdLst>
                              <a:gd name="T0" fmla="+- 0 7246 7246"/>
                              <a:gd name="T1" fmla="*/ T0 w 25"/>
                              <a:gd name="T2" fmla="+- 0 488 476"/>
                              <a:gd name="T3" fmla="*/ 488 h 25"/>
                              <a:gd name="T4" fmla="+- 0 7246 7246"/>
                              <a:gd name="T5" fmla="*/ T4 w 25"/>
                              <a:gd name="T6" fmla="+- 0 481 476"/>
                              <a:gd name="T7" fmla="*/ 481 h 25"/>
                              <a:gd name="T8" fmla="+- 0 7252 7246"/>
                              <a:gd name="T9" fmla="*/ T8 w 25"/>
                              <a:gd name="T10" fmla="+- 0 476 476"/>
                              <a:gd name="T11" fmla="*/ 476 h 25"/>
                              <a:gd name="T12" fmla="+- 0 7259 7246"/>
                              <a:gd name="T13" fmla="*/ T12 w 25"/>
                              <a:gd name="T14" fmla="+- 0 476 476"/>
                              <a:gd name="T15" fmla="*/ 476 h 25"/>
                              <a:gd name="T16" fmla="+- 0 7265 7246"/>
                              <a:gd name="T17" fmla="*/ T16 w 25"/>
                              <a:gd name="T18" fmla="+- 0 476 476"/>
                              <a:gd name="T19" fmla="*/ 476 h 25"/>
                              <a:gd name="T20" fmla="+- 0 7271 7246"/>
                              <a:gd name="T21" fmla="*/ T20 w 25"/>
                              <a:gd name="T22" fmla="+- 0 481 476"/>
                              <a:gd name="T23" fmla="*/ 481 h 25"/>
                              <a:gd name="T24" fmla="+- 0 7271 7246"/>
                              <a:gd name="T25" fmla="*/ T24 w 25"/>
                              <a:gd name="T26" fmla="+- 0 488 476"/>
                              <a:gd name="T27" fmla="*/ 488 h 25"/>
                              <a:gd name="T28" fmla="+- 0 7271 7246"/>
                              <a:gd name="T29" fmla="*/ T28 w 25"/>
                              <a:gd name="T30" fmla="+- 0 495 476"/>
                              <a:gd name="T31" fmla="*/ 495 h 25"/>
                              <a:gd name="T32" fmla="+- 0 7265 7246"/>
                              <a:gd name="T33" fmla="*/ T32 w 25"/>
                              <a:gd name="T34" fmla="+- 0 500 476"/>
                              <a:gd name="T35" fmla="*/ 500 h 25"/>
                              <a:gd name="T36" fmla="+- 0 7259 7246"/>
                              <a:gd name="T37" fmla="*/ T36 w 25"/>
                              <a:gd name="T38" fmla="+- 0 500 476"/>
                              <a:gd name="T39" fmla="*/ 500 h 25"/>
                              <a:gd name="T40" fmla="+- 0 7252 7246"/>
                              <a:gd name="T41" fmla="*/ T40 w 25"/>
                              <a:gd name="T42" fmla="+- 0 500 476"/>
                              <a:gd name="T43" fmla="*/ 500 h 25"/>
                              <a:gd name="T44" fmla="+- 0 7246 7246"/>
                              <a:gd name="T45" fmla="*/ T44 w 25"/>
                              <a:gd name="T46" fmla="+- 0 495 476"/>
                              <a:gd name="T47" fmla="*/ 495 h 25"/>
                              <a:gd name="T48" fmla="+- 0 7246 7246"/>
                              <a:gd name="T49" fmla="*/ T48 w 25"/>
                              <a:gd name="T50" fmla="+- 0 488 476"/>
                              <a:gd name="T51" fmla="*/ 48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9"/>
                                </a:lnTo>
                                <a:lnTo>
                                  <a:pt x="19" y="24"/>
                                </a:lnTo>
                                <a:lnTo>
                                  <a:pt x="13"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9" name="Freeform 1284"/>
                        <wps:cNvSpPr>
                          <a:spLocks/>
                        </wps:cNvSpPr>
                        <wps:spPr bwMode="auto">
                          <a:xfrm>
                            <a:off x="7423" y="521"/>
                            <a:ext cx="25" cy="25"/>
                          </a:xfrm>
                          <a:custGeom>
                            <a:avLst/>
                            <a:gdLst>
                              <a:gd name="T0" fmla="+- 0 7442 7423"/>
                              <a:gd name="T1" fmla="*/ T0 w 25"/>
                              <a:gd name="T2" fmla="+- 0 522 522"/>
                              <a:gd name="T3" fmla="*/ 522 h 25"/>
                              <a:gd name="T4" fmla="+- 0 7429 7423"/>
                              <a:gd name="T5" fmla="*/ T4 w 25"/>
                              <a:gd name="T6" fmla="+- 0 522 522"/>
                              <a:gd name="T7" fmla="*/ 522 h 25"/>
                              <a:gd name="T8" fmla="+- 0 7423 7423"/>
                              <a:gd name="T9" fmla="*/ T8 w 25"/>
                              <a:gd name="T10" fmla="+- 0 527 522"/>
                              <a:gd name="T11" fmla="*/ 527 h 25"/>
                              <a:gd name="T12" fmla="+- 0 7423 7423"/>
                              <a:gd name="T13" fmla="*/ T12 w 25"/>
                              <a:gd name="T14" fmla="+- 0 541 522"/>
                              <a:gd name="T15" fmla="*/ 541 h 25"/>
                              <a:gd name="T16" fmla="+- 0 7429 7423"/>
                              <a:gd name="T17" fmla="*/ T16 w 25"/>
                              <a:gd name="T18" fmla="+- 0 546 522"/>
                              <a:gd name="T19" fmla="*/ 546 h 25"/>
                              <a:gd name="T20" fmla="+- 0 7442 7423"/>
                              <a:gd name="T21" fmla="*/ T20 w 25"/>
                              <a:gd name="T22" fmla="+- 0 546 522"/>
                              <a:gd name="T23" fmla="*/ 546 h 25"/>
                              <a:gd name="T24" fmla="+- 0 7447 7423"/>
                              <a:gd name="T25" fmla="*/ T24 w 25"/>
                              <a:gd name="T26" fmla="+- 0 541 522"/>
                              <a:gd name="T27" fmla="*/ 541 h 25"/>
                              <a:gd name="T28" fmla="+- 0 7447 7423"/>
                              <a:gd name="T29" fmla="*/ T28 w 25"/>
                              <a:gd name="T30" fmla="+- 0 527 522"/>
                              <a:gd name="T31" fmla="*/ 527 h 25"/>
                              <a:gd name="T32" fmla="+- 0 7442 7423"/>
                              <a:gd name="T33" fmla="*/ T32 w 25"/>
                              <a:gd name="T34" fmla="+- 0 522 522"/>
                              <a:gd name="T35" fmla="*/ 52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0" name="Freeform 1283"/>
                        <wps:cNvSpPr>
                          <a:spLocks/>
                        </wps:cNvSpPr>
                        <wps:spPr bwMode="auto">
                          <a:xfrm>
                            <a:off x="7423" y="521"/>
                            <a:ext cx="25" cy="25"/>
                          </a:xfrm>
                          <a:custGeom>
                            <a:avLst/>
                            <a:gdLst>
                              <a:gd name="T0" fmla="+- 0 7423 7423"/>
                              <a:gd name="T1" fmla="*/ T0 w 25"/>
                              <a:gd name="T2" fmla="+- 0 534 522"/>
                              <a:gd name="T3" fmla="*/ 534 h 25"/>
                              <a:gd name="T4" fmla="+- 0 7423 7423"/>
                              <a:gd name="T5" fmla="*/ T4 w 25"/>
                              <a:gd name="T6" fmla="+- 0 527 522"/>
                              <a:gd name="T7" fmla="*/ 527 h 25"/>
                              <a:gd name="T8" fmla="+- 0 7429 7423"/>
                              <a:gd name="T9" fmla="*/ T8 w 25"/>
                              <a:gd name="T10" fmla="+- 0 522 522"/>
                              <a:gd name="T11" fmla="*/ 522 h 25"/>
                              <a:gd name="T12" fmla="+- 0 7435 7423"/>
                              <a:gd name="T13" fmla="*/ T12 w 25"/>
                              <a:gd name="T14" fmla="+- 0 522 522"/>
                              <a:gd name="T15" fmla="*/ 522 h 25"/>
                              <a:gd name="T16" fmla="+- 0 7442 7423"/>
                              <a:gd name="T17" fmla="*/ T16 w 25"/>
                              <a:gd name="T18" fmla="+- 0 522 522"/>
                              <a:gd name="T19" fmla="*/ 522 h 25"/>
                              <a:gd name="T20" fmla="+- 0 7447 7423"/>
                              <a:gd name="T21" fmla="*/ T20 w 25"/>
                              <a:gd name="T22" fmla="+- 0 527 522"/>
                              <a:gd name="T23" fmla="*/ 527 h 25"/>
                              <a:gd name="T24" fmla="+- 0 7447 7423"/>
                              <a:gd name="T25" fmla="*/ T24 w 25"/>
                              <a:gd name="T26" fmla="+- 0 534 522"/>
                              <a:gd name="T27" fmla="*/ 534 h 25"/>
                              <a:gd name="T28" fmla="+- 0 7447 7423"/>
                              <a:gd name="T29" fmla="*/ T28 w 25"/>
                              <a:gd name="T30" fmla="+- 0 541 522"/>
                              <a:gd name="T31" fmla="*/ 541 h 25"/>
                              <a:gd name="T32" fmla="+- 0 7442 7423"/>
                              <a:gd name="T33" fmla="*/ T32 w 25"/>
                              <a:gd name="T34" fmla="+- 0 546 522"/>
                              <a:gd name="T35" fmla="*/ 546 h 25"/>
                              <a:gd name="T36" fmla="+- 0 7435 7423"/>
                              <a:gd name="T37" fmla="*/ T36 w 25"/>
                              <a:gd name="T38" fmla="+- 0 546 522"/>
                              <a:gd name="T39" fmla="*/ 546 h 25"/>
                              <a:gd name="T40" fmla="+- 0 7429 7423"/>
                              <a:gd name="T41" fmla="*/ T40 w 25"/>
                              <a:gd name="T42" fmla="+- 0 546 522"/>
                              <a:gd name="T43" fmla="*/ 546 h 25"/>
                              <a:gd name="T44" fmla="+- 0 7423 7423"/>
                              <a:gd name="T45" fmla="*/ T44 w 25"/>
                              <a:gd name="T46" fmla="+- 0 541 522"/>
                              <a:gd name="T47" fmla="*/ 541 h 25"/>
                              <a:gd name="T48" fmla="+- 0 7423 7423"/>
                              <a:gd name="T49" fmla="*/ T48 w 25"/>
                              <a:gd name="T50" fmla="+- 0 534 522"/>
                              <a:gd name="T51" fmla="*/ 5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Freeform 1282"/>
                        <wps:cNvSpPr>
                          <a:spLocks/>
                        </wps:cNvSpPr>
                        <wps:spPr bwMode="auto">
                          <a:xfrm>
                            <a:off x="7599" y="595"/>
                            <a:ext cx="25" cy="25"/>
                          </a:xfrm>
                          <a:custGeom>
                            <a:avLst/>
                            <a:gdLst>
                              <a:gd name="T0" fmla="+- 0 7619 7600"/>
                              <a:gd name="T1" fmla="*/ T0 w 25"/>
                              <a:gd name="T2" fmla="+- 0 595 595"/>
                              <a:gd name="T3" fmla="*/ 595 h 25"/>
                              <a:gd name="T4" fmla="+- 0 7605 7600"/>
                              <a:gd name="T5" fmla="*/ T4 w 25"/>
                              <a:gd name="T6" fmla="+- 0 595 595"/>
                              <a:gd name="T7" fmla="*/ 595 h 25"/>
                              <a:gd name="T8" fmla="+- 0 7600 7600"/>
                              <a:gd name="T9" fmla="*/ T8 w 25"/>
                              <a:gd name="T10" fmla="+- 0 600 595"/>
                              <a:gd name="T11" fmla="*/ 600 h 25"/>
                              <a:gd name="T12" fmla="+- 0 7600 7600"/>
                              <a:gd name="T13" fmla="*/ T12 w 25"/>
                              <a:gd name="T14" fmla="+- 0 614 595"/>
                              <a:gd name="T15" fmla="*/ 614 h 25"/>
                              <a:gd name="T16" fmla="+- 0 7605 7600"/>
                              <a:gd name="T17" fmla="*/ T16 w 25"/>
                              <a:gd name="T18" fmla="+- 0 619 595"/>
                              <a:gd name="T19" fmla="*/ 619 h 25"/>
                              <a:gd name="T20" fmla="+- 0 7619 7600"/>
                              <a:gd name="T21" fmla="*/ T20 w 25"/>
                              <a:gd name="T22" fmla="+- 0 619 595"/>
                              <a:gd name="T23" fmla="*/ 619 h 25"/>
                              <a:gd name="T24" fmla="+- 0 7624 7600"/>
                              <a:gd name="T25" fmla="*/ T24 w 25"/>
                              <a:gd name="T26" fmla="+- 0 614 595"/>
                              <a:gd name="T27" fmla="*/ 614 h 25"/>
                              <a:gd name="T28" fmla="+- 0 7624 7600"/>
                              <a:gd name="T29" fmla="*/ T28 w 25"/>
                              <a:gd name="T30" fmla="+- 0 600 595"/>
                              <a:gd name="T31" fmla="*/ 600 h 25"/>
                              <a:gd name="T32" fmla="+- 0 7619 7600"/>
                              <a:gd name="T33" fmla="*/ T32 w 25"/>
                              <a:gd name="T34" fmla="+- 0 595 595"/>
                              <a:gd name="T35" fmla="*/ 59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2" name="Freeform 1281"/>
                        <wps:cNvSpPr>
                          <a:spLocks/>
                        </wps:cNvSpPr>
                        <wps:spPr bwMode="auto">
                          <a:xfrm>
                            <a:off x="7599" y="595"/>
                            <a:ext cx="25" cy="25"/>
                          </a:xfrm>
                          <a:custGeom>
                            <a:avLst/>
                            <a:gdLst>
                              <a:gd name="T0" fmla="+- 0 7600 7600"/>
                              <a:gd name="T1" fmla="*/ T0 w 25"/>
                              <a:gd name="T2" fmla="+- 0 607 595"/>
                              <a:gd name="T3" fmla="*/ 607 h 25"/>
                              <a:gd name="T4" fmla="+- 0 7600 7600"/>
                              <a:gd name="T5" fmla="*/ T4 w 25"/>
                              <a:gd name="T6" fmla="+- 0 600 595"/>
                              <a:gd name="T7" fmla="*/ 600 h 25"/>
                              <a:gd name="T8" fmla="+- 0 7605 7600"/>
                              <a:gd name="T9" fmla="*/ T8 w 25"/>
                              <a:gd name="T10" fmla="+- 0 595 595"/>
                              <a:gd name="T11" fmla="*/ 595 h 25"/>
                              <a:gd name="T12" fmla="+- 0 7612 7600"/>
                              <a:gd name="T13" fmla="*/ T12 w 25"/>
                              <a:gd name="T14" fmla="+- 0 595 595"/>
                              <a:gd name="T15" fmla="*/ 595 h 25"/>
                              <a:gd name="T16" fmla="+- 0 7619 7600"/>
                              <a:gd name="T17" fmla="*/ T16 w 25"/>
                              <a:gd name="T18" fmla="+- 0 595 595"/>
                              <a:gd name="T19" fmla="*/ 595 h 25"/>
                              <a:gd name="T20" fmla="+- 0 7624 7600"/>
                              <a:gd name="T21" fmla="*/ T20 w 25"/>
                              <a:gd name="T22" fmla="+- 0 600 595"/>
                              <a:gd name="T23" fmla="*/ 600 h 25"/>
                              <a:gd name="T24" fmla="+- 0 7624 7600"/>
                              <a:gd name="T25" fmla="*/ T24 w 25"/>
                              <a:gd name="T26" fmla="+- 0 607 595"/>
                              <a:gd name="T27" fmla="*/ 607 h 25"/>
                              <a:gd name="T28" fmla="+- 0 7624 7600"/>
                              <a:gd name="T29" fmla="*/ T28 w 25"/>
                              <a:gd name="T30" fmla="+- 0 614 595"/>
                              <a:gd name="T31" fmla="*/ 614 h 25"/>
                              <a:gd name="T32" fmla="+- 0 7619 7600"/>
                              <a:gd name="T33" fmla="*/ T32 w 25"/>
                              <a:gd name="T34" fmla="+- 0 619 595"/>
                              <a:gd name="T35" fmla="*/ 619 h 25"/>
                              <a:gd name="T36" fmla="+- 0 7612 7600"/>
                              <a:gd name="T37" fmla="*/ T36 w 25"/>
                              <a:gd name="T38" fmla="+- 0 619 595"/>
                              <a:gd name="T39" fmla="*/ 619 h 25"/>
                              <a:gd name="T40" fmla="+- 0 7605 7600"/>
                              <a:gd name="T41" fmla="*/ T40 w 25"/>
                              <a:gd name="T42" fmla="+- 0 619 595"/>
                              <a:gd name="T43" fmla="*/ 619 h 25"/>
                              <a:gd name="T44" fmla="+- 0 7600 7600"/>
                              <a:gd name="T45" fmla="*/ T44 w 25"/>
                              <a:gd name="T46" fmla="+- 0 614 595"/>
                              <a:gd name="T47" fmla="*/ 614 h 25"/>
                              <a:gd name="T48" fmla="+- 0 7600 7600"/>
                              <a:gd name="T49" fmla="*/ T48 w 25"/>
                              <a:gd name="T50" fmla="+- 0 607 595"/>
                              <a:gd name="T51" fmla="*/ 60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Freeform 1280"/>
                        <wps:cNvSpPr>
                          <a:spLocks/>
                        </wps:cNvSpPr>
                        <wps:spPr bwMode="auto">
                          <a:xfrm>
                            <a:off x="7776" y="671"/>
                            <a:ext cx="25" cy="25"/>
                          </a:xfrm>
                          <a:custGeom>
                            <a:avLst/>
                            <a:gdLst>
                              <a:gd name="T0" fmla="+- 0 7795 7777"/>
                              <a:gd name="T1" fmla="*/ T0 w 25"/>
                              <a:gd name="T2" fmla="+- 0 672 672"/>
                              <a:gd name="T3" fmla="*/ 672 h 25"/>
                              <a:gd name="T4" fmla="+- 0 7782 7777"/>
                              <a:gd name="T5" fmla="*/ T4 w 25"/>
                              <a:gd name="T6" fmla="+- 0 672 672"/>
                              <a:gd name="T7" fmla="*/ 672 h 25"/>
                              <a:gd name="T8" fmla="+- 0 7777 7777"/>
                              <a:gd name="T9" fmla="*/ T8 w 25"/>
                              <a:gd name="T10" fmla="+- 0 677 672"/>
                              <a:gd name="T11" fmla="*/ 677 h 25"/>
                              <a:gd name="T12" fmla="+- 0 7777 7777"/>
                              <a:gd name="T13" fmla="*/ T12 w 25"/>
                              <a:gd name="T14" fmla="+- 0 690 672"/>
                              <a:gd name="T15" fmla="*/ 690 h 25"/>
                              <a:gd name="T16" fmla="+- 0 7782 7777"/>
                              <a:gd name="T17" fmla="*/ T16 w 25"/>
                              <a:gd name="T18" fmla="+- 0 696 672"/>
                              <a:gd name="T19" fmla="*/ 696 h 25"/>
                              <a:gd name="T20" fmla="+- 0 7795 7777"/>
                              <a:gd name="T21" fmla="*/ T20 w 25"/>
                              <a:gd name="T22" fmla="+- 0 696 672"/>
                              <a:gd name="T23" fmla="*/ 696 h 25"/>
                              <a:gd name="T24" fmla="+- 0 7801 7777"/>
                              <a:gd name="T25" fmla="*/ T24 w 25"/>
                              <a:gd name="T26" fmla="+- 0 690 672"/>
                              <a:gd name="T27" fmla="*/ 690 h 25"/>
                              <a:gd name="T28" fmla="+- 0 7801 7777"/>
                              <a:gd name="T29" fmla="*/ T28 w 25"/>
                              <a:gd name="T30" fmla="+- 0 677 672"/>
                              <a:gd name="T31" fmla="*/ 677 h 25"/>
                              <a:gd name="T32" fmla="+- 0 7795 7777"/>
                              <a:gd name="T33" fmla="*/ T32 w 25"/>
                              <a:gd name="T34" fmla="+- 0 672 672"/>
                              <a:gd name="T35" fmla="*/ 67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8"/>
                                </a:lnTo>
                                <a:lnTo>
                                  <a:pt x="5" y="24"/>
                                </a:lnTo>
                                <a:lnTo>
                                  <a:pt x="18" y="24"/>
                                </a:lnTo>
                                <a:lnTo>
                                  <a:pt x="24" y="18"/>
                                </a:lnTo>
                                <a:lnTo>
                                  <a:pt x="24" y="5"/>
                                </a:lnTo>
                                <a:lnTo>
                                  <a:pt x="18"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4" name="Freeform 1279"/>
                        <wps:cNvSpPr>
                          <a:spLocks/>
                        </wps:cNvSpPr>
                        <wps:spPr bwMode="auto">
                          <a:xfrm>
                            <a:off x="7776" y="671"/>
                            <a:ext cx="25" cy="25"/>
                          </a:xfrm>
                          <a:custGeom>
                            <a:avLst/>
                            <a:gdLst>
                              <a:gd name="T0" fmla="+- 0 7777 7777"/>
                              <a:gd name="T1" fmla="*/ T0 w 25"/>
                              <a:gd name="T2" fmla="+- 0 684 672"/>
                              <a:gd name="T3" fmla="*/ 684 h 25"/>
                              <a:gd name="T4" fmla="+- 0 7777 7777"/>
                              <a:gd name="T5" fmla="*/ T4 w 25"/>
                              <a:gd name="T6" fmla="+- 0 677 672"/>
                              <a:gd name="T7" fmla="*/ 677 h 25"/>
                              <a:gd name="T8" fmla="+- 0 7782 7777"/>
                              <a:gd name="T9" fmla="*/ T8 w 25"/>
                              <a:gd name="T10" fmla="+- 0 672 672"/>
                              <a:gd name="T11" fmla="*/ 672 h 25"/>
                              <a:gd name="T12" fmla="+- 0 7789 7777"/>
                              <a:gd name="T13" fmla="*/ T12 w 25"/>
                              <a:gd name="T14" fmla="+- 0 672 672"/>
                              <a:gd name="T15" fmla="*/ 672 h 25"/>
                              <a:gd name="T16" fmla="+- 0 7795 7777"/>
                              <a:gd name="T17" fmla="*/ T16 w 25"/>
                              <a:gd name="T18" fmla="+- 0 672 672"/>
                              <a:gd name="T19" fmla="*/ 672 h 25"/>
                              <a:gd name="T20" fmla="+- 0 7801 7777"/>
                              <a:gd name="T21" fmla="*/ T20 w 25"/>
                              <a:gd name="T22" fmla="+- 0 677 672"/>
                              <a:gd name="T23" fmla="*/ 677 h 25"/>
                              <a:gd name="T24" fmla="+- 0 7801 7777"/>
                              <a:gd name="T25" fmla="*/ T24 w 25"/>
                              <a:gd name="T26" fmla="+- 0 684 672"/>
                              <a:gd name="T27" fmla="*/ 684 h 25"/>
                              <a:gd name="T28" fmla="+- 0 7801 7777"/>
                              <a:gd name="T29" fmla="*/ T28 w 25"/>
                              <a:gd name="T30" fmla="+- 0 690 672"/>
                              <a:gd name="T31" fmla="*/ 690 h 25"/>
                              <a:gd name="T32" fmla="+- 0 7795 7777"/>
                              <a:gd name="T33" fmla="*/ T32 w 25"/>
                              <a:gd name="T34" fmla="+- 0 696 672"/>
                              <a:gd name="T35" fmla="*/ 696 h 25"/>
                              <a:gd name="T36" fmla="+- 0 7789 7777"/>
                              <a:gd name="T37" fmla="*/ T36 w 25"/>
                              <a:gd name="T38" fmla="+- 0 696 672"/>
                              <a:gd name="T39" fmla="*/ 696 h 25"/>
                              <a:gd name="T40" fmla="+- 0 7782 7777"/>
                              <a:gd name="T41" fmla="*/ T40 w 25"/>
                              <a:gd name="T42" fmla="+- 0 696 672"/>
                              <a:gd name="T43" fmla="*/ 696 h 25"/>
                              <a:gd name="T44" fmla="+- 0 7777 7777"/>
                              <a:gd name="T45" fmla="*/ T44 w 25"/>
                              <a:gd name="T46" fmla="+- 0 690 672"/>
                              <a:gd name="T47" fmla="*/ 690 h 25"/>
                              <a:gd name="T48" fmla="+- 0 7777 7777"/>
                              <a:gd name="T49" fmla="*/ T48 w 25"/>
                              <a:gd name="T50" fmla="+- 0 684 672"/>
                              <a:gd name="T51" fmla="*/ 68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5" name="Freeform 1278"/>
                        <wps:cNvSpPr>
                          <a:spLocks/>
                        </wps:cNvSpPr>
                        <wps:spPr bwMode="auto">
                          <a:xfrm>
                            <a:off x="7953" y="815"/>
                            <a:ext cx="25" cy="25"/>
                          </a:xfrm>
                          <a:custGeom>
                            <a:avLst/>
                            <a:gdLst>
                              <a:gd name="T0" fmla="+- 0 7972 7953"/>
                              <a:gd name="T1" fmla="*/ T0 w 25"/>
                              <a:gd name="T2" fmla="+- 0 816 816"/>
                              <a:gd name="T3" fmla="*/ 816 h 25"/>
                              <a:gd name="T4" fmla="+- 0 7959 7953"/>
                              <a:gd name="T5" fmla="*/ T4 w 25"/>
                              <a:gd name="T6" fmla="+- 0 816 816"/>
                              <a:gd name="T7" fmla="*/ 816 h 25"/>
                              <a:gd name="T8" fmla="+- 0 7953 7953"/>
                              <a:gd name="T9" fmla="*/ T8 w 25"/>
                              <a:gd name="T10" fmla="+- 0 821 816"/>
                              <a:gd name="T11" fmla="*/ 821 h 25"/>
                              <a:gd name="T12" fmla="+- 0 7953 7953"/>
                              <a:gd name="T13" fmla="*/ T12 w 25"/>
                              <a:gd name="T14" fmla="+- 0 835 816"/>
                              <a:gd name="T15" fmla="*/ 835 h 25"/>
                              <a:gd name="T16" fmla="+- 0 7959 7953"/>
                              <a:gd name="T17" fmla="*/ T16 w 25"/>
                              <a:gd name="T18" fmla="+- 0 840 816"/>
                              <a:gd name="T19" fmla="*/ 840 h 25"/>
                              <a:gd name="T20" fmla="+- 0 7972 7953"/>
                              <a:gd name="T21" fmla="*/ T20 w 25"/>
                              <a:gd name="T22" fmla="+- 0 840 816"/>
                              <a:gd name="T23" fmla="*/ 840 h 25"/>
                              <a:gd name="T24" fmla="+- 0 7977 7953"/>
                              <a:gd name="T25" fmla="*/ T24 w 25"/>
                              <a:gd name="T26" fmla="+- 0 835 816"/>
                              <a:gd name="T27" fmla="*/ 835 h 25"/>
                              <a:gd name="T28" fmla="+- 0 7977 7953"/>
                              <a:gd name="T29" fmla="*/ T28 w 25"/>
                              <a:gd name="T30" fmla="+- 0 821 816"/>
                              <a:gd name="T31" fmla="*/ 821 h 25"/>
                              <a:gd name="T32" fmla="+- 0 7972 7953"/>
                              <a:gd name="T33" fmla="*/ T32 w 25"/>
                              <a:gd name="T34" fmla="+- 0 816 816"/>
                              <a:gd name="T35" fmla="*/ 81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Freeform 1277"/>
                        <wps:cNvSpPr>
                          <a:spLocks/>
                        </wps:cNvSpPr>
                        <wps:spPr bwMode="auto">
                          <a:xfrm>
                            <a:off x="7953" y="815"/>
                            <a:ext cx="25" cy="25"/>
                          </a:xfrm>
                          <a:custGeom>
                            <a:avLst/>
                            <a:gdLst>
                              <a:gd name="T0" fmla="+- 0 7953 7953"/>
                              <a:gd name="T1" fmla="*/ T0 w 25"/>
                              <a:gd name="T2" fmla="+- 0 828 816"/>
                              <a:gd name="T3" fmla="*/ 828 h 25"/>
                              <a:gd name="T4" fmla="+- 0 7953 7953"/>
                              <a:gd name="T5" fmla="*/ T4 w 25"/>
                              <a:gd name="T6" fmla="+- 0 821 816"/>
                              <a:gd name="T7" fmla="*/ 821 h 25"/>
                              <a:gd name="T8" fmla="+- 0 7959 7953"/>
                              <a:gd name="T9" fmla="*/ T8 w 25"/>
                              <a:gd name="T10" fmla="+- 0 816 816"/>
                              <a:gd name="T11" fmla="*/ 816 h 25"/>
                              <a:gd name="T12" fmla="+- 0 7965 7953"/>
                              <a:gd name="T13" fmla="*/ T12 w 25"/>
                              <a:gd name="T14" fmla="+- 0 816 816"/>
                              <a:gd name="T15" fmla="*/ 816 h 25"/>
                              <a:gd name="T16" fmla="+- 0 7972 7953"/>
                              <a:gd name="T17" fmla="*/ T16 w 25"/>
                              <a:gd name="T18" fmla="+- 0 816 816"/>
                              <a:gd name="T19" fmla="*/ 816 h 25"/>
                              <a:gd name="T20" fmla="+- 0 7977 7953"/>
                              <a:gd name="T21" fmla="*/ T20 w 25"/>
                              <a:gd name="T22" fmla="+- 0 821 816"/>
                              <a:gd name="T23" fmla="*/ 821 h 25"/>
                              <a:gd name="T24" fmla="+- 0 7977 7953"/>
                              <a:gd name="T25" fmla="*/ T24 w 25"/>
                              <a:gd name="T26" fmla="+- 0 828 816"/>
                              <a:gd name="T27" fmla="*/ 828 h 25"/>
                              <a:gd name="T28" fmla="+- 0 7977 7953"/>
                              <a:gd name="T29" fmla="*/ T28 w 25"/>
                              <a:gd name="T30" fmla="+- 0 835 816"/>
                              <a:gd name="T31" fmla="*/ 835 h 25"/>
                              <a:gd name="T32" fmla="+- 0 7972 7953"/>
                              <a:gd name="T33" fmla="*/ T32 w 25"/>
                              <a:gd name="T34" fmla="+- 0 840 816"/>
                              <a:gd name="T35" fmla="*/ 840 h 25"/>
                              <a:gd name="T36" fmla="+- 0 7965 7953"/>
                              <a:gd name="T37" fmla="*/ T36 w 25"/>
                              <a:gd name="T38" fmla="+- 0 840 816"/>
                              <a:gd name="T39" fmla="*/ 840 h 25"/>
                              <a:gd name="T40" fmla="+- 0 7959 7953"/>
                              <a:gd name="T41" fmla="*/ T40 w 25"/>
                              <a:gd name="T42" fmla="+- 0 840 816"/>
                              <a:gd name="T43" fmla="*/ 840 h 25"/>
                              <a:gd name="T44" fmla="+- 0 7953 7953"/>
                              <a:gd name="T45" fmla="*/ T44 w 25"/>
                              <a:gd name="T46" fmla="+- 0 835 816"/>
                              <a:gd name="T47" fmla="*/ 835 h 25"/>
                              <a:gd name="T48" fmla="+- 0 7953 7953"/>
                              <a:gd name="T49" fmla="*/ T48 w 25"/>
                              <a:gd name="T50" fmla="+- 0 828 816"/>
                              <a:gd name="T51" fmla="*/ 82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7" name="Freeform 1276"/>
                        <wps:cNvSpPr>
                          <a:spLocks/>
                        </wps:cNvSpPr>
                        <wps:spPr bwMode="auto">
                          <a:xfrm>
                            <a:off x="8129" y="1109"/>
                            <a:ext cx="25" cy="25"/>
                          </a:xfrm>
                          <a:custGeom>
                            <a:avLst/>
                            <a:gdLst>
                              <a:gd name="T0" fmla="+- 0 8149 8130"/>
                              <a:gd name="T1" fmla="*/ T0 w 25"/>
                              <a:gd name="T2" fmla="+- 0 1109 1109"/>
                              <a:gd name="T3" fmla="*/ 1109 h 25"/>
                              <a:gd name="T4" fmla="+- 0 8135 8130"/>
                              <a:gd name="T5" fmla="*/ T4 w 25"/>
                              <a:gd name="T6" fmla="+- 0 1109 1109"/>
                              <a:gd name="T7" fmla="*/ 1109 h 25"/>
                              <a:gd name="T8" fmla="+- 0 8130 8130"/>
                              <a:gd name="T9" fmla="*/ T8 w 25"/>
                              <a:gd name="T10" fmla="+- 0 1114 1109"/>
                              <a:gd name="T11" fmla="*/ 1114 h 25"/>
                              <a:gd name="T12" fmla="+- 0 8130 8130"/>
                              <a:gd name="T13" fmla="*/ T12 w 25"/>
                              <a:gd name="T14" fmla="+- 0 1128 1109"/>
                              <a:gd name="T15" fmla="*/ 1128 h 25"/>
                              <a:gd name="T16" fmla="+- 0 8135 8130"/>
                              <a:gd name="T17" fmla="*/ T16 w 25"/>
                              <a:gd name="T18" fmla="+- 0 1133 1109"/>
                              <a:gd name="T19" fmla="*/ 1133 h 25"/>
                              <a:gd name="T20" fmla="+- 0 8149 8130"/>
                              <a:gd name="T21" fmla="*/ T20 w 25"/>
                              <a:gd name="T22" fmla="+- 0 1133 1109"/>
                              <a:gd name="T23" fmla="*/ 1133 h 25"/>
                              <a:gd name="T24" fmla="+- 0 8154 8130"/>
                              <a:gd name="T25" fmla="*/ T24 w 25"/>
                              <a:gd name="T26" fmla="+- 0 1128 1109"/>
                              <a:gd name="T27" fmla="*/ 1128 h 25"/>
                              <a:gd name="T28" fmla="+- 0 8154 8130"/>
                              <a:gd name="T29" fmla="*/ T28 w 25"/>
                              <a:gd name="T30" fmla="+- 0 1114 1109"/>
                              <a:gd name="T31" fmla="*/ 1114 h 25"/>
                              <a:gd name="T32" fmla="+- 0 8149 8130"/>
                              <a:gd name="T33" fmla="*/ T32 w 25"/>
                              <a:gd name="T34" fmla="+- 0 1109 1109"/>
                              <a:gd name="T35" fmla="*/ 110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8" name="Freeform 1275"/>
                        <wps:cNvSpPr>
                          <a:spLocks/>
                        </wps:cNvSpPr>
                        <wps:spPr bwMode="auto">
                          <a:xfrm>
                            <a:off x="8129" y="1109"/>
                            <a:ext cx="25" cy="25"/>
                          </a:xfrm>
                          <a:custGeom>
                            <a:avLst/>
                            <a:gdLst>
                              <a:gd name="T0" fmla="+- 0 8130 8130"/>
                              <a:gd name="T1" fmla="*/ T0 w 25"/>
                              <a:gd name="T2" fmla="+- 0 1121 1109"/>
                              <a:gd name="T3" fmla="*/ 1121 h 25"/>
                              <a:gd name="T4" fmla="+- 0 8130 8130"/>
                              <a:gd name="T5" fmla="*/ T4 w 25"/>
                              <a:gd name="T6" fmla="+- 0 1114 1109"/>
                              <a:gd name="T7" fmla="*/ 1114 h 25"/>
                              <a:gd name="T8" fmla="+- 0 8135 8130"/>
                              <a:gd name="T9" fmla="*/ T8 w 25"/>
                              <a:gd name="T10" fmla="+- 0 1109 1109"/>
                              <a:gd name="T11" fmla="*/ 1109 h 25"/>
                              <a:gd name="T12" fmla="+- 0 8142 8130"/>
                              <a:gd name="T13" fmla="*/ T12 w 25"/>
                              <a:gd name="T14" fmla="+- 0 1109 1109"/>
                              <a:gd name="T15" fmla="*/ 1109 h 25"/>
                              <a:gd name="T16" fmla="+- 0 8149 8130"/>
                              <a:gd name="T17" fmla="*/ T16 w 25"/>
                              <a:gd name="T18" fmla="+- 0 1109 1109"/>
                              <a:gd name="T19" fmla="*/ 1109 h 25"/>
                              <a:gd name="T20" fmla="+- 0 8154 8130"/>
                              <a:gd name="T21" fmla="*/ T20 w 25"/>
                              <a:gd name="T22" fmla="+- 0 1114 1109"/>
                              <a:gd name="T23" fmla="*/ 1114 h 25"/>
                              <a:gd name="T24" fmla="+- 0 8154 8130"/>
                              <a:gd name="T25" fmla="*/ T24 w 25"/>
                              <a:gd name="T26" fmla="+- 0 1121 1109"/>
                              <a:gd name="T27" fmla="*/ 1121 h 25"/>
                              <a:gd name="T28" fmla="+- 0 8154 8130"/>
                              <a:gd name="T29" fmla="*/ T28 w 25"/>
                              <a:gd name="T30" fmla="+- 0 1128 1109"/>
                              <a:gd name="T31" fmla="*/ 1128 h 25"/>
                              <a:gd name="T32" fmla="+- 0 8149 8130"/>
                              <a:gd name="T33" fmla="*/ T32 w 25"/>
                              <a:gd name="T34" fmla="+- 0 1133 1109"/>
                              <a:gd name="T35" fmla="*/ 1133 h 25"/>
                              <a:gd name="T36" fmla="+- 0 8142 8130"/>
                              <a:gd name="T37" fmla="*/ T36 w 25"/>
                              <a:gd name="T38" fmla="+- 0 1133 1109"/>
                              <a:gd name="T39" fmla="*/ 1133 h 25"/>
                              <a:gd name="T40" fmla="+- 0 8135 8130"/>
                              <a:gd name="T41" fmla="*/ T40 w 25"/>
                              <a:gd name="T42" fmla="+- 0 1133 1109"/>
                              <a:gd name="T43" fmla="*/ 1133 h 25"/>
                              <a:gd name="T44" fmla="+- 0 8130 8130"/>
                              <a:gd name="T45" fmla="*/ T44 w 25"/>
                              <a:gd name="T46" fmla="+- 0 1128 1109"/>
                              <a:gd name="T47" fmla="*/ 1128 h 25"/>
                              <a:gd name="T48" fmla="+- 0 8130 8130"/>
                              <a:gd name="T49" fmla="*/ T48 w 25"/>
                              <a:gd name="T50" fmla="+- 0 1121 1109"/>
                              <a:gd name="T51" fmla="*/ 112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Freeform 1274"/>
                        <wps:cNvSpPr>
                          <a:spLocks/>
                        </wps:cNvSpPr>
                        <wps:spPr bwMode="auto">
                          <a:xfrm>
                            <a:off x="4772" y="934"/>
                            <a:ext cx="25" cy="25"/>
                          </a:xfrm>
                          <a:custGeom>
                            <a:avLst/>
                            <a:gdLst>
                              <a:gd name="T0" fmla="+- 0 4791 4772"/>
                              <a:gd name="T1" fmla="*/ T0 w 25"/>
                              <a:gd name="T2" fmla="+- 0 935 935"/>
                              <a:gd name="T3" fmla="*/ 935 h 25"/>
                              <a:gd name="T4" fmla="+- 0 4778 4772"/>
                              <a:gd name="T5" fmla="*/ T4 w 25"/>
                              <a:gd name="T6" fmla="+- 0 935 935"/>
                              <a:gd name="T7" fmla="*/ 935 h 25"/>
                              <a:gd name="T8" fmla="+- 0 4772 4772"/>
                              <a:gd name="T9" fmla="*/ T8 w 25"/>
                              <a:gd name="T10" fmla="+- 0 940 935"/>
                              <a:gd name="T11" fmla="*/ 940 h 25"/>
                              <a:gd name="T12" fmla="+- 0 4772 4772"/>
                              <a:gd name="T13" fmla="*/ T12 w 25"/>
                              <a:gd name="T14" fmla="+- 0 954 935"/>
                              <a:gd name="T15" fmla="*/ 954 h 25"/>
                              <a:gd name="T16" fmla="+- 0 4778 4772"/>
                              <a:gd name="T17" fmla="*/ T16 w 25"/>
                              <a:gd name="T18" fmla="+- 0 959 935"/>
                              <a:gd name="T19" fmla="*/ 959 h 25"/>
                              <a:gd name="T20" fmla="+- 0 4791 4772"/>
                              <a:gd name="T21" fmla="*/ T20 w 25"/>
                              <a:gd name="T22" fmla="+- 0 959 935"/>
                              <a:gd name="T23" fmla="*/ 959 h 25"/>
                              <a:gd name="T24" fmla="+- 0 4797 4772"/>
                              <a:gd name="T25" fmla="*/ T24 w 25"/>
                              <a:gd name="T26" fmla="+- 0 954 935"/>
                              <a:gd name="T27" fmla="*/ 954 h 25"/>
                              <a:gd name="T28" fmla="+- 0 4797 4772"/>
                              <a:gd name="T29" fmla="*/ T28 w 25"/>
                              <a:gd name="T30" fmla="+- 0 940 935"/>
                              <a:gd name="T31" fmla="*/ 940 h 25"/>
                              <a:gd name="T32" fmla="+- 0 4791 4772"/>
                              <a:gd name="T33" fmla="*/ T32 w 25"/>
                              <a:gd name="T34" fmla="+- 0 935 935"/>
                              <a:gd name="T35" fmla="*/ 93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Freeform 1273"/>
                        <wps:cNvSpPr>
                          <a:spLocks/>
                        </wps:cNvSpPr>
                        <wps:spPr bwMode="auto">
                          <a:xfrm>
                            <a:off x="4772" y="934"/>
                            <a:ext cx="25" cy="25"/>
                          </a:xfrm>
                          <a:custGeom>
                            <a:avLst/>
                            <a:gdLst>
                              <a:gd name="T0" fmla="+- 0 4772 4772"/>
                              <a:gd name="T1" fmla="*/ T0 w 25"/>
                              <a:gd name="T2" fmla="+- 0 947 935"/>
                              <a:gd name="T3" fmla="*/ 947 h 25"/>
                              <a:gd name="T4" fmla="+- 0 4772 4772"/>
                              <a:gd name="T5" fmla="*/ T4 w 25"/>
                              <a:gd name="T6" fmla="+- 0 940 935"/>
                              <a:gd name="T7" fmla="*/ 940 h 25"/>
                              <a:gd name="T8" fmla="+- 0 4778 4772"/>
                              <a:gd name="T9" fmla="*/ T8 w 25"/>
                              <a:gd name="T10" fmla="+- 0 935 935"/>
                              <a:gd name="T11" fmla="*/ 935 h 25"/>
                              <a:gd name="T12" fmla="+- 0 4784 4772"/>
                              <a:gd name="T13" fmla="*/ T12 w 25"/>
                              <a:gd name="T14" fmla="+- 0 935 935"/>
                              <a:gd name="T15" fmla="*/ 935 h 25"/>
                              <a:gd name="T16" fmla="+- 0 4791 4772"/>
                              <a:gd name="T17" fmla="*/ T16 w 25"/>
                              <a:gd name="T18" fmla="+- 0 935 935"/>
                              <a:gd name="T19" fmla="*/ 935 h 25"/>
                              <a:gd name="T20" fmla="+- 0 4797 4772"/>
                              <a:gd name="T21" fmla="*/ T20 w 25"/>
                              <a:gd name="T22" fmla="+- 0 940 935"/>
                              <a:gd name="T23" fmla="*/ 940 h 25"/>
                              <a:gd name="T24" fmla="+- 0 4797 4772"/>
                              <a:gd name="T25" fmla="*/ T24 w 25"/>
                              <a:gd name="T26" fmla="+- 0 947 935"/>
                              <a:gd name="T27" fmla="*/ 947 h 25"/>
                              <a:gd name="T28" fmla="+- 0 4797 4772"/>
                              <a:gd name="T29" fmla="*/ T28 w 25"/>
                              <a:gd name="T30" fmla="+- 0 954 935"/>
                              <a:gd name="T31" fmla="*/ 954 h 25"/>
                              <a:gd name="T32" fmla="+- 0 4791 4772"/>
                              <a:gd name="T33" fmla="*/ T32 w 25"/>
                              <a:gd name="T34" fmla="+- 0 959 935"/>
                              <a:gd name="T35" fmla="*/ 959 h 25"/>
                              <a:gd name="T36" fmla="+- 0 4784 4772"/>
                              <a:gd name="T37" fmla="*/ T36 w 25"/>
                              <a:gd name="T38" fmla="+- 0 959 935"/>
                              <a:gd name="T39" fmla="*/ 959 h 25"/>
                              <a:gd name="T40" fmla="+- 0 4778 4772"/>
                              <a:gd name="T41" fmla="*/ T40 w 25"/>
                              <a:gd name="T42" fmla="+- 0 959 935"/>
                              <a:gd name="T43" fmla="*/ 959 h 25"/>
                              <a:gd name="T44" fmla="+- 0 4772 4772"/>
                              <a:gd name="T45" fmla="*/ T44 w 25"/>
                              <a:gd name="T46" fmla="+- 0 954 935"/>
                              <a:gd name="T47" fmla="*/ 954 h 25"/>
                              <a:gd name="T48" fmla="+- 0 4772 4772"/>
                              <a:gd name="T49" fmla="*/ T48 w 25"/>
                              <a:gd name="T50" fmla="+- 0 947 935"/>
                              <a:gd name="T51" fmla="*/ 94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5" y="5"/>
                                </a:lnTo>
                                <a:lnTo>
                                  <a:pt x="25" y="12"/>
                                </a:lnTo>
                                <a:lnTo>
                                  <a:pt x="25" y="19"/>
                                </a:lnTo>
                                <a:lnTo>
                                  <a:pt x="19" y="24"/>
                                </a:lnTo>
                                <a:lnTo>
                                  <a:pt x="12" y="24"/>
                                </a:lnTo>
                                <a:lnTo>
                                  <a:pt x="6"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 name="Freeform 1272"/>
                        <wps:cNvSpPr>
                          <a:spLocks/>
                        </wps:cNvSpPr>
                        <wps:spPr bwMode="auto">
                          <a:xfrm>
                            <a:off x="4949" y="936"/>
                            <a:ext cx="25" cy="25"/>
                          </a:xfrm>
                          <a:custGeom>
                            <a:avLst/>
                            <a:gdLst>
                              <a:gd name="T0" fmla="+- 0 4968 4949"/>
                              <a:gd name="T1" fmla="*/ T0 w 25"/>
                              <a:gd name="T2" fmla="+- 0 936 936"/>
                              <a:gd name="T3" fmla="*/ 936 h 25"/>
                              <a:gd name="T4" fmla="+- 0 4954 4949"/>
                              <a:gd name="T5" fmla="*/ T4 w 25"/>
                              <a:gd name="T6" fmla="+- 0 936 936"/>
                              <a:gd name="T7" fmla="*/ 936 h 25"/>
                              <a:gd name="T8" fmla="+- 0 4949 4949"/>
                              <a:gd name="T9" fmla="*/ T8 w 25"/>
                              <a:gd name="T10" fmla="+- 0 942 936"/>
                              <a:gd name="T11" fmla="*/ 942 h 25"/>
                              <a:gd name="T12" fmla="+- 0 4949 4949"/>
                              <a:gd name="T13" fmla="*/ T12 w 25"/>
                              <a:gd name="T14" fmla="+- 0 955 936"/>
                              <a:gd name="T15" fmla="*/ 955 h 25"/>
                              <a:gd name="T16" fmla="+- 0 4954 4949"/>
                              <a:gd name="T17" fmla="*/ T16 w 25"/>
                              <a:gd name="T18" fmla="+- 0 961 936"/>
                              <a:gd name="T19" fmla="*/ 961 h 25"/>
                              <a:gd name="T20" fmla="+- 0 4968 4949"/>
                              <a:gd name="T21" fmla="*/ T20 w 25"/>
                              <a:gd name="T22" fmla="+- 0 961 936"/>
                              <a:gd name="T23" fmla="*/ 961 h 25"/>
                              <a:gd name="T24" fmla="+- 0 4973 4949"/>
                              <a:gd name="T25" fmla="*/ T24 w 25"/>
                              <a:gd name="T26" fmla="+- 0 955 936"/>
                              <a:gd name="T27" fmla="*/ 955 h 25"/>
                              <a:gd name="T28" fmla="+- 0 4973 4949"/>
                              <a:gd name="T29" fmla="*/ T28 w 25"/>
                              <a:gd name="T30" fmla="+- 0 942 936"/>
                              <a:gd name="T31" fmla="*/ 942 h 25"/>
                              <a:gd name="T32" fmla="+- 0 4968 4949"/>
                              <a:gd name="T33" fmla="*/ T32 w 25"/>
                              <a:gd name="T34" fmla="+- 0 936 936"/>
                              <a:gd name="T35" fmla="*/ 9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Freeform 1271"/>
                        <wps:cNvSpPr>
                          <a:spLocks/>
                        </wps:cNvSpPr>
                        <wps:spPr bwMode="auto">
                          <a:xfrm>
                            <a:off x="4949" y="936"/>
                            <a:ext cx="25" cy="25"/>
                          </a:xfrm>
                          <a:custGeom>
                            <a:avLst/>
                            <a:gdLst>
                              <a:gd name="T0" fmla="+- 0 4949 4949"/>
                              <a:gd name="T1" fmla="*/ T0 w 25"/>
                              <a:gd name="T2" fmla="+- 0 948 936"/>
                              <a:gd name="T3" fmla="*/ 948 h 25"/>
                              <a:gd name="T4" fmla="+- 0 4949 4949"/>
                              <a:gd name="T5" fmla="*/ T4 w 25"/>
                              <a:gd name="T6" fmla="+- 0 942 936"/>
                              <a:gd name="T7" fmla="*/ 942 h 25"/>
                              <a:gd name="T8" fmla="+- 0 4954 4949"/>
                              <a:gd name="T9" fmla="*/ T8 w 25"/>
                              <a:gd name="T10" fmla="+- 0 936 936"/>
                              <a:gd name="T11" fmla="*/ 936 h 25"/>
                              <a:gd name="T12" fmla="+- 0 4961 4949"/>
                              <a:gd name="T13" fmla="*/ T12 w 25"/>
                              <a:gd name="T14" fmla="+- 0 936 936"/>
                              <a:gd name="T15" fmla="*/ 936 h 25"/>
                              <a:gd name="T16" fmla="+- 0 4968 4949"/>
                              <a:gd name="T17" fmla="*/ T16 w 25"/>
                              <a:gd name="T18" fmla="+- 0 936 936"/>
                              <a:gd name="T19" fmla="*/ 936 h 25"/>
                              <a:gd name="T20" fmla="+- 0 4973 4949"/>
                              <a:gd name="T21" fmla="*/ T20 w 25"/>
                              <a:gd name="T22" fmla="+- 0 942 936"/>
                              <a:gd name="T23" fmla="*/ 942 h 25"/>
                              <a:gd name="T24" fmla="+- 0 4973 4949"/>
                              <a:gd name="T25" fmla="*/ T24 w 25"/>
                              <a:gd name="T26" fmla="+- 0 948 936"/>
                              <a:gd name="T27" fmla="*/ 948 h 25"/>
                              <a:gd name="T28" fmla="+- 0 4973 4949"/>
                              <a:gd name="T29" fmla="*/ T28 w 25"/>
                              <a:gd name="T30" fmla="+- 0 955 936"/>
                              <a:gd name="T31" fmla="*/ 955 h 25"/>
                              <a:gd name="T32" fmla="+- 0 4968 4949"/>
                              <a:gd name="T33" fmla="*/ T32 w 25"/>
                              <a:gd name="T34" fmla="+- 0 961 936"/>
                              <a:gd name="T35" fmla="*/ 961 h 25"/>
                              <a:gd name="T36" fmla="+- 0 4961 4949"/>
                              <a:gd name="T37" fmla="*/ T36 w 25"/>
                              <a:gd name="T38" fmla="+- 0 961 936"/>
                              <a:gd name="T39" fmla="*/ 961 h 25"/>
                              <a:gd name="T40" fmla="+- 0 4954 4949"/>
                              <a:gd name="T41" fmla="*/ T40 w 25"/>
                              <a:gd name="T42" fmla="+- 0 961 936"/>
                              <a:gd name="T43" fmla="*/ 961 h 25"/>
                              <a:gd name="T44" fmla="+- 0 4949 4949"/>
                              <a:gd name="T45" fmla="*/ T44 w 25"/>
                              <a:gd name="T46" fmla="+- 0 955 936"/>
                              <a:gd name="T47" fmla="*/ 955 h 25"/>
                              <a:gd name="T48" fmla="+- 0 4949 4949"/>
                              <a:gd name="T49" fmla="*/ T48 w 25"/>
                              <a:gd name="T50" fmla="+- 0 948 936"/>
                              <a:gd name="T51" fmla="*/ 9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5"/>
                                </a:lnTo>
                                <a:lnTo>
                                  <a:pt x="12" y="25"/>
                                </a:lnTo>
                                <a:lnTo>
                                  <a:pt x="5" y="25"/>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3" name="Freeform 1270"/>
                        <wps:cNvSpPr>
                          <a:spLocks/>
                        </wps:cNvSpPr>
                        <wps:spPr bwMode="auto">
                          <a:xfrm>
                            <a:off x="5125" y="937"/>
                            <a:ext cx="25" cy="25"/>
                          </a:xfrm>
                          <a:custGeom>
                            <a:avLst/>
                            <a:gdLst>
                              <a:gd name="T0" fmla="+- 0 5145 5126"/>
                              <a:gd name="T1" fmla="*/ T0 w 25"/>
                              <a:gd name="T2" fmla="+- 0 937 937"/>
                              <a:gd name="T3" fmla="*/ 937 h 25"/>
                              <a:gd name="T4" fmla="+- 0 5131 5126"/>
                              <a:gd name="T5" fmla="*/ T4 w 25"/>
                              <a:gd name="T6" fmla="+- 0 937 937"/>
                              <a:gd name="T7" fmla="*/ 937 h 25"/>
                              <a:gd name="T8" fmla="+- 0 5126 5126"/>
                              <a:gd name="T9" fmla="*/ T8 w 25"/>
                              <a:gd name="T10" fmla="+- 0 943 937"/>
                              <a:gd name="T11" fmla="*/ 943 h 25"/>
                              <a:gd name="T12" fmla="+- 0 5126 5126"/>
                              <a:gd name="T13" fmla="*/ T12 w 25"/>
                              <a:gd name="T14" fmla="+- 0 956 937"/>
                              <a:gd name="T15" fmla="*/ 956 h 25"/>
                              <a:gd name="T16" fmla="+- 0 5131 5126"/>
                              <a:gd name="T17" fmla="*/ T16 w 25"/>
                              <a:gd name="T18" fmla="+- 0 961 937"/>
                              <a:gd name="T19" fmla="*/ 961 h 25"/>
                              <a:gd name="T20" fmla="+- 0 5145 5126"/>
                              <a:gd name="T21" fmla="*/ T20 w 25"/>
                              <a:gd name="T22" fmla="+- 0 961 937"/>
                              <a:gd name="T23" fmla="*/ 961 h 25"/>
                              <a:gd name="T24" fmla="+- 0 5150 5126"/>
                              <a:gd name="T25" fmla="*/ T24 w 25"/>
                              <a:gd name="T26" fmla="+- 0 956 937"/>
                              <a:gd name="T27" fmla="*/ 956 h 25"/>
                              <a:gd name="T28" fmla="+- 0 5150 5126"/>
                              <a:gd name="T29" fmla="*/ T28 w 25"/>
                              <a:gd name="T30" fmla="+- 0 943 937"/>
                              <a:gd name="T31" fmla="*/ 943 h 25"/>
                              <a:gd name="T32" fmla="+- 0 5145 5126"/>
                              <a:gd name="T33" fmla="*/ T32 w 25"/>
                              <a:gd name="T34" fmla="+- 0 937 937"/>
                              <a:gd name="T35" fmla="*/ 9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 name="Freeform 1269"/>
                        <wps:cNvSpPr>
                          <a:spLocks/>
                        </wps:cNvSpPr>
                        <wps:spPr bwMode="auto">
                          <a:xfrm>
                            <a:off x="5125" y="937"/>
                            <a:ext cx="25" cy="25"/>
                          </a:xfrm>
                          <a:custGeom>
                            <a:avLst/>
                            <a:gdLst>
                              <a:gd name="T0" fmla="+- 0 5126 5126"/>
                              <a:gd name="T1" fmla="*/ T0 w 25"/>
                              <a:gd name="T2" fmla="+- 0 949 937"/>
                              <a:gd name="T3" fmla="*/ 949 h 25"/>
                              <a:gd name="T4" fmla="+- 0 5126 5126"/>
                              <a:gd name="T5" fmla="*/ T4 w 25"/>
                              <a:gd name="T6" fmla="+- 0 943 937"/>
                              <a:gd name="T7" fmla="*/ 943 h 25"/>
                              <a:gd name="T8" fmla="+- 0 5131 5126"/>
                              <a:gd name="T9" fmla="*/ T8 w 25"/>
                              <a:gd name="T10" fmla="+- 0 937 937"/>
                              <a:gd name="T11" fmla="*/ 937 h 25"/>
                              <a:gd name="T12" fmla="+- 0 5138 5126"/>
                              <a:gd name="T13" fmla="*/ T12 w 25"/>
                              <a:gd name="T14" fmla="+- 0 937 937"/>
                              <a:gd name="T15" fmla="*/ 937 h 25"/>
                              <a:gd name="T16" fmla="+- 0 5145 5126"/>
                              <a:gd name="T17" fmla="*/ T16 w 25"/>
                              <a:gd name="T18" fmla="+- 0 937 937"/>
                              <a:gd name="T19" fmla="*/ 937 h 25"/>
                              <a:gd name="T20" fmla="+- 0 5150 5126"/>
                              <a:gd name="T21" fmla="*/ T20 w 25"/>
                              <a:gd name="T22" fmla="+- 0 943 937"/>
                              <a:gd name="T23" fmla="*/ 943 h 25"/>
                              <a:gd name="T24" fmla="+- 0 5150 5126"/>
                              <a:gd name="T25" fmla="*/ T24 w 25"/>
                              <a:gd name="T26" fmla="+- 0 949 937"/>
                              <a:gd name="T27" fmla="*/ 949 h 25"/>
                              <a:gd name="T28" fmla="+- 0 5150 5126"/>
                              <a:gd name="T29" fmla="*/ T28 w 25"/>
                              <a:gd name="T30" fmla="+- 0 956 937"/>
                              <a:gd name="T31" fmla="*/ 956 h 25"/>
                              <a:gd name="T32" fmla="+- 0 5145 5126"/>
                              <a:gd name="T33" fmla="*/ T32 w 25"/>
                              <a:gd name="T34" fmla="+- 0 961 937"/>
                              <a:gd name="T35" fmla="*/ 961 h 25"/>
                              <a:gd name="T36" fmla="+- 0 5138 5126"/>
                              <a:gd name="T37" fmla="*/ T36 w 25"/>
                              <a:gd name="T38" fmla="+- 0 961 937"/>
                              <a:gd name="T39" fmla="*/ 961 h 25"/>
                              <a:gd name="T40" fmla="+- 0 5131 5126"/>
                              <a:gd name="T41" fmla="*/ T40 w 25"/>
                              <a:gd name="T42" fmla="+- 0 961 937"/>
                              <a:gd name="T43" fmla="*/ 961 h 25"/>
                              <a:gd name="T44" fmla="+- 0 5126 5126"/>
                              <a:gd name="T45" fmla="*/ T44 w 25"/>
                              <a:gd name="T46" fmla="+- 0 956 937"/>
                              <a:gd name="T47" fmla="*/ 956 h 25"/>
                              <a:gd name="T48" fmla="+- 0 5126 5126"/>
                              <a:gd name="T49" fmla="*/ T48 w 25"/>
                              <a:gd name="T50" fmla="+- 0 949 937"/>
                              <a:gd name="T51" fmla="*/ 94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5" name="Freeform 1268"/>
                        <wps:cNvSpPr>
                          <a:spLocks/>
                        </wps:cNvSpPr>
                        <wps:spPr bwMode="auto">
                          <a:xfrm>
                            <a:off x="5302" y="937"/>
                            <a:ext cx="25" cy="25"/>
                          </a:xfrm>
                          <a:custGeom>
                            <a:avLst/>
                            <a:gdLst>
                              <a:gd name="T0" fmla="+- 0 5321 5302"/>
                              <a:gd name="T1" fmla="*/ T0 w 25"/>
                              <a:gd name="T2" fmla="+- 0 937 937"/>
                              <a:gd name="T3" fmla="*/ 937 h 25"/>
                              <a:gd name="T4" fmla="+- 0 5308 5302"/>
                              <a:gd name="T5" fmla="*/ T4 w 25"/>
                              <a:gd name="T6" fmla="+- 0 937 937"/>
                              <a:gd name="T7" fmla="*/ 937 h 25"/>
                              <a:gd name="T8" fmla="+- 0 5302 5302"/>
                              <a:gd name="T9" fmla="*/ T8 w 25"/>
                              <a:gd name="T10" fmla="+- 0 943 937"/>
                              <a:gd name="T11" fmla="*/ 943 h 25"/>
                              <a:gd name="T12" fmla="+- 0 5302 5302"/>
                              <a:gd name="T13" fmla="*/ T12 w 25"/>
                              <a:gd name="T14" fmla="+- 0 956 937"/>
                              <a:gd name="T15" fmla="*/ 956 h 25"/>
                              <a:gd name="T16" fmla="+- 0 5308 5302"/>
                              <a:gd name="T17" fmla="*/ T16 w 25"/>
                              <a:gd name="T18" fmla="+- 0 961 937"/>
                              <a:gd name="T19" fmla="*/ 961 h 25"/>
                              <a:gd name="T20" fmla="+- 0 5321 5302"/>
                              <a:gd name="T21" fmla="*/ T20 w 25"/>
                              <a:gd name="T22" fmla="+- 0 961 937"/>
                              <a:gd name="T23" fmla="*/ 961 h 25"/>
                              <a:gd name="T24" fmla="+- 0 5327 5302"/>
                              <a:gd name="T25" fmla="*/ T24 w 25"/>
                              <a:gd name="T26" fmla="+- 0 956 937"/>
                              <a:gd name="T27" fmla="*/ 956 h 25"/>
                              <a:gd name="T28" fmla="+- 0 5327 5302"/>
                              <a:gd name="T29" fmla="*/ T28 w 25"/>
                              <a:gd name="T30" fmla="+- 0 943 937"/>
                              <a:gd name="T31" fmla="*/ 943 h 25"/>
                              <a:gd name="T32" fmla="+- 0 5321 5302"/>
                              <a:gd name="T33" fmla="*/ T32 w 25"/>
                              <a:gd name="T34" fmla="+- 0 937 937"/>
                              <a:gd name="T35" fmla="*/ 93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5" y="19"/>
                                </a:lnTo>
                                <a:lnTo>
                                  <a:pt x="25"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6" name="Freeform 1267"/>
                        <wps:cNvSpPr>
                          <a:spLocks/>
                        </wps:cNvSpPr>
                        <wps:spPr bwMode="auto">
                          <a:xfrm>
                            <a:off x="5302" y="937"/>
                            <a:ext cx="25" cy="25"/>
                          </a:xfrm>
                          <a:custGeom>
                            <a:avLst/>
                            <a:gdLst>
                              <a:gd name="T0" fmla="+- 0 5302 5302"/>
                              <a:gd name="T1" fmla="*/ T0 w 25"/>
                              <a:gd name="T2" fmla="+- 0 949 937"/>
                              <a:gd name="T3" fmla="*/ 949 h 25"/>
                              <a:gd name="T4" fmla="+- 0 5302 5302"/>
                              <a:gd name="T5" fmla="*/ T4 w 25"/>
                              <a:gd name="T6" fmla="+- 0 943 937"/>
                              <a:gd name="T7" fmla="*/ 943 h 25"/>
                              <a:gd name="T8" fmla="+- 0 5308 5302"/>
                              <a:gd name="T9" fmla="*/ T8 w 25"/>
                              <a:gd name="T10" fmla="+- 0 937 937"/>
                              <a:gd name="T11" fmla="*/ 937 h 25"/>
                              <a:gd name="T12" fmla="+- 0 5315 5302"/>
                              <a:gd name="T13" fmla="*/ T12 w 25"/>
                              <a:gd name="T14" fmla="+- 0 937 937"/>
                              <a:gd name="T15" fmla="*/ 937 h 25"/>
                              <a:gd name="T16" fmla="+- 0 5321 5302"/>
                              <a:gd name="T17" fmla="*/ T16 w 25"/>
                              <a:gd name="T18" fmla="+- 0 937 937"/>
                              <a:gd name="T19" fmla="*/ 937 h 25"/>
                              <a:gd name="T20" fmla="+- 0 5327 5302"/>
                              <a:gd name="T21" fmla="*/ T20 w 25"/>
                              <a:gd name="T22" fmla="+- 0 943 937"/>
                              <a:gd name="T23" fmla="*/ 943 h 25"/>
                              <a:gd name="T24" fmla="+- 0 5327 5302"/>
                              <a:gd name="T25" fmla="*/ T24 w 25"/>
                              <a:gd name="T26" fmla="+- 0 949 937"/>
                              <a:gd name="T27" fmla="*/ 949 h 25"/>
                              <a:gd name="T28" fmla="+- 0 5327 5302"/>
                              <a:gd name="T29" fmla="*/ T28 w 25"/>
                              <a:gd name="T30" fmla="+- 0 956 937"/>
                              <a:gd name="T31" fmla="*/ 956 h 25"/>
                              <a:gd name="T32" fmla="+- 0 5321 5302"/>
                              <a:gd name="T33" fmla="*/ T32 w 25"/>
                              <a:gd name="T34" fmla="+- 0 961 937"/>
                              <a:gd name="T35" fmla="*/ 961 h 25"/>
                              <a:gd name="T36" fmla="+- 0 5315 5302"/>
                              <a:gd name="T37" fmla="*/ T36 w 25"/>
                              <a:gd name="T38" fmla="+- 0 961 937"/>
                              <a:gd name="T39" fmla="*/ 961 h 25"/>
                              <a:gd name="T40" fmla="+- 0 5308 5302"/>
                              <a:gd name="T41" fmla="*/ T40 w 25"/>
                              <a:gd name="T42" fmla="+- 0 961 937"/>
                              <a:gd name="T43" fmla="*/ 961 h 25"/>
                              <a:gd name="T44" fmla="+- 0 5302 5302"/>
                              <a:gd name="T45" fmla="*/ T44 w 25"/>
                              <a:gd name="T46" fmla="+- 0 956 937"/>
                              <a:gd name="T47" fmla="*/ 956 h 25"/>
                              <a:gd name="T48" fmla="+- 0 5302 5302"/>
                              <a:gd name="T49" fmla="*/ T48 w 25"/>
                              <a:gd name="T50" fmla="+- 0 949 937"/>
                              <a:gd name="T51" fmla="*/ 94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3" y="0"/>
                                </a:lnTo>
                                <a:lnTo>
                                  <a:pt x="19" y="0"/>
                                </a:lnTo>
                                <a:lnTo>
                                  <a:pt x="25" y="6"/>
                                </a:lnTo>
                                <a:lnTo>
                                  <a:pt x="25" y="12"/>
                                </a:lnTo>
                                <a:lnTo>
                                  <a:pt x="25" y="19"/>
                                </a:lnTo>
                                <a:lnTo>
                                  <a:pt x="19" y="24"/>
                                </a:lnTo>
                                <a:lnTo>
                                  <a:pt x="13" y="24"/>
                                </a:lnTo>
                                <a:lnTo>
                                  <a:pt x="6"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7" name="Freeform 1266"/>
                        <wps:cNvSpPr>
                          <a:spLocks/>
                        </wps:cNvSpPr>
                        <wps:spPr bwMode="auto">
                          <a:xfrm>
                            <a:off x="5479" y="934"/>
                            <a:ext cx="25" cy="25"/>
                          </a:xfrm>
                          <a:custGeom>
                            <a:avLst/>
                            <a:gdLst>
                              <a:gd name="T0" fmla="+- 0 5498 5479"/>
                              <a:gd name="T1" fmla="*/ T0 w 25"/>
                              <a:gd name="T2" fmla="+- 0 934 934"/>
                              <a:gd name="T3" fmla="*/ 934 h 25"/>
                              <a:gd name="T4" fmla="+- 0 5485 5479"/>
                              <a:gd name="T5" fmla="*/ T4 w 25"/>
                              <a:gd name="T6" fmla="+- 0 934 934"/>
                              <a:gd name="T7" fmla="*/ 934 h 25"/>
                              <a:gd name="T8" fmla="+- 0 5479 5479"/>
                              <a:gd name="T9" fmla="*/ T8 w 25"/>
                              <a:gd name="T10" fmla="+- 0 940 934"/>
                              <a:gd name="T11" fmla="*/ 940 h 25"/>
                              <a:gd name="T12" fmla="+- 0 5479 5479"/>
                              <a:gd name="T13" fmla="*/ T12 w 25"/>
                              <a:gd name="T14" fmla="+- 0 953 934"/>
                              <a:gd name="T15" fmla="*/ 953 h 25"/>
                              <a:gd name="T16" fmla="+- 0 5485 5479"/>
                              <a:gd name="T17" fmla="*/ T16 w 25"/>
                              <a:gd name="T18" fmla="+- 0 958 934"/>
                              <a:gd name="T19" fmla="*/ 958 h 25"/>
                              <a:gd name="T20" fmla="+- 0 5498 5479"/>
                              <a:gd name="T21" fmla="*/ T20 w 25"/>
                              <a:gd name="T22" fmla="+- 0 958 934"/>
                              <a:gd name="T23" fmla="*/ 958 h 25"/>
                              <a:gd name="T24" fmla="+- 0 5503 5479"/>
                              <a:gd name="T25" fmla="*/ T24 w 25"/>
                              <a:gd name="T26" fmla="+- 0 953 934"/>
                              <a:gd name="T27" fmla="*/ 953 h 25"/>
                              <a:gd name="T28" fmla="+- 0 5503 5479"/>
                              <a:gd name="T29" fmla="*/ T28 w 25"/>
                              <a:gd name="T30" fmla="+- 0 940 934"/>
                              <a:gd name="T31" fmla="*/ 940 h 25"/>
                              <a:gd name="T32" fmla="+- 0 5498 5479"/>
                              <a:gd name="T33" fmla="*/ T32 w 25"/>
                              <a:gd name="T34" fmla="+- 0 934 934"/>
                              <a:gd name="T35" fmla="*/ 9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8" name="Freeform 1265"/>
                        <wps:cNvSpPr>
                          <a:spLocks/>
                        </wps:cNvSpPr>
                        <wps:spPr bwMode="auto">
                          <a:xfrm>
                            <a:off x="5479" y="934"/>
                            <a:ext cx="25" cy="25"/>
                          </a:xfrm>
                          <a:custGeom>
                            <a:avLst/>
                            <a:gdLst>
                              <a:gd name="T0" fmla="+- 0 5479 5479"/>
                              <a:gd name="T1" fmla="*/ T0 w 25"/>
                              <a:gd name="T2" fmla="+- 0 946 934"/>
                              <a:gd name="T3" fmla="*/ 946 h 25"/>
                              <a:gd name="T4" fmla="+- 0 5479 5479"/>
                              <a:gd name="T5" fmla="*/ T4 w 25"/>
                              <a:gd name="T6" fmla="+- 0 940 934"/>
                              <a:gd name="T7" fmla="*/ 940 h 25"/>
                              <a:gd name="T8" fmla="+- 0 5485 5479"/>
                              <a:gd name="T9" fmla="*/ T8 w 25"/>
                              <a:gd name="T10" fmla="+- 0 934 934"/>
                              <a:gd name="T11" fmla="*/ 934 h 25"/>
                              <a:gd name="T12" fmla="+- 0 5491 5479"/>
                              <a:gd name="T13" fmla="*/ T12 w 25"/>
                              <a:gd name="T14" fmla="+- 0 934 934"/>
                              <a:gd name="T15" fmla="*/ 934 h 25"/>
                              <a:gd name="T16" fmla="+- 0 5498 5479"/>
                              <a:gd name="T17" fmla="*/ T16 w 25"/>
                              <a:gd name="T18" fmla="+- 0 934 934"/>
                              <a:gd name="T19" fmla="*/ 934 h 25"/>
                              <a:gd name="T20" fmla="+- 0 5503 5479"/>
                              <a:gd name="T21" fmla="*/ T20 w 25"/>
                              <a:gd name="T22" fmla="+- 0 940 934"/>
                              <a:gd name="T23" fmla="*/ 940 h 25"/>
                              <a:gd name="T24" fmla="+- 0 5503 5479"/>
                              <a:gd name="T25" fmla="*/ T24 w 25"/>
                              <a:gd name="T26" fmla="+- 0 946 934"/>
                              <a:gd name="T27" fmla="*/ 946 h 25"/>
                              <a:gd name="T28" fmla="+- 0 5503 5479"/>
                              <a:gd name="T29" fmla="*/ T28 w 25"/>
                              <a:gd name="T30" fmla="+- 0 953 934"/>
                              <a:gd name="T31" fmla="*/ 953 h 25"/>
                              <a:gd name="T32" fmla="+- 0 5498 5479"/>
                              <a:gd name="T33" fmla="*/ T32 w 25"/>
                              <a:gd name="T34" fmla="+- 0 958 934"/>
                              <a:gd name="T35" fmla="*/ 958 h 25"/>
                              <a:gd name="T36" fmla="+- 0 5491 5479"/>
                              <a:gd name="T37" fmla="*/ T36 w 25"/>
                              <a:gd name="T38" fmla="+- 0 958 934"/>
                              <a:gd name="T39" fmla="*/ 958 h 25"/>
                              <a:gd name="T40" fmla="+- 0 5485 5479"/>
                              <a:gd name="T41" fmla="*/ T40 w 25"/>
                              <a:gd name="T42" fmla="+- 0 958 934"/>
                              <a:gd name="T43" fmla="*/ 958 h 25"/>
                              <a:gd name="T44" fmla="+- 0 5479 5479"/>
                              <a:gd name="T45" fmla="*/ T44 w 25"/>
                              <a:gd name="T46" fmla="+- 0 953 934"/>
                              <a:gd name="T47" fmla="*/ 953 h 25"/>
                              <a:gd name="T48" fmla="+- 0 5479 5479"/>
                              <a:gd name="T49" fmla="*/ T48 w 25"/>
                              <a:gd name="T50" fmla="+- 0 946 934"/>
                              <a:gd name="T51" fmla="*/ 94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4" y="6"/>
                                </a:lnTo>
                                <a:lnTo>
                                  <a:pt x="24" y="12"/>
                                </a:lnTo>
                                <a:lnTo>
                                  <a:pt x="24" y="19"/>
                                </a:lnTo>
                                <a:lnTo>
                                  <a:pt x="19" y="24"/>
                                </a:lnTo>
                                <a:lnTo>
                                  <a:pt x="12" y="24"/>
                                </a:lnTo>
                                <a:lnTo>
                                  <a:pt x="6"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 name="Freeform 1264"/>
                        <wps:cNvSpPr>
                          <a:spLocks/>
                        </wps:cNvSpPr>
                        <wps:spPr bwMode="auto">
                          <a:xfrm>
                            <a:off x="5655" y="936"/>
                            <a:ext cx="25" cy="25"/>
                          </a:xfrm>
                          <a:custGeom>
                            <a:avLst/>
                            <a:gdLst>
                              <a:gd name="T0" fmla="+- 0 5675 5656"/>
                              <a:gd name="T1" fmla="*/ T0 w 25"/>
                              <a:gd name="T2" fmla="+- 0 936 936"/>
                              <a:gd name="T3" fmla="*/ 936 h 25"/>
                              <a:gd name="T4" fmla="+- 0 5661 5656"/>
                              <a:gd name="T5" fmla="*/ T4 w 25"/>
                              <a:gd name="T6" fmla="+- 0 936 936"/>
                              <a:gd name="T7" fmla="*/ 936 h 25"/>
                              <a:gd name="T8" fmla="+- 0 5656 5656"/>
                              <a:gd name="T9" fmla="*/ T8 w 25"/>
                              <a:gd name="T10" fmla="+- 0 942 936"/>
                              <a:gd name="T11" fmla="*/ 942 h 25"/>
                              <a:gd name="T12" fmla="+- 0 5656 5656"/>
                              <a:gd name="T13" fmla="*/ T12 w 25"/>
                              <a:gd name="T14" fmla="+- 0 955 936"/>
                              <a:gd name="T15" fmla="*/ 955 h 25"/>
                              <a:gd name="T16" fmla="+- 0 5661 5656"/>
                              <a:gd name="T17" fmla="*/ T16 w 25"/>
                              <a:gd name="T18" fmla="+- 0 960 936"/>
                              <a:gd name="T19" fmla="*/ 960 h 25"/>
                              <a:gd name="T20" fmla="+- 0 5675 5656"/>
                              <a:gd name="T21" fmla="*/ T20 w 25"/>
                              <a:gd name="T22" fmla="+- 0 960 936"/>
                              <a:gd name="T23" fmla="*/ 960 h 25"/>
                              <a:gd name="T24" fmla="+- 0 5680 5656"/>
                              <a:gd name="T25" fmla="*/ T24 w 25"/>
                              <a:gd name="T26" fmla="+- 0 955 936"/>
                              <a:gd name="T27" fmla="*/ 955 h 25"/>
                              <a:gd name="T28" fmla="+- 0 5680 5656"/>
                              <a:gd name="T29" fmla="*/ T28 w 25"/>
                              <a:gd name="T30" fmla="+- 0 942 936"/>
                              <a:gd name="T31" fmla="*/ 942 h 25"/>
                              <a:gd name="T32" fmla="+- 0 5675 5656"/>
                              <a:gd name="T33" fmla="*/ T32 w 25"/>
                              <a:gd name="T34" fmla="+- 0 936 936"/>
                              <a:gd name="T35" fmla="*/ 9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0" name="Freeform 1263"/>
                        <wps:cNvSpPr>
                          <a:spLocks/>
                        </wps:cNvSpPr>
                        <wps:spPr bwMode="auto">
                          <a:xfrm>
                            <a:off x="5655" y="936"/>
                            <a:ext cx="25" cy="25"/>
                          </a:xfrm>
                          <a:custGeom>
                            <a:avLst/>
                            <a:gdLst>
                              <a:gd name="T0" fmla="+- 0 5656 5656"/>
                              <a:gd name="T1" fmla="*/ T0 w 25"/>
                              <a:gd name="T2" fmla="+- 0 948 936"/>
                              <a:gd name="T3" fmla="*/ 948 h 25"/>
                              <a:gd name="T4" fmla="+- 0 5656 5656"/>
                              <a:gd name="T5" fmla="*/ T4 w 25"/>
                              <a:gd name="T6" fmla="+- 0 942 936"/>
                              <a:gd name="T7" fmla="*/ 942 h 25"/>
                              <a:gd name="T8" fmla="+- 0 5661 5656"/>
                              <a:gd name="T9" fmla="*/ T8 w 25"/>
                              <a:gd name="T10" fmla="+- 0 936 936"/>
                              <a:gd name="T11" fmla="*/ 936 h 25"/>
                              <a:gd name="T12" fmla="+- 0 5668 5656"/>
                              <a:gd name="T13" fmla="*/ T12 w 25"/>
                              <a:gd name="T14" fmla="+- 0 936 936"/>
                              <a:gd name="T15" fmla="*/ 936 h 25"/>
                              <a:gd name="T16" fmla="+- 0 5675 5656"/>
                              <a:gd name="T17" fmla="*/ T16 w 25"/>
                              <a:gd name="T18" fmla="+- 0 936 936"/>
                              <a:gd name="T19" fmla="*/ 936 h 25"/>
                              <a:gd name="T20" fmla="+- 0 5680 5656"/>
                              <a:gd name="T21" fmla="*/ T20 w 25"/>
                              <a:gd name="T22" fmla="+- 0 942 936"/>
                              <a:gd name="T23" fmla="*/ 942 h 25"/>
                              <a:gd name="T24" fmla="+- 0 5680 5656"/>
                              <a:gd name="T25" fmla="*/ T24 w 25"/>
                              <a:gd name="T26" fmla="+- 0 948 936"/>
                              <a:gd name="T27" fmla="*/ 948 h 25"/>
                              <a:gd name="T28" fmla="+- 0 5680 5656"/>
                              <a:gd name="T29" fmla="*/ T28 w 25"/>
                              <a:gd name="T30" fmla="+- 0 955 936"/>
                              <a:gd name="T31" fmla="*/ 955 h 25"/>
                              <a:gd name="T32" fmla="+- 0 5675 5656"/>
                              <a:gd name="T33" fmla="*/ T32 w 25"/>
                              <a:gd name="T34" fmla="+- 0 960 936"/>
                              <a:gd name="T35" fmla="*/ 960 h 25"/>
                              <a:gd name="T36" fmla="+- 0 5668 5656"/>
                              <a:gd name="T37" fmla="*/ T36 w 25"/>
                              <a:gd name="T38" fmla="+- 0 960 936"/>
                              <a:gd name="T39" fmla="*/ 960 h 25"/>
                              <a:gd name="T40" fmla="+- 0 5661 5656"/>
                              <a:gd name="T41" fmla="*/ T40 w 25"/>
                              <a:gd name="T42" fmla="+- 0 960 936"/>
                              <a:gd name="T43" fmla="*/ 960 h 25"/>
                              <a:gd name="T44" fmla="+- 0 5656 5656"/>
                              <a:gd name="T45" fmla="*/ T44 w 25"/>
                              <a:gd name="T46" fmla="+- 0 955 936"/>
                              <a:gd name="T47" fmla="*/ 955 h 25"/>
                              <a:gd name="T48" fmla="+- 0 5656 5656"/>
                              <a:gd name="T49" fmla="*/ T48 w 25"/>
                              <a:gd name="T50" fmla="+- 0 948 936"/>
                              <a:gd name="T51" fmla="*/ 9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1" name="Freeform 1262"/>
                        <wps:cNvSpPr>
                          <a:spLocks/>
                        </wps:cNvSpPr>
                        <wps:spPr bwMode="auto">
                          <a:xfrm>
                            <a:off x="5832" y="936"/>
                            <a:ext cx="25" cy="25"/>
                          </a:xfrm>
                          <a:custGeom>
                            <a:avLst/>
                            <a:gdLst>
                              <a:gd name="T0" fmla="+- 0 5851 5833"/>
                              <a:gd name="T1" fmla="*/ T0 w 25"/>
                              <a:gd name="T2" fmla="+- 0 936 936"/>
                              <a:gd name="T3" fmla="*/ 936 h 25"/>
                              <a:gd name="T4" fmla="+- 0 5838 5833"/>
                              <a:gd name="T5" fmla="*/ T4 w 25"/>
                              <a:gd name="T6" fmla="+- 0 936 936"/>
                              <a:gd name="T7" fmla="*/ 936 h 25"/>
                              <a:gd name="T8" fmla="+- 0 5833 5833"/>
                              <a:gd name="T9" fmla="*/ T8 w 25"/>
                              <a:gd name="T10" fmla="+- 0 942 936"/>
                              <a:gd name="T11" fmla="*/ 942 h 25"/>
                              <a:gd name="T12" fmla="+- 0 5833 5833"/>
                              <a:gd name="T13" fmla="*/ T12 w 25"/>
                              <a:gd name="T14" fmla="+- 0 955 936"/>
                              <a:gd name="T15" fmla="*/ 955 h 25"/>
                              <a:gd name="T16" fmla="+- 0 5838 5833"/>
                              <a:gd name="T17" fmla="*/ T16 w 25"/>
                              <a:gd name="T18" fmla="+- 0 960 936"/>
                              <a:gd name="T19" fmla="*/ 960 h 25"/>
                              <a:gd name="T20" fmla="+- 0 5851 5833"/>
                              <a:gd name="T21" fmla="*/ T20 w 25"/>
                              <a:gd name="T22" fmla="+- 0 960 936"/>
                              <a:gd name="T23" fmla="*/ 960 h 25"/>
                              <a:gd name="T24" fmla="+- 0 5857 5833"/>
                              <a:gd name="T25" fmla="*/ T24 w 25"/>
                              <a:gd name="T26" fmla="+- 0 955 936"/>
                              <a:gd name="T27" fmla="*/ 955 h 25"/>
                              <a:gd name="T28" fmla="+- 0 5857 5833"/>
                              <a:gd name="T29" fmla="*/ T28 w 25"/>
                              <a:gd name="T30" fmla="+- 0 942 936"/>
                              <a:gd name="T31" fmla="*/ 942 h 25"/>
                              <a:gd name="T32" fmla="+- 0 5851 5833"/>
                              <a:gd name="T33" fmla="*/ T32 w 25"/>
                              <a:gd name="T34" fmla="+- 0 936 936"/>
                              <a:gd name="T35" fmla="*/ 9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 name="Freeform 1261"/>
                        <wps:cNvSpPr>
                          <a:spLocks/>
                        </wps:cNvSpPr>
                        <wps:spPr bwMode="auto">
                          <a:xfrm>
                            <a:off x="5832" y="936"/>
                            <a:ext cx="25" cy="25"/>
                          </a:xfrm>
                          <a:custGeom>
                            <a:avLst/>
                            <a:gdLst>
                              <a:gd name="T0" fmla="+- 0 5833 5833"/>
                              <a:gd name="T1" fmla="*/ T0 w 25"/>
                              <a:gd name="T2" fmla="+- 0 948 936"/>
                              <a:gd name="T3" fmla="*/ 948 h 25"/>
                              <a:gd name="T4" fmla="+- 0 5833 5833"/>
                              <a:gd name="T5" fmla="*/ T4 w 25"/>
                              <a:gd name="T6" fmla="+- 0 942 936"/>
                              <a:gd name="T7" fmla="*/ 942 h 25"/>
                              <a:gd name="T8" fmla="+- 0 5838 5833"/>
                              <a:gd name="T9" fmla="*/ T8 w 25"/>
                              <a:gd name="T10" fmla="+- 0 936 936"/>
                              <a:gd name="T11" fmla="*/ 936 h 25"/>
                              <a:gd name="T12" fmla="+- 0 5845 5833"/>
                              <a:gd name="T13" fmla="*/ T12 w 25"/>
                              <a:gd name="T14" fmla="+- 0 936 936"/>
                              <a:gd name="T15" fmla="*/ 936 h 25"/>
                              <a:gd name="T16" fmla="+- 0 5851 5833"/>
                              <a:gd name="T17" fmla="*/ T16 w 25"/>
                              <a:gd name="T18" fmla="+- 0 936 936"/>
                              <a:gd name="T19" fmla="*/ 936 h 25"/>
                              <a:gd name="T20" fmla="+- 0 5857 5833"/>
                              <a:gd name="T21" fmla="*/ T20 w 25"/>
                              <a:gd name="T22" fmla="+- 0 942 936"/>
                              <a:gd name="T23" fmla="*/ 942 h 25"/>
                              <a:gd name="T24" fmla="+- 0 5857 5833"/>
                              <a:gd name="T25" fmla="*/ T24 w 25"/>
                              <a:gd name="T26" fmla="+- 0 948 936"/>
                              <a:gd name="T27" fmla="*/ 948 h 25"/>
                              <a:gd name="T28" fmla="+- 0 5857 5833"/>
                              <a:gd name="T29" fmla="*/ T28 w 25"/>
                              <a:gd name="T30" fmla="+- 0 955 936"/>
                              <a:gd name="T31" fmla="*/ 955 h 25"/>
                              <a:gd name="T32" fmla="+- 0 5851 5833"/>
                              <a:gd name="T33" fmla="*/ T32 w 25"/>
                              <a:gd name="T34" fmla="+- 0 960 936"/>
                              <a:gd name="T35" fmla="*/ 960 h 25"/>
                              <a:gd name="T36" fmla="+- 0 5845 5833"/>
                              <a:gd name="T37" fmla="*/ T36 w 25"/>
                              <a:gd name="T38" fmla="+- 0 960 936"/>
                              <a:gd name="T39" fmla="*/ 960 h 25"/>
                              <a:gd name="T40" fmla="+- 0 5838 5833"/>
                              <a:gd name="T41" fmla="*/ T40 w 25"/>
                              <a:gd name="T42" fmla="+- 0 960 936"/>
                              <a:gd name="T43" fmla="*/ 960 h 25"/>
                              <a:gd name="T44" fmla="+- 0 5833 5833"/>
                              <a:gd name="T45" fmla="*/ T44 w 25"/>
                              <a:gd name="T46" fmla="+- 0 955 936"/>
                              <a:gd name="T47" fmla="*/ 955 h 25"/>
                              <a:gd name="T48" fmla="+- 0 5833 5833"/>
                              <a:gd name="T49" fmla="*/ T48 w 25"/>
                              <a:gd name="T50" fmla="+- 0 948 936"/>
                              <a:gd name="T51" fmla="*/ 9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3" name="Freeform 1260"/>
                        <wps:cNvSpPr>
                          <a:spLocks/>
                        </wps:cNvSpPr>
                        <wps:spPr bwMode="auto">
                          <a:xfrm>
                            <a:off x="6009" y="936"/>
                            <a:ext cx="25" cy="25"/>
                          </a:xfrm>
                          <a:custGeom>
                            <a:avLst/>
                            <a:gdLst>
                              <a:gd name="T0" fmla="+- 0 6028 6009"/>
                              <a:gd name="T1" fmla="*/ T0 w 25"/>
                              <a:gd name="T2" fmla="+- 0 936 936"/>
                              <a:gd name="T3" fmla="*/ 936 h 25"/>
                              <a:gd name="T4" fmla="+- 0 6015 6009"/>
                              <a:gd name="T5" fmla="*/ T4 w 25"/>
                              <a:gd name="T6" fmla="+- 0 936 936"/>
                              <a:gd name="T7" fmla="*/ 936 h 25"/>
                              <a:gd name="T8" fmla="+- 0 6009 6009"/>
                              <a:gd name="T9" fmla="*/ T8 w 25"/>
                              <a:gd name="T10" fmla="+- 0 942 936"/>
                              <a:gd name="T11" fmla="*/ 942 h 25"/>
                              <a:gd name="T12" fmla="+- 0 6009 6009"/>
                              <a:gd name="T13" fmla="*/ T12 w 25"/>
                              <a:gd name="T14" fmla="+- 0 955 936"/>
                              <a:gd name="T15" fmla="*/ 955 h 25"/>
                              <a:gd name="T16" fmla="+- 0 6015 6009"/>
                              <a:gd name="T17" fmla="*/ T16 w 25"/>
                              <a:gd name="T18" fmla="+- 0 960 936"/>
                              <a:gd name="T19" fmla="*/ 960 h 25"/>
                              <a:gd name="T20" fmla="+- 0 6028 6009"/>
                              <a:gd name="T21" fmla="*/ T20 w 25"/>
                              <a:gd name="T22" fmla="+- 0 960 936"/>
                              <a:gd name="T23" fmla="*/ 960 h 25"/>
                              <a:gd name="T24" fmla="+- 0 6034 6009"/>
                              <a:gd name="T25" fmla="*/ T24 w 25"/>
                              <a:gd name="T26" fmla="+- 0 955 936"/>
                              <a:gd name="T27" fmla="*/ 955 h 25"/>
                              <a:gd name="T28" fmla="+- 0 6034 6009"/>
                              <a:gd name="T29" fmla="*/ T28 w 25"/>
                              <a:gd name="T30" fmla="+- 0 942 936"/>
                              <a:gd name="T31" fmla="*/ 942 h 25"/>
                              <a:gd name="T32" fmla="+- 0 6028 6009"/>
                              <a:gd name="T33" fmla="*/ T32 w 25"/>
                              <a:gd name="T34" fmla="+- 0 936 936"/>
                              <a:gd name="T35" fmla="*/ 9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4"/>
                                </a:lnTo>
                                <a:lnTo>
                                  <a:pt x="19" y="24"/>
                                </a:lnTo>
                                <a:lnTo>
                                  <a:pt x="25" y="19"/>
                                </a:lnTo>
                                <a:lnTo>
                                  <a:pt x="25"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Freeform 1259"/>
                        <wps:cNvSpPr>
                          <a:spLocks/>
                        </wps:cNvSpPr>
                        <wps:spPr bwMode="auto">
                          <a:xfrm>
                            <a:off x="6009" y="936"/>
                            <a:ext cx="25" cy="25"/>
                          </a:xfrm>
                          <a:custGeom>
                            <a:avLst/>
                            <a:gdLst>
                              <a:gd name="T0" fmla="+- 0 6009 6009"/>
                              <a:gd name="T1" fmla="*/ T0 w 25"/>
                              <a:gd name="T2" fmla="+- 0 948 936"/>
                              <a:gd name="T3" fmla="*/ 948 h 25"/>
                              <a:gd name="T4" fmla="+- 0 6009 6009"/>
                              <a:gd name="T5" fmla="*/ T4 w 25"/>
                              <a:gd name="T6" fmla="+- 0 942 936"/>
                              <a:gd name="T7" fmla="*/ 942 h 25"/>
                              <a:gd name="T8" fmla="+- 0 6015 6009"/>
                              <a:gd name="T9" fmla="*/ T8 w 25"/>
                              <a:gd name="T10" fmla="+- 0 936 936"/>
                              <a:gd name="T11" fmla="*/ 936 h 25"/>
                              <a:gd name="T12" fmla="+- 0 6021 6009"/>
                              <a:gd name="T13" fmla="*/ T12 w 25"/>
                              <a:gd name="T14" fmla="+- 0 936 936"/>
                              <a:gd name="T15" fmla="*/ 936 h 25"/>
                              <a:gd name="T16" fmla="+- 0 6028 6009"/>
                              <a:gd name="T17" fmla="*/ T16 w 25"/>
                              <a:gd name="T18" fmla="+- 0 936 936"/>
                              <a:gd name="T19" fmla="*/ 936 h 25"/>
                              <a:gd name="T20" fmla="+- 0 6034 6009"/>
                              <a:gd name="T21" fmla="*/ T20 w 25"/>
                              <a:gd name="T22" fmla="+- 0 942 936"/>
                              <a:gd name="T23" fmla="*/ 942 h 25"/>
                              <a:gd name="T24" fmla="+- 0 6034 6009"/>
                              <a:gd name="T25" fmla="*/ T24 w 25"/>
                              <a:gd name="T26" fmla="+- 0 948 936"/>
                              <a:gd name="T27" fmla="*/ 948 h 25"/>
                              <a:gd name="T28" fmla="+- 0 6034 6009"/>
                              <a:gd name="T29" fmla="*/ T28 w 25"/>
                              <a:gd name="T30" fmla="+- 0 955 936"/>
                              <a:gd name="T31" fmla="*/ 955 h 25"/>
                              <a:gd name="T32" fmla="+- 0 6028 6009"/>
                              <a:gd name="T33" fmla="*/ T32 w 25"/>
                              <a:gd name="T34" fmla="+- 0 960 936"/>
                              <a:gd name="T35" fmla="*/ 960 h 25"/>
                              <a:gd name="T36" fmla="+- 0 6021 6009"/>
                              <a:gd name="T37" fmla="*/ T36 w 25"/>
                              <a:gd name="T38" fmla="+- 0 960 936"/>
                              <a:gd name="T39" fmla="*/ 960 h 25"/>
                              <a:gd name="T40" fmla="+- 0 6015 6009"/>
                              <a:gd name="T41" fmla="*/ T40 w 25"/>
                              <a:gd name="T42" fmla="+- 0 960 936"/>
                              <a:gd name="T43" fmla="*/ 960 h 25"/>
                              <a:gd name="T44" fmla="+- 0 6009 6009"/>
                              <a:gd name="T45" fmla="*/ T44 w 25"/>
                              <a:gd name="T46" fmla="+- 0 955 936"/>
                              <a:gd name="T47" fmla="*/ 955 h 25"/>
                              <a:gd name="T48" fmla="+- 0 6009 6009"/>
                              <a:gd name="T49" fmla="*/ T48 w 25"/>
                              <a:gd name="T50" fmla="+- 0 948 936"/>
                              <a:gd name="T51" fmla="*/ 94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5" y="6"/>
                                </a:lnTo>
                                <a:lnTo>
                                  <a:pt x="25" y="12"/>
                                </a:lnTo>
                                <a:lnTo>
                                  <a:pt x="25" y="19"/>
                                </a:lnTo>
                                <a:lnTo>
                                  <a:pt x="19" y="24"/>
                                </a:lnTo>
                                <a:lnTo>
                                  <a:pt x="12" y="24"/>
                                </a:lnTo>
                                <a:lnTo>
                                  <a:pt x="6"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5" name="Freeform 1258"/>
                        <wps:cNvSpPr>
                          <a:spLocks/>
                        </wps:cNvSpPr>
                        <wps:spPr bwMode="auto">
                          <a:xfrm>
                            <a:off x="6186" y="934"/>
                            <a:ext cx="25" cy="25"/>
                          </a:xfrm>
                          <a:custGeom>
                            <a:avLst/>
                            <a:gdLst>
                              <a:gd name="T0" fmla="+- 0 6205 6186"/>
                              <a:gd name="T1" fmla="*/ T0 w 25"/>
                              <a:gd name="T2" fmla="+- 0 935 935"/>
                              <a:gd name="T3" fmla="*/ 935 h 25"/>
                              <a:gd name="T4" fmla="+- 0 6192 6186"/>
                              <a:gd name="T5" fmla="*/ T4 w 25"/>
                              <a:gd name="T6" fmla="+- 0 935 935"/>
                              <a:gd name="T7" fmla="*/ 935 h 25"/>
                              <a:gd name="T8" fmla="+- 0 6186 6186"/>
                              <a:gd name="T9" fmla="*/ T8 w 25"/>
                              <a:gd name="T10" fmla="+- 0 940 935"/>
                              <a:gd name="T11" fmla="*/ 940 h 25"/>
                              <a:gd name="T12" fmla="+- 0 6186 6186"/>
                              <a:gd name="T13" fmla="*/ T12 w 25"/>
                              <a:gd name="T14" fmla="+- 0 954 935"/>
                              <a:gd name="T15" fmla="*/ 954 h 25"/>
                              <a:gd name="T16" fmla="+- 0 6192 6186"/>
                              <a:gd name="T17" fmla="*/ T16 w 25"/>
                              <a:gd name="T18" fmla="+- 0 959 935"/>
                              <a:gd name="T19" fmla="*/ 959 h 25"/>
                              <a:gd name="T20" fmla="+- 0 6205 6186"/>
                              <a:gd name="T21" fmla="*/ T20 w 25"/>
                              <a:gd name="T22" fmla="+- 0 959 935"/>
                              <a:gd name="T23" fmla="*/ 959 h 25"/>
                              <a:gd name="T24" fmla="+- 0 6210 6186"/>
                              <a:gd name="T25" fmla="*/ T24 w 25"/>
                              <a:gd name="T26" fmla="+- 0 954 935"/>
                              <a:gd name="T27" fmla="*/ 954 h 25"/>
                              <a:gd name="T28" fmla="+- 0 6210 6186"/>
                              <a:gd name="T29" fmla="*/ T28 w 25"/>
                              <a:gd name="T30" fmla="+- 0 940 935"/>
                              <a:gd name="T31" fmla="*/ 940 h 25"/>
                              <a:gd name="T32" fmla="+- 0 6205 6186"/>
                              <a:gd name="T33" fmla="*/ T32 w 25"/>
                              <a:gd name="T34" fmla="+- 0 935 935"/>
                              <a:gd name="T35" fmla="*/ 93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6" name="Freeform 1257"/>
                        <wps:cNvSpPr>
                          <a:spLocks/>
                        </wps:cNvSpPr>
                        <wps:spPr bwMode="auto">
                          <a:xfrm>
                            <a:off x="6186" y="934"/>
                            <a:ext cx="25" cy="25"/>
                          </a:xfrm>
                          <a:custGeom>
                            <a:avLst/>
                            <a:gdLst>
                              <a:gd name="T0" fmla="+- 0 6186 6186"/>
                              <a:gd name="T1" fmla="*/ T0 w 25"/>
                              <a:gd name="T2" fmla="+- 0 947 935"/>
                              <a:gd name="T3" fmla="*/ 947 h 25"/>
                              <a:gd name="T4" fmla="+- 0 6186 6186"/>
                              <a:gd name="T5" fmla="*/ T4 w 25"/>
                              <a:gd name="T6" fmla="+- 0 940 935"/>
                              <a:gd name="T7" fmla="*/ 940 h 25"/>
                              <a:gd name="T8" fmla="+- 0 6192 6186"/>
                              <a:gd name="T9" fmla="*/ T8 w 25"/>
                              <a:gd name="T10" fmla="+- 0 935 935"/>
                              <a:gd name="T11" fmla="*/ 935 h 25"/>
                              <a:gd name="T12" fmla="+- 0 6198 6186"/>
                              <a:gd name="T13" fmla="*/ T12 w 25"/>
                              <a:gd name="T14" fmla="+- 0 935 935"/>
                              <a:gd name="T15" fmla="*/ 935 h 25"/>
                              <a:gd name="T16" fmla="+- 0 6205 6186"/>
                              <a:gd name="T17" fmla="*/ T16 w 25"/>
                              <a:gd name="T18" fmla="+- 0 935 935"/>
                              <a:gd name="T19" fmla="*/ 935 h 25"/>
                              <a:gd name="T20" fmla="+- 0 6210 6186"/>
                              <a:gd name="T21" fmla="*/ T20 w 25"/>
                              <a:gd name="T22" fmla="+- 0 940 935"/>
                              <a:gd name="T23" fmla="*/ 940 h 25"/>
                              <a:gd name="T24" fmla="+- 0 6210 6186"/>
                              <a:gd name="T25" fmla="*/ T24 w 25"/>
                              <a:gd name="T26" fmla="+- 0 947 935"/>
                              <a:gd name="T27" fmla="*/ 947 h 25"/>
                              <a:gd name="T28" fmla="+- 0 6210 6186"/>
                              <a:gd name="T29" fmla="*/ T28 w 25"/>
                              <a:gd name="T30" fmla="+- 0 954 935"/>
                              <a:gd name="T31" fmla="*/ 954 h 25"/>
                              <a:gd name="T32" fmla="+- 0 6205 6186"/>
                              <a:gd name="T33" fmla="*/ T32 w 25"/>
                              <a:gd name="T34" fmla="+- 0 959 935"/>
                              <a:gd name="T35" fmla="*/ 959 h 25"/>
                              <a:gd name="T36" fmla="+- 0 6198 6186"/>
                              <a:gd name="T37" fmla="*/ T36 w 25"/>
                              <a:gd name="T38" fmla="+- 0 959 935"/>
                              <a:gd name="T39" fmla="*/ 959 h 25"/>
                              <a:gd name="T40" fmla="+- 0 6192 6186"/>
                              <a:gd name="T41" fmla="*/ T40 w 25"/>
                              <a:gd name="T42" fmla="+- 0 959 935"/>
                              <a:gd name="T43" fmla="*/ 959 h 25"/>
                              <a:gd name="T44" fmla="+- 0 6186 6186"/>
                              <a:gd name="T45" fmla="*/ T44 w 25"/>
                              <a:gd name="T46" fmla="+- 0 954 935"/>
                              <a:gd name="T47" fmla="*/ 954 h 25"/>
                              <a:gd name="T48" fmla="+- 0 6186 6186"/>
                              <a:gd name="T49" fmla="*/ T48 w 25"/>
                              <a:gd name="T50" fmla="+- 0 947 935"/>
                              <a:gd name="T51" fmla="*/ 94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9"/>
                                </a:lnTo>
                                <a:lnTo>
                                  <a:pt x="19" y="24"/>
                                </a:lnTo>
                                <a:lnTo>
                                  <a:pt x="12" y="24"/>
                                </a:lnTo>
                                <a:lnTo>
                                  <a:pt x="6"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 name="Freeform 1256"/>
                        <wps:cNvSpPr>
                          <a:spLocks/>
                        </wps:cNvSpPr>
                        <wps:spPr bwMode="auto">
                          <a:xfrm>
                            <a:off x="6362" y="933"/>
                            <a:ext cx="25" cy="25"/>
                          </a:xfrm>
                          <a:custGeom>
                            <a:avLst/>
                            <a:gdLst>
                              <a:gd name="T0" fmla="+- 0 6382 6363"/>
                              <a:gd name="T1" fmla="*/ T0 w 25"/>
                              <a:gd name="T2" fmla="+- 0 934 934"/>
                              <a:gd name="T3" fmla="*/ 934 h 25"/>
                              <a:gd name="T4" fmla="+- 0 6368 6363"/>
                              <a:gd name="T5" fmla="*/ T4 w 25"/>
                              <a:gd name="T6" fmla="+- 0 934 934"/>
                              <a:gd name="T7" fmla="*/ 934 h 25"/>
                              <a:gd name="T8" fmla="+- 0 6363 6363"/>
                              <a:gd name="T9" fmla="*/ T8 w 25"/>
                              <a:gd name="T10" fmla="+- 0 939 934"/>
                              <a:gd name="T11" fmla="*/ 939 h 25"/>
                              <a:gd name="T12" fmla="+- 0 6363 6363"/>
                              <a:gd name="T13" fmla="*/ T12 w 25"/>
                              <a:gd name="T14" fmla="+- 0 953 934"/>
                              <a:gd name="T15" fmla="*/ 953 h 25"/>
                              <a:gd name="T16" fmla="+- 0 6368 6363"/>
                              <a:gd name="T17" fmla="*/ T16 w 25"/>
                              <a:gd name="T18" fmla="+- 0 958 934"/>
                              <a:gd name="T19" fmla="*/ 958 h 25"/>
                              <a:gd name="T20" fmla="+- 0 6382 6363"/>
                              <a:gd name="T21" fmla="*/ T20 w 25"/>
                              <a:gd name="T22" fmla="+- 0 958 934"/>
                              <a:gd name="T23" fmla="*/ 958 h 25"/>
                              <a:gd name="T24" fmla="+- 0 6387 6363"/>
                              <a:gd name="T25" fmla="*/ T24 w 25"/>
                              <a:gd name="T26" fmla="+- 0 953 934"/>
                              <a:gd name="T27" fmla="*/ 953 h 25"/>
                              <a:gd name="T28" fmla="+- 0 6387 6363"/>
                              <a:gd name="T29" fmla="*/ T28 w 25"/>
                              <a:gd name="T30" fmla="+- 0 939 934"/>
                              <a:gd name="T31" fmla="*/ 939 h 25"/>
                              <a:gd name="T32" fmla="+- 0 6382 6363"/>
                              <a:gd name="T33" fmla="*/ T32 w 25"/>
                              <a:gd name="T34" fmla="+- 0 934 934"/>
                              <a:gd name="T35" fmla="*/ 9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Freeform 1255"/>
                        <wps:cNvSpPr>
                          <a:spLocks/>
                        </wps:cNvSpPr>
                        <wps:spPr bwMode="auto">
                          <a:xfrm>
                            <a:off x="6362" y="933"/>
                            <a:ext cx="25" cy="25"/>
                          </a:xfrm>
                          <a:custGeom>
                            <a:avLst/>
                            <a:gdLst>
                              <a:gd name="T0" fmla="+- 0 6363 6363"/>
                              <a:gd name="T1" fmla="*/ T0 w 25"/>
                              <a:gd name="T2" fmla="+- 0 946 934"/>
                              <a:gd name="T3" fmla="*/ 946 h 25"/>
                              <a:gd name="T4" fmla="+- 0 6363 6363"/>
                              <a:gd name="T5" fmla="*/ T4 w 25"/>
                              <a:gd name="T6" fmla="+- 0 939 934"/>
                              <a:gd name="T7" fmla="*/ 939 h 25"/>
                              <a:gd name="T8" fmla="+- 0 6368 6363"/>
                              <a:gd name="T9" fmla="*/ T8 w 25"/>
                              <a:gd name="T10" fmla="+- 0 934 934"/>
                              <a:gd name="T11" fmla="*/ 934 h 25"/>
                              <a:gd name="T12" fmla="+- 0 6375 6363"/>
                              <a:gd name="T13" fmla="*/ T12 w 25"/>
                              <a:gd name="T14" fmla="+- 0 934 934"/>
                              <a:gd name="T15" fmla="*/ 934 h 25"/>
                              <a:gd name="T16" fmla="+- 0 6382 6363"/>
                              <a:gd name="T17" fmla="*/ T16 w 25"/>
                              <a:gd name="T18" fmla="+- 0 934 934"/>
                              <a:gd name="T19" fmla="*/ 934 h 25"/>
                              <a:gd name="T20" fmla="+- 0 6387 6363"/>
                              <a:gd name="T21" fmla="*/ T20 w 25"/>
                              <a:gd name="T22" fmla="+- 0 939 934"/>
                              <a:gd name="T23" fmla="*/ 939 h 25"/>
                              <a:gd name="T24" fmla="+- 0 6387 6363"/>
                              <a:gd name="T25" fmla="*/ T24 w 25"/>
                              <a:gd name="T26" fmla="+- 0 946 934"/>
                              <a:gd name="T27" fmla="*/ 946 h 25"/>
                              <a:gd name="T28" fmla="+- 0 6387 6363"/>
                              <a:gd name="T29" fmla="*/ T28 w 25"/>
                              <a:gd name="T30" fmla="+- 0 953 934"/>
                              <a:gd name="T31" fmla="*/ 953 h 25"/>
                              <a:gd name="T32" fmla="+- 0 6382 6363"/>
                              <a:gd name="T33" fmla="*/ T32 w 25"/>
                              <a:gd name="T34" fmla="+- 0 958 934"/>
                              <a:gd name="T35" fmla="*/ 958 h 25"/>
                              <a:gd name="T36" fmla="+- 0 6375 6363"/>
                              <a:gd name="T37" fmla="*/ T36 w 25"/>
                              <a:gd name="T38" fmla="+- 0 958 934"/>
                              <a:gd name="T39" fmla="*/ 958 h 25"/>
                              <a:gd name="T40" fmla="+- 0 6368 6363"/>
                              <a:gd name="T41" fmla="*/ T40 w 25"/>
                              <a:gd name="T42" fmla="+- 0 958 934"/>
                              <a:gd name="T43" fmla="*/ 958 h 25"/>
                              <a:gd name="T44" fmla="+- 0 6363 6363"/>
                              <a:gd name="T45" fmla="*/ T44 w 25"/>
                              <a:gd name="T46" fmla="+- 0 953 934"/>
                              <a:gd name="T47" fmla="*/ 953 h 25"/>
                              <a:gd name="T48" fmla="+- 0 6363 6363"/>
                              <a:gd name="T49" fmla="*/ T48 w 25"/>
                              <a:gd name="T50" fmla="+- 0 946 934"/>
                              <a:gd name="T51" fmla="*/ 94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9" name="Freeform 1254"/>
                        <wps:cNvSpPr>
                          <a:spLocks/>
                        </wps:cNvSpPr>
                        <wps:spPr bwMode="auto">
                          <a:xfrm>
                            <a:off x="6539" y="934"/>
                            <a:ext cx="25" cy="25"/>
                          </a:xfrm>
                          <a:custGeom>
                            <a:avLst/>
                            <a:gdLst>
                              <a:gd name="T0" fmla="+- 0 6558 6540"/>
                              <a:gd name="T1" fmla="*/ T0 w 25"/>
                              <a:gd name="T2" fmla="+- 0 934 934"/>
                              <a:gd name="T3" fmla="*/ 934 h 25"/>
                              <a:gd name="T4" fmla="+- 0 6545 6540"/>
                              <a:gd name="T5" fmla="*/ T4 w 25"/>
                              <a:gd name="T6" fmla="+- 0 934 934"/>
                              <a:gd name="T7" fmla="*/ 934 h 25"/>
                              <a:gd name="T8" fmla="+- 0 6540 6540"/>
                              <a:gd name="T9" fmla="*/ T8 w 25"/>
                              <a:gd name="T10" fmla="+- 0 940 934"/>
                              <a:gd name="T11" fmla="*/ 940 h 25"/>
                              <a:gd name="T12" fmla="+- 0 6540 6540"/>
                              <a:gd name="T13" fmla="*/ T12 w 25"/>
                              <a:gd name="T14" fmla="+- 0 953 934"/>
                              <a:gd name="T15" fmla="*/ 953 h 25"/>
                              <a:gd name="T16" fmla="+- 0 6545 6540"/>
                              <a:gd name="T17" fmla="*/ T16 w 25"/>
                              <a:gd name="T18" fmla="+- 0 958 934"/>
                              <a:gd name="T19" fmla="*/ 958 h 25"/>
                              <a:gd name="T20" fmla="+- 0 6558 6540"/>
                              <a:gd name="T21" fmla="*/ T20 w 25"/>
                              <a:gd name="T22" fmla="+- 0 958 934"/>
                              <a:gd name="T23" fmla="*/ 958 h 25"/>
                              <a:gd name="T24" fmla="+- 0 6564 6540"/>
                              <a:gd name="T25" fmla="*/ T24 w 25"/>
                              <a:gd name="T26" fmla="+- 0 953 934"/>
                              <a:gd name="T27" fmla="*/ 953 h 25"/>
                              <a:gd name="T28" fmla="+- 0 6564 6540"/>
                              <a:gd name="T29" fmla="*/ T28 w 25"/>
                              <a:gd name="T30" fmla="+- 0 940 934"/>
                              <a:gd name="T31" fmla="*/ 940 h 25"/>
                              <a:gd name="T32" fmla="+- 0 6558 6540"/>
                              <a:gd name="T33" fmla="*/ T32 w 25"/>
                              <a:gd name="T34" fmla="+- 0 934 934"/>
                              <a:gd name="T35" fmla="*/ 93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0" name="Freeform 1253"/>
                        <wps:cNvSpPr>
                          <a:spLocks/>
                        </wps:cNvSpPr>
                        <wps:spPr bwMode="auto">
                          <a:xfrm>
                            <a:off x="6539" y="934"/>
                            <a:ext cx="25" cy="25"/>
                          </a:xfrm>
                          <a:custGeom>
                            <a:avLst/>
                            <a:gdLst>
                              <a:gd name="T0" fmla="+- 0 6540 6540"/>
                              <a:gd name="T1" fmla="*/ T0 w 25"/>
                              <a:gd name="T2" fmla="+- 0 946 934"/>
                              <a:gd name="T3" fmla="*/ 946 h 25"/>
                              <a:gd name="T4" fmla="+- 0 6540 6540"/>
                              <a:gd name="T5" fmla="*/ T4 w 25"/>
                              <a:gd name="T6" fmla="+- 0 940 934"/>
                              <a:gd name="T7" fmla="*/ 940 h 25"/>
                              <a:gd name="T8" fmla="+- 0 6545 6540"/>
                              <a:gd name="T9" fmla="*/ T8 w 25"/>
                              <a:gd name="T10" fmla="+- 0 934 934"/>
                              <a:gd name="T11" fmla="*/ 934 h 25"/>
                              <a:gd name="T12" fmla="+- 0 6552 6540"/>
                              <a:gd name="T13" fmla="*/ T12 w 25"/>
                              <a:gd name="T14" fmla="+- 0 934 934"/>
                              <a:gd name="T15" fmla="*/ 934 h 25"/>
                              <a:gd name="T16" fmla="+- 0 6558 6540"/>
                              <a:gd name="T17" fmla="*/ T16 w 25"/>
                              <a:gd name="T18" fmla="+- 0 934 934"/>
                              <a:gd name="T19" fmla="*/ 934 h 25"/>
                              <a:gd name="T20" fmla="+- 0 6564 6540"/>
                              <a:gd name="T21" fmla="*/ T20 w 25"/>
                              <a:gd name="T22" fmla="+- 0 940 934"/>
                              <a:gd name="T23" fmla="*/ 940 h 25"/>
                              <a:gd name="T24" fmla="+- 0 6564 6540"/>
                              <a:gd name="T25" fmla="*/ T24 w 25"/>
                              <a:gd name="T26" fmla="+- 0 946 934"/>
                              <a:gd name="T27" fmla="*/ 946 h 25"/>
                              <a:gd name="T28" fmla="+- 0 6564 6540"/>
                              <a:gd name="T29" fmla="*/ T28 w 25"/>
                              <a:gd name="T30" fmla="+- 0 953 934"/>
                              <a:gd name="T31" fmla="*/ 953 h 25"/>
                              <a:gd name="T32" fmla="+- 0 6558 6540"/>
                              <a:gd name="T33" fmla="*/ T32 w 25"/>
                              <a:gd name="T34" fmla="+- 0 958 934"/>
                              <a:gd name="T35" fmla="*/ 958 h 25"/>
                              <a:gd name="T36" fmla="+- 0 6552 6540"/>
                              <a:gd name="T37" fmla="*/ T36 w 25"/>
                              <a:gd name="T38" fmla="+- 0 958 934"/>
                              <a:gd name="T39" fmla="*/ 958 h 25"/>
                              <a:gd name="T40" fmla="+- 0 6545 6540"/>
                              <a:gd name="T41" fmla="*/ T40 w 25"/>
                              <a:gd name="T42" fmla="+- 0 958 934"/>
                              <a:gd name="T43" fmla="*/ 958 h 25"/>
                              <a:gd name="T44" fmla="+- 0 6540 6540"/>
                              <a:gd name="T45" fmla="*/ T44 w 25"/>
                              <a:gd name="T46" fmla="+- 0 953 934"/>
                              <a:gd name="T47" fmla="*/ 953 h 25"/>
                              <a:gd name="T48" fmla="+- 0 6540 6540"/>
                              <a:gd name="T49" fmla="*/ T48 w 25"/>
                              <a:gd name="T50" fmla="+- 0 946 934"/>
                              <a:gd name="T51" fmla="*/ 94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1" name="Freeform 1252"/>
                        <wps:cNvSpPr>
                          <a:spLocks/>
                        </wps:cNvSpPr>
                        <wps:spPr bwMode="auto">
                          <a:xfrm>
                            <a:off x="6716" y="937"/>
                            <a:ext cx="25" cy="25"/>
                          </a:xfrm>
                          <a:custGeom>
                            <a:avLst/>
                            <a:gdLst>
                              <a:gd name="T0" fmla="+- 0 6735 6716"/>
                              <a:gd name="T1" fmla="*/ T0 w 25"/>
                              <a:gd name="T2" fmla="+- 0 938 938"/>
                              <a:gd name="T3" fmla="*/ 938 h 25"/>
                              <a:gd name="T4" fmla="+- 0 6722 6716"/>
                              <a:gd name="T5" fmla="*/ T4 w 25"/>
                              <a:gd name="T6" fmla="+- 0 938 938"/>
                              <a:gd name="T7" fmla="*/ 938 h 25"/>
                              <a:gd name="T8" fmla="+- 0 6716 6716"/>
                              <a:gd name="T9" fmla="*/ T8 w 25"/>
                              <a:gd name="T10" fmla="+- 0 943 938"/>
                              <a:gd name="T11" fmla="*/ 943 h 25"/>
                              <a:gd name="T12" fmla="+- 0 6716 6716"/>
                              <a:gd name="T13" fmla="*/ T12 w 25"/>
                              <a:gd name="T14" fmla="+- 0 956 938"/>
                              <a:gd name="T15" fmla="*/ 956 h 25"/>
                              <a:gd name="T16" fmla="+- 0 6722 6716"/>
                              <a:gd name="T17" fmla="*/ T16 w 25"/>
                              <a:gd name="T18" fmla="+- 0 962 938"/>
                              <a:gd name="T19" fmla="*/ 962 h 25"/>
                              <a:gd name="T20" fmla="+- 0 6735 6716"/>
                              <a:gd name="T21" fmla="*/ T20 w 25"/>
                              <a:gd name="T22" fmla="+- 0 962 938"/>
                              <a:gd name="T23" fmla="*/ 962 h 25"/>
                              <a:gd name="T24" fmla="+- 0 6740 6716"/>
                              <a:gd name="T25" fmla="*/ T24 w 25"/>
                              <a:gd name="T26" fmla="+- 0 956 938"/>
                              <a:gd name="T27" fmla="*/ 956 h 25"/>
                              <a:gd name="T28" fmla="+- 0 6740 6716"/>
                              <a:gd name="T29" fmla="*/ T28 w 25"/>
                              <a:gd name="T30" fmla="+- 0 943 938"/>
                              <a:gd name="T31" fmla="*/ 943 h 25"/>
                              <a:gd name="T32" fmla="+- 0 6735 6716"/>
                              <a:gd name="T33" fmla="*/ T32 w 25"/>
                              <a:gd name="T34" fmla="+- 0 938 938"/>
                              <a:gd name="T35" fmla="*/ 93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4" y="18"/>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251"/>
                        <wps:cNvSpPr>
                          <a:spLocks/>
                        </wps:cNvSpPr>
                        <wps:spPr bwMode="auto">
                          <a:xfrm>
                            <a:off x="6716" y="937"/>
                            <a:ext cx="25" cy="25"/>
                          </a:xfrm>
                          <a:custGeom>
                            <a:avLst/>
                            <a:gdLst>
                              <a:gd name="T0" fmla="+- 0 6716 6716"/>
                              <a:gd name="T1" fmla="*/ T0 w 25"/>
                              <a:gd name="T2" fmla="+- 0 950 938"/>
                              <a:gd name="T3" fmla="*/ 950 h 25"/>
                              <a:gd name="T4" fmla="+- 0 6716 6716"/>
                              <a:gd name="T5" fmla="*/ T4 w 25"/>
                              <a:gd name="T6" fmla="+- 0 943 938"/>
                              <a:gd name="T7" fmla="*/ 943 h 25"/>
                              <a:gd name="T8" fmla="+- 0 6722 6716"/>
                              <a:gd name="T9" fmla="*/ T8 w 25"/>
                              <a:gd name="T10" fmla="+- 0 938 938"/>
                              <a:gd name="T11" fmla="*/ 938 h 25"/>
                              <a:gd name="T12" fmla="+- 0 6728 6716"/>
                              <a:gd name="T13" fmla="*/ T12 w 25"/>
                              <a:gd name="T14" fmla="+- 0 938 938"/>
                              <a:gd name="T15" fmla="*/ 938 h 25"/>
                              <a:gd name="T16" fmla="+- 0 6735 6716"/>
                              <a:gd name="T17" fmla="*/ T16 w 25"/>
                              <a:gd name="T18" fmla="+- 0 938 938"/>
                              <a:gd name="T19" fmla="*/ 938 h 25"/>
                              <a:gd name="T20" fmla="+- 0 6740 6716"/>
                              <a:gd name="T21" fmla="*/ T20 w 25"/>
                              <a:gd name="T22" fmla="+- 0 943 938"/>
                              <a:gd name="T23" fmla="*/ 943 h 25"/>
                              <a:gd name="T24" fmla="+- 0 6740 6716"/>
                              <a:gd name="T25" fmla="*/ T24 w 25"/>
                              <a:gd name="T26" fmla="+- 0 950 938"/>
                              <a:gd name="T27" fmla="*/ 950 h 25"/>
                              <a:gd name="T28" fmla="+- 0 6740 6716"/>
                              <a:gd name="T29" fmla="*/ T28 w 25"/>
                              <a:gd name="T30" fmla="+- 0 956 938"/>
                              <a:gd name="T31" fmla="*/ 956 h 25"/>
                              <a:gd name="T32" fmla="+- 0 6735 6716"/>
                              <a:gd name="T33" fmla="*/ T32 w 25"/>
                              <a:gd name="T34" fmla="+- 0 962 938"/>
                              <a:gd name="T35" fmla="*/ 962 h 25"/>
                              <a:gd name="T36" fmla="+- 0 6728 6716"/>
                              <a:gd name="T37" fmla="*/ T36 w 25"/>
                              <a:gd name="T38" fmla="+- 0 962 938"/>
                              <a:gd name="T39" fmla="*/ 962 h 25"/>
                              <a:gd name="T40" fmla="+- 0 6722 6716"/>
                              <a:gd name="T41" fmla="*/ T40 w 25"/>
                              <a:gd name="T42" fmla="+- 0 962 938"/>
                              <a:gd name="T43" fmla="*/ 962 h 25"/>
                              <a:gd name="T44" fmla="+- 0 6716 6716"/>
                              <a:gd name="T45" fmla="*/ T44 w 25"/>
                              <a:gd name="T46" fmla="+- 0 956 938"/>
                              <a:gd name="T47" fmla="*/ 956 h 25"/>
                              <a:gd name="T48" fmla="+- 0 6716 6716"/>
                              <a:gd name="T49" fmla="*/ T48 w 25"/>
                              <a:gd name="T50" fmla="+- 0 950 938"/>
                              <a:gd name="T51" fmla="*/ 95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4" y="5"/>
                                </a:lnTo>
                                <a:lnTo>
                                  <a:pt x="24" y="12"/>
                                </a:lnTo>
                                <a:lnTo>
                                  <a:pt x="24" y="18"/>
                                </a:lnTo>
                                <a:lnTo>
                                  <a:pt x="19" y="24"/>
                                </a:lnTo>
                                <a:lnTo>
                                  <a:pt x="12" y="24"/>
                                </a:lnTo>
                                <a:lnTo>
                                  <a:pt x="6" y="24"/>
                                </a:lnTo>
                                <a:lnTo>
                                  <a:pt x="0" y="18"/>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 name="Freeform 1250"/>
                        <wps:cNvSpPr>
                          <a:spLocks/>
                        </wps:cNvSpPr>
                        <wps:spPr bwMode="auto">
                          <a:xfrm>
                            <a:off x="6892" y="942"/>
                            <a:ext cx="25" cy="25"/>
                          </a:xfrm>
                          <a:custGeom>
                            <a:avLst/>
                            <a:gdLst>
                              <a:gd name="T0" fmla="+- 0 6912 6893"/>
                              <a:gd name="T1" fmla="*/ T0 w 25"/>
                              <a:gd name="T2" fmla="+- 0 942 942"/>
                              <a:gd name="T3" fmla="*/ 942 h 25"/>
                              <a:gd name="T4" fmla="+- 0 6898 6893"/>
                              <a:gd name="T5" fmla="*/ T4 w 25"/>
                              <a:gd name="T6" fmla="+- 0 942 942"/>
                              <a:gd name="T7" fmla="*/ 942 h 25"/>
                              <a:gd name="T8" fmla="+- 0 6893 6893"/>
                              <a:gd name="T9" fmla="*/ T8 w 25"/>
                              <a:gd name="T10" fmla="+- 0 948 942"/>
                              <a:gd name="T11" fmla="*/ 948 h 25"/>
                              <a:gd name="T12" fmla="+- 0 6893 6893"/>
                              <a:gd name="T13" fmla="*/ T12 w 25"/>
                              <a:gd name="T14" fmla="+- 0 961 942"/>
                              <a:gd name="T15" fmla="*/ 961 h 25"/>
                              <a:gd name="T16" fmla="+- 0 6898 6893"/>
                              <a:gd name="T17" fmla="*/ T16 w 25"/>
                              <a:gd name="T18" fmla="+- 0 966 942"/>
                              <a:gd name="T19" fmla="*/ 966 h 25"/>
                              <a:gd name="T20" fmla="+- 0 6912 6893"/>
                              <a:gd name="T21" fmla="*/ T20 w 25"/>
                              <a:gd name="T22" fmla="+- 0 966 942"/>
                              <a:gd name="T23" fmla="*/ 966 h 25"/>
                              <a:gd name="T24" fmla="+- 0 6917 6893"/>
                              <a:gd name="T25" fmla="*/ T24 w 25"/>
                              <a:gd name="T26" fmla="+- 0 961 942"/>
                              <a:gd name="T27" fmla="*/ 961 h 25"/>
                              <a:gd name="T28" fmla="+- 0 6917 6893"/>
                              <a:gd name="T29" fmla="*/ T28 w 25"/>
                              <a:gd name="T30" fmla="+- 0 948 942"/>
                              <a:gd name="T31" fmla="*/ 948 h 25"/>
                              <a:gd name="T32" fmla="+- 0 6912 6893"/>
                              <a:gd name="T33" fmla="*/ T32 w 25"/>
                              <a:gd name="T34" fmla="+- 0 942 942"/>
                              <a:gd name="T35" fmla="*/ 94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4"/>
                                </a:lnTo>
                                <a:lnTo>
                                  <a:pt x="19" y="24"/>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Freeform 1249"/>
                        <wps:cNvSpPr>
                          <a:spLocks/>
                        </wps:cNvSpPr>
                        <wps:spPr bwMode="auto">
                          <a:xfrm>
                            <a:off x="6892" y="942"/>
                            <a:ext cx="25" cy="25"/>
                          </a:xfrm>
                          <a:custGeom>
                            <a:avLst/>
                            <a:gdLst>
                              <a:gd name="T0" fmla="+- 0 6893 6893"/>
                              <a:gd name="T1" fmla="*/ T0 w 25"/>
                              <a:gd name="T2" fmla="+- 0 954 942"/>
                              <a:gd name="T3" fmla="*/ 954 h 25"/>
                              <a:gd name="T4" fmla="+- 0 6893 6893"/>
                              <a:gd name="T5" fmla="*/ T4 w 25"/>
                              <a:gd name="T6" fmla="+- 0 948 942"/>
                              <a:gd name="T7" fmla="*/ 948 h 25"/>
                              <a:gd name="T8" fmla="+- 0 6898 6893"/>
                              <a:gd name="T9" fmla="*/ T8 w 25"/>
                              <a:gd name="T10" fmla="+- 0 942 942"/>
                              <a:gd name="T11" fmla="*/ 942 h 25"/>
                              <a:gd name="T12" fmla="+- 0 6905 6893"/>
                              <a:gd name="T13" fmla="*/ T12 w 25"/>
                              <a:gd name="T14" fmla="+- 0 942 942"/>
                              <a:gd name="T15" fmla="*/ 942 h 25"/>
                              <a:gd name="T16" fmla="+- 0 6912 6893"/>
                              <a:gd name="T17" fmla="*/ T16 w 25"/>
                              <a:gd name="T18" fmla="+- 0 942 942"/>
                              <a:gd name="T19" fmla="*/ 942 h 25"/>
                              <a:gd name="T20" fmla="+- 0 6917 6893"/>
                              <a:gd name="T21" fmla="*/ T20 w 25"/>
                              <a:gd name="T22" fmla="+- 0 948 942"/>
                              <a:gd name="T23" fmla="*/ 948 h 25"/>
                              <a:gd name="T24" fmla="+- 0 6917 6893"/>
                              <a:gd name="T25" fmla="*/ T24 w 25"/>
                              <a:gd name="T26" fmla="+- 0 954 942"/>
                              <a:gd name="T27" fmla="*/ 954 h 25"/>
                              <a:gd name="T28" fmla="+- 0 6917 6893"/>
                              <a:gd name="T29" fmla="*/ T28 w 25"/>
                              <a:gd name="T30" fmla="+- 0 961 942"/>
                              <a:gd name="T31" fmla="*/ 961 h 25"/>
                              <a:gd name="T32" fmla="+- 0 6912 6893"/>
                              <a:gd name="T33" fmla="*/ T32 w 25"/>
                              <a:gd name="T34" fmla="+- 0 966 942"/>
                              <a:gd name="T35" fmla="*/ 966 h 25"/>
                              <a:gd name="T36" fmla="+- 0 6905 6893"/>
                              <a:gd name="T37" fmla="*/ T36 w 25"/>
                              <a:gd name="T38" fmla="+- 0 966 942"/>
                              <a:gd name="T39" fmla="*/ 966 h 25"/>
                              <a:gd name="T40" fmla="+- 0 6898 6893"/>
                              <a:gd name="T41" fmla="*/ T40 w 25"/>
                              <a:gd name="T42" fmla="+- 0 966 942"/>
                              <a:gd name="T43" fmla="*/ 966 h 25"/>
                              <a:gd name="T44" fmla="+- 0 6893 6893"/>
                              <a:gd name="T45" fmla="*/ T44 w 25"/>
                              <a:gd name="T46" fmla="+- 0 961 942"/>
                              <a:gd name="T47" fmla="*/ 961 h 25"/>
                              <a:gd name="T48" fmla="+- 0 6893 6893"/>
                              <a:gd name="T49" fmla="*/ T48 w 25"/>
                              <a:gd name="T50" fmla="+- 0 954 942"/>
                              <a:gd name="T51" fmla="*/ 95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9" y="0"/>
                                </a:lnTo>
                                <a:lnTo>
                                  <a:pt x="24" y="6"/>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 name="Freeform 1248"/>
                        <wps:cNvSpPr>
                          <a:spLocks/>
                        </wps:cNvSpPr>
                        <wps:spPr bwMode="auto">
                          <a:xfrm>
                            <a:off x="7069" y="942"/>
                            <a:ext cx="25" cy="25"/>
                          </a:xfrm>
                          <a:custGeom>
                            <a:avLst/>
                            <a:gdLst>
                              <a:gd name="T0" fmla="+- 0 7088 7070"/>
                              <a:gd name="T1" fmla="*/ T0 w 25"/>
                              <a:gd name="T2" fmla="+- 0 943 943"/>
                              <a:gd name="T3" fmla="*/ 943 h 25"/>
                              <a:gd name="T4" fmla="+- 0 7075 7070"/>
                              <a:gd name="T5" fmla="*/ T4 w 25"/>
                              <a:gd name="T6" fmla="+- 0 943 943"/>
                              <a:gd name="T7" fmla="*/ 943 h 25"/>
                              <a:gd name="T8" fmla="+- 0 7070 7070"/>
                              <a:gd name="T9" fmla="*/ T8 w 25"/>
                              <a:gd name="T10" fmla="+- 0 948 943"/>
                              <a:gd name="T11" fmla="*/ 948 h 25"/>
                              <a:gd name="T12" fmla="+- 0 7070 7070"/>
                              <a:gd name="T13" fmla="*/ T12 w 25"/>
                              <a:gd name="T14" fmla="+- 0 961 943"/>
                              <a:gd name="T15" fmla="*/ 961 h 25"/>
                              <a:gd name="T16" fmla="+- 0 7075 7070"/>
                              <a:gd name="T17" fmla="*/ T16 w 25"/>
                              <a:gd name="T18" fmla="+- 0 967 943"/>
                              <a:gd name="T19" fmla="*/ 967 h 25"/>
                              <a:gd name="T20" fmla="+- 0 7088 7070"/>
                              <a:gd name="T21" fmla="*/ T20 w 25"/>
                              <a:gd name="T22" fmla="+- 0 967 943"/>
                              <a:gd name="T23" fmla="*/ 967 h 25"/>
                              <a:gd name="T24" fmla="+- 0 7094 7070"/>
                              <a:gd name="T25" fmla="*/ T24 w 25"/>
                              <a:gd name="T26" fmla="+- 0 961 943"/>
                              <a:gd name="T27" fmla="*/ 961 h 25"/>
                              <a:gd name="T28" fmla="+- 0 7094 7070"/>
                              <a:gd name="T29" fmla="*/ T28 w 25"/>
                              <a:gd name="T30" fmla="+- 0 948 943"/>
                              <a:gd name="T31" fmla="*/ 948 h 25"/>
                              <a:gd name="T32" fmla="+- 0 7088 7070"/>
                              <a:gd name="T33" fmla="*/ T32 w 25"/>
                              <a:gd name="T34" fmla="+- 0 943 943"/>
                              <a:gd name="T35" fmla="*/ 94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5"/>
                                </a:lnTo>
                                <a:lnTo>
                                  <a:pt x="0" y="18"/>
                                </a:lnTo>
                                <a:lnTo>
                                  <a:pt x="5" y="24"/>
                                </a:lnTo>
                                <a:lnTo>
                                  <a:pt x="18" y="24"/>
                                </a:lnTo>
                                <a:lnTo>
                                  <a:pt x="24" y="18"/>
                                </a:lnTo>
                                <a:lnTo>
                                  <a:pt x="24" y="5"/>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 name="Freeform 1247"/>
                        <wps:cNvSpPr>
                          <a:spLocks/>
                        </wps:cNvSpPr>
                        <wps:spPr bwMode="auto">
                          <a:xfrm>
                            <a:off x="7069" y="942"/>
                            <a:ext cx="25" cy="25"/>
                          </a:xfrm>
                          <a:custGeom>
                            <a:avLst/>
                            <a:gdLst>
                              <a:gd name="T0" fmla="+- 0 7070 7070"/>
                              <a:gd name="T1" fmla="*/ T0 w 25"/>
                              <a:gd name="T2" fmla="+- 0 955 943"/>
                              <a:gd name="T3" fmla="*/ 955 h 25"/>
                              <a:gd name="T4" fmla="+- 0 7070 7070"/>
                              <a:gd name="T5" fmla="*/ T4 w 25"/>
                              <a:gd name="T6" fmla="+- 0 948 943"/>
                              <a:gd name="T7" fmla="*/ 948 h 25"/>
                              <a:gd name="T8" fmla="+- 0 7075 7070"/>
                              <a:gd name="T9" fmla="*/ T8 w 25"/>
                              <a:gd name="T10" fmla="+- 0 943 943"/>
                              <a:gd name="T11" fmla="*/ 943 h 25"/>
                              <a:gd name="T12" fmla="+- 0 7082 7070"/>
                              <a:gd name="T13" fmla="*/ T12 w 25"/>
                              <a:gd name="T14" fmla="+- 0 943 943"/>
                              <a:gd name="T15" fmla="*/ 943 h 25"/>
                              <a:gd name="T16" fmla="+- 0 7088 7070"/>
                              <a:gd name="T17" fmla="*/ T16 w 25"/>
                              <a:gd name="T18" fmla="+- 0 943 943"/>
                              <a:gd name="T19" fmla="*/ 943 h 25"/>
                              <a:gd name="T20" fmla="+- 0 7094 7070"/>
                              <a:gd name="T21" fmla="*/ T20 w 25"/>
                              <a:gd name="T22" fmla="+- 0 948 943"/>
                              <a:gd name="T23" fmla="*/ 948 h 25"/>
                              <a:gd name="T24" fmla="+- 0 7094 7070"/>
                              <a:gd name="T25" fmla="*/ T24 w 25"/>
                              <a:gd name="T26" fmla="+- 0 955 943"/>
                              <a:gd name="T27" fmla="*/ 955 h 25"/>
                              <a:gd name="T28" fmla="+- 0 7094 7070"/>
                              <a:gd name="T29" fmla="*/ T28 w 25"/>
                              <a:gd name="T30" fmla="+- 0 961 943"/>
                              <a:gd name="T31" fmla="*/ 961 h 25"/>
                              <a:gd name="T32" fmla="+- 0 7088 7070"/>
                              <a:gd name="T33" fmla="*/ T32 w 25"/>
                              <a:gd name="T34" fmla="+- 0 967 943"/>
                              <a:gd name="T35" fmla="*/ 967 h 25"/>
                              <a:gd name="T36" fmla="+- 0 7082 7070"/>
                              <a:gd name="T37" fmla="*/ T36 w 25"/>
                              <a:gd name="T38" fmla="+- 0 967 943"/>
                              <a:gd name="T39" fmla="*/ 967 h 25"/>
                              <a:gd name="T40" fmla="+- 0 7075 7070"/>
                              <a:gd name="T41" fmla="*/ T40 w 25"/>
                              <a:gd name="T42" fmla="+- 0 967 943"/>
                              <a:gd name="T43" fmla="*/ 967 h 25"/>
                              <a:gd name="T44" fmla="+- 0 7070 7070"/>
                              <a:gd name="T45" fmla="*/ T44 w 25"/>
                              <a:gd name="T46" fmla="+- 0 961 943"/>
                              <a:gd name="T47" fmla="*/ 961 h 25"/>
                              <a:gd name="T48" fmla="+- 0 7070 7070"/>
                              <a:gd name="T49" fmla="*/ T48 w 25"/>
                              <a:gd name="T50" fmla="+- 0 955 943"/>
                              <a:gd name="T51" fmla="*/ 95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8" y="0"/>
                                </a:lnTo>
                                <a:lnTo>
                                  <a:pt x="24" y="5"/>
                                </a:lnTo>
                                <a:lnTo>
                                  <a:pt x="24" y="12"/>
                                </a:lnTo>
                                <a:lnTo>
                                  <a:pt x="24" y="18"/>
                                </a:lnTo>
                                <a:lnTo>
                                  <a:pt x="18" y="24"/>
                                </a:lnTo>
                                <a:lnTo>
                                  <a:pt x="12" y="24"/>
                                </a:lnTo>
                                <a:lnTo>
                                  <a:pt x="5" y="24"/>
                                </a:lnTo>
                                <a:lnTo>
                                  <a:pt x="0" y="18"/>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7" name="Freeform 1246"/>
                        <wps:cNvSpPr>
                          <a:spLocks/>
                        </wps:cNvSpPr>
                        <wps:spPr bwMode="auto">
                          <a:xfrm>
                            <a:off x="7246" y="944"/>
                            <a:ext cx="25" cy="25"/>
                          </a:xfrm>
                          <a:custGeom>
                            <a:avLst/>
                            <a:gdLst>
                              <a:gd name="T0" fmla="+- 0 7265 7246"/>
                              <a:gd name="T1" fmla="*/ T0 w 25"/>
                              <a:gd name="T2" fmla="+- 0 945 945"/>
                              <a:gd name="T3" fmla="*/ 945 h 25"/>
                              <a:gd name="T4" fmla="+- 0 7252 7246"/>
                              <a:gd name="T5" fmla="*/ T4 w 25"/>
                              <a:gd name="T6" fmla="+- 0 945 945"/>
                              <a:gd name="T7" fmla="*/ 945 h 25"/>
                              <a:gd name="T8" fmla="+- 0 7246 7246"/>
                              <a:gd name="T9" fmla="*/ T8 w 25"/>
                              <a:gd name="T10" fmla="+- 0 950 945"/>
                              <a:gd name="T11" fmla="*/ 950 h 25"/>
                              <a:gd name="T12" fmla="+- 0 7246 7246"/>
                              <a:gd name="T13" fmla="*/ T12 w 25"/>
                              <a:gd name="T14" fmla="+- 0 963 945"/>
                              <a:gd name="T15" fmla="*/ 963 h 25"/>
                              <a:gd name="T16" fmla="+- 0 7252 7246"/>
                              <a:gd name="T17" fmla="*/ T16 w 25"/>
                              <a:gd name="T18" fmla="+- 0 969 945"/>
                              <a:gd name="T19" fmla="*/ 969 h 25"/>
                              <a:gd name="T20" fmla="+- 0 7265 7246"/>
                              <a:gd name="T21" fmla="*/ T20 w 25"/>
                              <a:gd name="T22" fmla="+- 0 969 945"/>
                              <a:gd name="T23" fmla="*/ 969 h 25"/>
                              <a:gd name="T24" fmla="+- 0 7271 7246"/>
                              <a:gd name="T25" fmla="*/ T24 w 25"/>
                              <a:gd name="T26" fmla="+- 0 963 945"/>
                              <a:gd name="T27" fmla="*/ 963 h 25"/>
                              <a:gd name="T28" fmla="+- 0 7271 7246"/>
                              <a:gd name="T29" fmla="*/ T28 w 25"/>
                              <a:gd name="T30" fmla="+- 0 950 945"/>
                              <a:gd name="T31" fmla="*/ 950 h 25"/>
                              <a:gd name="T32" fmla="+- 0 7265 7246"/>
                              <a:gd name="T33" fmla="*/ T32 w 25"/>
                              <a:gd name="T34" fmla="+- 0 945 945"/>
                              <a:gd name="T35" fmla="*/ 94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8"/>
                                </a:lnTo>
                                <a:lnTo>
                                  <a:pt x="6" y="24"/>
                                </a:lnTo>
                                <a:lnTo>
                                  <a:pt x="19" y="24"/>
                                </a:lnTo>
                                <a:lnTo>
                                  <a:pt x="25" y="18"/>
                                </a:lnTo>
                                <a:lnTo>
                                  <a:pt x="25"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Freeform 1245"/>
                        <wps:cNvSpPr>
                          <a:spLocks/>
                        </wps:cNvSpPr>
                        <wps:spPr bwMode="auto">
                          <a:xfrm>
                            <a:off x="7246" y="944"/>
                            <a:ext cx="25" cy="25"/>
                          </a:xfrm>
                          <a:custGeom>
                            <a:avLst/>
                            <a:gdLst>
                              <a:gd name="T0" fmla="+- 0 7246 7246"/>
                              <a:gd name="T1" fmla="*/ T0 w 25"/>
                              <a:gd name="T2" fmla="+- 0 957 945"/>
                              <a:gd name="T3" fmla="*/ 957 h 25"/>
                              <a:gd name="T4" fmla="+- 0 7246 7246"/>
                              <a:gd name="T5" fmla="*/ T4 w 25"/>
                              <a:gd name="T6" fmla="+- 0 950 945"/>
                              <a:gd name="T7" fmla="*/ 950 h 25"/>
                              <a:gd name="T8" fmla="+- 0 7252 7246"/>
                              <a:gd name="T9" fmla="*/ T8 w 25"/>
                              <a:gd name="T10" fmla="+- 0 945 945"/>
                              <a:gd name="T11" fmla="*/ 945 h 25"/>
                              <a:gd name="T12" fmla="+- 0 7259 7246"/>
                              <a:gd name="T13" fmla="*/ T12 w 25"/>
                              <a:gd name="T14" fmla="+- 0 945 945"/>
                              <a:gd name="T15" fmla="*/ 945 h 25"/>
                              <a:gd name="T16" fmla="+- 0 7265 7246"/>
                              <a:gd name="T17" fmla="*/ T16 w 25"/>
                              <a:gd name="T18" fmla="+- 0 945 945"/>
                              <a:gd name="T19" fmla="*/ 945 h 25"/>
                              <a:gd name="T20" fmla="+- 0 7271 7246"/>
                              <a:gd name="T21" fmla="*/ T20 w 25"/>
                              <a:gd name="T22" fmla="+- 0 950 945"/>
                              <a:gd name="T23" fmla="*/ 950 h 25"/>
                              <a:gd name="T24" fmla="+- 0 7271 7246"/>
                              <a:gd name="T25" fmla="*/ T24 w 25"/>
                              <a:gd name="T26" fmla="+- 0 957 945"/>
                              <a:gd name="T27" fmla="*/ 957 h 25"/>
                              <a:gd name="T28" fmla="+- 0 7271 7246"/>
                              <a:gd name="T29" fmla="*/ T28 w 25"/>
                              <a:gd name="T30" fmla="+- 0 963 945"/>
                              <a:gd name="T31" fmla="*/ 963 h 25"/>
                              <a:gd name="T32" fmla="+- 0 7265 7246"/>
                              <a:gd name="T33" fmla="*/ T32 w 25"/>
                              <a:gd name="T34" fmla="+- 0 969 945"/>
                              <a:gd name="T35" fmla="*/ 969 h 25"/>
                              <a:gd name="T36" fmla="+- 0 7259 7246"/>
                              <a:gd name="T37" fmla="*/ T36 w 25"/>
                              <a:gd name="T38" fmla="+- 0 969 945"/>
                              <a:gd name="T39" fmla="*/ 969 h 25"/>
                              <a:gd name="T40" fmla="+- 0 7252 7246"/>
                              <a:gd name="T41" fmla="*/ T40 w 25"/>
                              <a:gd name="T42" fmla="+- 0 969 945"/>
                              <a:gd name="T43" fmla="*/ 969 h 25"/>
                              <a:gd name="T44" fmla="+- 0 7246 7246"/>
                              <a:gd name="T45" fmla="*/ T44 w 25"/>
                              <a:gd name="T46" fmla="+- 0 963 945"/>
                              <a:gd name="T47" fmla="*/ 963 h 25"/>
                              <a:gd name="T48" fmla="+- 0 7246 7246"/>
                              <a:gd name="T49" fmla="*/ T48 w 25"/>
                              <a:gd name="T50" fmla="+- 0 957 945"/>
                              <a:gd name="T51" fmla="*/ 95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3" y="0"/>
                                </a:lnTo>
                                <a:lnTo>
                                  <a:pt x="19" y="0"/>
                                </a:lnTo>
                                <a:lnTo>
                                  <a:pt x="25" y="5"/>
                                </a:lnTo>
                                <a:lnTo>
                                  <a:pt x="25" y="12"/>
                                </a:lnTo>
                                <a:lnTo>
                                  <a:pt x="25" y="18"/>
                                </a:lnTo>
                                <a:lnTo>
                                  <a:pt x="19" y="24"/>
                                </a:lnTo>
                                <a:lnTo>
                                  <a:pt x="13" y="24"/>
                                </a:lnTo>
                                <a:lnTo>
                                  <a:pt x="6" y="24"/>
                                </a:lnTo>
                                <a:lnTo>
                                  <a:pt x="0" y="18"/>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9" name="Freeform 1244"/>
                        <wps:cNvSpPr>
                          <a:spLocks/>
                        </wps:cNvSpPr>
                        <wps:spPr bwMode="auto">
                          <a:xfrm>
                            <a:off x="7423" y="957"/>
                            <a:ext cx="25" cy="25"/>
                          </a:xfrm>
                          <a:custGeom>
                            <a:avLst/>
                            <a:gdLst>
                              <a:gd name="T0" fmla="+- 0 7442 7423"/>
                              <a:gd name="T1" fmla="*/ T0 w 25"/>
                              <a:gd name="T2" fmla="+- 0 957 957"/>
                              <a:gd name="T3" fmla="*/ 957 h 25"/>
                              <a:gd name="T4" fmla="+- 0 7429 7423"/>
                              <a:gd name="T5" fmla="*/ T4 w 25"/>
                              <a:gd name="T6" fmla="+- 0 957 957"/>
                              <a:gd name="T7" fmla="*/ 957 h 25"/>
                              <a:gd name="T8" fmla="+- 0 7423 7423"/>
                              <a:gd name="T9" fmla="*/ T8 w 25"/>
                              <a:gd name="T10" fmla="+- 0 963 957"/>
                              <a:gd name="T11" fmla="*/ 963 h 25"/>
                              <a:gd name="T12" fmla="+- 0 7423 7423"/>
                              <a:gd name="T13" fmla="*/ T12 w 25"/>
                              <a:gd name="T14" fmla="+- 0 976 957"/>
                              <a:gd name="T15" fmla="*/ 976 h 25"/>
                              <a:gd name="T16" fmla="+- 0 7429 7423"/>
                              <a:gd name="T17" fmla="*/ T16 w 25"/>
                              <a:gd name="T18" fmla="+- 0 982 957"/>
                              <a:gd name="T19" fmla="*/ 982 h 25"/>
                              <a:gd name="T20" fmla="+- 0 7442 7423"/>
                              <a:gd name="T21" fmla="*/ T20 w 25"/>
                              <a:gd name="T22" fmla="+- 0 982 957"/>
                              <a:gd name="T23" fmla="*/ 982 h 25"/>
                              <a:gd name="T24" fmla="+- 0 7447 7423"/>
                              <a:gd name="T25" fmla="*/ T24 w 25"/>
                              <a:gd name="T26" fmla="+- 0 976 957"/>
                              <a:gd name="T27" fmla="*/ 976 h 25"/>
                              <a:gd name="T28" fmla="+- 0 7447 7423"/>
                              <a:gd name="T29" fmla="*/ T28 w 25"/>
                              <a:gd name="T30" fmla="+- 0 963 957"/>
                              <a:gd name="T31" fmla="*/ 963 h 25"/>
                              <a:gd name="T32" fmla="+- 0 7442 7423"/>
                              <a:gd name="T33" fmla="*/ T32 w 25"/>
                              <a:gd name="T34" fmla="+- 0 957 957"/>
                              <a:gd name="T35" fmla="*/ 95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 name="Freeform 1243"/>
                        <wps:cNvSpPr>
                          <a:spLocks/>
                        </wps:cNvSpPr>
                        <wps:spPr bwMode="auto">
                          <a:xfrm>
                            <a:off x="7423" y="957"/>
                            <a:ext cx="25" cy="25"/>
                          </a:xfrm>
                          <a:custGeom>
                            <a:avLst/>
                            <a:gdLst>
                              <a:gd name="T0" fmla="+- 0 7423 7423"/>
                              <a:gd name="T1" fmla="*/ T0 w 25"/>
                              <a:gd name="T2" fmla="+- 0 969 957"/>
                              <a:gd name="T3" fmla="*/ 969 h 25"/>
                              <a:gd name="T4" fmla="+- 0 7423 7423"/>
                              <a:gd name="T5" fmla="*/ T4 w 25"/>
                              <a:gd name="T6" fmla="+- 0 963 957"/>
                              <a:gd name="T7" fmla="*/ 963 h 25"/>
                              <a:gd name="T8" fmla="+- 0 7429 7423"/>
                              <a:gd name="T9" fmla="*/ T8 w 25"/>
                              <a:gd name="T10" fmla="+- 0 957 957"/>
                              <a:gd name="T11" fmla="*/ 957 h 25"/>
                              <a:gd name="T12" fmla="+- 0 7435 7423"/>
                              <a:gd name="T13" fmla="*/ T12 w 25"/>
                              <a:gd name="T14" fmla="+- 0 957 957"/>
                              <a:gd name="T15" fmla="*/ 957 h 25"/>
                              <a:gd name="T16" fmla="+- 0 7442 7423"/>
                              <a:gd name="T17" fmla="*/ T16 w 25"/>
                              <a:gd name="T18" fmla="+- 0 957 957"/>
                              <a:gd name="T19" fmla="*/ 957 h 25"/>
                              <a:gd name="T20" fmla="+- 0 7447 7423"/>
                              <a:gd name="T21" fmla="*/ T20 w 25"/>
                              <a:gd name="T22" fmla="+- 0 963 957"/>
                              <a:gd name="T23" fmla="*/ 963 h 25"/>
                              <a:gd name="T24" fmla="+- 0 7447 7423"/>
                              <a:gd name="T25" fmla="*/ T24 w 25"/>
                              <a:gd name="T26" fmla="+- 0 969 957"/>
                              <a:gd name="T27" fmla="*/ 969 h 25"/>
                              <a:gd name="T28" fmla="+- 0 7447 7423"/>
                              <a:gd name="T29" fmla="*/ T28 w 25"/>
                              <a:gd name="T30" fmla="+- 0 976 957"/>
                              <a:gd name="T31" fmla="*/ 976 h 25"/>
                              <a:gd name="T32" fmla="+- 0 7442 7423"/>
                              <a:gd name="T33" fmla="*/ T32 w 25"/>
                              <a:gd name="T34" fmla="+- 0 982 957"/>
                              <a:gd name="T35" fmla="*/ 982 h 25"/>
                              <a:gd name="T36" fmla="+- 0 7435 7423"/>
                              <a:gd name="T37" fmla="*/ T36 w 25"/>
                              <a:gd name="T38" fmla="+- 0 982 957"/>
                              <a:gd name="T39" fmla="*/ 982 h 25"/>
                              <a:gd name="T40" fmla="+- 0 7429 7423"/>
                              <a:gd name="T41" fmla="*/ T40 w 25"/>
                              <a:gd name="T42" fmla="+- 0 982 957"/>
                              <a:gd name="T43" fmla="*/ 982 h 25"/>
                              <a:gd name="T44" fmla="+- 0 7423 7423"/>
                              <a:gd name="T45" fmla="*/ T44 w 25"/>
                              <a:gd name="T46" fmla="+- 0 976 957"/>
                              <a:gd name="T47" fmla="*/ 976 h 25"/>
                              <a:gd name="T48" fmla="+- 0 7423 7423"/>
                              <a:gd name="T49" fmla="*/ T48 w 25"/>
                              <a:gd name="T50" fmla="+- 0 969 957"/>
                              <a:gd name="T51" fmla="*/ 96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4" y="6"/>
                                </a:lnTo>
                                <a:lnTo>
                                  <a:pt x="24" y="12"/>
                                </a:lnTo>
                                <a:lnTo>
                                  <a:pt x="24" y="19"/>
                                </a:lnTo>
                                <a:lnTo>
                                  <a:pt x="19" y="25"/>
                                </a:lnTo>
                                <a:lnTo>
                                  <a:pt x="12" y="25"/>
                                </a:lnTo>
                                <a:lnTo>
                                  <a:pt x="6" y="25"/>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1" name="Freeform 1242"/>
                        <wps:cNvSpPr>
                          <a:spLocks/>
                        </wps:cNvSpPr>
                        <wps:spPr bwMode="auto">
                          <a:xfrm>
                            <a:off x="7599" y="993"/>
                            <a:ext cx="25" cy="25"/>
                          </a:xfrm>
                          <a:custGeom>
                            <a:avLst/>
                            <a:gdLst>
                              <a:gd name="T0" fmla="+- 0 7619 7600"/>
                              <a:gd name="T1" fmla="*/ T0 w 25"/>
                              <a:gd name="T2" fmla="+- 0 994 994"/>
                              <a:gd name="T3" fmla="*/ 994 h 25"/>
                              <a:gd name="T4" fmla="+- 0 7605 7600"/>
                              <a:gd name="T5" fmla="*/ T4 w 25"/>
                              <a:gd name="T6" fmla="+- 0 994 994"/>
                              <a:gd name="T7" fmla="*/ 994 h 25"/>
                              <a:gd name="T8" fmla="+- 0 7600 7600"/>
                              <a:gd name="T9" fmla="*/ T8 w 25"/>
                              <a:gd name="T10" fmla="+- 0 999 994"/>
                              <a:gd name="T11" fmla="*/ 999 h 25"/>
                              <a:gd name="T12" fmla="+- 0 7600 7600"/>
                              <a:gd name="T13" fmla="*/ T12 w 25"/>
                              <a:gd name="T14" fmla="+- 0 1013 994"/>
                              <a:gd name="T15" fmla="*/ 1013 h 25"/>
                              <a:gd name="T16" fmla="+- 0 7605 7600"/>
                              <a:gd name="T17" fmla="*/ T16 w 25"/>
                              <a:gd name="T18" fmla="+- 0 1018 994"/>
                              <a:gd name="T19" fmla="*/ 1018 h 25"/>
                              <a:gd name="T20" fmla="+- 0 7619 7600"/>
                              <a:gd name="T21" fmla="*/ T20 w 25"/>
                              <a:gd name="T22" fmla="+- 0 1018 994"/>
                              <a:gd name="T23" fmla="*/ 1018 h 25"/>
                              <a:gd name="T24" fmla="+- 0 7624 7600"/>
                              <a:gd name="T25" fmla="*/ T24 w 25"/>
                              <a:gd name="T26" fmla="+- 0 1013 994"/>
                              <a:gd name="T27" fmla="*/ 1013 h 25"/>
                              <a:gd name="T28" fmla="+- 0 7624 7600"/>
                              <a:gd name="T29" fmla="*/ T28 w 25"/>
                              <a:gd name="T30" fmla="+- 0 999 994"/>
                              <a:gd name="T31" fmla="*/ 999 h 25"/>
                              <a:gd name="T32" fmla="+- 0 7619 7600"/>
                              <a:gd name="T33" fmla="*/ T32 w 25"/>
                              <a:gd name="T34" fmla="+- 0 994 994"/>
                              <a:gd name="T35" fmla="*/ 99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Freeform 1241"/>
                        <wps:cNvSpPr>
                          <a:spLocks/>
                        </wps:cNvSpPr>
                        <wps:spPr bwMode="auto">
                          <a:xfrm>
                            <a:off x="7599" y="993"/>
                            <a:ext cx="25" cy="25"/>
                          </a:xfrm>
                          <a:custGeom>
                            <a:avLst/>
                            <a:gdLst>
                              <a:gd name="T0" fmla="+- 0 7600 7600"/>
                              <a:gd name="T1" fmla="*/ T0 w 25"/>
                              <a:gd name="T2" fmla="+- 0 1006 994"/>
                              <a:gd name="T3" fmla="*/ 1006 h 25"/>
                              <a:gd name="T4" fmla="+- 0 7600 7600"/>
                              <a:gd name="T5" fmla="*/ T4 w 25"/>
                              <a:gd name="T6" fmla="+- 0 999 994"/>
                              <a:gd name="T7" fmla="*/ 999 h 25"/>
                              <a:gd name="T8" fmla="+- 0 7605 7600"/>
                              <a:gd name="T9" fmla="*/ T8 w 25"/>
                              <a:gd name="T10" fmla="+- 0 994 994"/>
                              <a:gd name="T11" fmla="*/ 994 h 25"/>
                              <a:gd name="T12" fmla="+- 0 7612 7600"/>
                              <a:gd name="T13" fmla="*/ T12 w 25"/>
                              <a:gd name="T14" fmla="+- 0 994 994"/>
                              <a:gd name="T15" fmla="*/ 994 h 25"/>
                              <a:gd name="T16" fmla="+- 0 7619 7600"/>
                              <a:gd name="T17" fmla="*/ T16 w 25"/>
                              <a:gd name="T18" fmla="+- 0 994 994"/>
                              <a:gd name="T19" fmla="*/ 994 h 25"/>
                              <a:gd name="T20" fmla="+- 0 7624 7600"/>
                              <a:gd name="T21" fmla="*/ T20 w 25"/>
                              <a:gd name="T22" fmla="+- 0 999 994"/>
                              <a:gd name="T23" fmla="*/ 999 h 25"/>
                              <a:gd name="T24" fmla="+- 0 7624 7600"/>
                              <a:gd name="T25" fmla="*/ T24 w 25"/>
                              <a:gd name="T26" fmla="+- 0 1006 994"/>
                              <a:gd name="T27" fmla="*/ 1006 h 25"/>
                              <a:gd name="T28" fmla="+- 0 7624 7600"/>
                              <a:gd name="T29" fmla="*/ T28 w 25"/>
                              <a:gd name="T30" fmla="+- 0 1013 994"/>
                              <a:gd name="T31" fmla="*/ 1013 h 25"/>
                              <a:gd name="T32" fmla="+- 0 7619 7600"/>
                              <a:gd name="T33" fmla="*/ T32 w 25"/>
                              <a:gd name="T34" fmla="+- 0 1018 994"/>
                              <a:gd name="T35" fmla="*/ 1018 h 25"/>
                              <a:gd name="T36" fmla="+- 0 7612 7600"/>
                              <a:gd name="T37" fmla="*/ T36 w 25"/>
                              <a:gd name="T38" fmla="+- 0 1018 994"/>
                              <a:gd name="T39" fmla="*/ 1018 h 25"/>
                              <a:gd name="T40" fmla="+- 0 7605 7600"/>
                              <a:gd name="T41" fmla="*/ T40 w 25"/>
                              <a:gd name="T42" fmla="+- 0 1018 994"/>
                              <a:gd name="T43" fmla="*/ 1018 h 25"/>
                              <a:gd name="T44" fmla="+- 0 7600 7600"/>
                              <a:gd name="T45" fmla="*/ T44 w 25"/>
                              <a:gd name="T46" fmla="+- 0 1013 994"/>
                              <a:gd name="T47" fmla="*/ 1013 h 25"/>
                              <a:gd name="T48" fmla="+- 0 7600 7600"/>
                              <a:gd name="T49" fmla="*/ T48 w 25"/>
                              <a:gd name="T50" fmla="+- 0 1006 994"/>
                              <a:gd name="T51" fmla="*/ 100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 name="Freeform 1240"/>
                        <wps:cNvSpPr>
                          <a:spLocks/>
                        </wps:cNvSpPr>
                        <wps:spPr bwMode="auto">
                          <a:xfrm>
                            <a:off x="7776" y="1041"/>
                            <a:ext cx="25" cy="25"/>
                          </a:xfrm>
                          <a:custGeom>
                            <a:avLst/>
                            <a:gdLst>
                              <a:gd name="T0" fmla="+- 0 7795 7777"/>
                              <a:gd name="T1" fmla="*/ T0 w 25"/>
                              <a:gd name="T2" fmla="+- 0 1041 1041"/>
                              <a:gd name="T3" fmla="*/ 1041 h 25"/>
                              <a:gd name="T4" fmla="+- 0 7782 7777"/>
                              <a:gd name="T5" fmla="*/ T4 w 25"/>
                              <a:gd name="T6" fmla="+- 0 1041 1041"/>
                              <a:gd name="T7" fmla="*/ 1041 h 25"/>
                              <a:gd name="T8" fmla="+- 0 7777 7777"/>
                              <a:gd name="T9" fmla="*/ T8 w 25"/>
                              <a:gd name="T10" fmla="+- 0 1047 1041"/>
                              <a:gd name="T11" fmla="*/ 1047 h 25"/>
                              <a:gd name="T12" fmla="+- 0 7777 7777"/>
                              <a:gd name="T13" fmla="*/ T12 w 25"/>
                              <a:gd name="T14" fmla="+- 0 1060 1041"/>
                              <a:gd name="T15" fmla="*/ 1060 h 25"/>
                              <a:gd name="T16" fmla="+- 0 7782 7777"/>
                              <a:gd name="T17" fmla="*/ T16 w 25"/>
                              <a:gd name="T18" fmla="+- 0 1065 1041"/>
                              <a:gd name="T19" fmla="*/ 1065 h 25"/>
                              <a:gd name="T20" fmla="+- 0 7795 7777"/>
                              <a:gd name="T21" fmla="*/ T20 w 25"/>
                              <a:gd name="T22" fmla="+- 0 1065 1041"/>
                              <a:gd name="T23" fmla="*/ 1065 h 25"/>
                              <a:gd name="T24" fmla="+- 0 7801 7777"/>
                              <a:gd name="T25" fmla="*/ T24 w 25"/>
                              <a:gd name="T26" fmla="+- 0 1060 1041"/>
                              <a:gd name="T27" fmla="*/ 1060 h 25"/>
                              <a:gd name="T28" fmla="+- 0 7801 7777"/>
                              <a:gd name="T29" fmla="*/ T28 w 25"/>
                              <a:gd name="T30" fmla="+- 0 1047 1041"/>
                              <a:gd name="T31" fmla="*/ 1047 h 25"/>
                              <a:gd name="T32" fmla="+- 0 7795 7777"/>
                              <a:gd name="T33" fmla="*/ T32 w 25"/>
                              <a:gd name="T34" fmla="+- 0 1041 1041"/>
                              <a:gd name="T35" fmla="*/ 104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8" y="0"/>
                                </a:moveTo>
                                <a:lnTo>
                                  <a:pt x="5" y="0"/>
                                </a:lnTo>
                                <a:lnTo>
                                  <a:pt x="0" y="6"/>
                                </a:lnTo>
                                <a:lnTo>
                                  <a:pt x="0" y="19"/>
                                </a:lnTo>
                                <a:lnTo>
                                  <a:pt x="5" y="24"/>
                                </a:lnTo>
                                <a:lnTo>
                                  <a:pt x="18" y="24"/>
                                </a:lnTo>
                                <a:lnTo>
                                  <a:pt x="24" y="19"/>
                                </a:lnTo>
                                <a:lnTo>
                                  <a:pt x="24" y="6"/>
                                </a:lnTo>
                                <a:lnTo>
                                  <a:pt x="18"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 name="Freeform 1239"/>
                        <wps:cNvSpPr>
                          <a:spLocks/>
                        </wps:cNvSpPr>
                        <wps:spPr bwMode="auto">
                          <a:xfrm>
                            <a:off x="7776" y="1041"/>
                            <a:ext cx="25" cy="25"/>
                          </a:xfrm>
                          <a:custGeom>
                            <a:avLst/>
                            <a:gdLst>
                              <a:gd name="T0" fmla="+- 0 7777 7777"/>
                              <a:gd name="T1" fmla="*/ T0 w 25"/>
                              <a:gd name="T2" fmla="+- 0 1053 1041"/>
                              <a:gd name="T3" fmla="*/ 1053 h 25"/>
                              <a:gd name="T4" fmla="+- 0 7777 7777"/>
                              <a:gd name="T5" fmla="*/ T4 w 25"/>
                              <a:gd name="T6" fmla="+- 0 1047 1041"/>
                              <a:gd name="T7" fmla="*/ 1047 h 25"/>
                              <a:gd name="T8" fmla="+- 0 7782 7777"/>
                              <a:gd name="T9" fmla="*/ T8 w 25"/>
                              <a:gd name="T10" fmla="+- 0 1041 1041"/>
                              <a:gd name="T11" fmla="*/ 1041 h 25"/>
                              <a:gd name="T12" fmla="+- 0 7789 7777"/>
                              <a:gd name="T13" fmla="*/ T12 w 25"/>
                              <a:gd name="T14" fmla="+- 0 1041 1041"/>
                              <a:gd name="T15" fmla="*/ 1041 h 25"/>
                              <a:gd name="T16" fmla="+- 0 7795 7777"/>
                              <a:gd name="T17" fmla="*/ T16 w 25"/>
                              <a:gd name="T18" fmla="+- 0 1041 1041"/>
                              <a:gd name="T19" fmla="*/ 1041 h 25"/>
                              <a:gd name="T20" fmla="+- 0 7801 7777"/>
                              <a:gd name="T21" fmla="*/ T20 w 25"/>
                              <a:gd name="T22" fmla="+- 0 1047 1041"/>
                              <a:gd name="T23" fmla="*/ 1047 h 25"/>
                              <a:gd name="T24" fmla="+- 0 7801 7777"/>
                              <a:gd name="T25" fmla="*/ T24 w 25"/>
                              <a:gd name="T26" fmla="+- 0 1053 1041"/>
                              <a:gd name="T27" fmla="*/ 1053 h 25"/>
                              <a:gd name="T28" fmla="+- 0 7801 7777"/>
                              <a:gd name="T29" fmla="*/ T28 w 25"/>
                              <a:gd name="T30" fmla="+- 0 1060 1041"/>
                              <a:gd name="T31" fmla="*/ 1060 h 25"/>
                              <a:gd name="T32" fmla="+- 0 7795 7777"/>
                              <a:gd name="T33" fmla="*/ T32 w 25"/>
                              <a:gd name="T34" fmla="+- 0 1065 1041"/>
                              <a:gd name="T35" fmla="*/ 1065 h 25"/>
                              <a:gd name="T36" fmla="+- 0 7789 7777"/>
                              <a:gd name="T37" fmla="*/ T36 w 25"/>
                              <a:gd name="T38" fmla="+- 0 1065 1041"/>
                              <a:gd name="T39" fmla="*/ 1065 h 25"/>
                              <a:gd name="T40" fmla="+- 0 7782 7777"/>
                              <a:gd name="T41" fmla="*/ T40 w 25"/>
                              <a:gd name="T42" fmla="+- 0 1065 1041"/>
                              <a:gd name="T43" fmla="*/ 1065 h 25"/>
                              <a:gd name="T44" fmla="+- 0 7777 7777"/>
                              <a:gd name="T45" fmla="*/ T44 w 25"/>
                              <a:gd name="T46" fmla="+- 0 1060 1041"/>
                              <a:gd name="T47" fmla="*/ 1060 h 25"/>
                              <a:gd name="T48" fmla="+- 0 7777 7777"/>
                              <a:gd name="T49" fmla="*/ T48 w 25"/>
                              <a:gd name="T50" fmla="+- 0 1053 1041"/>
                              <a:gd name="T51" fmla="*/ 105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5" y="0"/>
                                </a:lnTo>
                                <a:lnTo>
                                  <a:pt x="12" y="0"/>
                                </a:lnTo>
                                <a:lnTo>
                                  <a:pt x="18" y="0"/>
                                </a:lnTo>
                                <a:lnTo>
                                  <a:pt x="24" y="6"/>
                                </a:lnTo>
                                <a:lnTo>
                                  <a:pt x="24" y="12"/>
                                </a:lnTo>
                                <a:lnTo>
                                  <a:pt x="24" y="19"/>
                                </a:lnTo>
                                <a:lnTo>
                                  <a:pt x="18"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5" name="Freeform 1238"/>
                        <wps:cNvSpPr>
                          <a:spLocks/>
                        </wps:cNvSpPr>
                        <wps:spPr bwMode="auto">
                          <a:xfrm>
                            <a:off x="7953" y="1139"/>
                            <a:ext cx="25" cy="25"/>
                          </a:xfrm>
                          <a:custGeom>
                            <a:avLst/>
                            <a:gdLst>
                              <a:gd name="T0" fmla="+- 0 7972 7953"/>
                              <a:gd name="T1" fmla="*/ T0 w 25"/>
                              <a:gd name="T2" fmla="+- 0 1139 1139"/>
                              <a:gd name="T3" fmla="*/ 1139 h 25"/>
                              <a:gd name="T4" fmla="+- 0 7959 7953"/>
                              <a:gd name="T5" fmla="*/ T4 w 25"/>
                              <a:gd name="T6" fmla="+- 0 1139 1139"/>
                              <a:gd name="T7" fmla="*/ 1139 h 25"/>
                              <a:gd name="T8" fmla="+- 0 7953 7953"/>
                              <a:gd name="T9" fmla="*/ T8 w 25"/>
                              <a:gd name="T10" fmla="+- 0 1145 1139"/>
                              <a:gd name="T11" fmla="*/ 1145 h 25"/>
                              <a:gd name="T12" fmla="+- 0 7953 7953"/>
                              <a:gd name="T13" fmla="*/ T12 w 25"/>
                              <a:gd name="T14" fmla="+- 0 1158 1139"/>
                              <a:gd name="T15" fmla="*/ 1158 h 25"/>
                              <a:gd name="T16" fmla="+- 0 7959 7953"/>
                              <a:gd name="T17" fmla="*/ T16 w 25"/>
                              <a:gd name="T18" fmla="+- 0 1164 1139"/>
                              <a:gd name="T19" fmla="*/ 1164 h 25"/>
                              <a:gd name="T20" fmla="+- 0 7972 7953"/>
                              <a:gd name="T21" fmla="*/ T20 w 25"/>
                              <a:gd name="T22" fmla="+- 0 1164 1139"/>
                              <a:gd name="T23" fmla="*/ 1164 h 25"/>
                              <a:gd name="T24" fmla="+- 0 7977 7953"/>
                              <a:gd name="T25" fmla="*/ T24 w 25"/>
                              <a:gd name="T26" fmla="+- 0 1158 1139"/>
                              <a:gd name="T27" fmla="*/ 1158 h 25"/>
                              <a:gd name="T28" fmla="+- 0 7977 7953"/>
                              <a:gd name="T29" fmla="*/ T28 w 25"/>
                              <a:gd name="T30" fmla="+- 0 1145 1139"/>
                              <a:gd name="T31" fmla="*/ 1145 h 25"/>
                              <a:gd name="T32" fmla="+- 0 7972 7953"/>
                              <a:gd name="T33" fmla="*/ T32 w 25"/>
                              <a:gd name="T34" fmla="+- 0 1139 1139"/>
                              <a:gd name="T35" fmla="*/ 113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6"/>
                                </a:lnTo>
                                <a:lnTo>
                                  <a:pt x="0" y="19"/>
                                </a:lnTo>
                                <a:lnTo>
                                  <a:pt x="6"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6" name="Freeform 1237"/>
                        <wps:cNvSpPr>
                          <a:spLocks/>
                        </wps:cNvSpPr>
                        <wps:spPr bwMode="auto">
                          <a:xfrm>
                            <a:off x="7953" y="1139"/>
                            <a:ext cx="25" cy="25"/>
                          </a:xfrm>
                          <a:custGeom>
                            <a:avLst/>
                            <a:gdLst>
                              <a:gd name="T0" fmla="+- 0 7953 7953"/>
                              <a:gd name="T1" fmla="*/ T0 w 25"/>
                              <a:gd name="T2" fmla="+- 0 1151 1139"/>
                              <a:gd name="T3" fmla="*/ 1151 h 25"/>
                              <a:gd name="T4" fmla="+- 0 7953 7953"/>
                              <a:gd name="T5" fmla="*/ T4 w 25"/>
                              <a:gd name="T6" fmla="+- 0 1145 1139"/>
                              <a:gd name="T7" fmla="*/ 1145 h 25"/>
                              <a:gd name="T8" fmla="+- 0 7959 7953"/>
                              <a:gd name="T9" fmla="*/ T8 w 25"/>
                              <a:gd name="T10" fmla="+- 0 1139 1139"/>
                              <a:gd name="T11" fmla="*/ 1139 h 25"/>
                              <a:gd name="T12" fmla="+- 0 7965 7953"/>
                              <a:gd name="T13" fmla="*/ T12 w 25"/>
                              <a:gd name="T14" fmla="+- 0 1139 1139"/>
                              <a:gd name="T15" fmla="*/ 1139 h 25"/>
                              <a:gd name="T16" fmla="+- 0 7972 7953"/>
                              <a:gd name="T17" fmla="*/ T16 w 25"/>
                              <a:gd name="T18" fmla="+- 0 1139 1139"/>
                              <a:gd name="T19" fmla="*/ 1139 h 25"/>
                              <a:gd name="T20" fmla="+- 0 7977 7953"/>
                              <a:gd name="T21" fmla="*/ T20 w 25"/>
                              <a:gd name="T22" fmla="+- 0 1145 1139"/>
                              <a:gd name="T23" fmla="*/ 1145 h 25"/>
                              <a:gd name="T24" fmla="+- 0 7977 7953"/>
                              <a:gd name="T25" fmla="*/ T24 w 25"/>
                              <a:gd name="T26" fmla="+- 0 1151 1139"/>
                              <a:gd name="T27" fmla="*/ 1151 h 25"/>
                              <a:gd name="T28" fmla="+- 0 7977 7953"/>
                              <a:gd name="T29" fmla="*/ T28 w 25"/>
                              <a:gd name="T30" fmla="+- 0 1158 1139"/>
                              <a:gd name="T31" fmla="*/ 1158 h 25"/>
                              <a:gd name="T32" fmla="+- 0 7972 7953"/>
                              <a:gd name="T33" fmla="*/ T32 w 25"/>
                              <a:gd name="T34" fmla="+- 0 1164 1139"/>
                              <a:gd name="T35" fmla="*/ 1164 h 25"/>
                              <a:gd name="T36" fmla="+- 0 7965 7953"/>
                              <a:gd name="T37" fmla="*/ T36 w 25"/>
                              <a:gd name="T38" fmla="+- 0 1164 1139"/>
                              <a:gd name="T39" fmla="*/ 1164 h 25"/>
                              <a:gd name="T40" fmla="+- 0 7959 7953"/>
                              <a:gd name="T41" fmla="*/ T40 w 25"/>
                              <a:gd name="T42" fmla="+- 0 1164 1139"/>
                              <a:gd name="T43" fmla="*/ 1164 h 25"/>
                              <a:gd name="T44" fmla="+- 0 7953 7953"/>
                              <a:gd name="T45" fmla="*/ T44 w 25"/>
                              <a:gd name="T46" fmla="+- 0 1158 1139"/>
                              <a:gd name="T47" fmla="*/ 1158 h 25"/>
                              <a:gd name="T48" fmla="+- 0 7953 7953"/>
                              <a:gd name="T49" fmla="*/ T48 w 25"/>
                              <a:gd name="T50" fmla="+- 0 1151 1139"/>
                              <a:gd name="T51" fmla="*/ 115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6"/>
                                </a:lnTo>
                                <a:lnTo>
                                  <a:pt x="6" y="0"/>
                                </a:lnTo>
                                <a:lnTo>
                                  <a:pt x="12" y="0"/>
                                </a:lnTo>
                                <a:lnTo>
                                  <a:pt x="19" y="0"/>
                                </a:lnTo>
                                <a:lnTo>
                                  <a:pt x="24" y="6"/>
                                </a:lnTo>
                                <a:lnTo>
                                  <a:pt x="24" y="12"/>
                                </a:lnTo>
                                <a:lnTo>
                                  <a:pt x="24" y="19"/>
                                </a:lnTo>
                                <a:lnTo>
                                  <a:pt x="19" y="25"/>
                                </a:lnTo>
                                <a:lnTo>
                                  <a:pt x="12" y="25"/>
                                </a:lnTo>
                                <a:lnTo>
                                  <a:pt x="6" y="25"/>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7" name="Freeform 1236"/>
                        <wps:cNvSpPr>
                          <a:spLocks/>
                        </wps:cNvSpPr>
                        <wps:spPr bwMode="auto">
                          <a:xfrm>
                            <a:off x="8129" y="1324"/>
                            <a:ext cx="25" cy="25"/>
                          </a:xfrm>
                          <a:custGeom>
                            <a:avLst/>
                            <a:gdLst>
                              <a:gd name="T0" fmla="+- 0 8149 8130"/>
                              <a:gd name="T1" fmla="*/ T0 w 25"/>
                              <a:gd name="T2" fmla="+- 0 1324 1324"/>
                              <a:gd name="T3" fmla="*/ 1324 h 25"/>
                              <a:gd name="T4" fmla="+- 0 8135 8130"/>
                              <a:gd name="T5" fmla="*/ T4 w 25"/>
                              <a:gd name="T6" fmla="+- 0 1324 1324"/>
                              <a:gd name="T7" fmla="*/ 1324 h 25"/>
                              <a:gd name="T8" fmla="+- 0 8130 8130"/>
                              <a:gd name="T9" fmla="*/ T8 w 25"/>
                              <a:gd name="T10" fmla="+- 0 1329 1324"/>
                              <a:gd name="T11" fmla="*/ 1329 h 25"/>
                              <a:gd name="T12" fmla="+- 0 8130 8130"/>
                              <a:gd name="T13" fmla="*/ T12 w 25"/>
                              <a:gd name="T14" fmla="+- 0 1343 1324"/>
                              <a:gd name="T15" fmla="*/ 1343 h 25"/>
                              <a:gd name="T16" fmla="+- 0 8135 8130"/>
                              <a:gd name="T17" fmla="*/ T16 w 25"/>
                              <a:gd name="T18" fmla="+- 0 1348 1324"/>
                              <a:gd name="T19" fmla="*/ 1348 h 25"/>
                              <a:gd name="T20" fmla="+- 0 8149 8130"/>
                              <a:gd name="T21" fmla="*/ T20 w 25"/>
                              <a:gd name="T22" fmla="+- 0 1348 1324"/>
                              <a:gd name="T23" fmla="*/ 1348 h 25"/>
                              <a:gd name="T24" fmla="+- 0 8154 8130"/>
                              <a:gd name="T25" fmla="*/ T24 w 25"/>
                              <a:gd name="T26" fmla="+- 0 1343 1324"/>
                              <a:gd name="T27" fmla="*/ 1343 h 25"/>
                              <a:gd name="T28" fmla="+- 0 8154 8130"/>
                              <a:gd name="T29" fmla="*/ T28 w 25"/>
                              <a:gd name="T30" fmla="+- 0 1329 1324"/>
                              <a:gd name="T31" fmla="*/ 1329 h 25"/>
                              <a:gd name="T32" fmla="+- 0 8149 8130"/>
                              <a:gd name="T33" fmla="*/ T32 w 25"/>
                              <a:gd name="T34" fmla="+- 0 1324 1324"/>
                              <a:gd name="T35" fmla="*/ 132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5"/>
                                </a:lnTo>
                                <a:lnTo>
                                  <a:pt x="0" y="19"/>
                                </a:lnTo>
                                <a:lnTo>
                                  <a:pt x="5" y="24"/>
                                </a:lnTo>
                                <a:lnTo>
                                  <a:pt x="19" y="24"/>
                                </a:lnTo>
                                <a:lnTo>
                                  <a:pt x="24" y="19"/>
                                </a:lnTo>
                                <a:lnTo>
                                  <a:pt x="24" y="5"/>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8" name="Freeform 1235"/>
                        <wps:cNvSpPr>
                          <a:spLocks/>
                        </wps:cNvSpPr>
                        <wps:spPr bwMode="auto">
                          <a:xfrm>
                            <a:off x="8129" y="1324"/>
                            <a:ext cx="25" cy="25"/>
                          </a:xfrm>
                          <a:custGeom>
                            <a:avLst/>
                            <a:gdLst>
                              <a:gd name="T0" fmla="+- 0 8130 8130"/>
                              <a:gd name="T1" fmla="*/ T0 w 25"/>
                              <a:gd name="T2" fmla="+- 0 1336 1324"/>
                              <a:gd name="T3" fmla="*/ 1336 h 25"/>
                              <a:gd name="T4" fmla="+- 0 8130 8130"/>
                              <a:gd name="T5" fmla="*/ T4 w 25"/>
                              <a:gd name="T6" fmla="+- 0 1329 1324"/>
                              <a:gd name="T7" fmla="*/ 1329 h 25"/>
                              <a:gd name="T8" fmla="+- 0 8135 8130"/>
                              <a:gd name="T9" fmla="*/ T8 w 25"/>
                              <a:gd name="T10" fmla="+- 0 1324 1324"/>
                              <a:gd name="T11" fmla="*/ 1324 h 25"/>
                              <a:gd name="T12" fmla="+- 0 8142 8130"/>
                              <a:gd name="T13" fmla="*/ T12 w 25"/>
                              <a:gd name="T14" fmla="+- 0 1324 1324"/>
                              <a:gd name="T15" fmla="*/ 1324 h 25"/>
                              <a:gd name="T16" fmla="+- 0 8149 8130"/>
                              <a:gd name="T17" fmla="*/ T16 w 25"/>
                              <a:gd name="T18" fmla="+- 0 1324 1324"/>
                              <a:gd name="T19" fmla="*/ 1324 h 25"/>
                              <a:gd name="T20" fmla="+- 0 8154 8130"/>
                              <a:gd name="T21" fmla="*/ T20 w 25"/>
                              <a:gd name="T22" fmla="+- 0 1329 1324"/>
                              <a:gd name="T23" fmla="*/ 1329 h 25"/>
                              <a:gd name="T24" fmla="+- 0 8154 8130"/>
                              <a:gd name="T25" fmla="*/ T24 w 25"/>
                              <a:gd name="T26" fmla="+- 0 1336 1324"/>
                              <a:gd name="T27" fmla="*/ 1336 h 25"/>
                              <a:gd name="T28" fmla="+- 0 8154 8130"/>
                              <a:gd name="T29" fmla="*/ T28 w 25"/>
                              <a:gd name="T30" fmla="+- 0 1343 1324"/>
                              <a:gd name="T31" fmla="*/ 1343 h 25"/>
                              <a:gd name="T32" fmla="+- 0 8149 8130"/>
                              <a:gd name="T33" fmla="*/ T32 w 25"/>
                              <a:gd name="T34" fmla="+- 0 1348 1324"/>
                              <a:gd name="T35" fmla="*/ 1348 h 25"/>
                              <a:gd name="T36" fmla="+- 0 8142 8130"/>
                              <a:gd name="T37" fmla="*/ T36 w 25"/>
                              <a:gd name="T38" fmla="+- 0 1348 1324"/>
                              <a:gd name="T39" fmla="*/ 1348 h 25"/>
                              <a:gd name="T40" fmla="+- 0 8135 8130"/>
                              <a:gd name="T41" fmla="*/ T40 w 25"/>
                              <a:gd name="T42" fmla="+- 0 1348 1324"/>
                              <a:gd name="T43" fmla="*/ 1348 h 25"/>
                              <a:gd name="T44" fmla="+- 0 8130 8130"/>
                              <a:gd name="T45" fmla="*/ T44 w 25"/>
                              <a:gd name="T46" fmla="+- 0 1343 1324"/>
                              <a:gd name="T47" fmla="*/ 1343 h 25"/>
                              <a:gd name="T48" fmla="+- 0 8130 8130"/>
                              <a:gd name="T49" fmla="*/ T48 w 25"/>
                              <a:gd name="T50" fmla="+- 0 1336 1324"/>
                              <a:gd name="T51" fmla="*/ 13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5" y="0"/>
                                </a:lnTo>
                                <a:lnTo>
                                  <a:pt x="12" y="0"/>
                                </a:lnTo>
                                <a:lnTo>
                                  <a:pt x="19" y="0"/>
                                </a:lnTo>
                                <a:lnTo>
                                  <a:pt x="24" y="5"/>
                                </a:lnTo>
                                <a:lnTo>
                                  <a:pt x="24" y="12"/>
                                </a:lnTo>
                                <a:lnTo>
                                  <a:pt x="24" y="19"/>
                                </a:lnTo>
                                <a:lnTo>
                                  <a:pt x="19" y="24"/>
                                </a:lnTo>
                                <a:lnTo>
                                  <a:pt x="12" y="24"/>
                                </a:lnTo>
                                <a:lnTo>
                                  <a:pt x="5" y="24"/>
                                </a:lnTo>
                                <a:lnTo>
                                  <a:pt x="0" y="19"/>
                                </a:lnTo>
                                <a:lnTo>
                                  <a:pt x="0" y="12"/>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9" name="Freeform 1234"/>
                        <wps:cNvSpPr>
                          <a:spLocks/>
                        </wps:cNvSpPr>
                        <wps:spPr bwMode="auto">
                          <a:xfrm>
                            <a:off x="4784" y="946"/>
                            <a:ext cx="3358" cy="391"/>
                          </a:xfrm>
                          <a:custGeom>
                            <a:avLst/>
                            <a:gdLst>
                              <a:gd name="T0" fmla="+- 0 4784 4784"/>
                              <a:gd name="T1" fmla="*/ T0 w 3358"/>
                              <a:gd name="T2" fmla="+- 0 947 946"/>
                              <a:gd name="T3" fmla="*/ 947 h 391"/>
                              <a:gd name="T4" fmla="+- 0 4961 4784"/>
                              <a:gd name="T5" fmla="*/ T4 w 3358"/>
                              <a:gd name="T6" fmla="+- 0 948 946"/>
                              <a:gd name="T7" fmla="*/ 948 h 391"/>
                              <a:gd name="T8" fmla="+- 0 5138 4784"/>
                              <a:gd name="T9" fmla="*/ T8 w 3358"/>
                              <a:gd name="T10" fmla="+- 0 949 946"/>
                              <a:gd name="T11" fmla="*/ 949 h 391"/>
                              <a:gd name="T12" fmla="+- 0 5315 4784"/>
                              <a:gd name="T13" fmla="*/ T12 w 3358"/>
                              <a:gd name="T14" fmla="+- 0 949 946"/>
                              <a:gd name="T15" fmla="*/ 949 h 391"/>
                              <a:gd name="T16" fmla="+- 0 5491 4784"/>
                              <a:gd name="T17" fmla="*/ T16 w 3358"/>
                              <a:gd name="T18" fmla="+- 0 946 946"/>
                              <a:gd name="T19" fmla="*/ 946 h 391"/>
                              <a:gd name="T20" fmla="+- 0 5668 4784"/>
                              <a:gd name="T21" fmla="*/ T20 w 3358"/>
                              <a:gd name="T22" fmla="+- 0 948 946"/>
                              <a:gd name="T23" fmla="*/ 948 h 391"/>
                              <a:gd name="T24" fmla="+- 0 5845 4784"/>
                              <a:gd name="T25" fmla="*/ T24 w 3358"/>
                              <a:gd name="T26" fmla="+- 0 948 946"/>
                              <a:gd name="T27" fmla="*/ 948 h 391"/>
                              <a:gd name="T28" fmla="+- 0 6021 4784"/>
                              <a:gd name="T29" fmla="*/ T28 w 3358"/>
                              <a:gd name="T30" fmla="+- 0 948 946"/>
                              <a:gd name="T31" fmla="*/ 948 h 391"/>
                              <a:gd name="T32" fmla="+- 0 6198 4784"/>
                              <a:gd name="T33" fmla="*/ T32 w 3358"/>
                              <a:gd name="T34" fmla="+- 0 947 946"/>
                              <a:gd name="T35" fmla="*/ 947 h 391"/>
                              <a:gd name="T36" fmla="+- 0 6375 4784"/>
                              <a:gd name="T37" fmla="*/ T36 w 3358"/>
                              <a:gd name="T38" fmla="+- 0 946 946"/>
                              <a:gd name="T39" fmla="*/ 946 h 391"/>
                              <a:gd name="T40" fmla="+- 0 6552 4784"/>
                              <a:gd name="T41" fmla="*/ T40 w 3358"/>
                              <a:gd name="T42" fmla="+- 0 946 946"/>
                              <a:gd name="T43" fmla="*/ 946 h 391"/>
                              <a:gd name="T44" fmla="+- 0 6728 4784"/>
                              <a:gd name="T45" fmla="*/ T44 w 3358"/>
                              <a:gd name="T46" fmla="+- 0 950 946"/>
                              <a:gd name="T47" fmla="*/ 950 h 391"/>
                              <a:gd name="T48" fmla="+- 0 6905 4784"/>
                              <a:gd name="T49" fmla="*/ T48 w 3358"/>
                              <a:gd name="T50" fmla="+- 0 954 946"/>
                              <a:gd name="T51" fmla="*/ 954 h 391"/>
                              <a:gd name="T52" fmla="+- 0 7082 4784"/>
                              <a:gd name="T53" fmla="*/ T52 w 3358"/>
                              <a:gd name="T54" fmla="+- 0 955 946"/>
                              <a:gd name="T55" fmla="*/ 955 h 391"/>
                              <a:gd name="T56" fmla="+- 0 7259 4784"/>
                              <a:gd name="T57" fmla="*/ T56 w 3358"/>
                              <a:gd name="T58" fmla="+- 0 957 946"/>
                              <a:gd name="T59" fmla="*/ 957 h 391"/>
                              <a:gd name="T60" fmla="+- 0 7435 4784"/>
                              <a:gd name="T61" fmla="*/ T60 w 3358"/>
                              <a:gd name="T62" fmla="+- 0 969 946"/>
                              <a:gd name="T63" fmla="*/ 969 h 391"/>
                              <a:gd name="T64" fmla="+- 0 7612 4784"/>
                              <a:gd name="T65" fmla="*/ T64 w 3358"/>
                              <a:gd name="T66" fmla="+- 0 1006 946"/>
                              <a:gd name="T67" fmla="*/ 1006 h 391"/>
                              <a:gd name="T68" fmla="+- 0 7789 4784"/>
                              <a:gd name="T69" fmla="*/ T68 w 3358"/>
                              <a:gd name="T70" fmla="+- 0 1053 946"/>
                              <a:gd name="T71" fmla="*/ 1053 h 391"/>
                              <a:gd name="T72" fmla="+- 0 7965 4784"/>
                              <a:gd name="T73" fmla="*/ T72 w 3358"/>
                              <a:gd name="T74" fmla="+- 0 1151 946"/>
                              <a:gd name="T75" fmla="*/ 1151 h 391"/>
                              <a:gd name="T76" fmla="+- 0 8142 4784"/>
                              <a:gd name="T77" fmla="*/ T76 w 3358"/>
                              <a:gd name="T78" fmla="+- 0 1336 946"/>
                              <a:gd name="T79" fmla="*/ 1336 h 3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358" h="391">
                                <a:moveTo>
                                  <a:pt x="0" y="1"/>
                                </a:moveTo>
                                <a:lnTo>
                                  <a:pt x="177" y="2"/>
                                </a:lnTo>
                                <a:lnTo>
                                  <a:pt x="354" y="3"/>
                                </a:lnTo>
                                <a:lnTo>
                                  <a:pt x="531" y="3"/>
                                </a:lnTo>
                                <a:lnTo>
                                  <a:pt x="707" y="0"/>
                                </a:lnTo>
                                <a:lnTo>
                                  <a:pt x="884" y="2"/>
                                </a:lnTo>
                                <a:lnTo>
                                  <a:pt x="1061" y="2"/>
                                </a:lnTo>
                                <a:lnTo>
                                  <a:pt x="1237" y="2"/>
                                </a:lnTo>
                                <a:lnTo>
                                  <a:pt x="1414" y="1"/>
                                </a:lnTo>
                                <a:lnTo>
                                  <a:pt x="1591" y="0"/>
                                </a:lnTo>
                                <a:lnTo>
                                  <a:pt x="1768" y="0"/>
                                </a:lnTo>
                                <a:lnTo>
                                  <a:pt x="1944" y="4"/>
                                </a:lnTo>
                                <a:lnTo>
                                  <a:pt x="2121" y="8"/>
                                </a:lnTo>
                                <a:lnTo>
                                  <a:pt x="2298" y="9"/>
                                </a:lnTo>
                                <a:lnTo>
                                  <a:pt x="2475" y="11"/>
                                </a:lnTo>
                                <a:lnTo>
                                  <a:pt x="2651" y="23"/>
                                </a:lnTo>
                                <a:lnTo>
                                  <a:pt x="2828" y="60"/>
                                </a:lnTo>
                                <a:lnTo>
                                  <a:pt x="3005" y="107"/>
                                </a:lnTo>
                                <a:lnTo>
                                  <a:pt x="3181" y="205"/>
                                </a:lnTo>
                                <a:lnTo>
                                  <a:pt x="3358" y="390"/>
                                </a:lnTo>
                              </a:path>
                            </a:pathLst>
                          </a:custGeom>
                          <a:noFill/>
                          <a:ln w="3305">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0" name="Freeform 1233"/>
                        <wps:cNvSpPr>
                          <a:spLocks/>
                        </wps:cNvSpPr>
                        <wps:spPr bwMode="auto">
                          <a:xfrm>
                            <a:off x="4784" y="425"/>
                            <a:ext cx="3358" cy="696"/>
                          </a:xfrm>
                          <a:custGeom>
                            <a:avLst/>
                            <a:gdLst>
                              <a:gd name="T0" fmla="+- 0 4784 4784"/>
                              <a:gd name="T1" fmla="*/ T0 w 3358"/>
                              <a:gd name="T2" fmla="+- 0 426 426"/>
                              <a:gd name="T3" fmla="*/ 426 h 696"/>
                              <a:gd name="T4" fmla="+- 0 4961 4784"/>
                              <a:gd name="T5" fmla="*/ T4 w 3358"/>
                              <a:gd name="T6" fmla="+- 0 431 426"/>
                              <a:gd name="T7" fmla="*/ 431 h 696"/>
                              <a:gd name="T8" fmla="+- 0 5138 4784"/>
                              <a:gd name="T9" fmla="*/ T8 w 3358"/>
                              <a:gd name="T10" fmla="+- 0 432 426"/>
                              <a:gd name="T11" fmla="*/ 432 h 696"/>
                              <a:gd name="T12" fmla="+- 0 5315 4784"/>
                              <a:gd name="T13" fmla="*/ T12 w 3358"/>
                              <a:gd name="T14" fmla="+- 0 432 426"/>
                              <a:gd name="T15" fmla="*/ 432 h 696"/>
                              <a:gd name="T16" fmla="+- 0 5491 4784"/>
                              <a:gd name="T17" fmla="*/ T16 w 3358"/>
                              <a:gd name="T18" fmla="+- 0 434 426"/>
                              <a:gd name="T19" fmla="*/ 434 h 696"/>
                              <a:gd name="T20" fmla="+- 0 5668 4784"/>
                              <a:gd name="T21" fmla="*/ T20 w 3358"/>
                              <a:gd name="T22" fmla="+- 0 438 426"/>
                              <a:gd name="T23" fmla="*/ 438 h 696"/>
                              <a:gd name="T24" fmla="+- 0 5845 4784"/>
                              <a:gd name="T25" fmla="*/ T24 w 3358"/>
                              <a:gd name="T26" fmla="+- 0 438 426"/>
                              <a:gd name="T27" fmla="*/ 438 h 696"/>
                              <a:gd name="T28" fmla="+- 0 6021 4784"/>
                              <a:gd name="T29" fmla="*/ T28 w 3358"/>
                              <a:gd name="T30" fmla="+- 0 442 426"/>
                              <a:gd name="T31" fmla="*/ 442 h 696"/>
                              <a:gd name="T32" fmla="+- 0 6198 4784"/>
                              <a:gd name="T33" fmla="*/ T32 w 3358"/>
                              <a:gd name="T34" fmla="+- 0 448 426"/>
                              <a:gd name="T35" fmla="*/ 448 h 696"/>
                              <a:gd name="T36" fmla="+- 0 6375 4784"/>
                              <a:gd name="T37" fmla="*/ T36 w 3358"/>
                              <a:gd name="T38" fmla="+- 0 451 426"/>
                              <a:gd name="T39" fmla="*/ 451 h 696"/>
                              <a:gd name="T40" fmla="+- 0 6552 4784"/>
                              <a:gd name="T41" fmla="*/ T40 w 3358"/>
                              <a:gd name="T42" fmla="+- 0 453 426"/>
                              <a:gd name="T43" fmla="*/ 453 h 696"/>
                              <a:gd name="T44" fmla="+- 0 6728 4784"/>
                              <a:gd name="T45" fmla="*/ T44 w 3358"/>
                              <a:gd name="T46" fmla="+- 0 455 426"/>
                              <a:gd name="T47" fmla="*/ 455 h 696"/>
                              <a:gd name="T48" fmla="+- 0 6905 4784"/>
                              <a:gd name="T49" fmla="*/ T48 w 3358"/>
                              <a:gd name="T50" fmla="+- 0 464 426"/>
                              <a:gd name="T51" fmla="*/ 464 h 696"/>
                              <a:gd name="T52" fmla="+- 0 7082 4784"/>
                              <a:gd name="T53" fmla="*/ T52 w 3358"/>
                              <a:gd name="T54" fmla="+- 0 476 426"/>
                              <a:gd name="T55" fmla="*/ 476 h 696"/>
                              <a:gd name="T56" fmla="+- 0 7259 4784"/>
                              <a:gd name="T57" fmla="*/ T56 w 3358"/>
                              <a:gd name="T58" fmla="+- 0 488 426"/>
                              <a:gd name="T59" fmla="*/ 488 h 696"/>
                              <a:gd name="T60" fmla="+- 0 7435 4784"/>
                              <a:gd name="T61" fmla="*/ T60 w 3358"/>
                              <a:gd name="T62" fmla="+- 0 534 426"/>
                              <a:gd name="T63" fmla="*/ 534 h 696"/>
                              <a:gd name="T64" fmla="+- 0 7612 4784"/>
                              <a:gd name="T65" fmla="*/ T64 w 3358"/>
                              <a:gd name="T66" fmla="+- 0 607 426"/>
                              <a:gd name="T67" fmla="*/ 607 h 696"/>
                              <a:gd name="T68" fmla="+- 0 7789 4784"/>
                              <a:gd name="T69" fmla="*/ T68 w 3358"/>
                              <a:gd name="T70" fmla="+- 0 684 426"/>
                              <a:gd name="T71" fmla="*/ 684 h 696"/>
                              <a:gd name="T72" fmla="+- 0 7965 4784"/>
                              <a:gd name="T73" fmla="*/ T72 w 3358"/>
                              <a:gd name="T74" fmla="+- 0 828 426"/>
                              <a:gd name="T75" fmla="*/ 828 h 696"/>
                              <a:gd name="T76" fmla="+- 0 8142 4784"/>
                              <a:gd name="T77" fmla="*/ T76 w 3358"/>
                              <a:gd name="T78" fmla="+- 0 1121 426"/>
                              <a:gd name="T79" fmla="*/ 1121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358" h="696">
                                <a:moveTo>
                                  <a:pt x="0" y="0"/>
                                </a:moveTo>
                                <a:lnTo>
                                  <a:pt x="177" y="5"/>
                                </a:lnTo>
                                <a:lnTo>
                                  <a:pt x="354" y="6"/>
                                </a:lnTo>
                                <a:lnTo>
                                  <a:pt x="531" y="6"/>
                                </a:lnTo>
                                <a:lnTo>
                                  <a:pt x="707" y="8"/>
                                </a:lnTo>
                                <a:lnTo>
                                  <a:pt x="884" y="12"/>
                                </a:lnTo>
                                <a:lnTo>
                                  <a:pt x="1061" y="12"/>
                                </a:lnTo>
                                <a:lnTo>
                                  <a:pt x="1237" y="16"/>
                                </a:lnTo>
                                <a:lnTo>
                                  <a:pt x="1414" y="22"/>
                                </a:lnTo>
                                <a:lnTo>
                                  <a:pt x="1591" y="25"/>
                                </a:lnTo>
                                <a:lnTo>
                                  <a:pt x="1768" y="27"/>
                                </a:lnTo>
                                <a:lnTo>
                                  <a:pt x="1944" y="29"/>
                                </a:lnTo>
                                <a:lnTo>
                                  <a:pt x="2121" y="38"/>
                                </a:lnTo>
                                <a:lnTo>
                                  <a:pt x="2298" y="50"/>
                                </a:lnTo>
                                <a:lnTo>
                                  <a:pt x="2475" y="62"/>
                                </a:lnTo>
                                <a:lnTo>
                                  <a:pt x="2651" y="108"/>
                                </a:lnTo>
                                <a:lnTo>
                                  <a:pt x="2828" y="181"/>
                                </a:lnTo>
                                <a:lnTo>
                                  <a:pt x="3005" y="258"/>
                                </a:lnTo>
                                <a:lnTo>
                                  <a:pt x="3181" y="402"/>
                                </a:lnTo>
                                <a:lnTo>
                                  <a:pt x="3358" y="695"/>
                                </a:lnTo>
                              </a:path>
                            </a:pathLst>
                          </a:custGeom>
                          <a:noFill/>
                          <a:ln w="3305">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1" name="Rectangle 1232"/>
                        <wps:cNvSpPr>
                          <a:spLocks noChangeArrowheads="1"/>
                        </wps:cNvSpPr>
                        <wps:spPr bwMode="auto">
                          <a:xfrm>
                            <a:off x="4616" y="-75"/>
                            <a:ext cx="3694" cy="2462"/>
                          </a:xfrm>
                          <a:prstGeom prst="rect">
                            <a:avLst/>
                          </a:prstGeom>
                          <a:noFill/>
                          <a:ln w="330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 name="Line 1231"/>
                        <wps:cNvCnPr>
                          <a:cxnSpLocks noChangeShapeType="1"/>
                        </wps:cNvCnPr>
                        <wps:spPr bwMode="auto">
                          <a:xfrm>
                            <a:off x="4603" y="2276"/>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3" name="Line 1230"/>
                        <wps:cNvCnPr>
                          <a:cxnSpLocks noChangeShapeType="1"/>
                        </wps:cNvCnPr>
                        <wps:spPr bwMode="auto">
                          <a:xfrm>
                            <a:off x="4603" y="1956"/>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4" name="Line 1229"/>
                        <wps:cNvCnPr>
                          <a:cxnSpLocks noChangeShapeType="1"/>
                        </wps:cNvCnPr>
                        <wps:spPr bwMode="auto">
                          <a:xfrm>
                            <a:off x="4603" y="1636"/>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5" name="Line 1228"/>
                        <wps:cNvCnPr>
                          <a:cxnSpLocks noChangeShapeType="1"/>
                        </wps:cNvCnPr>
                        <wps:spPr bwMode="auto">
                          <a:xfrm>
                            <a:off x="4603" y="1317"/>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6" name="Line 1227"/>
                        <wps:cNvCnPr>
                          <a:cxnSpLocks noChangeShapeType="1"/>
                        </wps:cNvCnPr>
                        <wps:spPr bwMode="auto">
                          <a:xfrm>
                            <a:off x="4603" y="997"/>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7" name="Line 1226"/>
                        <wps:cNvCnPr>
                          <a:cxnSpLocks noChangeShapeType="1"/>
                        </wps:cNvCnPr>
                        <wps:spPr bwMode="auto">
                          <a:xfrm>
                            <a:off x="4603" y="677"/>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8" name="Line 1225"/>
                        <wps:cNvCnPr>
                          <a:cxnSpLocks noChangeShapeType="1"/>
                        </wps:cNvCnPr>
                        <wps:spPr bwMode="auto">
                          <a:xfrm>
                            <a:off x="4603" y="357"/>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39" name="Line 1224"/>
                        <wps:cNvCnPr>
                          <a:cxnSpLocks noChangeShapeType="1"/>
                        </wps:cNvCnPr>
                        <wps:spPr bwMode="auto">
                          <a:xfrm>
                            <a:off x="4603" y="38"/>
                            <a:ext cx="14"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0" name="Line 1223"/>
                        <wps:cNvCnPr>
                          <a:cxnSpLocks noChangeShapeType="1"/>
                        </wps:cNvCnPr>
                        <wps:spPr bwMode="auto">
                          <a:xfrm>
                            <a:off x="4784"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1" name="Line 1222"/>
                        <wps:cNvCnPr>
                          <a:cxnSpLocks noChangeShapeType="1"/>
                        </wps:cNvCnPr>
                        <wps:spPr bwMode="auto">
                          <a:xfrm>
                            <a:off x="4961"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2" name="Line 1221"/>
                        <wps:cNvCnPr>
                          <a:cxnSpLocks noChangeShapeType="1"/>
                        </wps:cNvCnPr>
                        <wps:spPr bwMode="auto">
                          <a:xfrm>
                            <a:off x="5138"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3" name="Line 1220"/>
                        <wps:cNvCnPr>
                          <a:cxnSpLocks noChangeShapeType="1"/>
                        </wps:cNvCnPr>
                        <wps:spPr bwMode="auto">
                          <a:xfrm>
                            <a:off x="531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4" name="Line 1219"/>
                        <wps:cNvCnPr>
                          <a:cxnSpLocks noChangeShapeType="1"/>
                        </wps:cNvCnPr>
                        <wps:spPr bwMode="auto">
                          <a:xfrm>
                            <a:off x="5491"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5" name="Line 1218"/>
                        <wps:cNvCnPr>
                          <a:cxnSpLocks noChangeShapeType="1"/>
                        </wps:cNvCnPr>
                        <wps:spPr bwMode="auto">
                          <a:xfrm>
                            <a:off x="5668"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6" name="Line 1217"/>
                        <wps:cNvCnPr>
                          <a:cxnSpLocks noChangeShapeType="1"/>
                        </wps:cNvCnPr>
                        <wps:spPr bwMode="auto">
                          <a:xfrm>
                            <a:off x="584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7" name="Line 1216"/>
                        <wps:cNvCnPr>
                          <a:cxnSpLocks noChangeShapeType="1"/>
                        </wps:cNvCnPr>
                        <wps:spPr bwMode="auto">
                          <a:xfrm>
                            <a:off x="6021"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8" name="Line 1215"/>
                        <wps:cNvCnPr>
                          <a:cxnSpLocks noChangeShapeType="1"/>
                        </wps:cNvCnPr>
                        <wps:spPr bwMode="auto">
                          <a:xfrm>
                            <a:off x="6198"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49" name="Line 1214"/>
                        <wps:cNvCnPr>
                          <a:cxnSpLocks noChangeShapeType="1"/>
                        </wps:cNvCnPr>
                        <wps:spPr bwMode="auto">
                          <a:xfrm>
                            <a:off x="637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0" name="Line 1213"/>
                        <wps:cNvCnPr>
                          <a:cxnSpLocks noChangeShapeType="1"/>
                        </wps:cNvCnPr>
                        <wps:spPr bwMode="auto">
                          <a:xfrm>
                            <a:off x="6552"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1" name="Line 1212"/>
                        <wps:cNvCnPr>
                          <a:cxnSpLocks noChangeShapeType="1"/>
                        </wps:cNvCnPr>
                        <wps:spPr bwMode="auto">
                          <a:xfrm>
                            <a:off x="6728"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2" name="Line 1211"/>
                        <wps:cNvCnPr>
                          <a:cxnSpLocks noChangeShapeType="1"/>
                        </wps:cNvCnPr>
                        <wps:spPr bwMode="auto">
                          <a:xfrm>
                            <a:off x="690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3" name="Line 1210"/>
                        <wps:cNvCnPr>
                          <a:cxnSpLocks noChangeShapeType="1"/>
                        </wps:cNvCnPr>
                        <wps:spPr bwMode="auto">
                          <a:xfrm>
                            <a:off x="7082"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4" name="Line 1209"/>
                        <wps:cNvCnPr>
                          <a:cxnSpLocks noChangeShapeType="1"/>
                        </wps:cNvCnPr>
                        <wps:spPr bwMode="auto">
                          <a:xfrm>
                            <a:off x="7259"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5" name="Line 1208"/>
                        <wps:cNvCnPr>
                          <a:cxnSpLocks noChangeShapeType="1"/>
                        </wps:cNvCnPr>
                        <wps:spPr bwMode="auto">
                          <a:xfrm>
                            <a:off x="743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6" name="Line 1207"/>
                        <wps:cNvCnPr>
                          <a:cxnSpLocks noChangeShapeType="1"/>
                        </wps:cNvCnPr>
                        <wps:spPr bwMode="auto">
                          <a:xfrm>
                            <a:off x="7612"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7" name="Line 1206"/>
                        <wps:cNvCnPr>
                          <a:cxnSpLocks noChangeShapeType="1"/>
                        </wps:cNvCnPr>
                        <wps:spPr bwMode="auto">
                          <a:xfrm>
                            <a:off x="7789"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8" name="Line 1205"/>
                        <wps:cNvCnPr>
                          <a:cxnSpLocks noChangeShapeType="1"/>
                        </wps:cNvCnPr>
                        <wps:spPr bwMode="auto">
                          <a:xfrm>
                            <a:off x="7965"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59" name="Line 1204"/>
                        <wps:cNvCnPr>
                          <a:cxnSpLocks noChangeShapeType="1"/>
                        </wps:cNvCnPr>
                        <wps:spPr bwMode="auto">
                          <a:xfrm>
                            <a:off x="8142" y="2401"/>
                            <a:ext cx="0" cy="0"/>
                          </a:xfrm>
                          <a:prstGeom prst="line">
                            <a:avLst/>
                          </a:prstGeom>
                          <a:noFill/>
                          <a:ln w="3305">
                            <a:solidFill>
                              <a:srgbClr val="333333"/>
                            </a:solidFill>
                            <a:round/>
                            <a:headEnd/>
                            <a:tailEnd/>
                          </a:ln>
                          <a:extLst>
                            <a:ext uri="{909E8E84-426E-40DD-AFC4-6F175D3DCCD1}">
                              <a14:hiddenFill xmlns:a14="http://schemas.microsoft.com/office/drawing/2010/main">
                                <a:noFill/>
                              </a14:hiddenFill>
                            </a:ext>
                          </a:extLst>
                        </wps:spPr>
                        <wps:bodyPr/>
                      </wps:wsp>
                      <wps:wsp>
                        <wps:cNvPr id="1360" name="Freeform 1203"/>
                        <wps:cNvSpPr>
                          <a:spLocks/>
                        </wps:cNvSpPr>
                        <wps:spPr bwMode="auto">
                          <a:xfrm>
                            <a:off x="7745" y="2211"/>
                            <a:ext cx="25" cy="25"/>
                          </a:xfrm>
                          <a:custGeom>
                            <a:avLst/>
                            <a:gdLst>
                              <a:gd name="T0" fmla="+- 0 7764 7745"/>
                              <a:gd name="T1" fmla="*/ T0 w 25"/>
                              <a:gd name="T2" fmla="+- 0 2211 2211"/>
                              <a:gd name="T3" fmla="*/ 2211 h 25"/>
                              <a:gd name="T4" fmla="+- 0 7750 7745"/>
                              <a:gd name="T5" fmla="*/ T4 w 25"/>
                              <a:gd name="T6" fmla="+- 0 2211 2211"/>
                              <a:gd name="T7" fmla="*/ 2211 h 25"/>
                              <a:gd name="T8" fmla="+- 0 7745 7745"/>
                              <a:gd name="T9" fmla="*/ T8 w 25"/>
                              <a:gd name="T10" fmla="+- 0 2217 2211"/>
                              <a:gd name="T11" fmla="*/ 2217 h 25"/>
                              <a:gd name="T12" fmla="+- 0 7745 7745"/>
                              <a:gd name="T13" fmla="*/ T12 w 25"/>
                              <a:gd name="T14" fmla="+- 0 2230 2211"/>
                              <a:gd name="T15" fmla="*/ 2230 h 25"/>
                              <a:gd name="T16" fmla="+- 0 7750 7745"/>
                              <a:gd name="T17" fmla="*/ T16 w 25"/>
                              <a:gd name="T18" fmla="+- 0 2236 2211"/>
                              <a:gd name="T19" fmla="*/ 2236 h 25"/>
                              <a:gd name="T20" fmla="+- 0 7764 7745"/>
                              <a:gd name="T21" fmla="*/ T20 w 25"/>
                              <a:gd name="T22" fmla="+- 0 2236 2211"/>
                              <a:gd name="T23" fmla="*/ 2236 h 25"/>
                              <a:gd name="T24" fmla="+- 0 7769 7745"/>
                              <a:gd name="T25" fmla="*/ T24 w 25"/>
                              <a:gd name="T26" fmla="+- 0 2230 2211"/>
                              <a:gd name="T27" fmla="*/ 2230 h 25"/>
                              <a:gd name="T28" fmla="+- 0 7769 7745"/>
                              <a:gd name="T29" fmla="*/ T28 w 25"/>
                              <a:gd name="T30" fmla="+- 0 2217 2211"/>
                              <a:gd name="T31" fmla="*/ 2217 h 25"/>
                              <a:gd name="T32" fmla="+- 0 7764 7745"/>
                              <a:gd name="T33" fmla="*/ T32 w 25"/>
                              <a:gd name="T34" fmla="+- 0 2211 2211"/>
                              <a:gd name="T35" fmla="*/ 221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5" y="0"/>
                                </a:lnTo>
                                <a:lnTo>
                                  <a:pt x="0" y="6"/>
                                </a:lnTo>
                                <a:lnTo>
                                  <a:pt x="0" y="19"/>
                                </a:lnTo>
                                <a:lnTo>
                                  <a:pt x="5" y="25"/>
                                </a:lnTo>
                                <a:lnTo>
                                  <a:pt x="19" y="25"/>
                                </a:lnTo>
                                <a:lnTo>
                                  <a:pt x="24" y="19"/>
                                </a:lnTo>
                                <a:lnTo>
                                  <a:pt x="24" y="6"/>
                                </a:lnTo>
                                <a:lnTo>
                                  <a:pt x="19"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 name="Freeform 1202"/>
                        <wps:cNvSpPr>
                          <a:spLocks/>
                        </wps:cNvSpPr>
                        <wps:spPr bwMode="auto">
                          <a:xfrm>
                            <a:off x="7745" y="2211"/>
                            <a:ext cx="25" cy="25"/>
                          </a:xfrm>
                          <a:custGeom>
                            <a:avLst/>
                            <a:gdLst>
                              <a:gd name="T0" fmla="+- 0 7745 7745"/>
                              <a:gd name="T1" fmla="*/ T0 w 25"/>
                              <a:gd name="T2" fmla="+- 0 2224 2211"/>
                              <a:gd name="T3" fmla="*/ 2224 h 25"/>
                              <a:gd name="T4" fmla="+- 0 7745 7745"/>
                              <a:gd name="T5" fmla="*/ T4 w 25"/>
                              <a:gd name="T6" fmla="+- 0 2217 2211"/>
                              <a:gd name="T7" fmla="*/ 2217 h 25"/>
                              <a:gd name="T8" fmla="+- 0 7750 7745"/>
                              <a:gd name="T9" fmla="*/ T8 w 25"/>
                              <a:gd name="T10" fmla="+- 0 2211 2211"/>
                              <a:gd name="T11" fmla="*/ 2211 h 25"/>
                              <a:gd name="T12" fmla="+- 0 7757 7745"/>
                              <a:gd name="T13" fmla="*/ T12 w 25"/>
                              <a:gd name="T14" fmla="+- 0 2211 2211"/>
                              <a:gd name="T15" fmla="*/ 2211 h 25"/>
                              <a:gd name="T16" fmla="+- 0 7764 7745"/>
                              <a:gd name="T17" fmla="*/ T16 w 25"/>
                              <a:gd name="T18" fmla="+- 0 2211 2211"/>
                              <a:gd name="T19" fmla="*/ 2211 h 25"/>
                              <a:gd name="T20" fmla="+- 0 7769 7745"/>
                              <a:gd name="T21" fmla="*/ T20 w 25"/>
                              <a:gd name="T22" fmla="+- 0 2217 2211"/>
                              <a:gd name="T23" fmla="*/ 2217 h 25"/>
                              <a:gd name="T24" fmla="+- 0 7769 7745"/>
                              <a:gd name="T25" fmla="*/ T24 w 25"/>
                              <a:gd name="T26" fmla="+- 0 2224 2211"/>
                              <a:gd name="T27" fmla="*/ 2224 h 25"/>
                              <a:gd name="T28" fmla="+- 0 7769 7745"/>
                              <a:gd name="T29" fmla="*/ T28 w 25"/>
                              <a:gd name="T30" fmla="+- 0 2230 2211"/>
                              <a:gd name="T31" fmla="*/ 2230 h 25"/>
                              <a:gd name="T32" fmla="+- 0 7764 7745"/>
                              <a:gd name="T33" fmla="*/ T32 w 25"/>
                              <a:gd name="T34" fmla="+- 0 2236 2211"/>
                              <a:gd name="T35" fmla="*/ 2236 h 25"/>
                              <a:gd name="T36" fmla="+- 0 7757 7745"/>
                              <a:gd name="T37" fmla="*/ T36 w 25"/>
                              <a:gd name="T38" fmla="+- 0 2236 2211"/>
                              <a:gd name="T39" fmla="*/ 2236 h 25"/>
                              <a:gd name="T40" fmla="+- 0 7750 7745"/>
                              <a:gd name="T41" fmla="*/ T40 w 25"/>
                              <a:gd name="T42" fmla="+- 0 2236 2211"/>
                              <a:gd name="T43" fmla="*/ 2236 h 25"/>
                              <a:gd name="T44" fmla="+- 0 7745 7745"/>
                              <a:gd name="T45" fmla="*/ T44 w 25"/>
                              <a:gd name="T46" fmla="+- 0 2230 2211"/>
                              <a:gd name="T47" fmla="*/ 2230 h 25"/>
                              <a:gd name="T48" fmla="+- 0 7745 7745"/>
                              <a:gd name="T49" fmla="*/ T48 w 25"/>
                              <a:gd name="T50" fmla="+- 0 2224 2211"/>
                              <a:gd name="T51" fmla="*/ 222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3"/>
                                </a:moveTo>
                                <a:lnTo>
                                  <a:pt x="0" y="6"/>
                                </a:lnTo>
                                <a:lnTo>
                                  <a:pt x="5" y="0"/>
                                </a:lnTo>
                                <a:lnTo>
                                  <a:pt x="12" y="0"/>
                                </a:lnTo>
                                <a:lnTo>
                                  <a:pt x="19" y="0"/>
                                </a:lnTo>
                                <a:lnTo>
                                  <a:pt x="24" y="6"/>
                                </a:lnTo>
                                <a:lnTo>
                                  <a:pt x="24" y="13"/>
                                </a:lnTo>
                                <a:lnTo>
                                  <a:pt x="24" y="19"/>
                                </a:lnTo>
                                <a:lnTo>
                                  <a:pt x="19" y="25"/>
                                </a:lnTo>
                                <a:lnTo>
                                  <a:pt x="12" y="25"/>
                                </a:lnTo>
                                <a:lnTo>
                                  <a:pt x="5" y="25"/>
                                </a:lnTo>
                                <a:lnTo>
                                  <a:pt x="0" y="19"/>
                                </a:lnTo>
                                <a:lnTo>
                                  <a:pt x="0" y="13"/>
                                </a:lnTo>
                              </a:path>
                            </a:pathLst>
                          </a:custGeom>
                          <a:noFill/>
                          <a:ln w="2193">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2" name="Line 1201"/>
                        <wps:cNvCnPr>
                          <a:cxnSpLocks noChangeShapeType="1"/>
                        </wps:cNvCnPr>
                        <wps:spPr bwMode="auto">
                          <a:xfrm>
                            <a:off x="7724" y="2224"/>
                            <a:ext cx="67" cy="0"/>
                          </a:xfrm>
                          <a:prstGeom prst="line">
                            <a:avLst/>
                          </a:prstGeom>
                          <a:noFill/>
                          <a:ln w="3305">
                            <a:solidFill>
                              <a:srgbClr val="F8766C"/>
                            </a:solidFill>
                            <a:round/>
                            <a:headEnd/>
                            <a:tailEnd/>
                          </a:ln>
                          <a:extLst>
                            <a:ext uri="{909E8E84-426E-40DD-AFC4-6F175D3DCCD1}">
                              <a14:hiddenFill xmlns:a14="http://schemas.microsoft.com/office/drawing/2010/main">
                                <a:noFill/>
                              </a14:hiddenFill>
                            </a:ext>
                          </a:extLst>
                        </wps:spPr>
                        <wps:bodyPr/>
                      </wps:wsp>
                      <wps:wsp>
                        <wps:cNvPr id="1363" name="Freeform 1200"/>
                        <wps:cNvSpPr>
                          <a:spLocks/>
                        </wps:cNvSpPr>
                        <wps:spPr bwMode="auto">
                          <a:xfrm>
                            <a:off x="7750" y="2099"/>
                            <a:ext cx="25" cy="25"/>
                          </a:xfrm>
                          <a:custGeom>
                            <a:avLst/>
                            <a:gdLst>
                              <a:gd name="T0" fmla="+- 0 7769 7750"/>
                              <a:gd name="T1" fmla="*/ T0 w 25"/>
                              <a:gd name="T2" fmla="+- 0 2100 2100"/>
                              <a:gd name="T3" fmla="*/ 2100 h 25"/>
                              <a:gd name="T4" fmla="+- 0 7756 7750"/>
                              <a:gd name="T5" fmla="*/ T4 w 25"/>
                              <a:gd name="T6" fmla="+- 0 2100 2100"/>
                              <a:gd name="T7" fmla="*/ 2100 h 25"/>
                              <a:gd name="T8" fmla="+- 0 7750 7750"/>
                              <a:gd name="T9" fmla="*/ T8 w 25"/>
                              <a:gd name="T10" fmla="+- 0 2105 2100"/>
                              <a:gd name="T11" fmla="*/ 2105 h 25"/>
                              <a:gd name="T12" fmla="+- 0 7750 7750"/>
                              <a:gd name="T13" fmla="*/ T12 w 25"/>
                              <a:gd name="T14" fmla="+- 0 2119 2100"/>
                              <a:gd name="T15" fmla="*/ 2119 h 25"/>
                              <a:gd name="T16" fmla="+- 0 7756 7750"/>
                              <a:gd name="T17" fmla="*/ T16 w 25"/>
                              <a:gd name="T18" fmla="+- 0 2124 2100"/>
                              <a:gd name="T19" fmla="*/ 2124 h 25"/>
                              <a:gd name="T20" fmla="+- 0 7769 7750"/>
                              <a:gd name="T21" fmla="*/ T20 w 25"/>
                              <a:gd name="T22" fmla="+- 0 2124 2100"/>
                              <a:gd name="T23" fmla="*/ 2124 h 25"/>
                              <a:gd name="T24" fmla="+- 0 7775 7750"/>
                              <a:gd name="T25" fmla="*/ T24 w 25"/>
                              <a:gd name="T26" fmla="+- 0 2119 2100"/>
                              <a:gd name="T27" fmla="*/ 2119 h 25"/>
                              <a:gd name="T28" fmla="+- 0 7775 7750"/>
                              <a:gd name="T29" fmla="*/ T28 w 25"/>
                              <a:gd name="T30" fmla="+- 0 2105 2100"/>
                              <a:gd name="T31" fmla="*/ 2105 h 25"/>
                              <a:gd name="T32" fmla="+- 0 7769 7750"/>
                              <a:gd name="T33" fmla="*/ T32 w 25"/>
                              <a:gd name="T34" fmla="+- 0 2100 2100"/>
                              <a:gd name="T35" fmla="*/ 2100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25">
                                <a:moveTo>
                                  <a:pt x="19" y="0"/>
                                </a:moveTo>
                                <a:lnTo>
                                  <a:pt x="6" y="0"/>
                                </a:lnTo>
                                <a:lnTo>
                                  <a:pt x="0" y="5"/>
                                </a:lnTo>
                                <a:lnTo>
                                  <a:pt x="0" y="19"/>
                                </a:lnTo>
                                <a:lnTo>
                                  <a:pt x="6" y="24"/>
                                </a:lnTo>
                                <a:lnTo>
                                  <a:pt x="19" y="24"/>
                                </a:lnTo>
                                <a:lnTo>
                                  <a:pt x="25" y="19"/>
                                </a:lnTo>
                                <a:lnTo>
                                  <a:pt x="25" y="5"/>
                                </a:lnTo>
                                <a:lnTo>
                                  <a:pt x="19"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 name="Freeform 1199"/>
                        <wps:cNvSpPr>
                          <a:spLocks/>
                        </wps:cNvSpPr>
                        <wps:spPr bwMode="auto">
                          <a:xfrm>
                            <a:off x="7750" y="2099"/>
                            <a:ext cx="25" cy="25"/>
                          </a:xfrm>
                          <a:custGeom>
                            <a:avLst/>
                            <a:gdLst>
                              <a:gd name="T0" fmla="+- 0 7750 7750"/>
                              <a:gd name="T1" fmla="*/ T0 w 25"/>
                              <a:gd name="T2" fmla="+- 0 2112 2100"/>
                              <a:gd name="T3" fmla="*/ 2112 h 25"/>
                              <a:gd name="T4" fmla="+- 0 7750 7750"/>
                              <a:gd name="T5" fmla="*/ T4 w 25"/>
                              <a:gd name="T6" fmla="+- 0 2105 2100"/>
                              <a:gd name="T7" fmla="*/ 2105 h 25"/>
                              <a:gd name="T8" fmla="+- 0 7756 7750"/>
                              <a:gd name="T9" fmla="*/ T8 w 25"/>
                              <a:gd name="T10" fmla="+- 0 2100 2100"/>
                              <a:gd name="T11" fmla="*/ 2100 h 25"/>
                              <a:gd name="T12" fmla="+- 0 7762 7750"/>
                              <a:gd name="T13" fmla="*/ T12 w 25"/>
                              <a:gd name="T14" fmla="+- 0 2100 2100"/>
                              <a:gd name="T15" fmla="*/ 2100 h 25"/>
                              <a:gd name="T16" fmla="+- 0 7769 7750"/>
                              <a:gd name="T17" fmla="*/ T16 w 25"/>
                              <a:gd name="T18" fmla="+- 0 2100 2100"/>
                              <a:gd name="T19" fmla="*/ 2100 h 25"/>
                              <a:gd name="T20" fmla="+- 0 7775 7750"/>
                              <a:gd name="T21" fmla="*/ T20 w 25"/>
                              <a:gd name="T22" fmla="+- 0 2105 2100"/>
                              <a:gd name="T23" fmla="*/ 2105 h 25"/>
                              <a:gd name="T24" fmla="+- 0 7775 7750"/>
                              <a:gd name="T25" fmla="*/ T24 w 25"/>
                              <a:gd name="T26" fmla="+- 0 2112 2100"/>
                              <a:gd name="T27" fmla="*/ 2112 h 25"/>
                              <a:gd name="T28" fmla="+- 0 7775 7750"/>
                              <a:gd name="T29" fmla="*/ T28 w 25"/>
                              <a:gd name="T30" fmla="+- 0 2119 2100"/>
                              <a:gd name="T31" fmla="*/ 2119 h 25"/>
                              <a:gd name="T32" fmla="+- 0 7769 7750"/>
                              <a:gd name="T33" fmla="*/ T32 w 25"/>
                              <a:gd name="T34" fmla="+- 0 2124 2100"/>
                              <a:gd name="T35" fmla="*/ 2124 h 25"/>
                              <a:gd name="T36" fmla="+- 0 7762 7750"/>
                              <a:gd name="T37" fmla="*/ T36 w 25"/>
                              <a:gd name="T38" fmla="+- 0 2124 2100"/>
                              <a:gd name="T39" fmla="*/ 2124 h 25"/>
                              <a:gd name="T40" fmla="+- 0 7756 7750"/>
                              <a:gd name="T41" fmla="*/ T40 w 25"/>
                              <a:gd name="T42" fmla="+- 0 2124 2100"/>
                              <a:gd name="T43" fmla="*/ 2124 h 25"/>
                              <a:gd name="T44" fmla="+- 0 7750 7750"/>
                              <a:gd name="T45" fmla="*/ T44 w 25"/>
                              <a:gd name="T46" fmla="+- 0 2119 2100"/>
                              <a:gd name="T47" fmla="*/ 2119 h 25"/>
                              <a:gd name="T48" fmla="+- 0 7750 7750"/>
                              <a:gd name="T49" fmla="*/ T48 w 25"/>
                              <a:gd name="T50" fmla="+- 0 2112 2100"/>
                              <a:gd name="T51" fmla="*/ 211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5" h="25">
                                <a:moveTo>
                                  <a:pt x="0" y="12"/>
                                </a:moveTo>
                                <a:lnTo>
                                  <a:pt x="0" y="5"/>
                                </a:lnTo>
                                <a:lnTo>
                                  <a:pt x="6" y="0"/>
                                </a:lnTo>
                                <a:lnTo>
                                  <a:pt x="12" y="0"/>
                                </a:lnTo>
                                <a:lnTo>
                                  <a:pt x="19" y="0"/>
                                </a:lnTo>
                                <a:lnTo>
                                  <a:pt x="25" y="5"/>
                                </a:lnTo>
                                <a:lnTo>
                                  <a:pt x="25" y="12"/>
                                </a:lnTo>
                                <a:lnTo>
                                  <a:pt x="25" y="19"/>
                                </a:lnTo>
                                <a:lnTo>
                                  <a:pt x="19" y="24"/>
                                </a:lnTo>
                                <a:lnTo>
                                  <a:pt x="12" y="24"/>
                                </a:lnTo>
                                <a:lnTo>
                                  <a:pt x="6" y="24"/>
                                </a:lnTo>
                                <a:lnTo>
                                  <a:pt x="0" y="19"/>
                                </a:lnTo>
                                <a:lnTo>
                                  <a:pt x="0" y="12"/>
                                </a:lnTo>
                              </a:path>
                            </a:pathLst>
                          </a:custGeom>
                          <a:noFill/>
                          <a:ln w="2193">
                            <a:solidFill>
                              <a:srgbClr val="00B93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Line 1198"/>
                        <wps:cNvCnPr>
                          <a:cxnSpLocks noChangeShapeType="1"/>
                        </wps:cNvCnPr>
                        <wps:spPr bwMode="auto">
                          <a:xfrm>
                            <a:off x="7729" y="2112"/>
                            <a:ext cx="67" cy="0"/>
                          </a:xfrm>
                          <a:prstGeom prst="line">
                            <a:avLst/>
                          </a:prstGeom>
                          <a:noFill/>
                          <a:ln w="3305">
                            <a:solidFill>
                              <a:srgbClr val="00B938"/>
                            </a:solidFill>
                            <a:round/>
                            <a:headEnd/>
                            <a:tailEnd/>
                          </a:ln>
                          <a:extLst>
                            <a:ext uri="{909E8E84-426E-40DD-AFC4-6F175D3DCCD1}">
                              <a14:hiddenFill xmlns:a14="http://schemas.microsoft.com/office/drawing/2010/main">
                                <a:noFill/>
                              </a14:hiddenFill>
                            </a:ext>
                          </a:extLst>
                        </wps:spPr>
                        <wps:bodyPr/>
                      </wps:wsp>
                      <wps:wsp>
                        <wps:cNvPr id="1366" name="Text Box 1197"/>
                        <wps:cNvSpPr txBox="1">
                          <a:spLocks noChangeArrowheads="1"/>
                        </wps:cNvSpPr>
                        <wps:spPr bwMode="auto">
                          <a:xfrm>
                            <a:off x="4619" y="-72"/>
                            <a:ext cx="3689"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9DC8F" w14:textId="77777777" w:rsidR="003162A5" w:rsidRDefault="003162A5">
                              <w:pPr>
                                <w:rPr>
                                  <w:sz w:val="10"/>
                                </w:rPr>
                              </w:pPr>
                            </w:p>
                            <w:p w14:paraId="768F617E" w14:textId="77777777" w:rsidR="003162A5" w:rsidRDefault="003162A5">
                              <w:pPr>
                                <w:rPr>
                                  <w:sz w:val="10"/>
                                </w:rPr>
                              </w:pPr>
                            </w:p>
                            <w:p w14:paraId="759C0F3D" w14:textId="77777777" w:rsidR="003162A5" w:rsidRDefault="003162A5">
                              <w:pPr>
                                <w:rPr>
                                  <w:sz w:val="10"/>
                                </w:rPr>
                              </w:pPr>
                            </w:p>
                            <w:p w14:paraId="7F0189B9" w14:textId="77777777" w:rsidR="003162A5" w:rsidRDefault="003162A5">
                              <w:pPr>
                                <w:rPr>
                                  <w:sz w:val="10"/>
                                </w:rPr>
                              </w:pPr>
                            </w:p>
                            <w:p w14:paraId="790D7411" w14:textId="77777777" w:rsidR="003162A5" w:rsidRDefault="003162A5">
                              <w:pPr>
                                <w:rPr>
                                  <w:sz w:val="10"/>
                                </w:rPr>
                              </w:pPr>
                            </w:p>
                            <w:p w14:paraId="142AA5BE" w14:textId="77777777" w:rsidR="003162A5" w:rsidRDefault="003162A5">
                              <w:pPr>
                                <w:rPr>
                                  <w:sz w:val="10"/>
                                </w:rPr>
                              </w:pPr>
                            </w:p>
                            <w:p w14:paraId="43251D59" w14:textId="77777777" w:rsidR="003162A5" w:rsidRDefault="003162A5">
                              <w:pPr>
                                <w:rPr>
                                  <w:sz w:val="10"/>
                                </w:rPr>
                              </w:pPr>
                            </w:p>
                            <w:p w14:paraId="01E3C96F" w14:textId="77777777" w:rsidR="003162A5" w:rsidRDefault="003162A5">
                              <w:pPr>
                                <w:rPr>
                                  <w:sz w:val="10"/>
                                </w:rPr>
                              </w:pPr>
                            </w:p>
                            <w:p w14:paraId="1AB36298" w14:textId="77777777" w:rsidR="003162A5" w:rsidRDefault="003162A5">
                              <w:pPr>
                                <w:rPr>
                                  <w:sz w:val="10"/>
                                </w:rPr>
                              </w:pPr>
                            </w:p>
                            <w:p w14:paraId="6EDA2EB2" w14:textId="77777777" w:rsidR="003162A5" w:rsidRDefault="003162A5">
                              <w:pPr>
                                <w:rPr>
                                  <w:sz w:val="10"/>
                                </w:rPr>
                              </w:pPr>
                            </w:p>
                            <w:p w14:paraId="433E4C77" w14:textId="77777777" w:rsidR="003162A5" w:rsidRDefault="003162A5">
                              <w:pPr>
                                <w:rPr>
                                  <w:sz w:val="10"/>
                                </w:rPr>
                              </w:pPr>
                            </w:p>
                            <w:p w14:paraId="480836FD" w14:textId="77777777" w:rsidR="003162A5" w:rsidRDefault="003162A5">
                              <w:pPr>
                                <w:rPr>
                                  <w:sz w:val="10"/>
                                </w:rPr>
                              </w:pPr>
                            </w:p>
                            <w:p w14:paraId="7E3265DE" w14:textId="77777777" w:rsidR="003162A5" w:rsidRDefault="003162A5">
                              <w:pPr>
                                <w:rPr>
                                  <w:sz w:val="10"/>
                                </w:rPr>
                              </w:pPr>
                            </w:p>
                            <w:p w14:paraId="6E7AED4E" w14:textId="77777777" w:rsidR="003162A5" w:rsidRDefault="003162A5">
                              <w:pPr>
                                <w:rPr>
                                  <w:sz w:val="10"/>
                                </w:rPr>
                              </w:pPr>
                            </w:p>
                            <w:p w14:paraId="7CEECCAF" w14:textId="77777777" w:rsidR="003162A5" w:rsidRDefault="003162A5">
                              <w:pPr>
                                <w:rPr>
                                  <w:sz w:val="10"/>
                                </w:rPr>
                              </w:pPr>
                            </w:p>
                            <w:p w14:paraId="702F3F72" w14:textId="77777777" w:rsidR="003162A5" w:rsidRDefault="003162A5">
                              <w:pPr>
                                <w:rPr>
                                  <w:sz w:val="10"/>
                                </w:rPr>
                              </w:pPr>
                            </w:p>
                            <w:p w14:paraId="5FA1EB94" w14:textId="77777777" w:rsidR="003162A5" w:rsidRDefault="003162A5">
                              <w:pPr>
                                <w:rPr>
                                  <w:sz w:val="10"/>
                                </w:rPr>
                              </w:pPr>
                            </w:p>
                            <w:p w14:paraId="61D76DA5" w14:textId="77777777" w:rsidR="003162A5" w:rsidRDefault="003162A5">
                              <w:pPr>
                                <w:spacing w:before="68"/>
                                <w:ind w:left="3101"/>
                                <w:rPr>
                                  <w:rFonts w:ascii="Arial"/>
                                  <w:b/>
                                  <w:sz w:val="8"/>
                                </w:rPr>
                              </w:pPr>
                              <w:r>
                                <w:rPr>
                                  <w:rFonts w:ascii="Arial"/>
                                  <w:b/>
                                  <w:w w:val="110"/>
                                  <w:sz w:val="8"/>
                                </w:rPr>
                                <w:t>Method</w:t>
                              </w:r>
                            </w:p>
                            <w:p w14:paraId="20964DD3" w14:textId="77777777" w:rsidR="003162A5" w:rsidRDefault="003162A5">
                              <w:pPr>
                                <w:spacing w:before="48" w:line="290" w:lineRule="auto"/>
                                <w:ind w:left="3190" w:right="154" w:firstLine="5"/>
                                <w:jc w:val="right"/>
                                <w:rPr>
                                  <w:rFonts w:ascii="Arial"/>
                                  <w:b/>
                                  <w:sz w:val="8"/>
                                </w:rPr>
                              </w:pPr>
                              <w:r>
                                <w:rPr>
                                  <w:rFonts w:ascii="Arial"/>
                                  <w:b/>
                                  <w:w w:val="105"/>
                                  <w:sz w:val="8"/>
                                </w:rPr>
                                <w:t>quantile DESeq2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88062" id="Group 1196" o:spid="_x0000_s1375" style="position:absolute;left:0;text-align:left;margin-left:230.15pt;margin-top:-3.85pt;width:185.5pt;height:123.9pt;z-index:251466752;mso-position-horizontal-relative:page;mso-position-vertical-relative:text" coordorigin="4603,-77" coordsize="3710,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">
                <v:shape id="Freeform 1314" o:spid="_x0000_s1376" style="position:absolute;left:4772;top:41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" path="m19,l6,,,5,,18r6,6l19,24r6,-6l25,5,19,xe" fillcolor="#00b938" stroked="f">
                  <v:path arrowok="t" o:connecttype="custom" o:connectlocs="19,414;6,414;0,419;0,432;6,438;19,438;25,432;25,419;19,414" o:connectangles="0,0,0,0,0,0,0,0,0"/>
                </v:shape>
                <v:shape id="Freeform 1313" o:spid="_x0000_s1377" style="position:absolute;left:4772;top:41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" path="m,12l,5,6,r6,l19,r6,5l25,12r,6l19,24r-7,l6,24,,18,,12e" filled="f" strokecolor="#00b938" strokeweight=".06092mm">
                  <v:path arrowok="t" o:connecttype="custom" o:connectlocs="0,426;0,419;6,414;12,414;19,414;25,419;25,426;25,432;19,438;12,438;6,438;0,432;0,426" o:connectangles="0,0,0,0,0,0,0,0,0,0,0,0,0"/>
                </v:shape>
                <v:shape id="Freeform 1312" o:spid="_x0000_s1378" style="position:absolute;left:4949;top:41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" path="m19,l5,,,6,,19r5,6l19,25r5,-6l24,6,19,xe" fillcolor="#00b938" stroked="f">
                  <v:path arrowok="t" o:connecttype="custom" o:connectlocs="19,418;5,418;0,424;0,437;5,443;19,443;24,437;24,424;19,418" o:connectangles="0,0,0,0,0,0,0,0,0"/>
                </v:shape>
                <v:shape id="Freeform 1311" o:spid="_x0000_s1379" style="position:absolute;left:4949;top:41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" path="m,13l,6,5,r7,l19,r5,6l24,13r,6l19,25r-7,l5,25,,19,,13e" filled="f" strokecolor="#00b938" strokeweight=".06092mm">
                  <v:path arrowok="t" o:connecttype="custom" o:connectlocs="0,431;0,424;5,418;12,418;19,418;24,424;24,431;24,437;19,443;12,443;5,443;0,437;0,431" o:connectangles="0,0,0,0,0,0,0,0,0,0,0,0,0"/>
                </v:shape>
                <v:shape id="Freeform 1310" o:spid="_x0000_s1380" style="position:absolute;left:5125;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" path="m19,l5,,,5,,18r5,6l19,24r5,-6l24,5,19,xe" fillcolor="#00b938" stroked="f">
                  <v:path arrowok="t" o:connecttype="custom" o:connectlocs="19,420;5,420;0,425;0,438;5,444;19,444;24,438;24,425;19,420" o:connectangles="0,0,0,0,0,0,0,0,0"/>
                </v:shape>
                <v:shape id="Freeform 1309" o:spid="_x0000_s1381" style="position:absolute;left:5125;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" path="m,12l,5,5,r7,l19,r5,5l24,12r,6l19,24r-7,l5,24,,18,,12e" filled="f" strokecolor="#00b938" strokeweight=".06092mm">
                  <v:path arrowok="t" o:connecttype="custom" o:connectlocs="0,432;0,425;5,420;12,420;19,420;24,425;24,432;24,438;19,444;12,444;5,444;0,438;0,432" o:connectangles="0,0,0,0,0,0,0,0,0,0,0,0,0"/>
                </v:shape>
                <v:shape id="Freeform 1308" o:spid="_x0000_s1382" style="position:absolute;left:5302;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" path="m19,l6,,,5,,19r6,5l19,24r6,-5l25,5,19,xe" fillcolor="#00b938" stroked="f">
                  <v:path arrowok="t" o:connecttype="custom" o:connectlocs="19,420;6,420;0,425;0,439;6,444;19,444;25,439;25,425;19,420" o:connectangles="0,0,0,0,0,0,0,0,0"/>
                </v:shape>
                <v:shape id="Freeform 1307" o:spid="_x0000_s1383" style="position:absolute;left:5302;top:41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" path="m,12l,5,6,r7,l19,r6,5l25,12r,7l19,24r-6,l6,24,,19,,12e" filled="f" strokecolor="#00b938" strokeweight=".06092mm">
                  <v:path arrowok="t" o:connecttype="custom" o:connectlocs="0,432;0,425;6,420;13,420;19,420;25,425;25,432;25,439;19,444;13,444;6,444;0,439;0,432" o:connectangles="0,0,0,0,0,0,0,0,0,0,0,0,0"/>
                </v:shape>
                <v:shape id="Freeform 1306" o:spid="_x0000_s1384" style="position:absolute;left:5479;top:42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" path="m19,l6,,,5,,19r6,5l19,24r5,-5l24,5,19,xe" fillcolor="#00b938" stroked="f">
                  <v:path arrowok="t" o:connecttype="custom" o:connectlocs="19,422;6,422;0,427;0,441;6,446;19,446;24,441;24,427;19,422" o:connectangles="0,0,0,0,0,0,0,0,0"/>
                </v:shape>
                <v:shape id="Freeform 1305" o:spid="_x0000_s1385" style="position:absolute;left:5479;top:42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" path="m,12l,5,6,r6,l19,r5,5l24,12r,7l19,24r-7,l6,24,,19,,12e" filled="f" strokecolor="#00b938" strokeweight=".06092mm">
                  <v:path arrowok="t" o:connecttype="custom" o:connectlocs="0,434;0,427;6,422;12,422;19,422;24,427;24,434;24,441;19,446;12,446;6,446;0,441;0,434" o:connectangles="0,0,0,0,0,0,0,0,0,0,0,0,0"/>
                </v:shape>
                <v:shape id="Freeform 1304" o:spid="_x0000_s1386" style="position:absolute;left:5655;top:42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" path="m19,l5,,,5,,18r5,6l19,24r5,-6l24,5,19,xe" fillcolor="#00b938" stroked="f">
                  <v:path arrowok="t" o:connecttype="custom" o:connectlocs="19,426;5,426;0,431;0,444;5,450;19,450;24,444;24,431;19,426" o:connectangles="0,0,0,0,0,0,0,0,0"/>
                </v:shape>
                <v:shape id="Freeform 1303" o:spid="_x0000_s1387" style="position:absolute;left:5655;top:42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" path="m,12l,5,5,r7,l19,r5,5l24,12r,6l19,24r-7,l5,24,,18,,12e" filled="f" strokecolor="#00b938" strokeweight=".06092mm">
                  <v:path arrowok="t" o:connecttype="custom" o:connectlocs="0,438;0,431;5,426;12,426;19,426;24,431;24,438;24,444;19,450;12,450;5,450;0,444;0,438" o:connectangles="0,0,0,0,0,0,0,0,0,0,0,0,0"/>
                </v:shape>
                <v:shape id="Freeform 1302" o:spid="_x0000_s1388" style="position:absolute;left:5832;top:42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" path="m18,l5,,,5,,18r5,6l18,24r6,-6l24,5,18,xe" fillcolor="#00b938" stroked="f">
                  <v:path arrowok="t" o:connecttype="custom" o:connectlocs="18,426;5,426;0,431;0,444;5,450;18,450;24,444;24,431;18,426" o:connectangles="0,0,0,0,0,0,0,0,0"/>
                </v:shape>
                <v:shape id="Freeform 1301" o:spid="_x0000_s1389" style="position:absolute;left:5832;top:42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" path="m,12l,5,5,r7,l18,r6,5l24,12r,6l18,24r-6,l5,24,,18,,12e" filled="f" strokecolor="#00b938" strokeweight=".06092mm">
                  <v:path arrowok="t" o:connecttype="custom" o:connectlocs="0,438;0,431;5,426;12,426;18,426;24,431;24,438;24,444;18,450;12,450;5,450;0,444;0,438" o:connectangles="0,0,0,0,0,0,0,0,0,0,0,0,0"/>
                </v:shape>
                <v:shape id="Freeform 1300" o:spid="_x0000_s1390" style="position:absolute;left:6009;top:43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" path="m19,l6,,,6,,19r6,5l19,24r6,-5l25,6,19,xe" fillcolor="#00b938" stroked="f">
                  <v:path arrowok="t" o:connecttype="custom" o:connectlocs="19,430;6,430;0,436;0,449;6,454;19,454;25,449;25,436;19,430" o:connectangles="0,0,0,0,0,0,0,0,0"/>
                </v:shape>
                <v:shape id="Freeform 1299" o:spid="_x0000_s1391" style="position:absolute;left:6009;top:430;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" path="m,12l,6,6,r6,l19,r6,6l25,12r,7l19,24r-7,l6,24,,19,,12e" filled="f" strokecolor="#00b938" strokeweight=".06092mm">
                  <v:path arrowok="t" o:connecttype="custom" o:connectlocs="0,442;0,436;6,430;12,430;19,430;25,436;25,442;25,449;19,454;12,454;6,454;0,449;0,442" o:connectangles="0,0,0,0,0,0,0,0,0,0,0,0,0"/>
                </v:shape>
                <v:shape id="Freeform 1298" o:spid="_x0000_s1392" style="position:absolute;left:6186;top:4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" path="m19,l6,,,5,,19r6,5l19,24r5,-5l24,5,19,xe" fillcolor="#00b938" stroked="f">
                  <v:path arrowok="t" o:connecttype="custom" o:connectlocs="19,436;6,436;0,441;0,455;6,460;19,460;24,455;24,441;19,436" o:connectangles="0,0,0,0,0,0,0,0,0"/>
                </v:shape>
                <v:shape id="Freeform 1297" o:spid="_x0000_s1393" style="position:absolute;left:6186;top:43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" path="m,12l,5,6,r6,l19,r5,5l24,12r,7l19,24r-7,l6,24,,19,,12e" filled="f" strokecolor="#00b938" strokeweight=".06092mm">
                  <v:path arrowok="t" o:connecttype="custom" o:connectlocs="0,448;0,441;6,436;12,436;19,436;24,441;24,448;24,455;19,460;12,460;6,460;0,455;0,448" o:connectangles="0,0,0,0,0,0,0,0,0,0,0,0,0"/>
                </v:shape>
                <v:shape id="Freeform 1296" o:spid="_x0000_s1394" style="position:absolute;left:6362;top:43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" path="m19,l5,,,5,,18r5,6l19,24r5,-6l24,5,19,xe" fillcolor="#00b938" stroked="f">
                  <v:path arrowok="t" o:connecttype="custom" o:connectlocs="19,439;5,439;0,444;0,457;5,463;19,463;24,457;24,444;19,439" o:connectangles="0,0,0,0,0,0,0,0,0"/>
                </v:shape>
                <v:shape id="Freeform 1295" o:spid="_x0000_s1395" style="position:absolute;left:6362;top:438;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" path="m,12l,5,5,r7,l19,r5,5l24,12r,6l19,24r-7,l5,24,,18,,12e" filled="f" strokecolor="#00b938" strokeweight=".06092mm">
                  <v:path arrowok="t" o:connecttype="custom" o:connectlocs="0,451;0,444;5,439;12,439;19,439;24,444;24,451;24,457;19,463;12,463;5,463;0,457;0,451" o:connectangles="0,0,0,0,0,0,0,0,0,0,0,0,0"/>
                </v:shape>
                <v:shape id="Freeform 1294" o:spid="_x0000_s1396" style="position:absolute;left:6539;top:44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" path="m18,l5,,,5,,19r5,5l18,24r6,-5l24,5,18,xe" fillcolor="#00b938" stroked="f">
                  <v:path arrowok="t" o:connecttype="custom" o:connectlocs="18,441;5,441;0,446;0,460;5,465;18,465;24,460;24,446;18,441" o:connectangles="0,0,0,0,0,0,0,0,0"/>
                </v:shape>
                <v:shape id="Freeform 1293" o:spid="_x0000_s1397" style="position:absolute;left:6539;top:44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" path="m,12l,5,5,r7,l18,r6,5l24,12r,7l18,24r-6,l5,24,,19,,12e" filled="f" strokecolor="#00b938" strokeweight=".06092mm">
                  <v:path arrowok="t" o:connecttype="custom" o:connectlocs="0,453;0,446;5,441;12,441;18,441;24,446;24,453;24,460;18,465;12,465;5,465;0,460;0,453" o:connectangles="0,0,0,0,0,0,0,0,0,0,0,0,0"/>
                </v:shape>
                <v:shape id="Freeform 1292" o:spid="_x0000_s1398" style="position:absolute;left:6716;top:4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" path="m19,l6,,,5,,18r6,6l19,24r5,-6l24,5,19,xe" fillcolor="#00b938" stroked="f">
                  <v:path arrowok="t" o:connecttype="custom" o:connectlocs="19,443;6,443;0,448;0,461;6,467;19,467;24,461;24,448;19,443" o:connectangles="0,0,0,0,0,0,0,0,0"/>
                </v:shape>
                <v:shape id="Freeform 1291" o:spid="_x0000_s1399" style="position:absolute;left:6716;top:4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" path="m,12l,5,6,r6,l19,r5,5l24,12r,6l19,24r-7,l6,24,,18,,12e" filled="f" strokecolor="#00b938" strokeweight=".06092mm">
                  <v:path arrowok="t" o:connecttype="custom" o:connectlocs="0,455;0,448;6,443;12,443;19,443;24,448;24,455;24,461;19,467;12,467;6,467;0,461;0,455" o:connectangles="0,0,0,0,0,0,0,0,0,0,0,0,0"/>
                </v:shape>
                <v:shape id="Freeform 1290" o:spid="_x0000_s1400" style="position:absolute;left:6892;top:45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" path="m19,l5,,,5,,18r5,6l19,24r5,-6l24,5,19,xe" fillcolor="#00b938" stroked="f">
                  <v:path arrowok="t" o:connecttype="custom" o:connectlocs="19,452;5,452;0,457;0,470;5,476;19,476;24,470;24,457;19,452" o:connectangles="0,0,0,0,0,0,0,0,0"/>
                </v:shape>
                <v:shape id="Freeform 1289" o:spid="_x0000_s1401" style="position:absolute;left:6892;top:45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" path="m,12l,5,5,r7,l19,r5,5l24,12r,6l19,24r-7,l5,24,,18,,12e" filled="f" strokecolor="#00b938" strokeweight=".06092mm">
                  <v:path arrowok="t" o:connecttype="custom" o:connectlocs="0,464;0,457;5,452;12,452;19,452;24,457;24,464;24,470;19,476;12,476;5,476;0,470;0,464" o:connectangles="0,0,0,0,0,0,0,0,0,0,0,0,0"/>
                </v:shape>
                <v:shape id="Freeform 1288" o:spid="_x0000_s1402" style="position:absolute;left:7069;top:46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" path="m18,l5,,,5,,19r5,5l18,24r6,-5l24,5,18,xe" fillcolor="#00b938" stroked="f">
                  <v:path arrowok="t" o:connecttype="custom" o:connectlocs="18,464;5,464;0,469;0,483;5,488;18,488;24,483;24,469;18,464" o:connectangles="0,0,0,0,0,0,0,0,0"/>
                </v:shape>
                <v:shape id="Freeform 1287" o:spid="_x0000_s1403" style="position:absolute;left:7069;top:46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" path="m,12l,5,5,r7,l18,r6,5l24,12r,7l18,24r-6,l5,24,,19,,12e" filled="f" strokecolor="#00b938" strokeweight=".06092mm">
                  <v:path arrowok="t" o:connecttype="custom" o:connectlocs="0,476;0,469;5,464;12,464;18,464;24,469;24,476;24,483;18,488;12,488;5,488;0,483;0,476" o:connectangles="0,0,0,0,0,0,0,0,0,0,0,0,0"/>
                </v:shape>
                <v:shape id="Freeform 1286" o:spid="_x0000_s1404" style="position:absolute;left:7246;top:4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" path="m19,l6,,,5,,19r6,5l19,24r6,-5l25,5,19,xe" fillcolor="#00b938" stroked="f">
                  <v:path arrowok="t" o:connecttype="custom" o:connectlocs="19,476;6,476;0,481;0,495;6,500;19,500;25,495;25,481;19,476" o:connectangles="0,0,0,0,0,0,0,0,0"/>
                </v:shape>
                <v:shape id="Freeform 1285" o:spid="_x0000_s1405" style="position:absolute;left:7246;top:47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" path="m,12l,5,6,r7,l19,r6,5l25,12r,7l19,24r-6,l6,24,,19,,12e" filled="f" strokecolor="#00b938" strokeweight=".06092mm">
                  <v:path arrowok="t" o:connecttype="custom" o:connectlocs="0,488;0,481;6,476;13,476;19,476;25,481;25,488;25,495;19,500;13,500;6,500;0,495;0,488" o:connectangles="0,0,0,0,0,0,0,0,0,0,0,0,0"/>
                </v:shape>
                <v:shape id="Freeform 1284" o:spid="_x0000_s1406" style="position:absolute;left:7423;top:52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" path="m19,l6,,,5,,19r6,5l19,24r5,-5l24,5,19,xe" fillcolor="#00b938" stroked="f">
                  <v:path arrowok="t" o:connecttype="custom" o:connectlocs="19,522;6,522;0,527;0,541;6,546;19,546;24,541;24,527;19,522" o:connectangles="0,0,0,0,0,0,0,0,0"/>
                </v:shape>
                <v:shape id="Freeform 1283" o:spid="_x0000_s1407" style="position:absolute;left:7423;top:52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" path="m,12l,5,6,r6,l19,r5,5l24,12r,7l19,24r-7,l6,24,,19,,12e" filled="f" strokecolor="#00b938" strokeweight=".06092mm">
                  <v:path arrowok="t" o:connecttype="custom" o:connectlocs="0,534;0,527;6,522;12,522;19,522;24,527;24,534;24,541;19,546;12,546;6,546;0,541;0,534" o:connectangles="0,0,0,0,0,0,0,0,0,0,0,0,0"/>
                </v:shape>
                <v:shape id="Freeform 1282" o:spid="_x0000_s1408" style="position:absolute;left:7599;top:59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" path="m19,l5,,,5,,19r5,5l19,24r5,-5l24,5,19,xe" fillcolor="#00b938" stroked="f">
                  <v:path arrowok="t" o:connecttype="custom" o:connectlocs="19,595;5,595;0,600;0,614;5,619;19,619;24,614;24,600;19,595" o:connectangles="0,0,0,0,0,0,0,0,0"/>
                </v:shape>
                <v:shape id="Freeform 1281" o:spid="_x0000_s1409" style="position:absolute;left:7599;top:59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" path="m,12l,5,5,r7,l19,r5,5l24,12r,7l19,24r-7,l5,24,,19,,12e" filled="f" strokecolor="#00b938" strokeweight=".06092mm">
                  <v:path arrowok="t" o:connecttype="custom" o:connectlocs="0,607;0,600;5,595;12,595;19,595;24,600;24,607;24,614;19,619;12,619;5,619;0,614;0,607" o:connectangles="0,0,0,0,0,0,0,0,0,0,0,0,0"/>
                </v:shape>
                <v:shape id="Freeform 1280" o:spid="_x0000_s1410" style="position:absolute;left:7776;top:67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" path="m18,l5,,,5,,18r5,6l18,24r6,-6l24,5,18,xe" fillcolor="#00b938" stroked="f">
                  <v:path arrowok="t" o:connecttype="custom" o:connectlocs="18,672;5,672;0,677;0,690;5,696;18,696;24,690;24,677;18,672" o:connectangles="0,0,0,0,0,0,0,0,0"/>
                </v:shape>
                <v:shape id="Freeform 1279" o:spid="_x0000_s1411" style="position:absolute;left:7776;top:67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" path="m,12l,5,5,r7,l18,r6,5l24,12r,6l18,24r-6,l5,24,,18,,12e" filled="f" strokecolor="#00b938" strokeweight=".06092mm">
                  <v:path arrowok="t" o:connecttype="custom" o:connectlocs="0,684;0,677;5,672;12,672;18,672;24,677;24,684;24,690;18,696;12,696;5,696;0,690;0,684" o:connectangles="0,0,0,0,0,0,0,0,0,0,0,0,0"/>
                </v:shape>
                <v:shape id="Freeform 1278" o:spid="_x0000_s1412" style="position:absolute;left:7953;top:81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" path="m19,l6,,,5,,19r6,5l19,24r5,-5l24,5,19,xe" fillcolor="#00b938" stroked="f">
                  <v:path arrowok="t" o:connecttype="custom" o:connectlocs="19,816;6,816;0,821;0,835;6,840;19,840;24,835;24,821;19,816" o:connectangles="0,0,0,0,0,0,0,0,0"/>
                </v:shape>
                <v:shape id="Freeform 1277" o:spid="_x0000_s1413" style="position:absolute;left:7953;top:815;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" path="m,12l,5,6,r6,l19,r5,5l24,12r,7l19,24r-7,l6,24,,19,,12e" filled="f" strokecolor="#00b938" strokeweight=".06092mm">
                  <v:path arrowok="t" o:connecttype="custom" o:connectlocs="0,828;0,821;6,816;12,816;19,816;24,821;24,828;24,835;19,840;12,840;6,840;0,835;0,828" o:connectangles="0,0,0,0,0,0,0,0,0,0,0,0,0"/>
                </v:shape>
                <v:shape id="Freeform 1276" o:spid="_x0000_s1414" style="position:absolute;left:8129;top:110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" path="m19,l5,,,5,,19r5,5l19,24r5,-5l24,5,19,xe" fillcolor="#00b938" stroked="f">
                  <v:path arrowok="t" o:connecttype="custom" o:connectlocs="19,1109;5,1109;0,1114;0,1128;5,1133;19,1133;24,1128;24,1114;19,1109" o:connectangles="0,0,0,0,0,0,0,0,0"/>
                </v:shape>
                <v:shape id="Freeform 1275" o:spid="_x0000_s1415" style="position:absolute;left:8129;top:110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" path="m,12l,5,5,r7,l19,r5,5l24,12r,7l19,24r-7,l5,24,,19,,12e" filled="f" strokecolor="#00b938" strokeweight=".06092mm">
                  <v:path arrowok="t" o:connecttype="custom" o:connectlocs="0,1121;0,1114;5,1109;12,1109;19,1109;24,1114;24,1121;24,1128;19,1133;12,1133;5,1133;0,1128;0,1121" o:connectangles="0,0,0,0,0,0,0,0,0,0,0,0,0"/>
                </v:shape>
                <v:shape id="Freeform 1274" o:spid="_x0000_s1416" style="position:absolute;left:4772;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" path="m19,l6,,,5,,19r6,5l19,24r6,-5l25,5,19,xe" fillcolor="#f8766c" stroked="f">
                  <v:path arrowok="t" o:connecttype="custom" o:connectlocs="19,935;6,935;0,940;0,954;6,959;19,959;25,954;25,940;19,935" o:connectangles="0,0,0,0,0,0,0,0,0"/>
                </v:shape>
                <v:shape id="Freeform 1273" o:spid="_x0000_s1417" style="position:absolute;left:4772;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" path="m,12l,5,6,r6,l19,r6,5l25,12r,7l19,24r-7,l6,24,,19,,12e" filled="f" strokecolor="#f8766c" strokeweight=".06092mm">
                  <v:path arrowok="t" o:connecttype="custom" o:connectlocs="0,947;0,940;6,935;12,935;19,935;25,940;25,947;25,954;19,959;12,959;6,959;0,954;0,947" o:connectangles="0,0,0,0,0,0,0,0,0,0,0,0,0"/>
                </v:shape>
                <v:shape id="Freeform 1272" o:spid="_x0000_s1418" style="position:absolute;left:4949;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" path="m19,l5,,,6,,19r5,6l19,25r5,-6l24,6,19,xe" fillcolor="#f8766c" stroked="f">
                  <v:path arrowok="t" o:connecttype="custom" o:connectlocs="19,936;5,936;0,942;0,955;5,961;19,961;24,955;24,942;19,936" o:connectangles="0,0,0,0,0,0,0,0,0"/>
                </v:shape>
                <v:shape id="Freeform 1271" o:spid="_x0000_s1419" style="position:absolute;left:4949;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" path="m,12l,6,5,r7,l19,r5,6l24,12r,7l19,25r-7,l5,25,,19,,12e" filled="f" strokecolor="#f8766c" strokeweight=".06092mm">
                  <v:path arrowok="t" o:connecttype="custom" o:connectlocs="0,948;0,942;5,936;12,936;19,936;24,942;24,948;24,955;19,961;12,961;5,961;0,955;0,948" o:connectangles="0,0,0,0,0,0,0,0,0,0,0,0,0"/>
                </v:shape>
                <v:shape id="Freeform 1270" o:spid="_x0000_s1420" style="position:absolute;left:5125;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" path="m19,l5,,,6,,19r5,5l19,24r5,-5l24,6,19,xe" fillcolor="#f8766c" stroked="f">
                  <v:path arrowok="t" o:connecttype="custom" o:connectlocs="19,937;5,937;0,943;0,956;5,961;19,961;24,956;24,943;19,937" o:connectangles="0,0,0,0,0,0,0,0,0"/>
                </v:shape>
                <v:shape id="Freeform 1269" o:spid="_x0000_s1421" style="position:absolute;left:5125;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" path="m,12l,6,5,r7,l19,r5,6l24,12r,7l19,24r-7,l5,24,,19,,12e" filled="f" strokecolor="#f8766c" strokeweight=".06092mm">
                  <v:path arrowok="t" o:connecttype="custom" o:connectlocs="0,949;0,943;5,937;12,937;19,937;24,943;24,949;24,956;19,961;12,961;5,961;0,956;0,949" o:connectangles="0,0,0,0,0,0,0,0,0,0,0,0,0"/>
                </v:shape>
                <v:shape id="Freeform 1268" o:spid="_x0000_s1422" style="position:absolute;left:5302;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" path="m19,l6,,,6,,19r6,5l19,24r6,-5l25,6,19,xe" fillcolor="#f8766c" stroked="f">
                  <v:path arrowok="t" o:connecttype="custom" o:connectlocs="19,937;6,937;0,943;0,956;6,961;19,961;25,956;25,943;19,937" o:connectangles="0,0,0,0,0,0,0,0,0"/>
                </v:shape>
                <v:shape id="Freeform 1267" o:spid="_x0000_s1423" style="position:absolute;left:5302;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" path="m,12l,6,6,r7,l19,r6,6l25,12r,7l19,24r-6,l6,24,,19,,12e" filled="f" strokecolor="#f8766c" strokeweight=".06092mm">
                  <v:path arrowok="t" o:connecttype="custom" o:connectlocs="0,949;0,943;6,937;13,937;19,937;25,943;25,949;25,956;19,961;13,961;6,961;0,956;0,949" o:connectangles="0,0,0,0,0,0,0,0,0,0,0,0,0"/>
                </v:shape>
                <v:shape id="Freeform 1266" o:spid="_x0000_s1424" style="position:absolute;left:5479;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" path="m19,l6,,,6,,19r6,5l19,24r5,-5l24,6,19,xe" fillcolor="#f8766c" stroked="f">
                  <v:path arrowok="t" o:connecttype="custom" o:connectlocs="19,934;6,934;0,940;0,953;6,958;19,958;24,953;24,940;19,934" o:connectangles="0,0,0,0,0,0,0,0,0"/>
                </v:shape>
                <v:shape id="Freeform 1265" o:spid="_x0000_s1425" style="position:absolute;left:5479;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" path="m,12l,6,6,r6,l19,r5,6l24,12r,7l19,24r-7,l6,24,,19,,12e" filled="f" strokecolor="#f8766c" strokeweight=".06092mm">
                  <v:path arrowok="t" o:connecttype="custom" o:connectlocs="0,946;0,940;6,934;12,934;19,934;24,940;24,946;24,953;19,958;12,958;6,958;0,953;0,946" o:connectangles="0,0,0,0,0,0,0,0,0,0,0,0,0"/>
                </v:shape>
                <v:shape id="Freeform 1264" o:spid="_x0000_s1426" style="position:absolute;left:5655;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" path="m19,l5,,,6,,19r5,5l19,24r5,-5l24,6,19,xe" fillcolor="#f8766c" stroked="f">
                  <v:path arrowok="t" o:connecttype="custom" o:connectlocs="19,936;5,936;0,942;0,955;5,960;19,960;24,955;24,942;19,936" o:connectangles="0,0,0,0,0,0,0,0,0"/>
                </v:shape>
                <v:shape id="Freeform 1263" o:spid="_x0000_s1427" style="position:absolute;left:5655;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" path="m,12l,6,5,r7,l19,r5,6l24,12r,7l19,24r-7,l5,24,,19,,12e" filled="f" strokecolor="#f8766c" strokeweight=".06092mm">
                  <v:path arrowok="t" o:connecttype="custom" o:connectlocs="0,948;0,942;5,936;12,936;19,936;24,942;24,948;24,955;19,960;12,960;5,960;0,955;0,948" o:connectangles="0,0,0,0,0,0,0,0,0,0,0,0,0"/>
                </v:shape>
                <v:shape id="Freeform 1262" o:spid="_x0000_s1428" style="position:absolute;left:5832;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" path="m18,l5,,,6,,19r5,5l18,24r6,-5l24,6,18,xe" fillcolor="#f8766c" stroked="f">
                  <v:path arrowok="t" o:connecttype="custom" o:connectlocs="18,936;5,936;0,942;0,955;5,960;18,960;24,955;24,942;18,936" o:connectangles="0,0,0,0,0,0,0,0,0"/>
                </v:shape>
                <v:shape id="Freeform 1261" o:spid="_x0000_s1429" style="position:absolute;left:5832;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" path="m,12l,6,5,r7,l18,r6,6l24,12r,7l18,24r-6,l5,24,,19,,12e" filled="f" strokecolor="#f8766c" strokeweight=".06092mm">
                  <v:path arrowok="t" o:connecttype="custom" o:connectlocs="0,948;0,942;5,936;12,936;18,936;24,942;24,948;24,955;18,960;12,960;5,960;0,955;0,948" o:connectangles="0,0,0,0,0,0,0,0,0,0,0,0,0"/>
                </v:shape>
                <v:shape id="Freeform 1260" o:spid="_x0000_s1430" style="position:absolute;left:6009;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" path="m19,l6,,,6,,19r6,5l19,24r6,-5l25,6,19,xe" fillcolor="#f8766c" stroked="f">
                  <v:path arrowok="t" o:connecttype="custom" o:connectlocs="19,936;6,936;0,942;0,955;6,960;19,960;25,955;25,942;19,936" o:connectangles="0,0,0,0,0,0,0,0,0"/>
                </v:shape>
                <v:shape id="Freeform 1259" o:spid="_x0000_s1431" style="position:absolute;left:6009;top:936;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" path="m,12l,6,6,r6,l19,r6,6l25,12r,7l19,24r-7,l6,24,,19,,12e" filled="f" strokecolor="#f8766c" strokeweight=".06092mm">
                  <v:path arrowok="t" o:connecttype="custom" o:connectlocs="0,948;0,942;6,936;12,936;19,936;25,942;25,948;25,955;19,960;12,960;6,960;0,955;0,948" o:connectangles="0,0,0,0,0,0,0,0,0,0,0,0,0"/>
                </v:shape>
                <v:shape id="Freeform 1258" o:spid="_x0000_s1432" style="position:absolute;left:6186;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" path="m19,l6,,,5,,19r6,5l19,24r5,-5l24,5,19,xe" fillcolor="#f8766c" stroked="f">
                  <v:path arrowok="t" o:connecttype="custom" o:connectlocs="19,935;6,935;0,940;0,954;6,959;19,959;24,954;24,940;19,935" o:connectangles="0,0,0,0,0,0,0,0,0"/>
                </v:shape>
                <v:shape id="Freeform 1257" o:spid="_x0000_s1433" style="position:absolute;left:6186;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" path="m,12l,5,6,r6,l19,r5,5l24,12r,7l19,24r-7,l6,24,,19,,12e" filled="f" strokecolor="#f8766c" strokeweight=".06092mm">
                  <v:path arrowok="t" o:connecttype="custom" o:connectlocs="0,947;0,940;6,935;12,935;19,935;24,940;24,947;24,954;19,959;12,959;6,959;0,954;0,947" o:connectangles="0,0,0,0,0,0,0,0,0,0,0,0,0"/>
                </v:shape>
                <v:shape id="Freeform 1256" o:spid="_x0000_s1434" style="position:absolute;left:6362;top:93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" path="m19,l5,,,5,,19r5,5l19,24r5,-5l24,5,19,xe" fillcolor="#f8766c" stroked="f">
                  <v:path arrowok="t" o:connecttype="custom" o:connectlocs="19,934;5,934;0,939;0,953;5,958;19,958;24,953;24,939;19,934" o:connectangles="0,0,0,0,0,0,0,0,0"/>
                </v:shape>
                <v:shape id="Freeform 1255" o:spid="_x0000_s1435" style="position:absolute;left:6362;top:93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" path="m,12l,5,5,r7,l19,r5,5l24,12r,7l19,24r-7,l5,24,,19,,12e" filled="f" strokecolor="#f8766c" strokeweight=".06092mm">
                  <v:path arrowok="t" o:connecttype="custom" o:connectlocs="0,946;0,939;5,934;12,934;19,934;24,939;24,946;24,953;19,958;12,958;5,958;0,953;0,946" o:connectangles="0,0,0,0,0,0,0,0,0,0,0,0,0"/>
                </v:shape>
                <v:shape id="Freeform 1254" o:spid="_x0000_s1436" style="position:absolute;left:6539;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" path="m18,l5,,,6,,19r5,5l18,24r6,-5l24,6,18,xe" fillcolor="#f8766c" stroked="f">
                  <v:path arrowok="t" o:connecttype="custom" o:connectlocs="18,934;5,934;0,940;0,953;5,958;18,958;24,953;24,940;18,934" o:connectangles="0,0,0,0,0,0,0,0,0"/>
                </v:shape>
                <v:shape id="Freeform 1253" o:spid="_x0000_s1437" style="position:absolute;left:6539;top:93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" path="m,12l,6,5,r7,l18,r6,6l24,12r,7l18,24r-6,l5,24,,19,,12e" filled="f" strokecolor="#f8766c" strokeweight=".06092mm">
                  <v:path arrowok="t" o:connecttype="custom" o:connectlocs="0,946;0,940;5,934;12,934;18,934;24,940;24,946;24,953;18,958;12,958;5,958;0,953;0,946" o:connectangles="0,0,0,0,0,0,0,0,0,0,0,0,0"/>
                </v:shape>
                <v:shape id="Freeform 1252" o:spid="_x0000_s1438" style="position:absolute;left:6716;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" path="m19,l6,,,5,,18r6,6l19,24r5,-6l24,5,19,xe" fillcolor="#f8766c" stroked="f">
                  <v:path arrowok="t" o:connecttype="custom" o:connectlocs="19,938;6,938;0,943;0,956;6,962;19,962;24,956;24,943;19,938" o:connectangles="0,0,0,0,0,0,0,0,0"/>
                </v:shape>
                <v:shape id="Freeform 1251" o:spid="_x0000_s1439" style="position:absolute;left:6716;top:93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" path="m,12l,5,6,r6,l19,r5,5l24,12r,6l19,24r-7,l6,24,,18,,12e" filled="f" strokecolor="#f8766c" strokeweight=".06092mm">
                  <v:path arrowok="t" o:connecttype="custom" o:connectlocs="0,950;0,943;6,938;12,938;19,938;24,943;24,950;24,956;19,962;12,962;6,962;0,956;0,950" o:connectangles="0,0,0,0,0,0,0,0,0,0,0,0,0"/>
                </v:shape>
                <v:shape id="Freeform 1250" o:spid="_x0000_s1440" style="position:absolute;left:6892;top:9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" path="m19,l5,,,6,,19r5,5l19,24r5,-5l24,6,19,xe" fillcolor="#f8766c" stroked="f">
                  <v:path arrowok="t" o:connecttype="custom" o:connectlocs="19,942;5,942;0,948;0,961;5,966;19,966;24,961;24,948;19,942" o:connectangles="0,0,0,0,0,0,0,0,0"/>
                </v:shape>
                <v:shape id="Freeform 1249" o:spid="_x0000_s1441" style="position:absolute;left:6892;top:9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" path="m,12l,6,5,r7,l19,r5,6l24,12r,7l19,24r-7,l5,24,,19,,12e" filled="f" strokecolor="#f8766c" strokeweight=".06092mm">
                  <v:path arrowok="t" o:connecttype="custom" o:connectlocs="0,954;0,948;5,942;12,942;19,942;24,948;24,954;24,961;19,966;12,966;5,966;0,961;0,954" o:connectangles="0,0,0,0,0,0,0,0,0,0,0,0,0"/>
                </v:shape>
                <v:shape id="Freeform 1248" o:spid="_x0000_s1442" style="position:absolute;left:7069;top:9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" path="m18,l5,,,5,,18r5,6l18,24r6,-6l24,5,18,xe" fillcolor="#f8766c" stroked="f">
                  <v:path arrowok="t" o:connecttype="custom" o:connectlocs="18,943;5,943;0,948;0,961;5,967;18,967;24,961;24,948;18,943" o:connectangles="0,0,0,0,0,0,0,0,0"/>
                </v:shape>
                <v:shape id="Freeform 1247" o:spid="_x0000_s1443" style="position:absolute;left:7069;top:942;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" path="m,12l,5,5,r7,l18,r6,5l24,12r,6l18,24r-6,l5,24,,18,,12e" filled="f" strokecolor="#f8766c" strokeweight=".06092mm">
                  <v:path arrowok="t" o:connecttype="custom" o:connectlocs="0,955;0,948;5,943;12,943;18,943;24,948;24,955;24,961;18,967;12,967;5,967;0,961;0,955" o:connectangles="0,0,0,0,0,0,0,0,0,0,0,0,0"/>
                </v:shape>
                <v:shape id="Freeform 1246" o:spid="_x0000_s1444" style="position:absolute;left:7246;top:94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" path="m19,l6,,,5,,18r6,6l19,24r6,-6l25,5,19,xe" fillcolor="#f8766c" stroked="f">
                  <v:path arrowok="t" o:connecttype="custom" o:connectlocs="19,945;6,945;0,950;0,963;6,969;19,969;25,963;25,950;19,945" o:connectangles="0,0,0,0,0,0,0,0,0"/>
                </v:shape>
                <v:shape id="Freeform 1245" o:spid="_x0000_s1445" style="position:absolute;left:7246;top:94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" path="m,12l,5,6,r7,l19,r6,5l25,12r,6l19,24r-6,l6,24,,18,,12e" filled="f" strokecolor="#f8766c" strokeweight=".06092mm">
                  <v:path arrowok="t" o:connecttype="custom" o:connectlocs="0,957;0,950;6,945;13,945;19,945;25,950;25,957;25,963;19,969;13,969;6,969;0,963;0,957" o:connectangles="0,0,0,0,0,0,0,0,0,0,0,0,0"/>
                </v:shape>
                <v:shape id="Freeform 1244" o:spid="_x0000_s1446" style="position:absolute;left:7423;top:95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" path="m19,l6,,,6,,19r6,6l19,25r5,-6l24,6,19,xe" fillcolor="#f8766c" stroked="f">
                  <v:path arrowok="t" o:connecttype="custom" o:connectlocs="19,957;6,957;0,963;0,976;6,982;19,982;24,976;24,963;19,957" o:connectangles="0,0,0,0,0,0,0,0,0"/>
                </v:shape>
                <v:shape id="Freeform 1243" o:spid="_x0000_s1447" style="position:absolute;left:7423;top:957;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" path="m,12l,6,6,r6,l19,r5,6l24,12r,7l19,25r-7,l6,25,,19,,12e" filled="f" strokecolor="#f8766c" strokeweight=".06092mm">
                  <v:path arrowok="t" o:connecttype="custom" o:connectlocs="0,969;0,963;6,957;12,957;19,957;24,963;24,969;24,976;19,982;12,982;6,982;0,976;0,969" o:connectangles="0,0,0,0,0,0,0,0,0,0,0,0,0"/>
                </v:shape>
                <v:shape id="Freeform 1242" o:spid="_x0000_s1448" style="position:absolute;left:7599;top:99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" path="m19,l5,,,5,,19r5,5l19,24r5,-5l24,5,19,xe" fillcolor="#f8766c" stroked="f">
                  <v:path arrowok="t" o:connecttype="custom" o:connectlocs="19,994;5,994;0,999;0,1013;5,1018;19,1018;24,1013;24,999;19,994" o:connectangles="0,0,0,0,0,0,0,0,0"/>
                </v:shape>
                <v:shape id="Freeform 1241" o:spid="_x0000_s1449" style="position:absolute;left:7599;top:993;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" path="m,12l,5,5,r7,l19,r5,5l24,12r,7l19,24r-7,l5,24,,19,,12e" filled="f" strokecolor="#f8766c" strokeweight=".06092mm">
                  <v:path arrowok="t" o:connecttype="custom" o:connectlocs="0,1006;0,999;5,994;12,994;19,994;24,999;24,1006;24,1013;19,1018;12,1018;5,1018;0,1013;0,1006" o:connectangles="0,0,0,0,0,0,0,0,0,0,0,0,0"/>
                </v:shape>
                <v:shape id="Freeform 1240" o:spid="_x0000_s1450" style="position:absolute;left:7776;top:104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" path="m18,l5,,,6,,19r5,5l18,24r6,-5l24,6,18,xe" fillcolor="#f8766c" stroked="f">
                  <v:path arrowok="t" o:connecttype="custom" o:connectlocs="18,1041;5,1041;0,1047;0,1060;5,1065;18,1065;24,1060;24,1047;18,1041" o:connectangles="0,0,0,0,0,0,0,0,0"/>
                </v:shape>
                <v:shape id="Freeform 1239" o:spid="_x0000_s1451" style="position:absolute;left:7776;top:104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" path="m,12l,6,5,r7,l18,r6,6l24,12r,7l18,24r-6,l5,24,,19,,12e" filled="f" strokecolor="#f8766c" strokeweight=".06092mm">
                  <v:path arrowok="t" o:connecttype="custom" o:connectlocs="0,1053;0,1047;5,1041;12,1041;18,1041;24,1047;24,1053;24,1060;18,1065;12,1065;5,1065;0,1060;0,1053" o:connectangles="0,0,0,0,0,0,0,0,0,0,0,0,0"/>
                </v:shape>
                <v:shape id="Freeform 1238" o:spid="_x0000_s1452" style="position:absolute;left:7953;top:113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" path="m19,l6,,,6,,19r6,6l19,25r5,-6l24,6,19,xe" fillcolor="#f8766c" stroked="f">
                  <v:path arrowok="t" o:connecttype="custom" o:connectlocs="19,1139;6,1139;0,1145;0,1158;6,1164;19,1164;24,1158;24,1145;19,1139" o:connectangles="0,0,0,0,0,0,0,0,0"/>
                </v:shape>
                <v:shape id="Freeform 1237" o:spid="_x0000_s1453" style="position:absolute;left:7953;top:113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" path="m,12l,6,6,r6,l19,r5,6l24,12r,7l19,25r-7,l6,25,,19,,12e" filled="f" strokecolor="#f8766c" strokeweight=".06092mm">
                  <v:path arrowok="t" o:connecttype="custom" o:connectlocs="0,1151;0,1145;6,1139;12,1139;19,1139;24,1145;24,1151;24,1158;19,1164;12,1164;6,1164;0,1158;0,1151" o:connectangles="0,0,0,0,0,0,0,0,0,0,0,0,0"/>
                </v:shape>
                <v:shape id="Freeform 1236" o:spid="_x0000_s1454" style="position:absolute;left:8129;top:132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" path="m19,l5,,,5,,19r5,5l19,24r5,-5l24,5,19,xe" fillcolor="#f8766c" stroked="f">
                  <v:path arrowok="t" o:connecttype="custom" o:connectlocs="19,1324;5,1324;0,1329;0,1343;5,1348;19,1348;24,1343;24,1329;19,1324" o:connectangles="0,0,0,0,0,0,0,0,0"/>
                </v:shape>
                <v:shape id="Freeform 1235" o:spid="_x0000_s1455" style="position:absolute;left:8129;top:1324;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" path="m,12l,5,5,r7,l19,r5,5l24,12r,7l19,24r-7,l5,24,,19,,12e" filled="f" strokecolor="#f8766c" strokeweight=".06092mm">
                  <v:path arrowok="t" o:connecttype="custom" o:connectlocs="0,1336;0,1329;5,1324;12,1324;19,1324;24,1329;24,1336;24,1343;19,1348;12,1348;5,1348;0,1343;0,1336" o:connectangles="0,0,0,0,0,0,0,0,0,0,0,0,0"/>
                </v:shape>
                <v:shape id="Freeform 1234" o:spid="_x0000_s1456" style="position:absolute;left:4784;top:946;width:3358;height:391;visibility:visible;mso-wrap-style:square;v-text-anchor:top" coordsize="3358,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" path="m,1l177,2,354,3r177,l707,,884,2r177,l1237,2,1414,1,1591,r177,l1944,4r177,4l2298,9r177,2l2651,23r177,37l3005,107r176,98l3358,390e" filled="f" strokecolor="#f8766c" strokeweight=".09181mm">
                  <v:path arrowok="t" o:connecttype="custom" o:connectlocs="0,947;177,948;354,949;531,949;707,946;884,948;1061,948;1237,948;1414,947;1591,946;1768,946;1944,950;2121,954;2298,955;2475,957;2651,969;2828,1006;3005,1053;3181,1151;3358,1336" o:connectangles="0,0,0,0,0,0,0,0,0,0,0,0,0,0,0,0,0,0,0,0"/>
                </v:shape>
                <v:shape id="Freeform 1233" o:spid="_x0000_s1457" style="position:absolute;left:4784;top:425;width:3358;height:696;visibility:visible;mso-wrap-style:square;v-text-anchor:top" coordsize="335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" path="m,l177,5,354,6r177,l707,8r177,4l1061,12r176,4l1414,22r177,3l1768,27r176,2l2121,38r177,12l2475,62r176,46l2828,181r177,77l3181,402r177,293e" filled="f" strokecolor="#00b938" strokeweight=".09181mm">
                  <v:path arrowok="t" o:connecttype="custom" o:connectlocs="0,426;177,431;354,432;531,432;707,434;884,438;1061,438;1237,442;1414,448;1591,451;1768,453;1944,455;2121,464;2298,476;2475,488;2651,534;2828,607;3005,684;3181,828;3358,1121" o:connectangles="0,0,0,0,0,0,0,0,0,0,0,0,0,0,0,0,0,0,0,0"/>
                </v:shape>
                <v:rect id="Rectangle 1232" o:spid="_x0000_s1458" style="position:absolute;left:4616;top:-75;width:3694;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" filled="f" strokecolor="#333" strokeweight=".09181mm"/>
                <v:line id="Line 1231" o:spid="_x0000_s1459" style="position:absolute;visibility:visible;mso-wrap-style:square" from="4603,2276" to="4617,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" strokecolor="#333" strokeweight=".09181mm"/>
                <v:line id="Line 1230" o:spid="_x0000_s1460" style="position:absolute;visibility:visible;mso-wrap-style:square" from="4603,1956" to="4617,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" strokecolor="#333" strokeweight=".09181mm"/>
                <v:line id="Line 1229" o:spid="_x0000_s1461" style="position:absolute;visibility:visible;mso-wrap-style:square" from="4603,1636" to="4617,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" strokecolor="#333" strokeweight=".09181mm"/>
                <v:line id="Line 1228" o:spid="_x0000_s1462" style="position:absolute;visibility:visible;mso-wrap-style:square" from="4603,1317" to="4617,1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" strokecolor="#333" strokeweight=".09181mm"/>
                <v:line id="Line 1227" o:spid="_x0000_s1463" style="position:absolute;visibility:visible;mso-wrap-style:square" from="4603,997" to="4617,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" strokecolor="#333" strokeweight=".09181mm"/>
                <v:line id="Line 1226" o:spid="_x0000_s1464" style="position:absolute;visibility:visible;mso-wrap-style:square" from="4603,677" to="4617,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" strokecolor="#333" strokeweight=".09181mm"/>
                <v:line id="Line 1225" o:spid="_x0000_s1465" style="position:absolute;visibility:visible;mso-wrap-style:square" from="4603,357" to="4617,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" strokecolor="#333" strokeweight=".09181mm"/>
                <v:line id="Line 1224" o:spid="_x0000_s1466" style="position:absolute;visibility:visible;mso-wrap-style:square" from="4603,38" to="461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" strokecolor="#333" strokeweight=".09181mm"/>
                <v:line id="Line 1223" o:spid="_x0000_s1467" style="position:absolute;visibility:visible;mso-wrap-style:square" from="4784,2401" to="4784,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" strokecolor="#333" strokeweight=".09181mm"/>
                <v:line id="Line 1222" o:spid="_x0000_s1468" style="position:absolute;visibility:visible;mso-wrap-style:square" from="4961,2401" to="4961,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" strokecolor="#333" strokeweight=".09181mm"/>
                <v:line id="Line 1221" o:spid="_x0000_s1469" style="position:absolute;visibility:visible;mso-wrap-style:square" from="5138,2401" to="5138,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" strokecolor="#333" strokeweight=".09181mm"/>
                <v:line id="Line 1220" o:spid="_x0000_s1470" style="position:absolute;visibility:visible;mso-wrap-style:square" from="5315,2401" to="531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" strokecolor="#333" strokeweight=".09181mm"/>
                <v:line id="Line 1219" o:spid="_x0000_s1471" style="position:absolute;visibility:visible;mso-wrap-style:square" from="5491,2401" to="5491,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" strokecolor="#333" strokeweight=".09181mm"/>
                <v:line id="Line 1218" o:spid="_x0000_s1472" style="position:absolute;visibility:visible;mso-wrap-style:square" from="5668,2401" to="5668,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" strokecolor="#333" strokeweight=".09181mm"/>
                <v:line id="Line 1217" o:spid="_x0000_s1473" style="position:absolute;visibility:visible;mso-wrap-style:square" from="5845,2401" to="584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" strokecolor="#333" strokeweight=".09181mm"/>
                <v:line id="Line 1216" o:spid="_x0000_s1474" style="position:absolute;visibility:visible;mso-wrap-style:square" from="6021,2401" to="6021,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" strokecolor="#333" strokeweight=".09181mm"/>
                <v:line id="Line 1215" o:spid="_x0000_s1475" style="position:absolute;visibility:visible;mso-wrap-style:square" from="6198,2401" to="6198,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" strokecolor="#333" strokeweight=".09181mm"/>
                <v:line id="Line 1214" o:spid="_x0000_s1476" style="position:absolute;visibility:visible;mso-wrap-style:square" from="6375,2401" to="637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" strokecolor="#333" strokeweight=".09181mm"/>
                <v:line id="Line 1213" o:spid="_x0000_s1477" style="position:absolute;visibility:visible;mso-wrap-style:square" from="6552,2401" to="6552,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" strokecolor="#333" strokeweight=".09181mm"/>
                <v:line id="Line 1212" o:spid="_x0000_s1478" style="position:absolute;visibility:visible;mso-wrap-style:square" from="6728,2401" to="6728,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" strokecolor="#333" strokeweight=".09181mm"/>
                <v:line id="Line 1211" o:spid="_x0000_s1479" style="position:absolute;visibility:visible;mso-wrap-style:square" from="6905,2401" to="690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" strokecolor="#333" strokeweight=".09181mm"/>
                <v:line id="Line 1210" o:spid="_x0000_s1480" style="position:absolute;visibility:visible;mso-wrap-style:square" from="7082,2401" to="7082,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" strokecolor="#333" strokeweight=".09181mm"/>
                <v:line id="Line 1209" o:spid="_x0000_s1481" style="position:absolute;visibility:visible;mso-wrap-style:square" from="7259,2401" to="7259,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" strokecolor="#333" strokeweight=".09181mm"/>
                <v:line id="Line 1208" o:spid="_x0000_s1482" style="position:absolute;visibility:visible;mso-wrap-style:square" from="7435,2401" to="743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" strokecolor="#333" strokeweight=".09181mm"/>
                <v:line id="Line 1207" o:spid="_x0000_s1483" style="position:absolute;visibility:visible;mso-wrap-style:square" from="7612,2401" to="7612,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" strokecolor="#333" strokeweight=".09181mm"/>
                <v:line id="Line 1206" o:spid="_x0000_s1484" style="position:absolute;visibility:visible;mso-wrap-style:square" from="7789,2401" to="7789,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" strokecolor="#333" strokeweight=".09181mm"/>
                <v:line id="Line 1205" o:spid="_x0000_s1485" style="position:absolute;visibility:visible;mso-wrap-style:square" from="7965,2401" to="7965,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" strokecolor="#333" strokeweight=".09181mm"/>
                <v:line id="Line 1204" o:spid="_x0000_s1486" style="position:absolute;visibility:visible;mso-wrap-style:square" from="8142,2401" to="8142,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" strokecolor="#333" strokeweight=".09181mm"/>
                <v:shape id="Freeform 1203" o:spid="_x0000_s1487" style="position:absolute;left:7745;top:221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" path="m19,l5,,,6,,19r5,6l19,25r5,-6l24,6,19,xe" fillcolor="#f8766c" stroked="f">
                  <v:path arrowok="t" o:connecttype="custom" o:connectlocs="19,2211;5,2211;0,2217;0,2230;5,2236;19,2236;24,2230;24,2217;19,2211" o:connectangles="0,0,0,0,0,0,0,0,0"/>
                </v:shape>
                <v:shape id="Freeform 1202" o:spid="_x0000_s1488" style="position:absolute;left:7745;top:2211;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" path="m,13l,6,5,r7,l19,r5,6l24,13r,6l19,25r-7,l5,25,,19,,13e" filled="f" strokecolor="#f8766c" strokeweight=".06092mm">
                  <v:path arrowok="t" o:connecttype="custom" o:connectlocs="0,2224;0,2217;5,2211;12,2211;19,2211;24,2217;24,2224;24,2230;19,2236;12,2236;5,2236;0,2230;0,2224" o:connectangles="0,0,0,0,0,0,0,0,0,0,0,0,0"/>
                </v:shape>
                <v:line id="Line 1201" o:spid="_x0000_s1489" style="position:absolute;visibility:visible;mso-wrap-style:square" from="7724,2224" to="7791,2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" strokecolor="#f8766c" strokeweight=".09181mm"/>
                <v:shape id="Freeform 1200" o:spid="_x0000_s1490" style="position:absolute;left:7750;top:209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" path="m19,l6,,,5,,19r6,5l19,24r6,-5l25,5,19,xe" fillcolor="#00b938" stroked="f">
                  <v:path arrowok="t" o:connecttype="custom" o:connectlocs="19,2100;6,2100;0,2105;0,2119;6,2124;19,2124;25,2119;25,2105;19,2100" o:connectangles="0,0,0,0,0,0,0,0,0"/>
                </v:shape>
                <v:shape id="Freeform 1199" o:spid="_x0000_s1491" style="position:absolute;left:7750;top:2099;width:25;height:25;visibility:visible;mso-wrap-style:square;v-text-anchor:top" coordsize="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" path="m,12l,5,6,r6,l19,r6,5l25,12r,7l19,24r-7,l6,24,,19,,12e" filled="f" strokecolor="#00b938" strokeweight=".06092mm">
                  <v:path arrowok="t" o:connecttype="custom" o:connectlocs="0,2112;0,2105;6,2100;12,2100;19,2100;25,2105;25,2112;25,2119;19,2124;12,2124;6,2124;0,2119;0,2112" o:connectangles="0,0,0,0,0,0,0,0,0,0,0,0,0"/>
                </v:shape>
                <v:line id="Line 1198" o:spid="_x0000_s1492" style="position:absolute;visibility:visible;mso-wrap-style:square" from="7729,2112" to="7796,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" strokecolor="#00b938" strokeweight=".09181mm"/>
                <v:shape id="Text Box 1197" o:spid="_x0000_s1493" type="#_x0000_t202" style="position:absolute;left:4619;top:-72;width:3689;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9iLxAAAAN0AAAAPAAAAZHJzL2Rvd25yZXYueG1sRE9Na8JA&#10;EL0X/A/LCL3VjS2E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EXH2IvEAAAA3QAAAA8A&#10;AAAAAAAAAAAAAAAABwIAAGRycy9kb3ducmV2LnhtbFBLBQYAAAAAAwADALcAAAD4AgAAAAA=&#10;" filled="f" stroked="f">
                  <v:textbox inset="0,0,0,0">
                    <w:txbxContent>
                      <w:p w14:paraId="72F9DC8F" w14:textId="77777777" w:rsidR="003162A5" w:rsidRDefault="003162A5">
                        <w:pPr>
                          <w:rPr>
                            <w:sz w:val="10"/>
                          </w:rPr>
                        </w:pPr>
                      </w:p>
                      <w:p w14:paraId="768F617E" w14:textId="77777777" w:rsidR="003162A5" w:rsidRDefault="003162A5">
                        <w:pPr>
                          <w:rPr>
                            <w:sz w:val="10"/>
                          </w:rPr>
                        </w:pPr>
                      </w:p>
                      <w:p w14:paraId="759C0F3D" w14:textId="77777777" w:rsidR="003162A5" w:rsidRDefault="003162A5">
                        <w:pPr>
                          <w:rPr>
                            <w:sz w:val="10"/>
                          </w:rPr>
                        </w:pPr>
                      </w:p>
                      <w:p w14:paraId="7F0189B9" w14:textId="77777777" w:rsidR="003162A5" w:rsidRDefault="003162A5">
                        <w:pPr>
                          <w:rPr>
                            <w:sz w:val="10"/>
                          </w:rPr>
                        </w:pPr>
                      </w:p>
                      <w:p w14:paraId="790D7411" w14:textId="77777777" w:rsidR="003162A5" w:rsidRDefault="003162A5">
                        <w:pPr>
                          <w:rPr>
                            <w:sz w:val="10"/>
                          </w:rPr>
                        </w:pPr>
                      </w:p>
                      <w:p w14:paraId="142AA5BE" w14:textId="77777777" w:rsidR="003162A5" w:rsidRDefault="003162A5">
                        <w:pPr>
                          <w:rPr>
                            <w:sz w:val="10"/>
                          </w:rPr>
                        </w:pPr>
                      </w:p>
                      <w:p w14:paraId="43251D59" w14:textId="77777777" w:rsidR="003162A5" w:rsidRDefault="003162A5">
                        <w:pPr>
                          <w:rPr>
                            <w:sz w:val="10"/>
                          </w:rPr>
                        </w:pPr>
                      </w:p>
                      <w:p w14:paraId="01E3C96F" w14:textId="77777777" w:rsidR="003162A5" w:rsidRDefault="003162A5">
                        <w:pPr>
                          <w:rPr>
                            <w:sz w:val="10"/>
                          </w:rPr>
                        </w:pPr>
                      </w:p>
                      <w:p w14:paraId="1AB36298" w14:textId="77777777" w:rsidR="003162A5" w:rsidRDefault="003162A5">
                        <w:pPr>
                          <w:rPr>
                            <w:sz w:val="10"/>
                          </w:rPr>
                        </w:pPr>
                      </w:p>
                      <w:p w14:paraId="6EDA2EB2" w14:textId="77777777" w:rsidR="003162A5" w:rsidRDefault="003162A5">
                        <w:pPr>
                          <w:rPr>
                            <w:sz w:val="10"/>
                          </w:rPr>
                        </w:pPr>
                      </w:p>
                      <w:p w14:paraId="433E4C77" w14:textId="77777777" w:rsidR="003162A5" w:rsidRDefault="003162A5">
                        <w:pPr>
                          <w:rPr>
                            <w:sz w:val="10"/>
                          </w:rPr>
                        </w:pPr>
                      </w:p>
                      <w:p w14:paraId="480836FD" w14:textId="77777777" w:rsidR="003162A5" w:rsidRDefault="003162A5">
                        <w:pPr>
                          <w:rPr>
                            <w:sz w:val="10"/>
                          </w:rPr>
                        </w:pPr>
                      </w:p>
                      <w:p w14:paraId="7E3265DE" w14:textId="77777777" w:rsidR="003162A5" w:rsidRDefault="003162A5">
                        <w:pPr>
                          <w:rPr>
                            <w:sz w:val="10"/>
                          </w:rPr>
                        </w:pPr>
                      </w:p>
                      <w:p w14:paraId="6E7AED4E" w14:textId="77777777" w:rsidR="003162A5" w:rsidRDefault="003162A5">
                        <w:pPr>
                          <w:rPr>
                            <w:sz w:val="10"/>
                          </w:rPr>
                        </w:pPr>
                      </w:p>
                      <w:p w14:paraId="7CEECCAF" w14:textId="77777777" w:rsidR="003162A5" w:rsidRDefault="003162A5">
                        <w:pPr>
                          <w:rPr>
                            <w:sz w:val="10"/>
                          </w:rPr>
                        </w:pPr>
                      </w:p>
                      <w:p w14:paraId="702F3F72" w14:textId="77777777" w:rsidR="003162A5" w:rsidRDefault="003162A5">
                        <w:pPr>
                          <w:rPr>
                            <w:sz w:val="10"/>
                          </w:rPr>
                        </w:pPr>
                      </w:p>
                      <w:p w14:paraId="5FA1EB94" w14:textId="77777777" w:rsidR="003162A5" w:rsidRDefault="003162A5">
                        <w:pPr>
                          <w:rPr>
                            <w:sz w:val="10"/>
                          </w:rPr>
                        </w:pPr>
                      </w:p>
                      <w:p w14:paraId="61D76DA5" w14:textId="77777777" w:rsidR="003162A5" w:rsidRDefault="003162A5">
                        <w:pPr>
                          <w:spacing w:before="68"/>
                          <w:ind w:left="3101"/>
                          <w:rPr>
                            <w:rFonts w:ascii="Arial"/>
                            <w:b/>
                            <w:sz w:val="8"/>
                          </w:rPr>
                        </w:pPr>
                        <w:r>
                          <w:rPr>
                            <w:rFonts w:ascii="Arial"/>
                            <w:b/>
                            <w:w w:val="110"/>
                            <w:sz w:val="8"/>
                          </w:rPr>
                          <w:t>Method</w:t>
                        </w:r>
                      </w:p>
                      <w:p w14:paraId="20964DD3" w14:textId="77777777" w:rsidR="003162A5" w:rsidRDefault="003162A5">
                        <w:pPr>
                          <w:spacing w:before="48" w:line="290" w:lineRule="auto"/>
                          <w:ind w:left="3190" w:right="154" w:firstLine="5"/>
                          <w:jc w:val="right"/>
                          <w:rPr>
                            <w:rFonts w:ascii="Arial"/>
                            <w:b/>
                            <w:sz w:val="8"/>
                          </w:rPr>
                        </w:pPr>
                        <w:r>
                          <w:rPr>
                            <w:rFonts w:ascii="Arial"/>
                            <w:b/>
                            <w:w w:val="105"/>
                            <w:sz w:val="8"/>
                          </w:rPr>
                          <w:t>quantile DESeq2</w:t>
                        </w:r>
                      </w:p>
                    </w:txbxContent>
                  </v:textbox>
                </v:shape>
                <w10:wrap anchorx="page"/>
              </v:group>
            </w:pict>
          </mc:Fallback>
        </mc:AlternateContent>
      </w:r>
      <w:r w:rsidR="00372F18">
        <w:rPr>
          <w:rFonts w:ascii="Arial"/>
          <w:color w:val="4D4D4D"/>
          <w:w w:val="110"/>
          <w:sz w:val="7"/>
        </w:rPr>
        <w:t>35000</w:t>
      </w:r>
    </w:p>
    <w:p w14:paraId="4199043D" w14:textId="77777777" w:rsidR="0065693B" w:rsidRDefault="0065693B">
      <w:pPr>
        <w:pStyle w:val="BodyText"/>
        <w:spacing w:before="8"/>
        <w:rPr>
          <w:rFonts w:ascii="Arial"/>
          <w:sz w:val="11"/>
        </w:rPr>
      </w:pPr>
    </w:p>
    <w:p w14:paraId="26447CB7" w14:textId="77777777" w:rsidR="0065693B" w:rsidRDefault="0065693B">
      <w:pPr>
        <w:pStyle w:val="BodyText"/>
        <w:spacing w:before="1"/>
        <w:rPr>
          <w:rFonts w:ascii="Arial"/>
          <w:sz w:val="9"/>
        </w:rPr>
      </w:pPr>
    </w:p>
    <w:p w14:paraId="2C71492E" w14:textId="77777777" w:rsidR="0065693B" w:rsidRDefault="00372F18">
      <w:pPr>
        <w:ind w:left="2696"/>
        <w:rPr>
          <w:rFonts w:ascii="Arial"/>
          <w:sz w:val="7"/>
        </w:rPr>
      </w:pPr>
      <w:r>
        <w:rPr>
          <w:rFonts w:ascii="Arial"/>
          <w:color w:val="4D4D4D"/>
          <w:w w:val="110"/>
          <w:sz w:val="7"/>
        </w:rPr>
        <w:t>30000</w:t>
      </w:r>
    </w:p>
    <w:p w14:paraId="1111353E" w14:textId="77777777" w:rsidR="0065693B" w:rsidRDefault="0065693B">
      <w:pPr>
        <w:pStyle w:val="BodyText"/>
        <w:spacing w:before="8"/>
        <w:rPr>
          <w:rFonts w:ascii="Arial"/>
          <w:sz w:val="11"/>
        </w:rPr>
      </w:pPr>
    </w:p>
    <w:p w14:paraId="5C344298" w14:textId="77777777" w:rsidR="0065693B" w:rsidRDefault="0065693B">
      <w:pPr>
        <w:pStyle w:val="BodyText"/>
        <w:spacing w:before="1"/>
        <w:rPr>
          <w:rFonts w:ascii="Arial"/>
          <w:sz w:val="9"/>
        </w:rPr>
      </w:pPr>
    </w:p>
    <w:p w14:paraId="5BEBAE76" w14:textId="77777777" w:rsidR="0065693B" w:rsidRDefault="00372F18">
      <w:pPr>
        <w:spacing w:before="1"/>
        <w:ind w:left="2696"/>
        <w:rPr>
          <w:rFonts w:ascii="Arial"/>
          <w:sz w:val="7"/>
        </w:rPr>
      </w:pPr>
      <w:r>
        <w:rPr>
          <w:rFonts w:ascii="Arial"/>
          <w:color w:val="4D4D4D"/>
          <w:w w:val="110"/>
          <w:sz w:val="7"/>
        </w:rPr>
        <w:t>25000</w:t>
      </w:r>
    </w:p>
    <w:p w14:paraId="7B90DE9F" w14:textId="77777777" w:rsidR="0065693B" w:rsidRDefault="0065693B">
      <w:pPr>
        <w:pStyle w:val="BodyText"/>
        <w:spacing w:before="7"/>
        <w:rPr>
          <w:rFonts w:ascii="Arial"/>
          <w:sz w:val="11"/>
        </w:rPr>
      </w:pPr>
    </w:p>
    <w:p w14:paraId="7FB98054" w14:textId="77777777" w:rsidR="0065693B" w:rsidRDefault="0065693B">
      <w:pPr>
        <w:pStyle w:val="BodyText"/>
        <w:spacing w:before="2"/>
        <w:rPr>
          <w:rFonts w:ascii="Arial"/>
          <w:sz w:val="9"/>
        </w:rPr>
      </w:pPr>
    </w:p>
    <w:p w14:paraId="0A7D1F6A" w14:textId="7A54A043" w:rsidR="0065693B" w:rsidRDefault="00B8797A">
      <w:pPr>
        <w:ind w:left="2696"/>
        <w:rPr>
          <w:rFonts w:ascii="Arial"/>
          <w:sz w:val="7"/>
        </w:rPr>
      </w:pPr>
      <w:r>
        <w:rPr>
          <w:noProof/>
        </w:rPr>
        <mc:AlternateContent>
          <mc:Choice Requires="wps">
            <w:drawing>
              <wp:anchor distT="0" distB="0" distL="114300" distR="114300" simplePos="0" relativeHeight="251469824" behindDoc="0" locked="0" layoutInCell="1" allowOverlap="1" wp14:anchorId="47E208D7" wp14:editId="440E796A">
                <wp:simplePos x="0" y="0"/>
                <wp:positionH relativeFrom="page">
                  <wp:posOffset>2673985</wp:posOffset>
                </wp:positionH>
                <wp:positionV relativeFrom="paragraph">
                  <wp:posOffset>-66040</wp:posOffset>
                </wp:positionV>
                <wp:extent cx="94615" cy="443865"/>
                <wp:effectExtent l="0" t="0" r="3175" b="0"/>
                <wp:wrapNone/>
                <wp:docPr id="1247" name="Text Box 1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 cy="443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1C7B1" w14:textId="77777777" w:rsidR="003162A5" w:rsidRDefault="003162A5">
                            <w:pPr>
                              <w:spacing w:before="23"/>
                              <w:ind w:left="20"/>
                              <w:rPr>
                                <w:rFonts w:ascii="Arial"/>
                                <w:b/>
                                <w:sz w:val="9"/>
                              </w:rPr>
                            </w:pPr>
                            <w:r>
                              <w:rPr>
                                <w:rFonts w:ascii="Arial"/>
                                <w:b/>
                                <w:w w:val="110"/>
                                <w:sz w:val="9"/>
                              </w:rPr>
                              <w:t>DAR (number)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208D7" id="Text Box 1195" o:spid="_x0000_s1494" type="#_x0000_t202" style="position:absolute;left:0;text-align:left;margin-left:210.55pt;margin-top:-5.2pt;width:7.45pt;height:34.95pt;z-index:25146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" filled="f" stroked="f">
                <v:textbox style="layout-flow:vertical;mso-layout-flow-alt:bottom-to-top" inset="0,0,0,0">
                  <w:txbxContent>
                    <w:p w14:paraId="1351C7B1" w14:textId="77777777" w:rsidR="003162A5" w:rsidRDefault="003162A5">
                      <w:pPr>
                        <w:spacing w:before="23"/>
                        <w:ind w:left="20"/>
                        <w:rPr>
                          <w:rFonts w:ascii="Arial"/>
                          <w:b/>
                          <w:sz w:val="9"/>
                        </w:rPr>
                      </w:pPr>
                      <w:r>
                        <w:rPr>
                          <w:rFonts w:ascii="Arial"/>
                          <w:b/>
                          <w:w w:val="110"/>
                          <w:sz w:val="9"/>
                        </w:rPr>
                        <w:t>DAR (number)</w:t>
                      </w:r>
                    </w:p>
                  </w:txbxContent>
                </v:textbox>
                <w10:wrap anchorx="page"/>
              </v:shape>
            </w:pict>
          </mc:Fallback>
        </mc:AlternateContent>
      </w:r>
      <w:r w:rsidR="00372F18">
        <w:rPr>
          <w:rFonts w:ascii="Arial"/>
          <w:color w:val="4D4D4D"/>
          <w:w w:val="110"/>
          <w:sz w:val="7"/>
        </w:rPr>
        <w:t>20000</w:t>
      </w:r>
    </w:p>
    <w:p w14:paraId="7D2AD396" w14:textId="77777777" w:rsidR="0065693B" w:rsidRDefault="0065693B">
      <w:pPr>
        <w:pStyle w:val="BodyText"/>
        <w:spacing w:before="8"/>
        <w:rPr>
          <w:rFonts w:ascii="Arial"/>
          <w:sz w:val="11"/>
        </w:rPr>
      </w:pPr>
    </w:p>
    <w:p w14:paraId="6F041687" w14:textId="77777777" w:rsidR="0065693B" w:rsidRDefault="0065693B">
      <w:pPr>
        <w:pStyle w:val="BodyText"/>
        <w:spacing w:before="1"/>
        <w:rPr>
          <w:rFonts w:ascii="Arial"/>
          <w:sz w:val="9"/>
        </w:rPr>
      </w:pPr>
    </w:p>
    <w:p w14:paraId="0AE12EC2" w14:textId="77777777" w:rsidR="0065693B" w:rsidRDefault="00372F18">
      <w:pPr>
        <w:ind w:left="2696"/>
        <w:rPr>
          <w:rFonts w:ascii="Arial"/>
          <w:sz w:val="7"/>
        </w:rPr>
      </w:pPr>
      <w:r>
        <w:rPr>
          <w:rFonts w:ascii="Arial"/>
          <w:color w:val="4D4D4D"/>
          <w:w w:val="110"/>
          <w:sz w:val="7"/>
        </w:rPr>
        <w:t>15000</w:t>
      </w:r>
    </w:p>
    <w:p w14:paraId="7BCB89BC" w14:textId="77777777" w:rsidR="0065693B" w:rsidRDefault="0065693B">
      <w:pPr>
        <w:pStyle w:val="BodyText"/>
        <w:spacing w:before="8"/>
        <w:rPr>
          <w:rFonts w:ascii="Arial"/>
          <w:sz w:val="11"/>
        </w:rPr>
      </w:pPr>
    </w:p>
    <w:p w14:paraId="4A6FF984" w14:textId="77777777" w:rsidR="0065693B" w:rsidRDefault="0065693B">
      <w:pPr>
        <w:pStyle w:val="BodyText"/>
        <w:spacing w:before="1"/>
        <w:rPr>
          <w:rFonts w:ascii="Arial"/>
          <w:sz w:val="9"/>
        </w:rPr>
      </w:pPr>
    </w:p>
    <w:p w14:paraId="44C41F7C" w14:textId="77777777" w:rsidR="0065693B" w:rsidRDefault="00372F18">
      <w:pPr>
        <w:ind w:left="2696"/>
        <w:rPr>
          <w:rFonts w:ascii="Arial"/>
          <w:sz w:val="7"/>
        </w:rPr>
      </w:pPr>
      <w:r>
        <w:rPr>
          <w:rFonts w:ascii="Arial"/>
          <w:color w:val="4D4D4D"/>
          <w:w w:val="110"/>
          <w:sz w:val="7"/>
        </w:rPr>
        <w:t>10000</w:t>
      </w:r>
    </w:p>
    <w:p w14:paraId="32F8AC6B" w14:textId="77777777" w:rsidR="0065693B" w:rsidRDefault="0065693B">
      <w:pPr>
        <w:pStyle w:val="BodyText"/>
        <w:spacing w:before="8"/>
        <w:rPr>
          <w:rFonts w:ascii="Arial"/>
          <w:sz w:val="11"/>
        </w:rPr>
      </w:pPr>
    </w:p>
    <w:p w14:paraId="08FB4C95" w14:textId="77777777" w:rsidR="0065693B" w:rsidRDefault="0065693B">
      <w:pPr>
        <w:pStyle w:val="BodyText"/>
        <w:spacing w:before="1"/>
        <w:rPr>
          <w:rFonts w:ascii="Arial"/>
          <w:sz w:val="9"/>
        </w:rPr>
      </w:pPr>
    </w:p>
    <w:p w14:paraId="2BB59D16" w14:textId="77777777" w:rsidR="0065693B" w:rsidRDefault="00372F18">
      <w:pPr>
        <w:spacing w:before="1"/>
        <w:ind w:left="2739"/>
        <w:rPr>
          <w:rFonts w:ascii="Arial"/>
          <w:sz w:val="7"/>
        </w:rPr>
      </w:pPr>
      <w:r>
        <w:rPr>
          <w:rFonts w:ascii="Arial"/>
          <w:color w:val="4D4D4D"/>
          <w:w w:val="110"/>
          <w:sz w:val="7"/>
        </w:rPr>
        <w:t>5000</w:t>
      </w:r>
    </w:p>
    <w:p w14:paraId="71582E3B" w14:textId="77777777" w:rsidR="0065693B" w:rsidRDefault="0065693B">
      <w:pPr>
        <w:pStyle w:val="BodyText"/>
        <w:spacing w:before="7"/>
        <w:rPr>
          <w:rFonts w:ascii="Arial"/>
          <w:sz w:val="11"/>
        </w:rPr>
      </w:pPr>
    </w:p>
    <w:p w14:paraId="5EF27415" w14:textId="77777777" w:rsidR="0065693B" w:rsidRDefault="0065693B">
      <w:pPr>
        <w:pStyle w:val="BodyText"/>
        <w:spacing w:before="2"/>
        <w:rPr>
          <w:rFonts w:ascii="Arial"/>
          <w:sz w:val="9"/>
        </w:rPr>
      </w:pPr>
    </w:p>
    <w:p w14:paraId="165C4424" w14:textId="77777777" w:rsidR="0065693B" w:rsidRDefault="00372F18">
      <w:pPr>
        <w:ind w:left="2869"/>
        <w:rPr>
          <w:rFonts w:ascii="Arial"/>
          <w:sz w:val="7"/>
        </w:rPr>
      </w:pPr>
      <w:r>
        <w:rPr>
          <w:rFonts w:ascii="Arial"/>
          <w:color w:val="4D4D4D"/>
          <w:w w:val="111"/>
          <w:sz w:val="7"/>
        </w:rPr>
        <w:t>0</w:t>
      </w:r>
    </w:p>
    <w:p w14:paraId="6CAECBE1" w14:textId="77777777" w:rsidR="0065693B" w:rsidRDefault="0065693B">
      <w:pPr>
        <w:pStyle w:val="BodyText"/>
        <w:spacing w:before="2"/>
        <w:rPr>
          <w:rFonts w:ascii="Arial"/>
          <w:sz w:val="7"/>
        </w:rPr>
      </w:pPr>
    </w:p>
    <w:p w14:paraId="08D0566D" w14:textId="77777777" w:rsidR="0065693B" w:rsidRDefault="00372F18">
      <w:pPr>
        <w:spacing w:before="1"/>
        <w:ind w:right="635"/>
        <w:jc w:val="center"/>
        <w:rPr>
          <w:rFonts w:ascii="Arial"/>
          <w:sz w:val="7"/>
        </w:rPr>
      </w:pPr>
      <w:r>
        <w:rPr>
          <w:rFonts w:ascii="Arial"/>
          <w:color w:val="4D4D4D"/>
          <w:w w:val="110"/>
          <w:sz w:val="7"/>
        </w:rPr>
        <w:t>0 5 10 15 20 25 30 35 40 45 50 55 60 65 70 75 80 85 90 95</w:t>
      </w:r>
    </w:p>
    <w:p w14:paraId="3B90456D" w14:textId="77777777" w:rsidR="0065693B" w:rsidRDefault="00372F18">
      <w:pPr>
        <w:spacing w:before="36"/>
        <w:ind w:right="624"/>
        <w:jc w:val="center"/>
        <w:rPr>
          <w:rFonts w:ascii="Arial"/>
          <w:b/>
          <w:sz w:val="9"/>
        </w:rPr>
      </w:pPr>
      <w:r>
        <w:rPr>
          <w:rFonts w:ascii="Arial"/>
          <w:b/>
          <w:w w:val="110"/>
          <w:sz w:val="9"/>
        </w:rPr>
        <w:t>cut-off (%)</w:t>
      </w:r>
    </w:p>
    <w:p w14:paraId="28C4386C" w14:textId="77777777" w:rsidR="0065693B" w:rsidRDefault="0065693B">
      <w:pPr>
        <w:pStyle w:val="BodyText"/>
        <w:spacing w:before="5"/>
        <w:rPr>
          <w:rFonts w:ascii="Arial"/>
          <w:b/>
          <w:sz w:val="13"/>
        </w:rPr>
      </w:pPr>
    </w:p>
    <w:p w14:paraId="0AB54833" w14:textId="77777777" w:rsidR="0065693B" w:rsidRDefault="00372F18">
      <w:pPr>
        <w:spacing w:before="1"/>
        <w:ind w:right="1016"/>
        <w:jc w:val="center"/>
      </w:pPr>
      <w:r>
        <w:rPr>
          <w:w w:val="105"/>
        </w:rPr>
        <w:t>(c)</w:t>
      </w:r>
    </w:p>
    <w:p w14:paraId="679F9282" w14:textId="77777777" w:rsidR="0065693B" w:rsidRDefault="0065693B">
      <w:pPr>
        <w:pStyle w:val="BodyText"/>
        <w:spacing w:before="1"/>
        <w:rPr>
          <w:sz w:val="10"/>
        </w:rPr>
      </w:pPr>
    </w:p>
    <w:p w14:paraId="6FC47817" w14:textId="77777777" w:rsidR="0065693B" w:rsidDel="003B5EC8" w:rsidRDefault="00372F18">
      <w:pPr>
        <w:spacing w:before="100" w:line="252" w:lineRule="auto"/>
        <w:ind w:left="372" w:right="1341" w:firstLine="5"/>
        <w:jc w:val="both"/>
        <w:rPr>
          <w:del w:id="352" w:author="Katie Burnham" w:date="2018-11-19T15:47:00Z"/>
        </w:rPr>
      </w:pPr>
      <w:r>
        <w:t>Figure 1.5: Normalisation and di</w:t>
      </w:r>
      <w:r>
        <w:rPr>
          <w:rFonts w:ascii="Trebuchet MS"/>
        </w:rPr>
        <w:t>ff</w:t>
      </w:r>
      <w:r>
        <w:t>erential chromatin accessibility analysis for di</w:t>
      </w:r>
      <w:r>
        <w:rPr>
          <w:rFonts w:ascii="Trebuchet MS"/>
        </w:rPr>
        <w:t>ff</w:t>
      </w:r>
      <w:r>
        <w:t>erent cut-o</w:t>
      </w:r>
      <w:r>
        <w:rPr>
          <w:rFonts w:ascii="Trebuchet MS"/>
        </w:rPr>
        <w:t>ff</w:t>
      </w:r>
      <w:r>
        <w:t>s using quantile normalisation&amp;limma voom and DESeq2. Boxplots representing the log</w:t>
      </w:r>
      <w:r>
        <w:rPr>
          <w:vertAlign w:val="subscript"/>
        </w:rPr>
        <w:t>2</w:t>
      </w:r>
      <w:del w:id="353" w:author="Katie Burnham" w:date="2018-11-19T15:46:00Z">
        <w:r w:rsidDel="003B5EC8">
          <w:delText>FC</w:delText>
        </w:r>
      </w:del>
      <w:r>
        <w:t xml:space="preserve"> </w:t>
      </w:r>
      <w:del w:id="354" w:author="Katie Burnham" w:date="2018-11-19T15:46:00Z">
        <w:r w:rsidDel="003B5EC8">
          <w:delText xml:space="preserve">of the </w:delText>
        </w:r>
      </w:del>
      <w:r>
        <w:t>read counts for each of the peaks from the unfiltered master list normalised by a) quantile or b) DESeq2 in the three CD14</w:t>
      </w:r>
      <w:r>
        <w:rPr>
          <w:position w:val="8"/>
          <w:sz w:val="16"/>
        </w:rPr>
        <w:t xml:space="preserve">+ </w:t>
      </w:r>
      <w:r>
        <w:t>monocytes and total CD4</w:t>
      </w:r>
      <w:r>
        <w:rPr>
          <w:position w:val="8"/>
          <w:sz w:val="16"/>
        </w:rPr>
        <w:t xml:space="preserve">+ </w:t>
      </w:r>
      <w:r>
        <w:t>healthy control paired samples. c</w:t>
      </w:r>
      <w:del w:id="355" w:author="Katie Burnham" w:date="2018-11-19T15:47:00Z">
        <w:r w:rsidDel="003B5EC8">
          <w:delText xml:space="preserve"> and d</w:delText>
        </w:r>
      </w:del>
      <w:r>
        <w:t xml:space="preserve">) Representation of the number of significant </w:t>
      </w:r>
      <w:r>
        <w:rPr>
          <w:spacing w:val="-4"/>
        </w:rPr>
        <w:t xml:space="preserve">DARs </w:t>
      </w:r>
      <w:r>
        <w:t>(FDR</w:t>
      </w:r>
      <w:r>
        <w:rPr>
          <w:rFonts w:ascii="Arial"/>
          <w:i/>
        </w:rPr>
        <w:t>&lt;</w:t>
      </w:r>
      <w:r>
        <w:t>0.01 and abs(FC)</w:t>
      </w:r>
      <w:r>
        <w:rPr>
          <w:rFonts w:ascii="Arial"/>
          <w:i/>
        </w:rPr>
        <w:t>&gt;</w:t>
      </w:r>
      <w:r>
        <w:t>1.5) detected in the di</w:t>
      </w:r>
      <w:r>
        <w:rPr>
          <w:rFonts w:ascii="Trebuchet MS"/>
        </w:rPr>
        <w:t>ff</w:t>
      </w:r>
      <w:r>
        <w:t>erential analysis by limma voom (using quantile normalisation) or DESeq2 when using a sequence of empirical background noise cut-o</w:t>
      </w:r>
      <w:r>
        <w:rPr>
          <w:rFonts w:ascii="Trebuchet MS"/>
        </w:rPr>
        <w:t>ff</w:t>
      </w:r>
      <w:r>
        <w:t xml:space="preserve">s to filter the peak master list. </w:t>
      </w:r>
      <w:del w:id="356" w:author="Katie Burnham" w:date="2018-11-19T15:47:00Z">
        <w:r w:rsidDel="003B5EC8">
          <w:delText>In d) the upper x- axis represents the total number of peaks for filtered master list at each of empirical background noise</w:delText>
        </w:r>
        <w:r w:rsidDel="003B5EC8">
          <w:rPr>
            <w:spacing w:val="3"/>
          </w:rPr>
          <w:delText xml:space="preserve"> </w:delText>
        </w:r>
        <w:r w:rsidDel="003B5EC8">
          <w:delText>cut-o</w:delText>
        </w:r>
        <w:r w:rsidDel="003B5EC8">
          <w:rPr>
            <w:rFonts w:ascii="Trebuchet MS"/>
          </w:rPr>
          <w:delText>ff</w:delText>
        </w:r>
        <w:r w:rsidDel="003B5EC8">
          <w:delText>s.</w:delText>
        </w:r>
      </w:del>
    </w:p>
    <w:p w14:paraId="5F3FF5A7" w14:textId="77777777" w:rsidR="0065693B" w:rsidRDefault="0065693B">
      <w:pPr>
        <w:spacing w:before="100" w:line="252" w:lineRule="auto"/>
        <w:ind w:left="372" w:right="1341" w:firstLine="5"/>
        <w:jc w:val="both"/>
        <w:sectPr w:rsidR="0065693B">
          <w:type w:val="continuous"/>
          <w:pgSz w:w="11910" w:h="16840"/>
          <w:pgMar w:top="1580" w:right="0" w:bottom="800" w:left="1680" w:header="720" w:footer="720" w:gutter="0"/>
          <w:cols w:space="720"/>
        </w:sectPr>
        <w:pPrChange w:id="357" w:author="Katie Burnham" w:date="2018-11-19T15:47:00Z">
          <w:pPr>
            <w:spacing w:line="252" w:lineRule="auto"/>
            <w:jc w:val="both"/>
          </w:pPr>
        </w:pPrChange>
      </w:pPr>
    </w:p>
    <w:p w14:paraId="33BFE5B4" w14:textId="77777777" w:rsidR="0065693B" w:rsidRDefault="0065693B">
      <w:pPr>
        <w:pStyle w:val="BodyText"/>
        <w:rPr>
          <w:sz w:val="20"/>
        </w:rPr>
      </w:pPr>
    </w:p>
    <w:p w14:paraId="63DC02A7" w14:textId="77777777" w:rsidR="0065693B" w:rsidRDefault="00372F18">
      <w:pPr>
        <w:pStyle w:val="BodyText"/>
        <w:spacing w:before="117" w:line="478" w:lineRule="exact"/>
        <w:ind w:left="377" w:right="1341" w:firstLine="566"/>
        <w:jc w:val="both"/>
      </w:pPr>
      <w:r>
        <w:t xml:space="preserve">From this analysis, 80% was chosen as a conservative filtering </w:t>
      </w:r>
      <w:r>
        <w:rPr>
          <w:spacing w:val="-3"/>
        </w:rPr>
        <w:t>cut-o</w:t>
      </w:r>
      <w:r>
        <w:rPr>
          <w:rFonts w:ascii="Trebuchet MS" w:hAnsi="Trebuchet MS"/>
          <w:spacing w:val="-3"/>
        </w:rPr>
        <w:t>ff</w:t>
      </w:r>
      <w:r>
        <w:rPr>
          <w:spacing w:val="-3"/>
        </w:rPr>
        <w:t>,</w:t>
      </w:r>
      <w:r>
        <w:rPr>
          <w:spacing w:val="51"/>
        </w:rPr>
        <w:t xml:space="preserve"> </w:t>
      </w:r>
      <w:r>
        <w:t xml:space="preserve">with the </w:t>
      </w:r>
      <w:ins w:id="358" w:author="Katie Burnham" w:date="2018-11-19T15:48:00Z">
        <w:r w:rsidR="003B5EC8">
          <w:t xml:space="preserve">vast </w:t>
        </w:r>
      </w:ins>
      <w:r>
        <w:t xml:space="preserve">majority of the 19,855 </w:t>
      </w:r>
      <w:del w:id="359" w:author="Katie Burnham" w:date="2018-11-19T15:47:00Z">
        <w:r w:rsidDel="003B5EC8">
          <w:delText xml:space="preserve">DESeq2 significant </w:delText>
        </w:r>
      </w:del>
      <w:r>
        <w:rPr>
          <w:spacing w:val="-4"/>
        </w:rPr>
        <w:t xml:space="preserve">DARs </w:t>
      </w:r>
      <w:ins w:id="360" w:author="Katie Burnham" w:date="2018-11-19T15:47:00Z">
        <w:r w:rsidR="003B5EC8">
          <w:rPr>
            <w:spacing w:val="-4"/>
          </w:rPr>
          <w:t xml:space="preserve">called as significant using </w:t>
        </w:r>
      </w:ins>
      <w:r>
        <w:t>the more conservative method</w:t>
      </w:r>
      <w:del w:id="361" w:author="Katie Burnham" w:date="2018-11-19T15:48:00Z">
        <w:r w:rsidDel="003B5EC8">
          <w:delText>,</w:delText>
        </w:r>
        <w:r w:rsidDel="003B5EC8">
          <w:rPr>
            <w:spacing w:val="-12"/>
          </w:rPr>
          <w:delText xml:space="preserve"> </w:delText>
        </w:r>
        <w:r w:rsidDel="003B5EC8">
          <w:delText>the</w:delText>
        </w:r>
        <w:r w:rsidDel="003B5EC8">
          <w:rPr>
            <w:spacing w:val="-13"/>
          </w:rPr>
          <w:delText xml:space="preserve"> </w:delText>
        </w:r>
        <w:r w:rsidDel="003B5EC8">
          <w:delText>most</w:delText>
        </w:r>
        <w:r w:rsidDel="003B5EC8">
          <w:rPr>
            <w:spacing w:val="-14"/>
          </w:rPr>
          <w:delText xml:space="preserve"> </w:delText>
        </w:r>
        <w:r w:rsidDel="003B5EC8">
          <w:delText>conservative</w:delText>
        </w:r>
        <w:r w:rsidDel="003B5EC8">
          <w:rPr>
            <w:spacing w:val="-13"/>
          </w:rPr>
          <w:delText xml:space="preserve"> </w:delText>
        </w:r>
        <w:r w:rsidDel="003B5EC8">
          <w:delText>method</w:delText>
        </w:r>
      </w:del>
      <w:r>
        <w:rPr>
          <w:spacing w:val="-14"/>
        </w:rPr>
        <w:t xml:space="preserve"> </w:t>
      </w:r>
      <w:r>
        <w:t>(DESeq2)</w:t>
      </w:r>
      <w:r>
        <w:rPr>
          <w:spacing w:val="-13"/>
        </w:rPr>
        <w:t xml:space="preserve"> </w:t>
      </w:r>
      <w:r>
        <w:t>recapitulated</w:t>
      </w:r>
      <w:r>
        <w:rPr>
          <w:spacing w:val="-13"/>
        </w:rPr>
        <w:t xml:space="preserve"> </w:t>
      </w:r>
      <w:r>
        <w:t>by</w:t>
      </w:r>
      <w:r>
        <w:rPr>
          <w:spacing w:val="-14"/>
        </w:rPr>
        <w:t xml:space="preserve"> </w:t>
      </w:r>
      <w:r>
        <w:t>limma</w:t>
      </w:r>
      <w:r>
        <w:rPr>
          <w:spacing w:val="-13"/>
        </w:rPr>
        <w:t xml:space="preserve"> </w:t>
      </w:r>
      <w:r>
        <w:t>voom</w:t>
      </w:r>
      <w:r>
        <w:rPr>
          <w:spacing w:val="-14"/>
        </w:rPr>
        <w:t xml:space="preserve"> </w:t>
      </w:r>
      <w:r>
        <w:t>at the same significance threshold (FDR</w:t>
      </w:r>
      <w:r>
        <w:rPr>
          <w:rFonts w:ascii="Arial" w:hAnsi="Arial"/>
          <w:i/>
        </w:rPr>
        <w:t>&lt;</w:t>
      </w:r>
      <w:r>
        <w:t>0.01 and abs(FC)</w:t>
      </w:r>
      <w:r>
        <w:rPr>
          <w:rFonts w:ascii="Arial" w:hAnsi="Arial"/>
          <w:i/>
        </w:rPr>
        <w:t>&gt;</w:t>
      </w:r>
      <w:r>
        <w:t xml:space="preserve">1.5) (Figure </w:t>
      </w:r>
      <w:hyperlink w:anchor="_bookmark8" w:history="1">
        <w:r>
          <w:t>1.6</w:t>
        </w:r>
        <w:r>
          <w:rPr>
            <w:spacing w:val="-39"/>
          </w:rPr>
          <w:t xml:space="preserve"> </w:t>
        </w:r>
      </w:hyperlink>
      <w:r>
        <w:t>a). FDR rank</w:t>
      </w:r>
      <w:r>
        <w:rPr>
          <w:spacing w:val="-10"/>
        </w:rPr>
        <w:t xml:space="preserve"> </w:t>
      </w:r>
      <w:r>
        <w:t>revealed</w:t>
      </w:r>
      <w:r>
        <w:rPr>
          <w:spacing w:val="-9"/>
        </w:rPr>
        <w:t xml:space="preserve"> </w:t>
      </w:r>
      <w:r>
        <w:t>that</w:t>
      </w:r>
      <w:r>
        <w:rPr>
          <w:spacing w:val="-9"/>
        </w:rPr>
        <w:t xml:space="preserve"> </w:t>
      </w:r>
      <w:r>
        <w:t>out</w:t>
      </w:r>
      <w:r>
        <w:rPr>
          <w:spacing w:val="-9"/>
        </w:rPr>
        <w:t xml:space="preserve"> </w:t>
      </w:r>
      <w:r>
        <w:t>of</w:t>
      </w:r>
      <w:r>
        <w:rPr>
          <w:spacing w:val="-9"/>
        </w:rPr>
        <w:t xml:space="preserve"> </w:t>
      </w:r>
      <w:r>
        <w:t>the</w:t>
      </w:r>
      <w:r>
        <w:rPr>
          <w:spacing w:val="-10"/>
        </w:rPr>
        <w:t xml:space="preserve"> </w:t>
      </w:r>
      <w:r>
        <w:t>first</w:t>
      </w:r>
      <w:r>
        <w:rPr>
          <w:spacing w:val="-9"/>
        </w:rPr>
        <w:t xml:space="preserve"> </w:t>
      </w:r>
      <w:r>
        <w:t>19,855</w:t>
      </w:r>
      <w:r>
        <w:rPr>
          <w:spacing w:val="-9"/>
        </w:rPr>
        <w:t xml:space="preserve"> </w:t>
      </w:r>
      <w:r>
        <w:t>limma</w:t>
      </w:r>
      <w:r>
        <w:rPr>
          <w:spacing w:val="-9"/>
        </w:rPr>
        <w:t xml:space="preserve"> </w:t>
      </w:r>
      <w:r>
        <w:t>voom</w:t>
      </w:r>
      <w:r>
        <w:rPr>
          <w:spacing w:val="-9"/>
        </w:rPr>
        <w:t xml:space="preserve"> </w:t>
      </w:r>
      <w:r>
        <w:rPr>
          <w:spacing w:val="-4"/>
        </w:rPr>
        <w:t>DARs</w:t>
      </w:r>
      <w:r>
        <w:rPr>
          <w:spacing w:val="-10"/>
        </w:rPr>
        <w:t xml:space="preserve"> </w:t>
      </w:r>
      <w:r>
        <w:t>18,768</w:t>
      </w:r>
      <w:r>
        <w:rPr>
          <w:spacing w:val="-9"/>
        </w:rPr>
        <w:t xml:space="preserve"> </w:t>
      </w:r>
      <w:r>
        <w:t>were</w:t>
      </w:r>
      <w:r>
        <w:rPr>
          <w:spacing w:val="-9"/>
        </w:rPr>
        <w:t xml:space="preserve"> </w:t>
      </w:r>
      <w:r>
        <w:t>the</w:t>
      </w:r>
      <w:r>
        <w:rPr>
          <w:spacing w:val="-9"/>
        </w:rPr>
        <w:t xml:space="preserve"> </w:t>
      </w:r>
      <w:r>
        <w:t>same as th</w:t>
      </w:r>
      <w:ins w:id="362" w:author="Katie Burnham" w:date="2018-11-19T15:48:00Z">
        <w:r w:rsidR="003B5EC8">
          <w:t>os</w:t>
        </w:r>
      </w:ins>
      <w:r>
        <w:t>e retrieved by DESeq2. Moreover, very significant positive correlation was found</w:t>
      </w:r>
      <w:r>
        <w:rPr>
          <w:spacing w:val="-7"/>
        </w:rPr>
        <w:t xml:space="preserve"> </w:t>
      </w:r>
      <w:r>
        <w:t>between</w:t>
      </w:r>
      <w:r>
        <w:rPr>
          <w:spacing w:val="-7"/>
        </w:rPr>
        <w:t xml:space="preserve"> </w:t>
      </w:r>
      <w:r>
        <w:t>FCs</w:t>
      </w:r>
      <w:r>
        <w:rPr>
          <w:spacing w:val="-7"/>
        </w:rPr>
        <w:t xml:space="preserve"> </w:t>
      </w:r>
      <w:r>
        <w:t>for</w:t>
      </w:r>
      <w:r>
        <w:rPr>
          <w:spacing w:val="-7"/>
        </w:rPr>
        <w:t xml:space="preserve"> </w:t>
      </w:r>
      <w:r>
        <w:t>all</w:t>
      </w:r>
      <w:r>
        <w:rPr>
          <w:spacing w:val="-7"/>
        </w:rPr>
        <w:t xml:space="preserve"> </w:t>
      </w:r>
      <w:r>
        <w:t>the</w:t>
      </w:r>
      <w:r>
        <w:rPr>
          <w:spacing w:val="-7"/>
        </w:rPr>
        <w:t xml:space="preserve"> </w:t>
      </w:r>
      <w:r>
        <w:t>regions</w:t>
      </w:r>
      <w:r>
        <w:rPr>
          <w:spacing w:val="-7"/>
        </w:rPr>
        <w:t xml:space="preserve"> </w:t>
      </w:r>
      <w:r>
        <w:t>included</w:t>
      </w:r>
      <w:r>
        <w:rPr>
          <w:spacing w:val="-7"/>
        </w:rPr>
        <w:t xml:space="preserve"> </w:t>
      </w:r>
      <w:r>
        <w:t>in</w:t>
      </w:r>
      <w:r>
        <w:rPr>
          <w:spacing w:val="-7"/>
        </w:rPr>
        <w:t xml:space="preserve"> </w:t>
      </w:r>
      <w:r>
        <w:t>the</w:t>
      </w:r>
      <w:r>
        <w:rPr>
          <w:spacing w:val="-7"/>
        </w:rPr>
        <w:t xml:space="preserve"> </w:t>
      </w:r>
      <w:r>
        <w:t>80%</w:t>
      </w:r>
      <w:r>
        <w:rPr>
          <w:spacing w:val="-7"/>
        </w:rPr>
        <w:t xml:space="preserve"> </w:t>
      </w:r>
      <w:r>
        <w:t>cut-o</w:t>
      </w:r>
      <w:r>
        <w:rPr>
          <w:rFonts w:ascii="Trebuchet MS" w:hAnsi="Trebuchet MS"/>
        </w:rPr>
        <w:t>ff</w:t>
      </w:r>
      <w:r>
        <w:rPr>
          <w:rFonts w:ascii="Trebuchet MS" w:hAnsi="Trebuchet MS"/>
          <w:spacing w:val="-22"/>
        </w:rPr>
        <w:t xml:space="preserve"> </w:t>
      </w:r>
      <w:r>
        <w:t>reduced</w:t>
      </w:r>
      <w:r>
        <w:rPr>
          <w:spacing w:val="-6"/>
        </w:rPr>
        <w:t xml:space="preserve"> </w:t>
      </w:r>
      <w:r>
        <w:t>matrix reported</w:t>
      </w:r>
      <w:r>
        <w:rPr>
          <w:spacing w:val="-9"/>
        </w:rPr>
        <w:t xml:space="preserve"> </w:t>
      </w:r>
      <w:r>
        <w:t>by</w:t>
      </w:r>
      <w:r>
        <w:rPr>
          <w:spacing w:val="-9"/>
        </w:rPr>
        <w:t xml:space="preserve"> </w:t>
      </w:r>
      <w:r>
        <w:t>the</w:t>
      </w:r>
      <w:r>
        <w:rPr>
          <w:spacing w:val="-8"/>
        </w:rPr>
        <w:t xml:space="preserve"> </w:t>
      </w:r>
      <w:r>
        <w:t>two</w:t>
      </w:r>
      <w:r>
        <w:rPr>
          <w:spacing w:val="-9"/>
        </w:rPr>
        <w:t xml:space="preserve"> </w:t>
      </w:r>
      <w:r>
        <w:t>methods</w:t>
      </w:r>
      <w:r>
        <w:rPr>
          <w:spacing w:val="-9"/>
        </w:rPr>
        <w:t xml:space="preserve"> </w:t>
      </w:r>
      <w:r>
        <w:t>(R=0.999,</w:t>
      </w:r>
      <w:r>
        <w:rPr>
          <w:spacing w:val="-8"/>
        </w:rPr>
        <w:t xml:space="preserve"> </w:t>
      </w:r>
      <w:r>
        <w:t>p-val=2.2</w:t>
      </w:r>
      <w:r>
        <w:rPr>
          <w:rFonts w:ascii="DejaVu Sans" w:hAnsi="DejaVu Sans"/>
          <w:position w:val="9"/>
          <w:sz w:val="18"/>
        </w:rPr>
        <w:t>−</w:t>
      </w:r>
      <w:r>
        <w:t>16)</w:t>
      </w:r>
      <w:r>
        <w:rPr>
          <w:spacing w:val="-9"/>
        </w:rPr>
        <w:t xml:space="preserve"> </w:t>
      </w:r>
      <w:r>
        <w:t>(Figure</w:t>
      </w:r>
      <w:r>
        <w:rPr>
          <w:spacing w:val="-8"/>
        </w:rPr>
        <w:t xml:space="preserve"> </w:t>
      </w:r>
      <w:r>
        <w:t>??</w:t>
      </w:r>
      <w:r>
        <w:rPr>
          <w:spacing w:val="-9"/>
        </w:rPr>
        <w:t xml:space="preserve"> </w:t>
      </w:r>
      <w:r>
        <w:t>b).</w:t>
      </w:r>
      <w:r>
        <w:rPr>
          <w:spacing w:val="4"/>
        </w:rPr>
        <w:t xml:space="preserve"> </w:t>
      </w:r>
      <w:r>
        <w:t>Overall,</w:t>
      </w:r>
      <w:r>
        <w:rPr>
          <w:spacing w:val="-9"/>
        </w:rPr>
        <w:t xml:space="preserve"> </w:t>
      </w:r>
      <w:r>
        <w:t>this suggested that the di</w:t>
      </w:r>
      <w:r>
        <w:rPr>
          <w:rFonts w:ascii="Trebuchet MS" w:hAnsi="Trebuchet MS"/>
        </w:rPr>
        <w:t>ff</w:t>
      </w:r>
      <w:r>
        <w:t xml:space="preserve">erences in the number of </w:t>
      </w:r>
      <w:del w:id="363" w:author="Katie Burnham" w:date="2018-11-19T15:53:00Z">
        <w:r w:rsidDel="003B5EC8">
          <w:delText xml:space="preserve">the </w:delText>
        </w:r>
      </w:del>
      <w:r>
        <w:t xml:space="preserve">significant </w:t>
      </w:r>
      <w:r>
        <w:rPr>
          <w:spacing w:val="-4"/>
        </w:rPr>
        <w:t xml:space="preserve">DARs </w:t>
      </w:r>
      <w:r>
        <w:t>reported by limma voom and DESeq2 could partly be driven by di</w:t>
      </w:r>
      <w:r>
        <w:rPr>
          <w:rFonts w:ascii="Trebuchet MS" w:hAnsi="Trebuchet MS"/>
        </w:rPr>
        <w:t>ff</w:t>
      </w:r>
      <w:r>
        <w:t xml:space="preserve">erences in the multiple </w:t>
      </w:r>
      <w:commentRangeStart w:id="364"/>
      <w:r>
        <w:t>testing correction based on</w:t>
      </w:r>
      <w:r>
        <w:rPr>
          <w:spacing w:val="10"/>
        </w:rPr>
        <w:t xml:space="preserve"> </w:t>
      </w:r>
      <w:r>
        <w:t>FDR</w:t>
      </w:r>
      <w:commentRangeEnd w:id="364"/>
      <w:r w:rsidR="003B5EC8">
        <w:rPr>
          <w:rStyle w:val="CommentReference"/>
        </w:rPr>
        <w:commentReference w:id="364"/>
      </w:r>
      <w:r>
        <w:t>.</w:t>
      </w:r>
    </w:p>
    <w:p w14:paraId="0A5EBFD3" w14:textId="77777777" w:rsidR="0065693B" w:rsidRDefault="00372F18">
      <w:pPr>
        <w:pStyle w:val="BodyText"/>
        <w:spacing w:before="159" w:line="405" w:lineRule="auto"/>
        <w:ind w:left="377" w:right="1341" w:firstLine="566"/>
        <w:jc w:val="both"/>
      </w:pPr>
      <w:r>
        <w:rPr>
          <w:spacing w:val="-4"/>
        </w:rPr>
        <w:t>Lastly,</w:t>
      </w:r>
      <w:r>
        <w:rPr>
          <w:spacing w:val="49"/>
        </w:rPr>
        <w:t xml:space="preserve"> </w:t>
      </w:r>
      <w:r>
        <w:t>the significant</w:t>
      </w:r>
      <w:del w:id="365" w:author="Katie Burnham" w:date="2018-11-19T15:53:00Z">
        <w:r w:rsidDel="00F65AC9">
          <w:delText xml:space="preserve"> (FDR</w:delText>
        </w:r>
        <w:r w:rsidDel="00F65AC9">
          <w:rPr>
            <w:rFonts w:ascii="Arial"/>
            <w:i/>
          </w:rPr>
          <w:delText>&lt;</w:delText>
        </w:r>
        <w:r w:rsidDel="00F65AC9">
          <w:delText>0.01 and abs(FC)</w:delText>
        </w:r>
        <w:r w:rsidDel="00F65AC9">
          <w:rPr>
            <w:rFonts w:ascii="Arial"/>
            <w:i/>
          </w:rPr>
          <w:delText>&gt;</w:delText>
        </w:r>
        <w:r w:rsidDel="00F65AC9">
          <w:delText>1.5)</w:delText>
        </w:r>
      </w:del>
      <w:r>
        <w:t xml:space="preserve"> </w:t>
      </w:r>
      <w:r>
        <w:rPr>
          <w:spacing w:val="-4"/>
        </w:rPr>
        <w:t xml:space="preserve">DARs </w:t>
      </w:r>
      <w:r>
        <w:t>identified by DESeq2 were divided in those more accessible in CD14</w:t>
      </w:r>
      <w:r>
        <w:rPr>
          <w:position w:val="9"/>
          <w:sz w:val="18"/>
        </w:rPr>
        <w:t xml:space="preserve">+ </w:t>
      </w:r>
      <w:r>
        <w:t>monocytes (open in monocytes) or tCD4</w:t>
      </w:r>
      <w:r>
        <w:rPr>
          <w:position w:val="9"/>
          <w:sz w:val="18"/>
        </w:rPr>
        <w:t xml:space="preserve">+ </w:t>
      </w:r>
      <w:r>
        <w:t>(open in CD4</w:t>
      </w:r>
      <w:r>
        <w:rPr>
          <w:position w:val="9"/>
          <w:sz w:val="18"/>
        </w:rPr>
        <w:t>+</w:t>
      </w:r>
      <w:r>
        <w:t xml:space="preserve">). Enrichment analysis for cell type-specific epigenetic features, including </w:t>
      </w:r>
      <w:r>
        <w:rPr>
          <w:spacing w:val="-4"/>
        </w:rPr>
        <w:t xml:space="preserve">FANTOM5 </w:t>
      </w:r>
      <w:r>
        <w:t>eRNAs,</w:t>
      </w:r>
      <w:ins w:id="366" w:author="Katie Burnham" w:date="2018-11-19T15:54:00Z">
        <w:r w:rsidR="00F65AC9">
          <w:t xml:space="preserve"> </w:t>
        </w:r>
      </w:ins>
      <w:r>
        <w:t xml:space="preserve">histone marks and DHSs, was conducted in each of the two groups of </w:t>
      </w:r>
      <w:r>
        <w:rPr>
          <w:spacing w:val="-3"/>
        </w:rPr>
        <w:t xml:space="preserve">DARs. </w:t>
      </w:r>
      <w:r>
        <w:t xml:space="preserve">The </w:t>
      </w:r>
      <w:r>
        <w:rPr>
          <w:spacing w:val="-4"/>
        </w:rPr>
        <w:t xml:space="preserve">DARs </w:t>
      </w:r>
      <w:r>
        <w:t>open in CD14</w:t>
      </w:r>
      <w:r>
        <w:rPr>
          <w:position w:val="9"/>
          <w:sz w:val="18"/>
        </w:rPr>
        <w:t xml:space="preserve">+ </w:t>
      </w:r>
      <w:r>
        <w:t>monocytes included as the top hits for each of the categories T cell eRNAs, CD4</w:t>
      </w:r>
      <w:r>
        <w:rPr>
          <w:position w:val="9"/>
          <w:sz w:val="18"/>
        </w:rPr>
        <w:t xml:space="preserve">+ </w:t>
      </w:r>
      <w:r>
        <w:t>H3Kme1 and H3K27ac and CD14</w:t>
      </w:r>
      <w:r>
        <w:rPr>
          <w:position w:val="9"/>
          <w:sz w:val="18"/>
        </w:rPr>
        <w:t xml:space="preserve">+ </w:t>
      </w:r>
      <w:r>
        <w:t xml:space="preserve">DHSs (Figure </w:t>
      </w:r>
      <w:hyperlink w:anchor="_bookmark9" w:history="1">
        <w:r>
          <w:t xml:space="preserve">1.7). </w:t>
        </w:r>
      </w:hyperlink>
      <w:r>
        <w:rPr>
          <w:spacing w:val="-4"/>
        </w:rPr>
        <w:t xml:space="preserve">Conversely, </w:t>
      </w:r>
      <w:r>
        <w:t xml:space="preserve">the top enriched features for </w:t>
      </w:r>
      <w:ins w:id="367" w:author="Katie Burnham" w:date="2018-11-19T15:54:00Z">
        <w:r w:rsidR="00F65AC9">
          <w:rPr>
            <w:spacing w:val="-4"/>
          </w:rPr>
          <w:t>DARs</w:t>
        </w:r>
        <w:r w:rsidR="00F65AC9">
          <w:t xml:space="preserve"> </w:t>
        </w:r>
      </w:ins>
      <w:r>
        <w:t xml:space="preserve">open in monocytes </w:t>
      </w:r>
      <w:del w:id="368" w:author="Katie Burnham" w:date="2018-11-19T15:54:00Z">
        <w:r w:rsidDel="00F65AC9">
          <w:rPr>
            <w:spacing w:val="-4"/>
          </w:rPr>
          <w:delText xml:space="preserve">DARs </w:delText>
        </w:r>
      </w:del>
      <w:r>
        <w:t>included eRNAs, H3K27ac and DHSs in monocytes. Overall, this enrichment analysis confirmed the ability of this</w:t>
      </w:r>
      <w:r>
        <w:rPr>
          <w:spacing w:val="-5"/>
        </w:rPr>
        <w:t xml:space="preserve"> </w:t>
      </w:r>
      <w:r>
        <w:t>this</w:t>
      </w:r>
      <w:r>
        <w:rPr>
          <w:spacing w:val="-4"/>
        </w:rPr>
        <w:t xml:space="preserve"> </w:t>
      </w:r>
      <w:r>
        <w:t>di</w:t>
      </w:r>
      <w:r>
        <w:rPr>
          <w:rFonts w:ascii="Trebuchet MS"/>
        </w:rPr>
        <w:t>ff</w:t>
      </w:r>
      <w:r>
        <w:t>erential</w:t>
      </w:r>
      <w:r>
        <w:rPr>
          <w:spacing w:val="-5"/>
        </w:rPr>
        <w:t xml:space="preserve"> </w:t>
      </w:r>
      <w:r>
        <w:t>analysis</w:t>
      </w:r>
      <w:r>
        <w:rPr>
          <w:spacing w:val="-5"/>
        </w:rPr>
        <w:t xml:space="preserve"> </w:t>
      </w:r>
      <w:r>
        <w:t>method</w:t>
      </w:r>
      <w:r>
        <w:rPr>
          <w:spacing w:val="-4"/>
        </w:rPr>
        <w:t xml:space="preserve"> </w:t>
      </w:r>
      <w:r>
        <w:t>to</w:t>
      </w:r>
      <w:r>
        <w:rPr>
          <w:spacing w:val="-5"/>
        </w:rPr>
        <w:t xml:space="preserve"> </w:t>
      </w:r>
      <w:r>
        <w:t>identify</w:t>
      </w:r>
      <w:r>
        <w:rPr>
          <w:spacing w:val="-4"/>
        </w:rPr>
        <w:t xml:space="preserve"> </w:t>
      </w:r>
      <w:r>
        <w:t>significant</w:t>
      </w:r>
      <w:r>
        <w:rPr>
          <w:spacing w:val="-5"/>
        </w:rPr>
        <w:t xml:space="preserve"> </w:t>
      </w:r>
      <w:r>
        <w:t>and</w:t>
      </w:r>
      <w:r>
        <w:rPr>
          <w:spacing w:val="-4"/>
        </w:rPr>
        <w:t xml:space="preserve"> </w:t>
      </w:r>
      <w:r>
        <w:t>robust</w:t>
      </w:r>
      <w:r>
        <w:rPr>
          <w:spacing w:val="-5"/>
        </w:rPr>
        <w:t xml:space="preserve"> </w:t>
      </w:r>
      <w:r>
        <w:rPr>
          <w:spacing w:val="-4"/>
        </w:rPr>
        <w:t xml:space="preserve">DARs </w:t>
      </w:r>
      <w:r>
        <w:t>that highlight cell-type specific regulatory regions for CD14</w:t>
      </w:r>
      <w:r>
        <w:rPr>
          <w:position w:val="9"/>
          <w:sz w:val="18"/>
        </w:rPr>
        <w:t xml:space="preserve">+ </w:t>
      </w:r>
      <w:r>
        <w:t>monocytes and tCD4</w:t>
      </w:r>
      <w:r>
        <w:rPr>
          <w:position w:val="9"/>
          <w:sz w:val="18"/>
        </w:rPr>
        <w:t xml:space="preserve">+ </w:t>
      </w:r>
      <w:r>
        <w:t>cells.</w:t>
      </w:r>
    </w:p>
    <w:p w14:paraId="6FF1BE7E" w14:textId="77777777" w:rsidR="0065693B" w:rsidRDefault="0065693B">
      <w:pPr>
        <w:pStyle w:val="BodyText"/>
        <w:spacing w:before="2"/>
        <w:rPr>
          <w:sz w:val="38"/>
        </w:rPr>
      </w:pPr>
    </w:p>
    <w:p w14:paraId="2825D47F" w14:textId="77777777" w:rsidR="0065693B" w:rsidRDefault="00372F18">
      <w:pPr>
        <w:pStyle w:val="Heading2"/>
        <w:tabs>
          <w:tab w:val="left" w:pos="1283"/>
        </w:tabs>
        <w:spacing w:line="448" w:lineRule="auto"/>
        <w:ind w:right="963"/>
      </w:pPr>
      <w:r>
        <w:rPr>
          <w:w w:val="110"/>
        </w:rPr>
        <w:t>1.2.2</w:t>
      </w:r>
      <w:r>
        <w:rPr>
          <w:w w:val="110"/>
        </w:rPr>
        <w:tab/>
        <w:t>Assessment</w:t>
      </w:r>
      <w:r>
        <w:rPr>
          <w:spacing w:val="-53"/>
          <w:w w:val="110"/>
        </w:rPr>
        <w:t xml:space="preserve"> </w:t>
      </w:r>
      <w:r>
        <w:rPr>
          <w:w w:val="110"/>
        </w:rPr>
        <w:t>of</w:t>
      </w:r>
      <w:r>
        <w:rPr>
          <w:spacing w:val="-52"/>
          <w:w w:val="110"/>
        </w:rPr>
        <w:t xml:space="preserve"> </w:t>
      </w:r>
      <w:r>
        <w:rPr>
          <w:spacing w:val="-9"/>
          <w:w w:val="110"/>
        </w:rPr>
        <w:t>ATAC-seq</w:t>
      </w:r>
      <w:r>
        <w:rPr>
          <w:spacing w:val="-52"/>
          <w:w w:val="110"/>
        </w:rPr>
        <w:t xml:space="preserve"> </w:t>
      </w:r>
      <w:r>
        <w:rPr>
          <w:w w:val="110"/>
        </w:rPr>
        <w:t>transposition</w:t>
      </w:r>
      <w:r>
        <w:rPr>
          <w:spacing w:val="-52"/>
          <w:w w:val="110"/>
        </w:rPr>
        <w:t xml:space="preserve"> </w:t>
      </w:r>
      <w:r>
        <w:rPr>
          <w:w w:val="110"/>
        </w:rPr>
        <w:t>times</w:t>
      </w:r>
      <w:r>
        <w:rPr>
          <w:spacing w:val="-52"/>
          <w:w w:val="110"/>
        </w:rPr>
        <w:t xml:space="preserve"> </w:t>
      </w:r>
      <w:r>
        <w:rPr>
          <w:w w:val="110"/>
        </w:rPr>
        <w:t>and</w:t>
      </w:r>
      <w:r>
        <w:rPr>
          <w:spacing w:val="-52"/>
          <w:w w:val="110"/>
        </w:rPr>
        <w:t xml:space="preserve"> </w:t>
      </w:r>
      <w:r>
        <w:rPr>
          <w:w w:val="110"/>
        </w:rPr>
        <w:t xml:space="preserve">comparison with </w:t>
      </w:r>
      <w:r>
        <w:rPr>
          <w:spacing w:val="-12"/>
          <w:w w:val="110"/>
        </w:rPr>
        <w:t xml:space="preserve">Fast-ATAC </w:t>
      </w:r>
      <w:r>
        <w:rPr>
          <w:w w:val="110"/>
        </w:rPr>
        <w:t>protocol in relevant cell</w:t>
      </w:r>
      <w:r>
        <w:rPr>
          <w:spacing w:val="-33"/>
          <w:w w:val="110"/>
        </w:rPr>
        <w:t xml:space="preserve"> </w:t>
      </w:r>
      <w:r>
        <w:rPr>
          <w:w w:val="110"/>
        </w:rPr>
        <w:t>types</w:t>
      </w:r>
    </w:p>
    <w:p w14:paraId="4E55D531" w14:textId="77777777" w:rsidR="0065693B" w:rsidRDefault="00372F18">
      <w:pPr>
        <w:pStyle w:val="BodyText"/>
        <w:spacing w:before="73" w:line="415" w:lineRule="auto"/>
        <w:ind w:left="377" w:right="1341" w:firstLine="566"/>
        <w:jc w:val="both"/>
      </w:pPr>
      <w:r>
        <w:t xml:space="preserve">In addition to establishing </w:t>
      </w:r>
      <w:del w:id="369" w:author="Katie Burnham" w:date="2018-11-19T15:55:00Z">
        <w:r w:rsidDel="00F65AC9">
          <w:delText xml:space="preserve">the </w:delText>
        </w:r>
      </w:del>
      <w:ins w:id="370" w:author="Katie Burnham" w:date="2018-11-19T15:55:00Z">
        <w:r w:rsidR="00F65AC9">
          <w:t xml:space="preserve">an </w:t>
        </w:r>
      </w:ins>
      <w:r>
        <w:t>appropriate pipeline to analyse ATAC-seq data (NGS data processing, QC and di</w:t>
      </w:r>
      <w:r>
        <w:rPr>
          <w:rFonts w:ascii="Trebuchet MS"/>
        </w:rPr>
        <w:t>ff</w:t>
      </w:r>
      <w:r>
        <w:t>erential analysis), the e</w:t>
      </w:r>
      <w:r>
        <w:rPr>
          <w:rFonts w:ascii="Trebuchet MS"/>
        </w:rPr>
        <w:t>ff</w:t>
      </w:r>
      <w:r>
        <w:t xml:space="preserve">ect </w:t>
      </w:r>
      <w:del w:id="371" w:author="Katie Burnham" w:date="2018-11-19T15:55:00Z">
        <w:r w:rsidDel="00F65AC9">
          <w:delText xml:space="preserve">in </w:delText>
        </w:r>
      </w:del>
      <w:ins w:id="372" w:author="Katie Burnham" w:date="2018-11-19T15:55:00Z">
        <w:r w:rsidR="00F65AC9">
          <w:t xml:space="preserve">of the </w:t>
        </w:r>
      </w:ins>
      <w:r>
        <w:t>duration</w:t>
      </w:r>
    </w:p>
    <w:p w14:paraId="4DE09676" w14:textId="77777777" w:rsidR="0065693B" w:rsidRDefault="0065693B">
      <w:pPr>
        <w:spacing w:line="415" w:lineRule="auto"/>
        <w:jc w:val="both"/>
        <w:sectPr w:rsidR="0065693B">
          <w:pgSz w:w="11910" w:h="16840"/>
          <w:pgMar w:top="1540" w:right="0" w:bottom="800" w:left="1680" w:header="1231" w:footer="615" w:gutter="0"/>
          <w:cols w:space="720"/>
        </w:sectPr>
      </w:pPr>
    </w:p>
    <w:p w14:paraId="3BF908A8" w14:textId="77777777" w:rsidR="0065693B" w:rsidRDefault="0065693B">
      <w:pPr>
        <w:pStyle w:val="BodyText"/>
        <w:rPr>
          <w:sz w:val="20"/>
        </w:rPr>
      </w:pPr>
    </w:p>
    <w:p w14:paraId="5BCDDC10" w14:textId="77777777" w:rsidR="0065693B" w:rsidRDefault="0065693B">
      <w:pPr>
        <w:pStyle w:val="BodyText"/>
        <w:rPr>
          <w:sz w:val="20"/>
        </w:rPr>
      </w:pPr>
    </w:p>
    <w:p w14:paraId="03803326" w14:textId="77777777" w:rsidR="0065693B" w:rsidRDefault="0065693B">
      <w:pPr>
        <w:pStyle w:val="BodyText"/>
        <w:rPr>
          <w:sz w:val="20"/>
        </w:rPr>
      </w:pPr>
    </w:p>
    <w:p w14:paraId="6836EA68" w14:textId="77777777" w:rsidR="0065693B" w:rsidRDefault="0065693B">
      <w:pPr>
        <w:pStyle w:val="BodyText"/>
        <w:rPr>
          <w:sz w:val="20"/>
        </w:rPr>
      </w:pPr>
    </w:p>
    <w:p w14:paraId="1DCB7B10" w14:textId="77777777" w:rsidR="0065693B" w:rsidRDefault="0065693B">
      <w:pPr>
        <w:pStyle w:val="BodyText"/>
        <w:rPr>
          <w:sz w:val="20"/>
        </w:rPr>
      </w:pPr>
    </w:p>
    <w:p w14:paraId="223CE224" w14:textId="77777777" w:rsidR="0065693B" w:rsidRDefault="0065693B">
      <w:pPr>
        <w:pStyle w:val="BodyText"/>
        <w:rPr>
          <w:sz w:val="20"/>
        </w:rPr>
      </w:pPr>
    </w:p>
    <w:p w14:paraId="14BC43F1" w14:textId="77777777" w:rsidR="0065693B" w:rsidRDefault="0065693B">
      <w:pPr>
        <w:pStyle w:val="BodyText"/>
        <w:rPr>
          <w:sz w:val="20"/>
        </w:rPr>
      </w:pPr>
    </w:p>
    <w:p w14:paraId="15872542" w14:textId="77777777" w:rsidR="0065693B" w:rsidRDefault="0065693B">
      <w:pPr>
        <w:pStyle w:val="BodyText"/>
        <w:rPr>
          <w:sz w:val="20"/>
        </w:rPr>
      </w:pPr>
    </w:p>
    <w:p w14:paraId="7CAD0AFF" w14:textId="77777777" w:rsidR="0065693B" w:rsidRDefault="0065693B">
      <w:pPr>
        <w:pStyle w:val="BodyText"/>
        <w:rPr>
          <w:sz w:val="20"/>
        </w:rPr>
      </w:pPr>
    </w:p>
    <w:p w14:paraId="158BD76B" w14:textId="77777777" w:rsidR="0065693B" w:rsidRDefault="0065693B">
      <w:pPr>
        <w:pStyle w:val="BodyText"/>
        <w:rPr>
          <w:sz w:val="20"/>
        </w:rPr>
      </w:pPr>
    </w:p>
    <w:p w14:paraId="30D3E43C" w14:textId="77777777" w:rsidR="0065693B" w:rsidRDefault="0065693B">
      <w:pPr>
        <w:pStyle w:val="BodyText"/>
        <w:rPr>
          <w:sz w:val="20"/>
        </w:rPr>
      </w:pPr>
    </w:p>
    <w:p w14:paraId="4BE7ACC2" w14:textId="77777777" w:rsidR="0065693B" w:rsidRDefault="0065693B">
      <w:pPr>
        <w:pStyle w:val="BodyText"/>
        <w:spacing w:before="3"/>
        <w:rPr>
          <w:sz w:val="19"/>
        </w:rPr>
      </w:pPr>
    </w:p>
    <w:p w14:paraId="11DB7BF3" w14:textId="31ED2E78" w:rsidR="0065693B" w:rsidRDefault="00B8797A">
      <w:pPr>
        <w:pStyle w:val="BodyText"/>
        <w:ind w:left="2562"/>
        <w:rPr>
          <w:sz w:val="20"/>
        </w:rPr>
      </w:pPr>
      <w:bookmarkStart w:id="373" w:name="_bookmark2"/>
      <w:bookmarkEnd w:id="373"/>
      <w:r>
        <w:rPr>
          <w:noProof/>
          <w:sz w:val="20"/>
        </w:rPr>
        <mc:AlternateContent>
          <mc:Choice Requires="wpg">
            <w:drawing>
              <wp:inline distT="0" distB="0" distL="0" distR="0" wp14:anchorId="75621478" wp14:editId="7DD36596">
                <wp:extent cx="2654935" cy="1814195"/>
                <wp:effectExtent l="0" t="0" r="4445" b="0"/>
                <wp:docPr id="1240" name="Group 1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4935" cy="1814195"/>
                          <a:chOff x="0" y="0"/>
                          <a:chExt cx="4181" cy="2857"/>
                        </a:xfrm>
                      </wpg:grpSpPr>
                      <pic:pic xmlns:pic="http://schemas.openxmlformats.org/drawingml/2006/picture">
                        <pic:nvPicPr>
                          <pic:cNvPr id="1241" name="Picture 11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0" y="0"/>
                            <a:ext cx="4043" cy="2857"/>
                          </a:xfrm>
                          <a:prstGeom prst="rect">
                            <a:avLst/>
                          </a:prstGeom>
                          <a:noFill/>
                          <a:extLst>
                            <a:ext uri="{909E8E84-426E-40DD-AFC4-6F175D3DCCD1}">
                              <a14:hiddenFill xmlns:a14="http://schemas.microsoft.com/office/drawing/2010/main">
                                <a:solidFill>
                                  <a:srgbClr val="FFFFFF"/>
                                </a:solidFill>
                              </a14:hiddenFill>
                            </a:ext>
                          </a:extLst>
                        </pic:spPr>
                      </pic:pic>
                      <wps:wsp>
                        <wps:cNvPr id="1242" name="Text Box 1193"/>
                        <wps:cNvSpPr txBox="1">
                          <a:spLocks noChangeArrowheads="1"/>
                        </wps:cNvSpPr>
                        <wps:spPr bwMode="auto">
                          <a:xfrm>
                            <a:off x="0" y="23"/>
                            <a:ext cx="75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657B5" w14:textId="77777777" w:rsidR="003162A5" w:rsidRDefault="003162A5">
                              <w:pPr>
                                <w:spacing w:before="2" w:line="264" w:lineRule="auto"/>
                                <w:ind w:right="2" w:firstLine="52"/>
                                <w:rPr>
                                  <w:rFonts w:ascii="Arial"/>
                                  <w:b/>
                                  <w:sz w:val="12"/>
                                </w:rPr>
                              </w:pPr>
                              <w:r>
                                <w:rPr>
                                  <w:rFonts w:ascii="Arial"/>
                                  <w:b/>
                                  <w:w w:val="105"/>
                                  <w:sz w:val="12"/>
                                </w:rPr>
                                <w:t>Quantile &amp; limma voom</w:t>
                              </w:r>
                            </w:p>
                          </w:txbxContent>
                        </wps:txbx>
                        <wps:bodyPr rot="0" vert="horz" wrap="square" lIns="0" tIns="0" rIns="0" bIns="0" anchor="t" anchorCtr="0" upright="1">
                          <a:noAutofit/>
                        </wps:bodyPr>
                      </wps:wsp>
                      <wps:wsp>
                        <wps:cNvPr id="1243" name="Text Box 1192"/>
                        <wps:cNvSpPr txBox="1">
                          <a:spLocks noChangeArrowheads="1"/>
                        </wps:cNvSpPr>
                        <wps:spPr bwMode="auto">
                          <a:xfrm>
                            <a:off x="4020" y="104"/>
                            <a:ext cx="161"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6EBE5" w14:textId="77777777" w:rsidR="003162A5" w:rsidRDefault="003162A5">
                              <w:pPr>
                                <w:spacing w:before="2"/>
                                <w:rPr>
                                  <w:rFonts w:ascii="Arial"/>
                                  <w:b/>
                                  <w:sz w:val="12"/>
                                </w:rPr>
                              </w:pPr>
                              <w:r>
                                <w:rPr>
                                  <w:rFonts w:ascii="Arial"/>
                                  <w:b/>
                                  <w:w w:val="105"/>
                                  <w:sz w:val="12"/>
                                </w:rPr>
                                <w:t>17</w:t>
                              </w:r>
                            </w:p>
                          </w:txbxContent>
                        </wps:txbx>
                        <wps:bodyPr rot="0" vert="horz" wrap="square" lIns="0" tIns="0" rIns="0" bIns="0" anchor="t" anchorCtr="0" upright="1">
                          <a:noAutofit/>
                        </wps:bodyPr>
                      </wps:wsp>
                      <wps:wsp>
                        <wps:cNvPr id="1244" name="Text Box 1191"/>
                        <wps:cNvSpPr txBox="1">
                          <a:spLocks noChangeArrowheads="1"/>
                        </wps:cNvSpPr>
                        <wps:spPr bwMode="auto">
                          <a:xfrm>
                            <a:off x="188" y="1338"/>
                            <a:ext cx="33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58B0C" w14:textId="77777777" w:rsidR="003162A5" w:rsidRDefault="003162A5">
                              <w:pPr>
                                <w:spacing w:before="2"/>
                                <w:rPr>
                                  <w:rFonts w:ascii="Arial"/>
                                  <w:b/>
                                  <w:sz w:val="12"/>
                                </w:rPr>
                              </w:pPr>
                              <w:r>
                                <w:rPr>
                                  <w:rFonts w:ascii="Arial"/>
                                  <w:b/>
                                  <w:w w:val="105"/>
                                  <w:sz w:val="12"/>
                                </w:rPr>
                                <w:t>6,257</w:t>
                              </w:r>
                            </w:p>
                          </w:txbxContent>
                        </wps:txbx>
                        <wps:bodyPr rot="0" vert="horz" wrap="square" lIns="0" tIns="0" rIns="0" bIns="0" anchor="t" anchorCtr="0" upright="1">
                          <a:noAutofit/>
                        </wps:bodyPr>
                      </wps:wsp>
                      <wps:wsp>
                        <wps:cNvPr id="1245" name="Text Box 1190"/>
                        <wps:cNvSpPr txBox="1">
                          <a:spLocks noChangeArrowheads="1"/>
                        </wps:cNvSpPr>
                        <wps:spPr bwMode="auto">
                          <a:xfrm>
                            <a:off x="2229" y="1338"/>
                            <a:ext cx="40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1D493" w14:textId="77777777" w:rsidR="003162A5" w:rsidRDefault="003162A5">
                              <w:pPr>
                                <w:spacing w:before="2"/>
                                <w:rPr>
                                  <w:rFonts w:ascii="Arial"/>
                                  <w:b/>
                                  <w:sz w:val="12"/>
                                </w:rPr>
                              </w:pPr>
                              <w:r>
                                <w:rPr>
                                  <w:rFonts w:ascii="Arial"/>
                                  <w:b/>
                                  <w:w w:val="105"/>
                                  <w:sz w:val="12"/>
                                </w:rPr>
                                <w:t>19,838</w:t>
                              </w:r>
                            </w:p>
                          </w:txbxContent>
                        </wps:txbx>
                        <wps:bodyPr rot="0" vert="horz" wrap="square" lIns="0" tIns="0" rIns="0" bIns="0" anchor="t" anchorCtr="0" upright="1">
                          <a:noAutofit/>
                        </wps:bodyPr>
                      </wps:wsp>
                      <wps:wsp>
                        <wps:cNvPr id="1246" name="Text Box 1189"/>
                        <wps:cNvSpPr txBox="1">
                          <a:spLocks noChangeArrowheads="1"/>
                        </wps:cNvSpPr>
                        <wps:spPr bwMode="auto">
                          <a:xfrm>
                            <a:off x="3374" y="1313"/>
                            <a:ext cx="498"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7EACB" w14:textId="77777777" w:rsidR="003162A5" w:rsidRDefault="003162A5">
                              <w:pPr>
                                <w:spacing w:before="2"/>
                                <w:rPr>
                                  <w:rFonts w:ascii="Arial"/>
                                  <w:b/>
                                  <w:sz w:val="12"/>
                                </w:rPr>
                              </w:pPr>
                              <w:r>
                                <w:rPr>
                                  <w:rFonts w:ascii="Arial"/>
                                  <w:b/>
                                  <w:w w:val="105"/>
                                  <w:sz w:val="12"/>
                                </w:rPr>
                                <w:t>DESeq2</w:t>
                              </w:r>
                            </w:p>
                          </w:txbxContent>
                        </wps:txbx>
                        <wps:bodyPr rot="0" vert="horz" wrap="square" lIns="0" tIns="0" rIns="0" bIns="0" anchor="t" anchorCtr="0" upright="1">
                          <a:noAutofit/>
                        </wps:bodyPr>
                      </wps:wsp>
                    </wpg:wgp>
                  </a:graphicData>
                </a:graphic>
              </wp:inline>
            </w:drawing>
          </mc:Choice>
          <mc:Fallback>
            <w:pict>
              <v:group w14:anchorId="75621478" id="Group 1188" o:spid="_x0000_s1495" style="width:209.05pt;height:142.85pt;mso-position-horizontal-relative:char;mso-position-vertical-relative:line" coordsize="4181,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">
                <v:shape id="Picture 1194" o:spid="_x0000_s1496" type="#_x0000_t75" style="position:absolute;left:30;width:4043;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">
                  <v:imagedata r:id="rId61" o:title=""/>
                </v:shape>
                <v:shape id="Text Box 1193" o:spid="_x0000_s1497" type="#_x0000_t202" style="position:absolute;top:23;width:758;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" filled="f" stroked="f">
                  <v:textbox inset="0,0,0,0">
                    <w:txbxContent>
                      <w:p w14:paraId="4F0657B5" w14:textId="77777777" w:rsidR="003162A5" w:rsidRDefault="003162A5">
                        <w:pPr>
                          <w:spacing w:before="2" w:line="264" w:lineRule="auto"/>
                          <w:ind w:right="2" w:firstLine="52"/>
                          <w:rPr>
                            <w:rFonts w:ascii="Arial"/>
                            <w:b/>
                            <w:sz w:val="12"/>
                          </w:rPr>
                        </w:pPr>
                        <w:r>
                          <w:rPr>
                            <w:rFonts w:ascii="Arial"/>
                            <w:b/>
                            <w:w w:val="105"/>
                            <w:sz w:val="12"/>
                          </w:rPr>
                          <w:t>Quantile &amp; limma voom</w:t>
                        </w:r>
                      </w:p>
                    </w:txbxContent>
                  </v:textbox>
                </v:shape>
                <v:shape id="Text Box 1192" o:spid="_x0000_s1498" type="#_x0000_t202" style="position:absolute;left:4020;top:104;width:161;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" filled="f" stroked="f">
                  <v:textbox inset="0,0,0,0">
                    <w:txbxContent>
                      <w:p w14:paraId="0986EBE5" w14:textId="77777777" w:rsidR="003162A5" w:rsidRDefault="003162A5">
                        <w:pPr>
                          <w:spacing w:before="2"/>
                          <w:rPr>
                            <w:rFonts w:ascii="Arial"/>
                            <w:b/>
                            <w:sz w:val="12"/>
                          </w:rPr>
                        </w:pPr>
                        <w:r>
                          <w:rPr>
                            <w:rFonts w:ascii="Arial"/>
                            <w:b/>
                            <w:w w:val="105"/>
                            <w:sz w:val="12"/>
                          </w:rPr>
                          <w:t>17</w:t>
                        </w:r>
                      </w:p>
                    </w:txbxContent>
                  </v:textbox>
                </v:shape>
                <v:shape id="Text Box 1191" o:spid="_x0000_s1499" type="#_x0000_t202" style="position:absolute;left:188;top:1338;width:33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" filled="f" stroked="f">
                  <v:textbox inset="0,0,0,0">
                    <w:txbxContent>
                      <w:p w14:paraId="63D58B0C" w14:textId="77777777" w:rsidR="003162A5" w:rsidRDefault="003162A5">
                        <w:pPr>
                          <w:spacing w:before="2"/>
                          <w:rPr>
                            <w:rFonts w:ascii="Arial"/>
                            <w:b/>
                            <w:sz w:val="12"/>
                          </w:rPr>
                        </w:pPr>
                        <w:r>
                          <w:rPr>
                            <w:rFonts w:ascii="Arial"/>
                            <w:b/>
                            <w:w w:val="105"/>
                            <w:sz w:val="12"/>
                          </w:rPr>
                          <w:t>6,257</w:t>
                        </w:r>
                      </w:p>
                    </w:txbxContent>
                  </v:textbox>
                </v:shape>
                <v:shape id="Text Box 1190" o:spid="_x0000_s1500" type="#_x0000_t202" style="position:absolute;left:2229;top:1338;width:40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UBxAAAAN0AAAAPAAAAZHJzL2Rvd25yZXYueG1sRE9Na8JA&#10;EL0L/Q/LFLzppmKl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IhBFQHEAAAA3QAAAA8A&#10;AAAAAAAAAAAAAAAABwIAAGRycy9kb3ducmV2LnhtbFBLBQYAAAAAAwADALcAAAD4AgAAAAA=&#10;" filled="f" stroked="f">
                  <v:textbox inset="0,0,0,0">
                    <w:txbxContent>
                      <w:p w14:paraId="5CF1D493" w14:textId="77777777" w:rsidR="003162A5" w:rsidRDefault="003162A5">
                        <w:pPr>
                          <w:spacing w:before="2"/>
                          <w:rPr>
                            <w:rFonts w:ascii="Arial"/>
                            <w:b/>
                            <w:sz w:val="12"/>
                          </w:rPr>
                        </w:pPr>
                        <w:r>
                          <w:rPr>
                            <w:rFonts w:ascii="Arial"/>
                            <w:b/>
                            <w:w w:val="105"/>
                            <w:sz w:val="12"/>
                          </w:rPr>
                          <w:t>19,838</w:t>
                        </w:r>
                      </w:p>
                    </w:txbxContent>
                  </v:textbox>
                </v:shape>
                <v:shape id="Text Box 1189" o:spid="_x0000_s1501" type="#_x0000_t202" style="position:absolute;left:3374;top:1313;width:498;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" filled="f" stroked="f">
                  <v:textbox inset="0,0,0,0">
                    <w:txbxContent>
                      <w:p w14:paraId="5687EACB" w14:textId="77777777" w:rsidR="003162A5" w:rsidRDefault="003162A5">
                        <w:pPr>
                          <w:spacing w:before="2"/>
                          <w:rPr>
                            <w:rFonts w:ascii="Arial"/>
                            <w:b/>
                            <w:sz w:val="12"/>
                          </w:rPr>
                        </w:pPr>
                        <w:r>
                          <w:rPr>
                            <w:rFonts w:ascii="Arial"/>
                            <w:b/>
                            <w:w w:val="105"/>
                            <w:sz w:val="12"/>
                          </w:rPr>
                          <w:t>DESeq2</w:t>
                        </w:r>
                      </w:p>
                    </w:txbxContent>
                  </v:textbox>
                </v:shape>
                <w10:anchorlock/>
              </v:group>
            </w:pict>
          </mc:Fallback>
        </mc:AlternateContent>
      </w:r>
    </w:p>
    <w:p w14:paraId="2C2EDB37" w14:textId="77777777" w:rsidR="0065693B" w:rsidRDefault="00372F18">
      <w:pPr>
        <w:spacing w:before="129"/>
        <w:ind w:right="1016"/>
        <w:jc w:val="center"/>
      </w:pPr>
      <w:r>
        <w:rPr>
          <w:w w:val="105"/>
        </w:rPr>
        <w:t>(a)</w:t>
      </w:r>
    </w:p>
    <w:p w14:paraId="1C9CA0D4" w14:textId="77777777" w:rsidR="0065693B" w:rsidRDefault="0065693B">
      <w:pPr>
        <w:pStyle w:val="BodyText"/>
        <w:rPr>
          <w:sz w:val="8"/>
        </w:rPr>
      </w:pPr>
    </w:p>
    <w:p w14:paraId="3FD2A24F" w14:textId="5BADF5D8" w:rsidR="0065693B" w:rsidRDefault="00B8797A">
      <w:pPr>
        <w:spacing w:before="63"/>
        <w:ind w:left="2789"/>
        <w:rPr>
          <w:rFonts w:ascii="Arial"/>
          <w:sz w:val="7"/>
        </w:rPr>
      </w:pPr>
      <w:r>
        <w:rPr>
          <w:noProof/>
        </w:rPr>
        <mc:AlternateContent>
          <mc:Choice Requires="wpg">
            <w:drawing>
              <wp:anchor distT="0" distB="0" distL="114300" distR="114300" simplePos="0" relativeHeight="251483136" behindDoc="0" locked="0" layoutInCell="1" allowOverlap="1" wp14:anchorId="4EB8312F" wp14:editId="2DE23F95">
                <wp:simplePos x="0" y="0"/>
                <wp:positionH relativeFrom="page">
                  <wp:posOffset>2924810</wp:posOffset>
                </wp:positionH>
                <wp:positionV relativeFrom="paragraph">
                  <wp:posOffset>-10160</wp:posOffset>
                </wp:positionV>
                <wp:extent cx="2418715" cy="1698625"/>
                <wp:effectExtent l="10160" t="5715" r="9525" b="10160"/>
                <wp:wrapNone/>
                <wp:docPr id="1235" name="Group 1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8715" cy="1698625"/>
                          <a:chOff x="4606" y="-16"/>
                          <a:chExt cx="3809" cy="2675"/>
                        </a:xfrm>
                      </wpg:grpSpPr>
                      <pic:pic xmlns:pic="http://schemas.openxmlformats.org/drawingml/2006/picture">
                        <pic:nvPicPr>
                          <pic:cNvPr id="1236" name="Picture 118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5124" y="316"/>
                            <a:ext cx="3043" cy="2100"/>
                          </a:xfrm>
                          <a:prstGeom prst="rect">
                            <a:avLst/>
                          </a:prstGeom>
                          <a:noFill/>
                          <a:extLst>
                            <a:ext uri="{909E8E84-426E-40DD-AFC4-6F175D3DCCD1}">
                              <a14:hiddenFill xmlns:a14="http://schemas.microsoft.com/office/drawing/2010/main">
                                <a:solidFill>
                                  <a:srgbClr val="FFFFFF"/>
                                </a:solidFill>
                              </a14:hiddenFill>
                            </a:ext>
                          </a:extLst>
                        </pic:spPr>
                      </pic:pic>
                      <wps:wsp>
                        <wps:cNvPr id="1237" name="Freeform 1186"/>
                        <wps:cNvSpPr>
                          <a:spLocks/>
                        </wps:cNvSpPr>
                        <wps:spPr bwMode="auto">
                          <a:xfrm>
                            <a:off x="5135" y="339"/>
                            <a:ext cx="3020" cy="2082"/>
                          </a:xfrm>
                          <a:custGeom>
                            <a:avLst/>
                            <a:gdLst>
                              <a:gd name="T0" fmla="+- 0 8155 5135"/>
                              <a:gd name="T1" fmla="*/ T0 w 3020"/>
                              <a:gd name="T2" fmla="+- 0 340 340"/>
                              <a:gd name="T3" fmla="*/ 340 h 2082"/>
                              <a:gd name="T4" fmla="+- 0 5135 5135"/>
                              <a:gd name="T5" fmla="*/ T4 w 3020"/>
                              <a:gd name="T6" fmla="+- 0 2421 340"/>
                              <a:gd name="T7" fmla="*/ 2421 h 2082"/>
                              <a:gd name="T8" fmla="+- 0 5135 5135"/>
                              <a:gd name="T9" fmla="*/ T8 w 3020"/>
                              <a:gd name="T10" fmla="+- 0 2422 340"/>
                              <a:gd name="T11" fmla="*/ 2422 h 2082"/>
                              <a:gd name="T12" fmla="+- 0 8155 5135"/>
                              <a:gd name="T13" fmla="*/ T12 w 3020"/>
                              <a:gd name="T14" fmla="+- 0 341 340"/>
                              <a:gd name="T15" fmla="*/ 341 h 2082"/>
                              <a:gd name="T16" fmla="+- 0 8155 5135"/>
                              <a:gd name="T17" fmla="*/ T16 w 3020"/>
                              <a:gd name="T18" fmla="+- 0 340 340"/>
                              <a:gd name="T19" fmla="*/ 340 h 2082"/>
                            </a:gdLst>
                            <a:ahLst/>
                            <a:cxnLst>
                              <a:cxn ang="0">
                                <a:pos x="T1" y="T3"/>
                              </a:cxn>
                              <a:cxn ang="0">
                                <a:pos x="T5" y="T7"/>
                              </a:cxn>
                              <a:cxn ang="0">
                                <a:pos x="T9" y="T11"/>
                              </a:cxn>
                              <a:cxn ang="0">
                                <a:pos x="T13" y="T15"/>
                              </a:cxn>
                              <a:cxn ang="0">
                                <a:pos x="T17" y="T19"/>
                              </a:cxn>
                            </a:cxnLst>
                            <a:rect l="0" t="0" r="r" b="b"/>
                            <a:pathLst>
                              <a:path w="3020" h="2082">
                                <a:moveTo>
                                  <a:pt x="3020" y="0"/>
                                </a:moveTo>
                                <a:lnTo>
                                  <a:pt x="0" y="2081"/>
                                </a:lnTo>
                                <a:lnTo>
                                  <a:pt x="0" y="2082"/>
                                </a:lnTo>
                                <a:lnTo>
                                  <a:pt x="3020" y="1"/>
                                </a:lnTo>
                                <a:lnTo>
                                  <a:pt x="3020" y="0"/>
                                </a:lnTo>
                                <a:close/>
                              </a:path>
                            </a:pathLst>
                          </a:custGeom>
                          <a:solidFill>
                            <a:srgbClr val="999999">
                              <a:alpha val="3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8" name="Freeform 1185"/>
                        <wps:cNvSpPr>
                          <a:spLocks/>
                        </wps:cNvSpPr>
                        <wps:spPr bwMode="auto">
                          <a:xfrm>
                            <a:off x="5135" y="340"/>
                            <a:ext cx="3020" cy="2081"/>
                          </a:xfrm>
                          <a:custGeom>
                            <a:avLst/>
                            <a:gdLst>
                              <a:gd name="T0" fmla="+- 0 5174 5135"/>
                              <a:gd name="T1" fmla="*/ T0 w 3020"/>
                              <a:gd name="T2" fmla="+- 0 2395 340"/>
                              <a:gd name="T3" fmla="*/ 2395 h 2081"/>
                              <a:gd name="T4" fmla="+- 0 5250 5135"/>
                              <a:gd name="T5" fmla="*/ T4 w 3020"/>
                              <a:gd name="T6" fmla="+- 0 2342 340"/>
                              <a:gd name="T7" fmla="*/ 2342 h 2081"/>
                              <a:gd name="T8" fmla="+- 0 5327 5135"/>
                              <a:gd name="T9" fmla="*/ T8 w 3020"/>
                              <a:gd name="T10" fmla="+- 0 2290 340"/>
                              <a:gd name="T11" fmla="*/ 2290 h 2081"/>
                              <a:gd name="T12" fmla="+- 0 5403 5135"/>
                              <a:gd name="T13" fmla="*/ T12 w 3020"/>
                              <a:gd name="T14" fmla="+- 0 2237 340"/>
                              <a:gd name="T15" fmla="*/ 2237 h 2081"/>
                              <a:gd name="T16" fmla="+- 0 5479 5135"/>
                              <a:gd name="T17" fmla="*/ T16 w 3020"/>
                              <a:gd name="T18" fmla="+- 0 2184 340"/>
                              <a:gd name="T19" fmla="*/ 2184 h 2081"/>
                              <a:gd name="T20" fmla="+- 0 5556 5135"/>
                              <a:gd name="T21" fmla="*/ T20 w 3020"/>
                              <a:gd name="T22" fmla="+- 0 2132 340"/>
                              <a:gd name="T23" fmla="*/ 2132 h 2081"/>
                              <a:gd name="T24" fmla="+- 0 5632 5135"/>
                              <a:gd name="T25" fmla="*/ T24 w 3020"/>
                              <a:gd name="T26" fmla="+- 0 2079 340"/>
                              <a:gd name="T27" fmla="*/ 2079 h 2081"/>
                              <a:gd name="T28" fmla="+- 0 5709 5135"/>
                              <a:gd name="T29" fmla="*/ T28 w 3020"/>
                              <a:gd name="T30" fmla="+- 0 2026 340"/>
                              <a:gd name="T31" fmla="*/ 2026 h 2081"/>
                              <a:gd name="T32" fmla="+- 0 5785 5135"/>
                              <a:gd name="T33" fmla="*/ T32 w 3020"/>
                              <a:gd name="T34" fmla="+- 0 1974 340"/>
                              <a:gd name="T35" fmla="*/ 1974 h 2081"/>
                              <a:gd name="T36" fmla="+- 0 5862 5135"/>
                              <a:gd name="T37" fmla="*/ T36 w 3020"/>
                              <a:gd name="T38" fmla="+- 0 1921 340"/>
                              <a:gd name="T39" fmla="*/ 1921 h 2081"/>
                              <a:gd name="T40" fmla="+- 0 5938 5135"/>
                              <a:gd name="T41" fmla="*/ T40 w 3020"/>
                              <a:gd name="T42" fmla="+- 0 1868 340"/>
                              <a:gd name="T43" fmla="*/ 1868 h 2081"/>
                              <a:gd name="T44" fmla="+- 0 6015 5135"/>
                              <a:gd name="T45" fmla="*/ T44 w 3020"/>
                              <a:gd name="T46" fmla="+- 0 1816 340"/>
                              <a:gd name="T47" fmla="*/ 1816 h 2081"/>
                              <a:gd name="T48" fmla="+- 0 6091 5135"/>
                              <a:gd name="T49" fmla="*/ T48 w 3020"/>
                              <a:gd name="T50" fmla="+- 0 1763 340"/>
                              <a:gd name="T51" fmla="*/ 1763 h 2081"/>
                              <a:gd name="T52" fmla="+- 0 6168 5135"/>
                              <a:gd name="T53" fmla="*/ T52 w 3020"/>
                              <a:gd name="T54" fmla="+- 0 1710 340"/>
                              <a:gd name="T55" fmla="*/ 1710 h 2081"/>
                              <a:gd name="T56" fmla="+- 0 6244 5135"/>
                              <a:gd name="T57" fmla="*/ T56 w 3020"/>
                              <a:gd name="T58" fmla="+- 0 1657 340"/>
                              <a:gd name="T59" fmla="*/ 1657 h 2081"/>
                              <a:gd name="T60" fmla="+- 0 6320 5135"/>
                              <a:gd name="T61" fmla="*/ T60 w 3020"/>
                              <a:gd name="T62" fmla="+- 0 1605 340"/>
                              <a:gd name="T63" fmla="*/ 1605 h 2081"/>
                              <a:gd name="T64" fmla="+- 0 6397 5135"/>
                              <a:gd name="T65" fmla="*/ T64 w 3020"/>
                              <a:gd name="T66" fmla="+- 0 1552 340"/>
                              <a:gd name="T67" fmla="*/ 1552 h 2081"/>
                              <a:gd name="T68" fmla="+- 0 6473 5135"/>
                              <a:gd name="T69" fmla="*/ T68 w 3020"/>
                              <a:gd name="T70" fmla="+- 0 1499 340"/>
                              <a:gd name="T71" fmla="*/ 1499 h 2081"/>
                              <a:gd name="T72" fmla="+- 0 6550 5135"/>
                              <a:gd name="T73" fmla="*/ T72 w 3020"/>
                              <a:gd name="T74" fmla="+- 0 1447 340"/>
                              <a:gd name="T75" fmla="*/ 1447 h 2081"/>
                              <a:gd name="T76" fmla="+- 0 6626 5135"/>
                              <a:gd name="T77" fmla="*/ T76 w 3020"/>
                              <a:gd name="T78" fmla="+- 0 1394 340"/>
                              <a:gd name="T79" fmla="*/ 1394 h 2081"/>
                              <a:gd name="T80" fmla="+- 0 6703 5135"/>
                              <a:gd name="T81" fmla="*/ T80 w 3020"/>
                              <a:gd name="T82" fmla="+- 0 1341 340"/>
                              <a:gd name="T83" fmla="*/ 1341 h 2081"/>
                              <a:gd name="T84" fmla="+- 0 6779 5135"/>
                              <a:gd name="T85" fmla="*/ T84 w 3020"/>
                              <a:gd name="T86" fmla="+- 0 1289 340"/>
                              <a:gd name="T87" fmla="*/ 1289 h 2081"/>
                              <a:gd name="T88" fmla="+- 0 6856 5135"/>
                              <a:gd name="T89" fmla="*/ T88 w 3020"/>
                              <a:gd name="T90" fmla="+- 0 1236 340"/>
                              <a:gd name="T91" fmla="*/ 1236 h 2081"/>
                              <a:gd name="T92" fmla="+- 0 6932 5135"/>
                              <a:gd name="T93" fmla="*/ T92 w 3020"/>
                              <a:gd name="T94" fmla="+- 0 1183 340"/>
                              <a:gd name="T95" fmla="*/ 1183 h 2081"/>
                              <a:gd name="T96" fmla="+- 0 7009 5135"/>
                              <a:gd name="T97" fmla="*/ T96 w 3020"/>
                              <a:gd name="T98" fmla="+- 0 1131 340"/>
                              <a:gd name="T99" fmla="*/ 1131 h 2081"/>
                              <a:gd name="T100" fmla="+- 0 7085 5135"/>
                              <a:gd name="T101" fmla="*/ T100 w 3020"/>
                              <a:gd name="T102" fmla="+- 0 1078 340"/>
                              <a:gd name="T103" fmla="*/ 1078 h 2081"/>
                              <a:gd name="T104" fmla="+- 0 7161 5135"/>
                              <a:gd name="T105" fmla="*/ T104 w 3020"/>
                              <a:gd name="T106" fmla="+- 0 1025 340"/>
                              <a:gd name="T107" fmla="*/ 1025 h 2081"/>
                              <a:gd name="T108" fmla="+- 0 7238 5135"/>
                              <a:gd name="T109" fmla="*/ T108 w 3020"/>
                              <a:gd name="T110" fmla="+- 0 973 340"/>
                              <a:gd name="T111" fmla="*/ 973 h 2081"/>
                              <a:gd name="T112" fmla="+- 0 7314 5135"/>
                              <a:gd name="T113" fmla="*/ T112 w 3020"/>
                              <a:gd name="T114" fmla="+- 0 920 340"/>
                              <a:gd name="T115" fmla="*/ 920 h 2081"/>
                              <a:gd name="T116" fmla="+- 0 7391 5135"/>
                              <a:gd name="T117" fmla="*/ T116 w 3020"/>
                              <a:gd name="T118" fmla="+- 0 867 340"/>
                              <a:gd name="T119" fmla="*/ 867 h 2081"/>
                              <a:gd name="T120" fmla="+- 0 7467 5135"/>
                              <a:gd name="T121" fmla="*/ T120 w 3020"/>
                              <a:gd name="T122" fmla="+- 0 815 340"/>
                              <a:gd name="T123" fmla="*/ 815 h 2081"/>
                              <a:gd name="T124" fmla="+- 0 7544 5135"/>
                              <a:gd name="T125" fmla="*/ T124 w 3020"/>
                              <a:gd name="T126" fmla="+- 0 762 340"/>
                              <a:gd name="T127" fmla="*/ 762 h 2081"/>
                              <a:gd name="T128" fmla="+- 0 7620 5135"/>
                              <a:gd name="T129" fmla="*/ T128 w 3020"/>
                              <a:gd name="T130" fmla="+- 0 709 340"/>
                              <a:gd name="T131" fmla="*/ 709 h 2081"/>
                              <a:gd name="T132" fmla="+- 0 7697 5135"/>
                              <a:gd name="T133" fmla="*/ T132 w 3020"/>
                              <a:gd name="T134" fmla="+- 0 656 340"/>
                              <a:gd name="T135" fmla="*/ 656 h 2081"/>
                              <a:gd name="T136" fmla="+- 0 7773 5135"/>
                              <a:gd name="T137" fmla="*/ T136 w 3020"/>
                              <a:gd name="T138" fmla="+- 0 604 340"/>
                              <a:gd name="T139" fmla="*/ 604 h 2081"/>
                              <a:gd name="T140" fmla="+- 0 7849 5135"/>
                              <a:gd name="T141" fmla="*/ T140 w 3020"/>
                              <a:gd name="T142" fmla="+- 0 551 340"/>
                              <a:gd name="T143" fmla="*/ 551 h 2081"/>
                              <a:gd name="T144" fmla="+- 0 7926 5135"/>
                              <a:gd name="T145" fmla="*/ T144 w 3020"/>
                              <a:gd name="T146" fmla="+- 0 498 340"/>
                              <a:gd name="T147" fmla="*/ 498 h 2081"/>
                              <a:gd name="T148" fmla="+- 0 8002 5135"/>
                              <a:gd name="T149" fmla="*/ T148 w 3020"/>
                              <a:gd name="T150" fmla="+- 0 446 340"/>
                              <a:gd name="T151" fmla="*/ 446 h 2081"/>
                              <a:gd name="T152" fmla="+- 0 8079 5135"/>
                              <a:gd name="T153" fmla="*/ T152 w 3020"/>
                              <a:gd name="T154" fmla="+- 0 393 340"/>
                              <a:gd name="T155" fmla="*/ 393 h 2081"/>
                              <a:gd name="T156" fmla="+- 0 8155 5135"/>
                              <a:gd name="T157" fmla="*/ T156 w 3020"/>
                              <a:gd name="T158" fmla="+- 0 340 340"/>
                              <a:gd name="T159" fmla="*/ 340 h 2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020" h="2081">
                                <a:moveTo>
                                  <a:pt x="0" y="2081"/>
                                </a:moveTo>
                                <a:lnTo>
                                  <a:pt x="39" y="2055"/>
                                </a:lnTo>
                                <a:lnTo>
                                  <a:pt x="77" y="2029"/>
                                </a:lnTo>
                                <a:lnTo>
                                  <a:pt x="115" y="2002"/>
                                </a:lnTo>
                                <a:lnTo>
                                  <a:pt x="153" y="1976"/>
                                </a:lnTo>
                                <a:lnTo>
                                  <a:pt x="192" y="1950"/>
                                </a:lnTo>
                                <a:lnTo>
                                  <a:pt x="230" y="1923"/>
                                </a:lnTo>
                                <a:lnTo>
                                  <a:pt x="268" y="1897"/>
                                </a:lnTo>
                                <a:lnTo>
                                  <a:pt x="306" y="1871"/>
                                </a:lnTo>
                                <a:lnTo>
                                  <a:pt x="344" y="1844"/>
                                </a:lnTo>
                                <a:lnTo>
                                  <a:pt x="383" y="1818"/>
                                </a:lnTo>
                                <a:lnTo>
                                  <a:pt x="421" y="1792"/>
                                </a:lnTo>
                                <a:lnTo>
                                  <a:pt x="459" y="1765"/>
                                </a:lnTo>
                                <a:lnTo>
                                  <a:pt x="497" y="1739"/>
                                </a:lnTo>
                                <a:lnTo>
                                  <a:pt x="536" y="1713"/>
                                </a:lnTo>
                                <a:lnTo>
                                  <a:pt x="574" y="1686"/>
                                </a:lnTo>
                                <a:lnTo>
                                  <a:pt x="612" y="1660"/>
                                </a:lnTo>
                                <a:lnTo>
                                  <a:pt x="650" y="1634"/>
                                </a:lnTo>
                                <a:lnTo>
                                  <a:pt x="689" y="1607"/>
                                </a:lnTo>
                                <a:lnTo>
                                  <a:pt x="727" y="1581"/>
                                </a:lnTo>
                                <a:lnTo>
                                  <a:pt x="765" y="1555"/>
                                </a:lnTo>
                                <a:lnTo>
                                  <a:pt x="803" y="1528"/>
                                </a:lnTo>
                                <a:lnTo>
                                  <a:pt x="841" y="1502"/>
                                </a:lnTo>
                                <a:lnTo>
                                  <a:pt x="880" y="1476"/>
                                </a:lnTo>
                                <a:lnTo>
                                  <a:pt x="918" y="1449"/>
                                </a:lnTo>
                                <a:lnTo>
                                  <a:pt x="956" y="1423"/>
                                </a:lnTo>
                                <a:lnTo>
                                  <a:pt x="994" y="1396"/>
                                </a:lnTo>
                                <a:lnTo>
                                  <a:pt x="1033" y="1370"/>
                                </a:lnTo>
                                <a:lnTo>
                                  <a:pt x="1071" y="1344"/>
                                </a:lnTo>
                                <a:lnTo>
                                  <a:pt x="1109" y="1317"/>
                                </a:lnTo>
                                <a:lnTo>
                                  <a:pt x="1147" y="1291"/>
                                </a:lnTo>
                                <a:lnTo>
                                  <a:pt x="1185" y="1265"/>
                                </a:lnTo>
                                <a:lnTo>
                                  <a:pt x="1224" y="1238"/>
                                </a:lnTo>
                                <a:lnTo>
                                  <a:pt x="1262" y="1212"/>
                                </a:lnTo>
                                <a:lnTo>
                                  <a:pt x="1300" y="1186"/>
                                </a:lnTo>
                                <a:lnTo>
                                  <a:pt x="1338" y="1159"/>
                                </a:lnTo>
                                <a:lnTo>
                                  <a:pt x="1377" y="1133"/>
                                </a:lnTo>
                                <a:lnTo>
                                  <a:pt x="1415" y="1107"/>
                                </a:lnTo>
                                <a:lnTo>
                                  <a:pt x="1453" y="1080"/>
                                </a:lnTo>
                                <a:lnTo>
                                  <a:pt x="1491" y="1054"/>
                                </a:lnTo>
                                <a:lnTo>
                                  <a:pt x="1529" y="1028"/>
                                </a:lnTo>
                                <a:lnTo>
                                  <a:pt x="1568" y="1001"/>
                                </a:lnTo>
                                <a:lnTo>
                                  <a:pt x="1606" y="975"/>
                                </a:lnTo>
                                <a:lnTo>
                                  <a:pt x="1644" y="949"/>
                                </a:lnTo>
                                <a:lnTo>
                                  <a:pt x="1682" y="922"/>
                                </a:lnTo>
                                <a:lnTo>
                                  <a:pt x="1721" y="896"/>
                                </a:lnTo>
                                <a:lnTo>
                                  <a:pt x="1759" y="870"/>
                                </a:lnTo>
                                <a:lnTo>
                                  <a:pt x="1797" y="843"/>
                                </a:lnTo>
                                <a:lnTo>
                                  <a:pt x="1835" y="817"/>
                                </a:lnTo>
                                <a:lnTo>
                                  <a:pt x="1874" y="791"/>
                                </a:lnTo>
                                <a:lnTo>
                                  <a:pt x="1912" y="764"/>
                                </a:lnTo>
                                <a:lnTo>
                                  <a:pt x="1950" y="738"/>
                                </a:lnTo>
                                <a:lnTo>
                                  <a:pt x="1988" y="712"/>
                                </a:lnTo>
                                <a:lnTo>
                                  <a:pt x="2026" y="685"/>
                                </a:lnTo>
                                <a:lnTo>
                                  <a:pt x="2065" y="659"/>
                                </a:lnTo>
                                <a:lnTo>
                                  <a:pt x="2103" y="633"/>
                                </a:lnTo>
                                <a:lnTo>
                                  <a:pt x="2141" y="606"/>
                                </a:lnTo>
                                <a:lnTo>
                                  <a:pt x="2179" y="580"/>
                                </a:lnTo>
                                <a:lnTo>
                                  <a:pt x="2218" y="554"/>
                                </a:lnTo>
                                <a:lnTo>
                                  <a:pt x="2256" y="527"/>
                                </a:lnTo>
                                <a:lnTo>
                                  <a:pt x="2294" y="501"/>
                                </a:lnTo>
                                <a:lnTo>
                                  <a:pt x="2332" y="475"/>
                                </a:lnTo>
                                <a:lnTo>
                                  <a:pt x="2370" y="448"/>
                                </a:lnTo>
                                <a:lnTo>
                                  <a:pt x="2409" y="422"/>
                                </a:lnTo>
                                <a:lnTo>
                                  <a:pt x="2447" y="396"/>
                                </a:lnTo>
                                <a:lnTo>
                                  <a:pt x="2485" y="369"/>
                                </a:lnTo>
                                <a:lnTo>
                                  <a:pt x="2523" y="343"/>
                                </a:lnTo>
                                <a:lnTo>
                                  <a:pt x="2562" y="316"/>
                                </a:lnTo>
                                <a:lnTo>
                                  <a:pt x="2600" y="290"/>
                                </a:lnTo>
                                <a:lnTo>
                                  <a:pt x="2638" y="264"/>
                                </a:lnTo>
                                <a:lnTo>
                                  <a:pt x="2676" y="237"/>
                                </a:lnTo>
                                <a:lnTo>
                                  <a:pt x="2714" y="211"/>
                                </a:lnTo>
                                <a:lnTo>
                                  <a:pt x="2753" y="185"/>
                                </a:lnTo>
                                <a:lnTo>
                                  <a:pt x="2791" y="158"/>
                                </a:lnTo>
                                <a:lnTo>
                                  <a:pt x="2829" y="132"/>
                                </a:lnTo>
                                <a:lnTo>
                                  <a:pt x="2867" y="106"/>
                                </a:lnTo>
                                <a:lnTo>
                                  <a:pt x="2906" y="79"/>
                                </a:lnTo>
                                <a:lnTo>
                                  <a:pt x="2944" y="53"/>
                                </a:lnTo>
                                <a:lnTo>
                                  <a:pt x="2982" y="27"/>
                                </a:lnTo>
                                <a:lnTo>
                                  <a:pt x="3020" y="0"/>
                                </a:lnTo>
                              </a:path>
                            </a:pathLst>
                          </a:custGeom>
                          <a:noFill/>
                          <a:ln w="6573">
                            <a:solidFill>
                              <a:srgbClr val="3366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9" name="Text Box 1184"/>
                        <wps:cNvSpPr txBox="1">
                          <a:spLocks noChangeArrowheads="1"/>
                        </wps:cNvSpPr>
                        <wps:spPr bwMode="auto">
                          <a:xfrm>
                            <a:off x="4608" y="-14"/>
                            <a:ext cx="3804" cy="2670"/>
                          </a:xfrm>
                          <a:prstGeom prst="rect">
                            <a:avLst/>
                          </a:prstGeom>
                          <a:noFill/>
                          <a:ln w="3302">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46F37BBF" w14:textId="77777777" w:rsidR="003162A5" w:rsidRDefault="003162A5">
                              <w:pPr>
                                <w:spacing w:before="9"/>
                                <w:rPr>
                                  <w:sz w:val="12"/>
                                </w:rPr>
                              </w:pPr>
                            </w:p>
                            <w:p w14:paraId="05DF3079" w14:textId="77777777" w:rsidR="003162A5" w:rsidRDefault="003162A5">
                              <w:pPr>
                                <w:ind w:left="64"/>
                                <w:rPr>
                                  <w:rFonts w:ascii="Arial"/>
                                  <w:b/>
                                  <w:sz w:val="9"/>
                                </w:rPr>
                              </w:pPr>
                              <w:r>
                                <w:rPr>
                                  <w:rFonts w:ascii="Arial"/>
                                  <w:b/>
                                  <w:w w:val="110"/>
                                  <w:sz w:val="9"/>
                                </w:rPr>
                                <w:t>R=0.999</w:t>
                              </w:r>
                            </w:p>
                            <w:p w14:paraId="5E533C84" w14:textId="77777777" w:rsidR="003162A5" w:rsidRDefault="003162A5">
                              <w:pPr>
                                <w:spacing w:before="14"/>
                                <w:ind w:left="64"/>
                                <w:rPr>
                                  <w:rFonts w:ascii="Arial"/>
                                  <w:b/>
                                  <w:sz w:val="5"/>
                                </w:rPr>
                              </w:pPr>
                              <w:r>
                                <w:rPr>
                                  <w:rFonts w:ascii="Arial"/>
                                  <w:b/>
                                  <w:w w:val="110"/>
                                  <w:sz w:val="9"/>
                                </w:rPr>
                                <w:t>p-val=2.2x10</w:t>
                              </w:r>
                              <w:r>
                                <w:rPr>
                                  <w:rFonts w:ascii="Arial"/>
                                  <w:b/>
                                  <w:w w:val="110"/>
                                  <w:position w:val="3"/>
                                  <w:sz w:val="5"/>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B8312F" id="Group 1183" o:spid="_x0000_s1502" style="position:absolute;left:0;text-align:left;margin-left:230.3pt;margin-top:-.8pt;width:190.45pt;height:133.75pt;z-index:251483136;mso-position-horizontal-relative:page;mso-position-vertical-relative:text" coordorigin="4606,-16" coordsize="3809,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">
                <v:shape id="Picture 1187" o:spid="_x0000_s1503" type="#_x0000_t75" style="position:absolute;left:5124;top:316;width:3043;height: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">
                  <v:imagedata r:id="rId63" o:title=""/>
                </v:shape>
                <v:shape id="Freeform 1186" o:spid="_x0000_s1504" style="position:absolute;left:5135;top:339;width:3020;height:2082;visibility:visible;mso-wrap-style:square;v-text-anchor:top" coordsize="3020,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" path="m3020,l,2081r,1l3020,1r,-1xe" fillcolor="#999" stroked="f">
                  <v:fill opacity="26214f"/>
                  <v:path arrowok="t" o:connecttype="custom" o:connectlocs="3020,340;0,2421;0,2422;3020,341;3020,340" o:connectangles="0,0,0,0,0"/>
                </v:shape>
                <v:shape id="Freeform 1185" o:spid="_x0000_s1505" style="position:absolute;left:5135;top:340;width:3020;height:2081;visibility:visible;mso-wrap-style:square;v-text-anchor:top" coordsize="3020,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" path="m,2081r39,-26l77,2029r38,-27l153,1976r39,-26l230,1923r38,-26l306,1871r38,-27l383,1818r38,-26l459,1765r38,-26l536,1713r38,-27l612,1660r38,-26l689,1607r38,-26l765,1555r38,-27l841,1502r39,-26l918,1449r38,-26l994,1396r39,-26l1071,1344r38,-27l1147,1291r38,-26l1224,1238r38,-26l1300,1186r38,-27l1377,1133r38,-26l1453,1080r38,-26l1529,1028r39,-27l1606,975r38,-26l1682,922r39,-26l1759,870r38,-27l1835,817r39,-26l1912,764r38,-26l1988,712r38,-27l2065,659r38,-26l2141,606r38,-26l2218,554r38,-27l2294,501r38,-26l2370,448r39,-26l2447,396r38,-27l2523,343r39,-27l2600,290r38,-26l2676,237r38,-26l2753,185r38,-27l2829,132r38,-26l2906,79r38,-26l2982,27,3020,e" filled="f" strokecolor="#36f" strokeweight=".18258mm">
                  <v:path arrowok="t" o:connecttype="custom" o:connectlocs="39,2395;115,2342;192,2290;268,2237;344,2184;421,2132;497,2079;574,2026;650,1974;727,1921;803,1868;880,1816;956,1763;1033,1710;1109,1657;1185,1605;1262,1552;1338,1499;1415,1447;1491,1394;1568,1341;1644,1289;1721,1236;1797,1183;1874,1131;1950,1078;2026,1025;2103,973;2179,920;2256,867;2332,815;2409,762;2485,709;2562,656;2638,604;2714,551;2791,498;2867,446;2944,393;3020,340" o:connectangles="0,0,0,0,0,0,0,0,0,0,0,0,0,0,0,0,0,0,0,0,0,0,0,0,0,0,0,0,0,0,0,0,0,0,0,0,0,0,0,0"/>
                </v:shape>
                <v:shape id="Text Box 1184" o:spid="_x0000_s1506" type="#_x0000_t202" style="position:absolute;left:4608;top:-14;width:3804;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" filled="f" strokecolor="#333" strokeweight=".26pt">
                  <v:textbox inset="0,0,0,0">
                    <w:txbxContent>
                      <w:p w14:paraId="46F37BBF" w14:textId="77777777" w:rsidR="003162A5" w:rsidRDefault="003162A5">
                        <w:pPr>
                          <w:spacing w:before="9"/>
                          <w:rPr>
                            <w:sz w:val="12"/>
                          </w:rPr>
                        </w:pPr>
                      </w:p>
                      <w:p w14:paraId="05DF3079" w14:textId="77777777" w:rsidR="003162A5" w:rsidRDefault="003162A5">
                        <w:pPr>
                          <w:ind w:left="64"/>
                          <w:rPr>
                            <w:rFonts w:ascii="Arial"/>
                            <w:b/>
                            <w:sz w:val="9"/>
                          </w:rPr>
                        </w:pPr>
                        <w:r>
                          <w:rPr>
                            <w:rFonts w:ascii="Arial"/>
                            <w:b/>
                            <w:w w:val="110"/>
                            <w:sz w:val="9"/>
                          </w:rPr>
                          <w:t>R=0.999</w:t>
                        </w:r>
                      </w:p>
                      <w:p w14:paraId="5E533C84" w14:textId="77777777" w:rsidR="003162A5" w:rsidRDefault="003162A5">
                        <w:pPr>
                          <w:spacing w:before="14"/>
                          <w:ind w:left="64"/>
                          <w:rPr>
                            <w:rFonts w:ascii="Arial"/>
                            <w:b/>
                            <w:sz w:val="5"/>
                          </w:rPr>
                        </w:pPr>
                        <w:r>
                          <w:rPr>
                            <w:rFonts w:ascii="Arial"/>
                            <w:b/>
                            <w:w w:val="110"/>
                            <w:sz w:val="9"/>
                          </w:rPr>
                          <w:t>p-val=2.2x10</w:t>
                        </w:r>
                        <w:r>
                          <w:rPr>
                            <w:rFonts w:ascii="Arial"/>
                            <w:b/>
                            <w:w w:val="110"/>
                            <w:position w:val="3"/>
                            <w:sz w:val="5"/>
                          </w:rPr>
                          <w:t>-16</w:t>
                        </w:r>
                      </w:p>
                    </w:txbxContent>
                  </v:textbox>
                </v:shape>
                <w10:wrap anchorx="page"/>
              </v:group>
            </w:pict>
          </mc:Fallback>
        </mc:AlternateContent>
      </w:r>
      <w:r>
        <w:rPr>
          <w:noProof/>
        </w:rPr>
        <mc:AlternateContent>
          <mc:Choice Requires="wps">
            <w:drawing>
              <wp:anchor distT="0" distB="0" distL="114300" distR="114300" simplePos="0" relativeHeight="251493376" behindDoc="0" locked="0" layoutInCell="1" allowOverlap="1" wp14:anchorId="0B43C001" wp14:editId="45B44E5C">
                <wp:simplePos x="0" y="0"/>
                <wp:positionH relativeFrom="page">
                  <wp:posOffset>2917825</wp:posOffset>
                </wp:positionH>
                <wp:positionV relativeFrom="paragraph">
                  <wp:posOffset>68580</wp:posOffset>
                </wp:positionV>
                <wp:extent cx="8890" cy="0"/>
                <wp:effectExtent l="12700" t="8255" r="6985" b="10795"/>
                <wp:wrapNone/>
                <wp:docPr id="1234" name="Line 1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44200" id="Line 1182" o:spid="_x0000_s1026" style="position:absolute;z-index:25149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5.4pt" to="230.4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" strokecolor="#333" strokeweight=".26pt">
                <w10:wrap anchorx="page"/>
              </v:line>
            </w:pict>
          </mc:Fallback>
        </mc:AlternateContent>
      </w:r>
      <w:r w:rsidR="00372F18">
        <w:rPr>
          <w:rFonts w:ascii="Arial"/>
          <w:color w:val="4D4D4D"/>
          <w:w w:val="110"/>
          <w:sz w:val="7"/>
        </w:rPr>
        <w:t>8.5</w:t>
      </w:r>
    </w:p>
    <w:p w14:paraId="0EA97A82" w14:textId="77777777" w:rsidR="0065693B" w:rsidRDefault="0065693B">
      <w:pPr>
        <w:pStyle w:val="BodyText"/>
        <w:rPr>
          <w:rFonts w:ascii="Arial"/>
          <w:sz w:val="8"/>
        </w:rPr>
      </w:pPr>
    </w:p>
    <w:p w14:paraId="16CD7D7C" w14:textId="77777777" w:rsidR="0065693B" w:rsidRDefault="0065693B">
      <w:pPr>
        <w:pStyle w:val="BodyText"/>
        <w:spacing w:before="5"/>
        <w:rPr>
          <w:rFonts w:ascii="Arial"/>
          <w:sz w:val="8"/>
        </w:rPr>
      </w:pPr>
    </w:p>
    <w:p w14:paraId="6453B09F" w14:textId="3192785B" w:rsidR="0065693B" w:rsidRDefault="00B8797A">
      <w:pPr>
        <w:ind w:left="2789"/>
        <w:rPr>
          <w:rFonts w:ascii="Arial"/>
          <w:sz w:val="7"/>
        </w:rPr>
      </w:pPr>
      <w:r>
        <w:rPr>
          <w:noProof/>
        </w:rPr>
        <mc:AlternateContent>
          <mc:Choice Requires="wps">
            <w:drawing>
              <wp:anchor distT="0" distB="0" distL="114300" distR="114300" simplePos="0" relativeHeight="251492352" behindDoc="0" locked="0" layoutInCell="1" allowOverlap="1" wp14:anchorId="4129975E" wp14:editId="182DD6B4">
                <wp:simplePos x="0" y="0"/>
                <wp:positionH relativeFrom="page">
                  <wp:posOffset>2917825</wp:posOffset>
                </wp:positionH>
                <wp:positionV relativeFrom="paragraph">
                  <wp:posOffset>28575</wp:posOffset>
                </wp:positionV>
                <wp:extent cx="8890" cy="0"/>
                <wp:effectExtent l="12700" t="8255" r="6985" b="10795"/>
                <wp:wrapNone/>
                <wp:docPr id="1233" name="Lin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0B1F59" id="Line 1181" o:spid="_x0000_s1026" style="position:absolute;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" strokecolor="#333" strokeweight=".26pt">
                <w10:wrap anchorx="page"/>
              </v:line>
            </w:pict>
          </mc:Fallback>
        </mc:AlternateContent>
      </w:r>
      <w:r w:rsidR="00372F18">
        <w:rPr>
          <w:rFonts w:ascii="Arial"/>
          <w:color w:val="4D4D4D"/>
          <w:w w:val="110"/>
          <w:sz w:val="7"/>
        </w:rPr>
        <w:t>7.0</w:t>
      </w:r>
    </w:p>
    <w:p w14:paraId="79ABB4E6" w14:textId="77777777" w:rsidR="0065693B" w:rsidRDefault="0065693B">
      <w:pPr>
        <w:pStyle w:val="BodyText"/>
        <w:rPr>
          <w:rFonts w:ascii="Arial"/>
          <w:sz w:val="8"/>
        </w:rPr>
      </w:pPr>
    </w:p>
    <w:p w14:paraId="4B47E665" w14:textId="77777777" w:rsidR="0065693B" w:rsidRDefault="0065693B">
      <w:pPr>
        <w:pStyle w:val="BodyText"/>
        <w:spacing w:before="5"/>
        <w:rPr>
          <w:rFonts w:ascii="Arial"/>
          <w:sz w:val="8"/>
        </w:rPr>
      </w:pPr>
    </w:p>
    <w:p w14:paraId="205EA0DC" w14:textId="0FE3E562" w:rsidR="0065693B" w:rsidRDefault="00B8797A">
      <w:pPr>
        <w:ind w:left="2789"/>
        <w:rPr>
          <w:rFonts w:ascii="Arial"/>
          <w:sz w:val="7"/>
        </w:rPr>
      </w:pPr>
      <w:r>
        <w:rPr>
          <w:noProof/>
        </w:rPr>
        <mc:AlternateContent>
          <mc:Choice Requires="wps">
            <w:drawing>
              <wp:anchor distT="0" distB="0" distL="114300" distR="114300" simplePos="0" relativeHeight="251491328" behindDoc="0" locked="0" layoutInCell="1" allowOverlap="1" wp14:anchorId="73A0C30B" wp14:editId="54CE7824">
                <wp:simplePos x="0" y="0"/>
                <wp:positionH relativeFrom="page">
                  <wp:posOffset>2917825</wp:posOffset>
                </wp:positionH>
                <wp:positionV relativeFrom="paragraph">
                  <wp:posOffset>28575</wp:posOffset>
                </wp:positionV>
                <wp:extent cx="8890" cy="0"/>
                <wp:effectExtent l="12700" t="7620" r="6985" b="11430"/>
                <wp:wrapNone/>
                <wp:docPr id="1232"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2C9C4" id="Line 1180" o:spid="_x0000_s1026" style="position:absolute;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" strokecolor="#333" strokeweight=".26pt">
                <w10:wrap anchorx="page"/>
              </v:line>
            </w:pict>
          </mc:Fallback>
        </mc:AlternateContent>
      </w:r>
      <w:r w:rsidR="00372F18">
        <w:rPr>
          <w:rFonts w:ascii="Arial"/>
          <w:color w:val="4D4D4D"/>
          <w:w w:val="110"/>
          <w:sz w:val="7"/>
        </w:rPr>
        <w:t>5.5</w:t>
      </w:r>
    </w:p>
    <w:p w14:paraId="694DEE89" w14:textId="77777777" w:rsidR="0065693B" w:rsidRDefault="0065693B">
      <w:pPr>
        <w:pStyle w:val="BodyText"/>
        <w:rPr>
          <w:rFonts w:ascii="Arial"/>
          <w:sz w:val="8"/>
        </w:rPr>
      </w:pPr>
    </w:p>
    <w:p w14:paraId="6DC4FD12" w14:textId="77777777" w:rsidR="0065693B" w:rsidRDefault="0065693B">
      <w:pPr>
        <w:pStyle w:val="BodyText"/>
        <w:spacing w:before="5"/>
        <w:rPr>
          <w:rFonts w:ascii="Arial"/>
          <w:sz w:val="8"/>
        </w:rPr>
      </w:pPr>
    </w:p>
    <w:p w14:paraId="392D8CAE" w14:textId="55912292" w:rsidR="0065693B" w:rsidRDefault="00B8797A">
      <w:pPr>
        <w:ind w:left="2789"/>
        <w:rPr>
          <w:rFonts w:ascii="Arial"/>
          <w:sz w:val="7"/>
        </w:rPr>
      </w:pPr>
      <w:r>
        <w:rPr>
          <w:noProof/>
        </w:rPr>
        <mc:AlternateContent>
          <mc:Choice Requires="wps">
            <w:drawing>
              <wp:anchor distT="0" distB="0" distL="114300" distR="114300" simplePos="0" relativeHeight="251490304" behindDoc="0" locked="0" layoutInCell="1" allowOverlap="1" wp14:anchorId="79676B4A" wp14:editId="1D7CBDFC">
                <wp:simplePos x="0" y="0"/>
                <wp:positionH relativeFrom="page">
                  <wp:posOffset>2917825</wp:posOffset>
                </wp:positionH>
                <wp:positionV relativeFrom="paragraph">
                  <wp:posOffset>28575</wp:posOffset>
                </wp:positionV>
                <wp:extent cx="8890" cy="0"/>
                <wp:effectExtent l="12700" t="7620" r="6985" b="11430"/>
                <wp:wrapNone/>
                <wp:docPr id="1231" name="Line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3219F2" id="Line 1179" o:spid="_x0000_s1026" style="position:absolute;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iIFQIAACsEAAAOAAAAZHJzL2Uyb0RvYy54bWysU8GO2jAQvVfqP1i+QxJIWY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" strokecolor="#333" strokeweight=".26pt">
                <w10:wrap anchorx="page"/>
              </v:line>
            </w:pict>
          </mc:Fallback>
        </mc:AlternateContent>
      </w:r>
      <w:r>
        <w:rPr>
          <w:noProof/>
        </w:rPr>
        <mc:AlternateContent>
          <mc:Choice Requires="wps">
            <w:drawing>
              <wp:anchor distT="0" distB="0" distL="114300" distR="114300" simplePos="0" relativeHeight="251494400" behindDoc="0" locked="0" layoutInCell="1" allowOverlap="1" wp14:anchorId="0F8BDE1D" wp14:editId="5FF3D187">
                <wp:simplePos x="0" y="0"/>
                <wp:positionH relativeFrom="page">
                  <wp:posOffset>2677160</wp:posOffset>
                </wp:positionH>
                <wp:positionV relativeFrom="paragraph">
                  <wp:posOffset>39370</wp:posOffset>
                </wp:positionV>
                <wp:extent cx="109855" cy="528955"/>
                <wp:effectExtent l="635" t="0" r="3810" b="0"/>
                <wp:wrapNone/>
                <wp:docPr id="1230" name="Text Box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55" cy="528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ECB0A" w14:textId="77777777" w:rsidR="003162A5" w:rsidRDefault="003162A5">
                            <w:pPr>
                              <w:spacing w:before="23"/>
                              <w:ind w:left="20"/>
                              <w:rPr>
                                <w:rFonts w:ascii="Arial"/>
                                <w:b/>
                                <w:sz w:val="9"/>
                              </w:rPr>
                            </w:pPr>
                            <w:r>
                              <w:rPr>
                                <w:rFonts w:ascii="Arial"/>
                                <w:b/>
                                <w:w w:val="110"/>
                                <w:sz w:val="9"/>
                              </w:rPr>
                              <w:t>log</w:t>
                            </w:r>
                            <w:r>
                              <w:rPr>
                                <w:rFonts w:ascii="Arial"/>
                                <w:b/>
                                <w:w w:val="110"/>
                                <w:position w:val="-2"/>
                                <w:sz w:val="5"/>
                              </w:rPr>
                              <w:t>2</w:t>
                            </w:r>
                            <w:r>
                              <w:rPr>
                                <w:rFonts w:ascii="Arial"/>
                                <w:b/>
                                <w:w w:val="110"/>
                                <w:sz w:val="9"/>
                              </w:rPr>
                              <w:t>( DESeq2 FC)</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BDE1D" id="Text Box 1178" o:spid="_x0000_s1507" type="#_x0000_t202" style="position:absolute;left:0;text-align:left;margin-left:210.8pt;margin-top:3.1pt;width:8.65pt;height:41.65pt;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" filled="f" stroked="f">
                <v:textbox style="layout-flow:vertical;mso-layout-flow-alt:bottom-to-top" inset="0,0,0,0">
                  <w:txbxContent>
                    <w:p w14:paraId="158ECB0A" w14:textId="77777777" w:rsidR="003162A5" w:rsidRDefault="003162A5">
                      <w:pPr>
                        <w:spacing w:before="23"/>
                        <w:ind w:left="20"/>
                        <w:rPr>
                          <w:rFonts w:ascii="Arial"/>
                          <w:b/>
                          <w:sz w:val="9"/>
                        </w:rPr>
                      </w:pPr>
                      <w:r>
                        <w:rPr>
                          <w:rFonts w:ascii="Arial"/>
                          <w:b/>
                          <w:w w:val="110"/>
                          <w:sz w:val="9"/>
                        </w:rPr>
                        <w:t>log</w:t>
                      </w:r>
                      <w:r>
                        <w:rPr>
                          <w:rFonts w:ascii="Arial"/>
                          <w:b/>
                          <w:w w:val="110"/>
                          <w:position w:val="-2"/>
                          <w:sz w:val="5"/>
                        </w:rPr>
                        <w:t>2</w:t>
                      </w:r>
                      <w:r>
                        <w:rPr>
                          <w:rFonts w:ascii="Arial"/>
                          <w:b/>
                          <w:w w:val="110"/>
                          <w:sz w:val="9"/>
                        </w:rPr>
                        <w:t>( DESeq2 FC)</w:t>
                      </w:r>
                    </w:p>
                  </w:txbxContent>
                </v:textbox>
                <w10:wrap anchorx="page"/>
              </v:shape>
            </w:pict>
          </mc:Fallback>
        </mc:AlternateContent>
      </w:r>
      <w:r w:rsidR="00372F18">
        <w:rPr>
          <w:rFonts w:ascii="Arial"/>
          <w:color w:val="4D4D4D"/>
          <w:w w:val="110"/>
          <w:sz w:val="7"/>
        </w:rPr>
        <w:t>4.0</w:t>
      </w:r>
    </w:p>
    <w:p w14:paraId="237AD3D7" w14:textId="77777777" w:rsidR="0065693B" w:rsidRDefault="0065693B">
      <w:pPr>
        <w:pStyle w:val="BodyText"/>
        <w:rPr>
          <w:rFonts w:ascii="Arial"/>
          <w:sz w:val="8"/>
        </w:rPr>
      </w:pPr>
    </w:p>
    <w:p w14:paraId="3A1DB6C6" w14:textId="77777777" w:rsidR="0065693B" w:rsidRDefault="0065693B">
      <w:pPr>
        <w:pStyle w:val="BodyText"/>
        <w:spacing w:before="5"/>
        <w:rPr>
          <w:rFonts w:ascii="Arial"/>
          <w:sz w:val="8"/>
        </w:rPr>
      </w:pPr>
    </w:p>
    <w:p w14:paraId="20F99157" w14:textId="52BA27F3" w:rsidR="0065693B" w:rsidRDefault="00B8797A">
      <w:pPr>
        <w:ind w:left="2789"/>
        <w:rPr>
          <w:rFonts w:ascii="Arial"/>
          <w:sz w:val="7"/>
        </w:rPr>
      </w:pPr>
      <w:r>
        <w:rPr>
          <w:noProof/>
        </w:rPr>
        <mc:AlternateContent>
          <mc:Choice Requires="wps">
            <w:drawing>
              <wp:anchor distT="0" distB="0" distL="114300" distR="114300" simplePos="0" relativeHeight="251489280" behindDoc="0" locked="0" layoutInCell="1" allowOverlap="1" wp14:anchorId="03D4A521" wp14:editId="1A1C8229">
                <wp:simplePos x="0" y="0"/>
                <wp:positionH relativeFrom="page">
                  <wp:posOffset>2917825</wp:posOffset>
                </wp:positionH>
                <wp:positionV relativeFrom="paragraph">
                  <wp:posOffset>28575</wp:posOffset>
                </wp:positionV>
                <wp:extent cx="8890" cy="0"/>
                <wp:effectExtent l="12700" t="6985" r="6985" b="12065"/>
                <wp:wrapNone/>
                <wp:docPr id="1229" name="Lin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01DD5" id="Line 1177" o:spid="_x0000_s1026" style="position:absolute;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U5+FQIAACsEAAAOAAAAZHJzL2Uyb0RvYy54bWysU02P2jAQvVfqf7B8h3xAWY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" strokecolor="#333" strokeweight=".26pt">
                <w10:wrap anchorx="page"/>
              </v:line>
            </w:pict>
          </mc:Fallback>
        </mc:AlternateContent>
      </w:r>
      <w:r w:rsidR="00372F18">
        <w:rPr>
          <w:rFonts w:ascii="Arial"/>
          <w:color w:val="4D4D4D"/>
          <w:w w:val="110"/>
          <w:sz w:val="7"/>
        </w:rPr>
        <w:t>2.5</w:t>
      </w:r>
    </w:p>
    <w:p w14:paraId="21496E0E" w14:textId="77777777" w:rsidR="0065693B" w:rsidRDefault="0065693B">
      <w:pPr>
        <w:pStyle w:val="BodyText"/>
        <w:rPr>
          <w:rFonts w:ascii="Arial"/>
          <w:sz w:val="8"/>
        </w:rPr>
      </w:pPr>
    </w:p>
    <w:p w14:paraId="190FD273" w14:textId="77777777" w:rsidR="0065693B" w:rsidRDefault="0065693B">
      <w:pPr>
        <w:pStyle w:val="BodyText"/>
        <w:spacing w:before="5"/>
        <w:rPr>
          <w:rFonts w:ascii="Arial"/>
          <w:sz w:val="8"/>
        </w:rPr>
      </w:pPr>
    </w:p>
    <w:p w14:paraId="0F094492" w14:textId="30686EE7" w:rsidR="0065693B" w:rsidRDefault="00B8797A">
      <w:pPr>
        <w:spacing w:before="1"/>
        <w:ind w:left="2789"/>
        <w:rPr>
          <w:rFonts w:ascii="Arial"/>
          <w:sz w:val="7"/>
        </w:rPr>
      </w:pPr>
      <w:r>
        <w:rPr>
          <w:noProof/>
        </w:rPr>
        <mc:AlternateContent>
          <mc:Choice Requires="wps">
            <w:drawing>
              <wp:anchor distT="0" distB="0" distL="114300" distR="114300" simplePos="0" relativeHeight="251488256" behindDoc="0" locked="0" layoutInCell="1" allowOverlap="1" wp14:anchorId="0FCF8502" wp14:editId="5AE57939">
                <wp:simplePos x="0" y="0"/>
                <wp:positionH relativeFrom="page">
                  <wp:posOffset>2917825</wp:posOffset>
                </wp:positionH>
                <wp:positionV relativeFrom="paragraph">
                  <wp:posOffset>29210</wp:posOffset>
                </wp:positionV>
                <wp:extent cx="8890" cy="0"/>
                <wp:effectExtent l="12700" t="7620" r="6985" b="11430"/>
                <wp:wrapNone/>
                <wp:docPr id="1228" name="Line 1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DC1E96" id="Line 1176" o:spid="_x0000_s1026" style="position:absolute;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3pt" to="230.4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" strokecolor="#333" strokeweight=".26pt">
                <w10:wrap anchorx="page"/>
              </v:line>
            </w:pict>
          </mc:Fallback>
        </mc:AlternateContent>
      </w:r>
      <w:r w:rsidR="00372F18">
        <w:rPr>
          <w:rFonts w:ascii="Arial"/>
          <w:color w:val="4D4D4D"/>
          <w:w w:val="110"/>
          <w:sz w:val="7"/>
        </w:rPr>
        <w:t>1.0</w:t>
      </w:r>
    </w:p>
    <w:p w14:paraId="719850C1" w14:textId="77777777" w:rsidR="0065693B" w:rsidRDefault="0065693B">
      <w:pPr>
        <w:pStyle w:val="BodyText"/>
        <w:rPr>
          <w:rFonts w:ascii="Arial"/>
          <w:sz w:val="8"/>
        </w:rPr>
      </w:pPr>
    </w:p>
    <w:p w14:paraId="7B5EF365" w14:textId="77777777" w:rsidR="0065693B" w:rsidRDefault="0065693B">
      <w:pPr>
        <w:pStyle w:val="BodyText"/>
        <w:spacing w:before="5"/>
        <w:rPr>
          <w:rFonts w:ascii="Arial"/>
          <w:sz w:val="8"/>
        </w:rPr>
      </w:pPr>
    </w:p>
    <w:p w14:paraId="04AC707E" w14:textId="4E3A7BD4" w:rsidR="0065693B" w:rsidRDefault="00B8797A">
      <w:pPr>
        <w:ind w:left="2755"/>
        <w:rPr>
          <w:rFonts w:ascii="Arial" w:hAnsi="Arial"/>
          <w:sz w:val="7"/>
        </w:rPr>
      </w:pPr>
      <w:r>
        <w:rPr>
          <w:noProof/>
        </w:rPr>
        <mc:AlternateContent>
          <mc:Choice Requires="wps">
            <w:drawing>
              <wp:anchor distT="0" distB="0" distL="114300" distR="114300" simplePos="0" relativeHeight="251487232" behindDoc="0" locked="0" layoutInCell="1" allowOverlap="1" wp14:anchorId="272E6309" wp14:editId="1358BC3F">
                <wp:simplePos x="0" y="0"/>
                <wp:positionH relativeFrom="page">
                  <wp:posOffset>2917825</wp:posOffset>
                </wp:positionH>
                <wp:positionV relativeFrom="paragraph">
                  <wp:posOffset>28575</wp:posOffset>
                </wp:positionV>
                <wp:extent cx="8890" cy="0"/>
                <wp:effectExtent l="12700" t="6985" r="6985" b="12065"/>
                <wp:wrapNone/>
                <wp:docPr id="1227" name="Line 1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8C8C4" id="Line 1175" o:spid="_x0000_s1026" style="position:absolute;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kcnFAIAACsEAAAOAAAAZHJzL2Uyb0RvYy54bWysU02P2jAQvVfqf7B8h3xAWY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" strokecolor="#333" strokeweight=".26pt">
                <w10:wrap anchorx="page"/>
              </v:line>
            </w:pict>
          </mc:Fallback>
        </mc:AlternateContent>
      </w:r>
      <w:r w:rsidR="00372F18">
        <w:rPr>
          <w:rFonts w:ascii="Arial" w:hAnsi="Arial"/>
          <w:color w:val="4D4D4D"/>
          <w:w w:val="110"/>
          <w:sz w:val="7"/>
        </w:rPr>
        <w:t>−0.5</w:t>
      </w:r>
    </w:p>
    <w:p w14:paraId="66643C8E" w14:textId="77777777" w:rsidR="0065693B" w:rsidRDefault="0065693B">
      <w:pPr>
        <w:pStyle w:val="BodyText"/>
        <w:rPr>
          <w:rFonts w:ascii="Arial"/>
          <w:sz w:val="8"/>
        </w:rPr>
      </w:pPr>
    </w:p>
    <w:p w14:paraId="2E7408ED" w14:textId="77777777" w:rsidR="0065693B" w:rsidRDefault="0065693B">
      <w:pPr>
        <w:pStyle w:val="BodyText"/>
        <w:spacing w:before="5"/>
        <w:rPr>
          <w:rFonts w:ascii="Arial"/>
          <w:sz w:val="8"/>
        </w:rPr>
      </w:pPr>
    </w:p>
    <w:p w14:paraId="348730CF" w14:textId="7FCE2333" w:rsidR="0065693B" w:rsidRDefault="00B8797A">
      <w:pPr>
        <w:ind w:left="2755"/>
        <w:rPr>
          <w:rFonts w:ascii="Arial" w:hAnsi="Arial"/>
          <w:sz w:val="7"/>
        </w:rPr>
      </w:pPr>
      <w:r>
        <w:rPr>
          <w:noProof/>
        </w:rPr>
        <mc:AlternateContent>
          <mc:Choice Requires="wps">
            <w:drawing>
              <wp:anchor distT="0" distB="0" distL="114300" distR="114300" simplePos="0" relativeHeight="251486208" behindDoc="0" locked="0" layoutInCell="1" allowOverlap="1" wp14:anchorId="399A2AC9" wp14:editId="5E37052B">
                <wp:simplePos x="0" y="0"/>
                <wp:positionH relativeFrom="page">
                  <wp:posOffset>2917825</wp:posOffset>
                </wp:positionH>
                <wp:positionV relativeFrom="paragraph">
                  <wp:posOffset>28575</wp:posOffset>
                </wp:positionV>
                <wp:extent cx="8890" cy="0"/>
                <wp:effectExtent l="12700" t="6985" r="6985" b="12065"/>
                <wp:wrapNone/>
                <wp:docPr id="1226" name="Line 1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8E1B1" id="Line 1174" o:spid="_x0000_s1026" style="position:absolute;z-index:25148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RxsFQIAACsEAAAOAAAAZHJzL2Uyb0RvYy54bWysU02P2jAQvVfqf7B8h3yQsh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" strokecolor="#333" strokeweight=".26pt">
                <w10:wrap anchorx="page"/>
              </v:line>
            </w:pict>
          </mc:Fallback>
        </mc:AlternateContent>
      </w:r>
      <w:r w:rsidR="00372F18">
        <w:rPr>
          <w:rFonts w:ascii="Arial" w:hAnsi="Arial"/>
          <w:color w:val="4D4D4D"/>
          <w:w w:val="110"/>
          <w:sz w:val="7"/>
        </w:rPr>
        <w:t>−2.0</w:t>
      </w:r>
    </w:p>
    <w:p w14:paraId="41683E54" w14:textId="77777777" w:rsidR="0065693B" w:rsidRDefault="0065693B">
      <w:pPr>
        <w:pStyle w:val="BodyText"/>
        <w:rPr>
          <w:rFonts w:ascii="Arial"/>
          <w:sz w:val="8"/>
        </w:rPr>
      </w:pPr>
    </w:p>
    <w:p w14:paraId="572C0125" w14:textId="77777777" w:rsidR="0065693B" w:rsidRDefault="0065693B">
      <w:pPr>
        <w:pStyle w:val="BodyText"/>
        <w:spacing w:before="5"/>
        <w:rPr>
          <w:rFonts w:ascii="Arial"/>
          <w:sz w:val="8"/>
        </w:rPr>
      </w:pPr>
    </w:p>
    <w:p w14:paraId="4E34C01B" w14:textId="3D942D14" w:rsidR="0065693B" w:rsidRDefault="00B8797A">
      <w:pPr>
        <w:ind w:left="2755"/>
        <w:rPr>
          <w:rFonts w:ascii="Arial" w:hAnsi="Arial"/>
          <w:sz w:val="7"/>
        </w:rPr>
      </w:pPr>
      <w:r>
        <w:rPr>
          <w:noProof/>
        </w:rPr>
        <mc:AlternateContent>
          <mc:Choice Requires="wps">
            <w:drawing>
              <wp:anchor distT="0" distB="0" distL="114300" distR="114300" simplePos="0" relativeHeight="251485184" behindDoc="0" locked="0" layoutInCell="1" allowOverlap="1" wp14:anchorId="6A6824AD" wp14:editId="07BECB91">
                <wp:simplePos x="0" y="0"/>
                <wp:positionH relativeFrom="page">
                  <wp:posOffset>2917825</wp:posOffset>
                </wp:positionH>
                <wp:positionV relativeFrom="paragraph">
                  <wp:posOffset>28575</wp:posOffset>
                </wp:positionV>
                <wp:extent cx="8890" cy="0"/>
                <wp:effectExtent l="12700" t="6350" r="6985" b="12700"/>
                <wp:wrapNone/>
                <wp:docPr id="1225" name="Line 1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290CD4" id="Line 1173" o:spid="_x0000_s1026" style="position:absolute;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4QCFgIAACsEAAAOAAAAZHJzL2Uyb0RvYy54bWysU9uO2yAQfa/Uf0C8J77Em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" strokecolor="#333" strokeweight=".26pt">
                <w10:wrap anchorx="page"/>
              </v:line>
            </w:pict>
          </mc:Fallback>
        </mc:AlternateContent>
      </w:r>
      <w:r w:rsidR="00372F18">
        <w:rPr>
          <w:rFonts w:ascii="Arial" w:hAnsi="Arial"/>
          <w:color w:val="4D4D4D"/>
          <w:w w:val="110"/>
          <w:sz w:val="7"/>
        </w:rPr>
        <w:t>−3.5</w:t>
      </w:r>
    </w:p>
    <w:p w14:paraId="58BAB994" w14:textId="77777777" w:rsidR="0065693B" w:rsidRDefault="0065693B">
      <w:pPr>
        <w:pStyle w:val="BodyText"/>
        <w:rPr>
          <w:rFonts w:ascii="Arial"/>
          <w:sz w:val="8"/>
        </w:rPr>
      </w:pPr>
    </w:p>
    <w:p w14:paraId="0E6E4094" w14:textId="77777777" w:rsidR="0065693B" w:rsidRDefault="0065693B">
      <w:pPr>
        <w:pStyle w:val="BodyText"/>
        <w:spacing w:before="5"/>
        <w:rPr>
          <w:rFonts w:ascii="Arial"/>
          <w:sz w:val="8"/>
        </w:rPr>
      </w:pPr>
    </w:p>
    <w:p w14:paraId="36B03121" w14:textId="4CD8047A" w:rsidR="0065693B" w:rsidRDefault="00B8797A">
      <w:pPr>
        <w:ind w:left="2755"/>
        <w:rPr>
          <w:rFonts w:ascii="Arial" w:hAnsi="Arial"/>
          <w:sz w:val="7"/>
        </w:rPr>
      </w:pPr>
      <w:r>
        <w:rPr>
          <w:noProof/>
        </w:rPr>
        <mc:AlternateContent>
          <mc:Choice Requires="wps">
            <w:drawing>
              <wp:anchor distT="0" distB="0" distL="0" distR="0" simplePos="0" relativeHeight="251429888" behindDoc="0" locked="0" layoutInCell="1" allowOverlap="1" wp14:anchorId="385401E0" wp14:editId="389F2840">
                <wp:simplePos x="0" y="0"/>
                <wp:positionH relativeFrom="page">
                  <wp:posOffset>3036570</wp:posOffset>
                </wp:positionH>
                <wp:positionV relativeFrom="paragraph">
                  <wp:posOffset>113665</wp:posOffset>
                </wp:positionV>
                <wp:extent cx="0" cy="0"/>
                <wp:effectExtent l="7620" t="15240" r="11430" b="21590"/>
                <wp:wrapTopAndBottom/>
                <wp:docPr id="1224" name="Line 1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5D9996" id="Line 1172" o:spid="_x0000_s1026" style="position:absolute;z-index:251429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9.1pt,8.95pt" to="239.1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" strokecolor="#333" strokeweight=".26pt">
                <w10:wrap type="topAndBottom" anchorx="page"/>
              </v:line>
            </w:pict>
          </mc:Fallback>
        </mc:AlternateContent>
      </w:r>
      <w:r>
        <w:rPr>
          <w:noProof/>
        </w:rPr>
        <mc:AlternateContent>
          <mc:Choice Requires="wps">
            <w:drawing>
              <wp:anchor distT="0" distB="0" distL="0" distR="0" simplePos="0" relativeHeight="251431936" behindDoc="0" locked="0" layoutInCell="1" allowOverlap="1" wp14:anchorId="09D8BFFA" wp14:editId="7B1A88B1">
                <wp:simplePos x="0" y="0"/>
                <wp:positionH relativeFrom="page">
                  <wp:posOffset>3280410</wp:posOffset>
                </wp:positionH>
                <wp:positionV relativeFrom="paragraph">
                  <wp:posOffset>113665</wp:posOffset>
                </wp:positionV>
                <wp:extent cx="0" cy="0"/>
                <wp:effectExtent l="13335" t="15240" r="5715" b="21590"/>
                <wp:wrapTopAndBottom/>
                <wp:docPr id="1223" name="Line 1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39864" id="Line 1171" o:spid="_x0000_s1026" style="position:absolute;z-index:25143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58.3pt,8.95pt" to="258.3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" strokecolor="#333" strokeweight=".26pt">
                <w10:wrap type="topAndBottom" anchorx="page"/>
              </v:line>
            </w:pict>
          </mc:Fallback>
        </mc:AlternateContent>
      </w:r>
      <w:r>
        <w:rPr>
          <w:noProof/>
        </w:rPr>
        <mc:AlternateContent>
          <mc:Choice Requires="wps">
            <w:drawing>
              <wp:anchor distT="0" distB="0" distL="0" distR="0" simplePos="0" relativeHeight="251432960" behindDoc="0" locked="0" layoutInCell="1" allowOverlap="1" wp14:anchorId="5B4985E0" wp14:editId="48C4A9B3">
                <wp:simplePos x="0" y="0"/>
                <wp:positionH relativeFrom="page">
                  <wp:posOffset>3524250</wp:posOffset>
                </wp:positionH>
                <wp:positionV relativeFrom="paragraph">
                  <wp:posOffset>113665</wp:posOffset>
                </wp:positionV>
                <wp:extent cx="0" cy="0"/>
                <wp:effectExtent l="9525" t="15240" r="9525" b="21590"/>
                <wp:wrapTopAndBottom/>
                <wp:docPr id="1222" name="Line 1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14E90" id="Line 1170" o:spid="_x0000_s1026" style="position:absolute;z-index:25143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77.5pt,8.95pt" to="27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" strokecolor="#333" strokeweight=".26pt">
                <w10:wrap type="topAndBottom" anchorx="page"/>
              </v:line>
            </w:pict>
          </mc:Fallback>
        </mc:AlternateContent>
      </w:r>
      <w:r>
        <w:rPr>
          <w:noProof/>
        </w:rPr>
        <mc:AlternateContent>
          <mc:Choice Requires="wps">
            <w:drawing>
              <wp:anchor distT="0" distB="0" distL="0" distR="0" simplePos="0" relativeHeight="251433984" behindDoc="0" locked="0" layoutInCell="1" allowOverlap="1" wp14:anchorId="2EA1DB16" wp14:editId="5BF49E47">
                <wp:simplePos x="0" y="0"/>
                <wp:positionH relativeFrom="page">
                  <wp:posOffset>3768090</wp:posOffset>
                </wp:positionH>
                <wp:positionV relativeFrom="paragraph">
                  <wp:posOffset>113665</wp:posOffset>
                </wp:positionV>
                <wp:extent cx="0" cy="0"/>
                <wp:effectExtent l="5715" t="15240" r="13335" b="21590"/>
                <wp:wrapTopAndBottom/>
                <wp:docPr id="1221" name="Line 1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417DA" id="Line 1169" o:spid="_x0000_s1026" style="position:absolute;z-index:25143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6.7pt,8.95pt" to="296.7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" strokecolor="#333" strokeweight=".26pt">
                <w10:wrap type="topAndBottom" anchorx="page"/>
              </v:line>
            </w:pict>
          </mc:Fallback>
        </mc:AlternateContent>
      </w:r>
      <w:r>
        <w:rPr>
          <w:noProof/>
        </w:rPr>
        <mc:AlternateContent>
          <mc:Choice Requires="wps">
            <w:drawing>
              <wp:anchor distT="0" distB="0" distL="0" distR="0" simplePos="0" relativeHeight="251436032" behindDoc="0" locked="0" layoutInCell="1" allowOverlap="1" wp14:anchorId="125EA660" wp14:editId="0C3CBD7B">
                <wp:simplePos x="0" y="0"/>
                <wp:positionH relativeFrom="page">
                  <wp:posOffset>4011930</wp:posOffset>
                </wp:positionH>
                <wp:positionV relativeFrom="paragraph">
                  <wp:posOffset>113665</wp:posOffset>
                </wp:positionV>
                <wp:extent cx="0" cy="0"/>
                <wp:effectExtent l="11430" t="15240" r="7620" b="21590"/>
                <wp:wrapTopAndBottom/>
                <wp:docPr id="1220" name="Lin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5A613" id="Line 1168" o:spid="_x0000_s1026" style="position:absolute;z-index:251436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5.9pt,8.95pt" to="315.9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" strokecolor="#333" strokeweight=".26pt">
                <w10:wrap type="topAndBottom" anchorx="page"/>
              </v:line>
            </w:pict>
          </mc:Fallback>
        </mc:AlternateContent>
      </w:r>
      <w:r>
        <w:rPr>
          <w:noProof/>
        </w:rPr>
        <mc:AlternateContent>
          <mc:Choice Requires="wps">
            <w:drawing>
              <wp:anchor distT="0" distB="0" distL="0" distR="0" simplePos="0" relativeHeight="251438080" behindDoc="0" locked="0" layoutInCell="1" allowOverlap="1" wp14:anchorId="54215A02" wp14:editId="67482FAC">
                <wp:simplePos x="0" y="0"/>
                <wp:positionH relativeFrom="page">
                  <wp:posOffset>4256405</wp:posOffset>
                </wp:positionH>
                <wp:positionV relativeFrom="paragraph">
                  <wp:posOffset>113665</wp:posOffset>
                </wp:positionV>
                <wp:extent cx="0" cy="0"/>
                <wp:effectExtent l="8255" t="15240" r="10795" b="21590"/>
                <wp:wrapTopAndBottom/>
                <wp:docPr id="1219" name="Lin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82A9E" id="Line 1167" o:spid="_x0000_s1026" style="position:absolute;z-index:251438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35.15pt,8.95pt" to="335.1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" strokecolor="#333" strokeweight=".26pt">
                <w10:wrap type="topAndBottom" anchorx="page"/>
              </v:line>
            </w:pict>
          </mc:Fallback>
        </mc:AlternateContent>
      </w:r>
      <w:r>
        <w:rPr>
          <w:noProof/>
        </w:rPr>
        <mc:AlternateContent>
          <mc:Choice Requires="wps">
            <w:drawing>
              <wp:anchor distT="0" distB="0" distL="0" distR="0" simplePos="0" relativeHeight="251439104" behindDoc="0" locked="0" layoutInCell="1" allowOverlap="1" wp14:anchorId="1E86F437" wp14:editId="6A57DF3E">
                <wp:simplePos x="0" y="0"/>
                <wp:positionH relativeFrom="page">
                  <wp:posOffset>4500245</wp:posOffset>
                </wp:positionH>
                <wp:positionV relativeFrom="paragraph">
                  <wp:posOffset>113665</wp:posOffset>
                </wp:positionV>
                <wp:extent cx="0" cy="0"/>
                <wp:effectExtent l="13970" t="15240" r="5080" b="21590"/>
                <wp:wrapTopAndBottom/>
                <wp:docPr id="1218" name="Lin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9C5A3" id="Line 1166" o:spid="_x0000_s1026" style="position:absolute;z-index:251439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4.35pt,8.95pt" to="354.3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" strokecolor="#333" strokeweight=".26pt">
                <w10:wrap type="topAndBottom" anchorx="page"/>
              </v:line>
            </w:pict>
          </mc:Fallback>
        </mc:AlternateContent>
      </w:r>
      <w:r>
        <w:rPr>
          <w:noProof/>
        </w:rPr>
        <mc:AlternateContent>
          <mc:Choice Requires="wps">
            <w:drawing>
              <wp:anchor distT="0" distB="0" distL="0" distR="0" simplePos="0" relativeHeight="251440128" behindDoc="0" locked="0" layoutInCell="1" allowOverlap="1" wp14:anchorId="3A53B4A1" wp14:editId="29BB425C">
                <wp:simplePos x="0" y="0"/>
                <wp:positionH relativeFrom="page">
                  <wp:posOffset>4744085</wp:posOffset>
                </wp:positionH>
                <wp:positionV relativeFrom="paragraph">
                  <wp:posOffset>113665</wp:posOffset>
                </wp:positionV>
                <wp:extent cx="0" cy="0"/>
                <wp:effectExtent l="10160" t="15240" r="8890" b="21590"/>
                <wp:wrapTopAndBottom/>
                <wp:docPr id="1217" name="Line 1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7C8A04" id="Line 1165" o:spid="_x0000_s1026" style="position:absolute;z-index:251440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3.55pt,8.95pt" to="373.5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" strokecolor="#333" strokeweight=".26pt">
                <w10:wrap type="topAndBottom" anchorx="page"/>
              </v:line>
            </w:pict>
          </mc:Fallback>
        </mc:AlternateContent>
      </w:r>
      <w:r>
        <w:rPr>
          <w:noProof/>
        </w:rPr>
        <mc:AlternateContent>
          <mc:Choice Requires="wps">
            <w:drawing>
              <wp:anchor distT="0" distB="0" distL="0" distR="0" simplePos="0" relativeHeight="251441152" behindDoc="0" locked="0" layoutInCell="1" allowOverlap="1" wp14:anchorId="38454561" wp14:editId="77017CD6">
                <wp:simplePos x="0" y="0"/>
                <wp:positionH relativeFrom="page">
                  <wp:posOffset>4987925</wp:posOffset>
                </wp:positionH>
                <wp:positionV relativeFrom="paragraph">
                  <wp:posOffset>113665</wp:posOffset>
                </wp:positionV>
                <wp:extent cx="0" cy="0"/>
                <wp:effectExtent l="6350" t="15240" r="12700" b="21590"/>
                <wp:wrapTopAndBottom/>
                <wp:docPr id="1216" name="Line 1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214619" id="Line 1164" o:spid="_x0000_s1026" style="position:absolute;z-index:251441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92.75pt,8.95pt" to="392.7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" strokecolor="#333" strokeweight=".26pt">
                <w10:wrap type="topAndBottom" anchorx="page"/>
              </v:line>
            </w:pict>
          </mc:Fallback>
        </mc:AlternateContent>
      </w:r>
      <w:r>
        <w:rPr>
          <w:noProof/>
        </w:rPr>
        <mc:AlternateContent>
          <mc:Choice Requires="wps">
            <w:drawing>
              <wp:anchor distT="0" distB="0" distL="0" distR="0" simplePos="0" relativeHeight="251442176" behindDoc="0" locked="0" layoutInCell="1" allowOverlap="1" wp14:anchorId="54835941" wp14:editId="74055D25">
                <wp:simplePos x="0" y="0"/>
                <wp:positionH relativeFrom="page">
                  <wp:posOffset>5231765</wp:posOffset>
                </wp:positionH>
                <wp:positionV relativeFrom="paragraph">
                  <wp:posOffset>113665</wp:posOffset>
                </wp:positionV>
                <wp:extent cx="0" cy="0"/>
                <wp:effectExtent l="12065" t="15240" r="6985" b="21590"/>
                <wp:wrapTopAndBottom/>
                <wp:docPr id="1215" name="Line 1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43D07" id="Line 1163" o:spid="_x0000_s1026" style="position:absolute;z-index:25144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11.95pt,8.95pt" to="411.9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" strokecolor="#333" strokeweight=".26pt">
                <w10:wrap type="topAndBottom" anchorx="page"/>
              </v:line>
            </w:pict>
          </mc:Fallback>
        </mc:AlternateContent>
      </w:r>
      <w:r>
        <w:rPr>
          <w:noProof/>
        </w:rPr>
        <mc:AlternateContent>
          <mc:Choice Requires="wps">
            <w:drawing>
              <wp:anchor distT="0" distB="0" distL="114300" distR="114300" simplePos="0" relativeHeight="251484160" behindDoc="0" locked="0" layoutInCell="1" allowOverlap="1" wp14:anchorId="4E03E33C" wp14:editId="18FCC45C">
                <wp:simplePos x="0" y="0"/>
                <wp:positionH relativeFrom="page">
                  <wp:posOffset>2917825</wp:posOffset>
                </wp:positionH>
                <wp:positionV relativeFrom="paragraph">
                  <wp:posOffset>28575</wp:posOffset>
                </wp:positionV>
                <wp:extent cx="8890" cy="0"/>
                <wp:effectExtent l="12700" t="6350" r="6985" b="12700"/>
                <wp:wrapNone/>
                <wp:docPr id="1214" name="Line 1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0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804BFB" id="Line 1162" o:spid="_x0000_s1026" style="position:absolute;z-index:251484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75pt,2.25pt" to="230.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fiFQIAACsEAAAOAAAAZHJzL2Uyb0RvYy54bWysU02P2jAQvVfqf7B8h3yQUo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" strokecolor="#333" strokeweight=".26pt">
                <w10:wrap anchorx="page"/>
              </v:line>
            </w:pict>
          </mc:Fallback>
        </mc:AlternateContent>
      </w:r>
      <w:r w:rsidR="00372F18">
        <w:rPr>
          <w:rFonts w:ascii="Arial" w:hAnsi="Arial"/>
          <w:color w:val="4D4D4D"/>
          <w:w w:val="110"/>
          <w:sz w:val="7"/>
        </w:rPr>
        <w:t>−5.0</w:t>
      </w:r>
    </w:p>
    <w:p w14:paraId="20597DC8" w14:textId="77777777" w:rsidR="0065693B" w:rsidRDefault="00372F18">
      <w:pPr>
        <w:tabs>
          <w:tab w:val="left" w:pos="3423"/>
          <w:tab w:val="left" w:pos="3807"/>
          <w:tab w:val="left" w:pos="4191"/>
          <w:tab w:val="left" w:pos="4592"/>
          <w:tab w:val="left" w:pos="4977"/>
          <w:tab w:val="left" w:pos="5361"/>
          <w:tab w:val="left" w:pos="5745"/>
          <w:tab w:val="left" w:pos="6129"/>
          <w:tab w:val="left" w:pos="6513"/>
        </w:tabs>
        <w:ind w:left="3039"/>
        <w:rPr>
          <w:rFonts w:ascii="Arial" w:hAnsi="Arial"/>
          <w:sz w:val="7"/>
        </w:rPr>
      </w:pPr>
      <w:r>
        <w:rPr>
          <w:rFonts w:ascii="Arial" w:hAnsi="Arial"/>
          <w:color w:val="4D4D4D"/>
          <w:w w:val="110"/>
          <w:sz w:val="7"/>
        </w:rPr>
        <w:t>−6.0</w:t>
      </w:r>
      <w:r>
        <w:rPr>
          <w:rFonts w:ascii="Arial" w:hAnsi="Arial"/>
          <w:color w:val="4D4D4D"/>
          <w:w w:val="110"/>
          <w:sz w:val="7"/>
        </w:rPr>
        <w:tab/>
        <w:t>−4.5</w:t>
      </w:r>
      <w:r>
        <w:rPr>
          <w:rFonts w:ascii="Arial" w:hAnsi="Arial"/>
          <w:color w:val="4D4D4D"/>
          <w:w w:val="110"/>
          <w:sz w:val="7"/>
        </w:rPr>
        <w:tab/>
        <w:t>−3.0</w:t>
      </w:r>
      <w:r>
        <w:rPr>
          <w:rFonts w:ascii="Arial" w:hAnsi="Arial"/>
          <w:color w:val="4D4D4D"/>
          <w:w w:val="110"/>
          <w:sz w:val="7"/>
        </w:rPr>
        <w:tab/>
        <w:t>−1.5</w:t>
      </w:r>
      <w:r>
        <w:rPr>
          <w:rFonts w:ascii="Arial" w:hAnsi="Arial"/>
          <w:color w:val="4D4D4D"/>
          <w:w w:val="110"/>
          <w:sz w:val="7"/>
        </w:rPr>
        <w:tab/>
        <w:t>0.0</w:t>
      </w:r>
      <w:r>
        <w:rPr>
          <w:rFonts w:ascii="Arial" w:hAnsi="Arial"/>
          <w:color w:val="4D4D4D"/>
          <w:w w:val="110"/>
          <w:sz w:val="7"/>
        </w:rPr>
        <w:tab/>
        <w:t>1.5</w:t>
      </w:r>
      <w:r>
        <w:rPr>
          <w:rFonts w:ascii="Arial" w:hAnsi="Arial"/>
          <w:color w:val="4D4D4D"/>
          <w:w w:val="110"/>
          <w:sz w:val="7"/>
        </w:rPr>
        <w:tab/>
        <w:t>3.0</w:t>
      </w:r>
      <w:r>
        <w:rPr>
          <w:rFonts w:ascii="Arial" w:hAnsi="Arial"/>
          <w:color w:val="4D4D4D"/>
          <w:w w:val="110"/>
          <w:sz w:val="7"/>
        </w:rPr>
        <w:tab/>
        <w:t>4.5</w:t>
      </w:r>
      <w:r>
        <w:rPr>
          <w:rFonts w:ascii="Arial" w:hAnsi="Arial"/>
          <w:color w:val="4D4D4D"/>
          <w:w w:val="110"/>
          <w:sz w:val="7"/>
        </w:rPr>
        <w:tab/>
        <w:t>6.0</w:t>
      </w:r>
      <w:r>
        <w:rPr>
          <w:rFonts w:ascii="Arial" w:hAnsi="Arial"/>
          <w:color w:val="4D4D4D"/>
          <w:w w:val="110"/>
          <w:sz w:val="7"/>
        </w:rPr>
        <w:tab/>
        <w:t>7.5</w:t>
      </w:r>
    </w:p>
    <w:p w14:paraId="243B1D60" w14:textId="77777777" w:rsidR="0065693B" w:rsidRDefault="00372F18">
      <w:pPr>
        <w:spacing w:before="51"/>
        <w:ind w:left="4489"/>
        <w:rPr>
          <w:rFonts w:ascii="Arial"/>
          <w:b/>
          <w:sz w:val="9"/>
        </w:rPr>
      </w:pPr>
      <w:r>
        <w:rPr>
          <w:rFonts w:ascii="Arial"/>
          <w:b/>
          <w:w w:val="110"/>
          <w:sz w:val="9"/>
        </w:rPr>
        <w:t>log</w:t>
      </w:r>
      <w:r>
        <w:rPr>
          <w:rFonts w:ascii="Arial"/>
          <w:b/>
          <w:w w:val="110"/>
          <w:position w:val="-2"/>
          <w:sz w:val="5"/>
        </w:rPr>
        <w:t>2</w:t>
      </w:r>
      <w:r>
        <w:rPr>
          <w:rFonts w:ascii="Arial"/>
          <w:b/>
          <w:w w:val="110"/>
          <w:sz w:val="9"/>
        </w:rPr>
        <w:t>(limma FC)</w:t>
      </w:r>
    </w:p>
    <w:p w14:paraId="0AE2BCCD" w14:textId="77777777" w:rsidR="0065693B" w:rsidRDefault="0065693B">
      <w:pPr>
        <w:pStyle w:val="BodyText"/>
        <w:spacing w:before="9"/>
        <w:rPr>
          <w:rFonts w:ascii="Arial"/>
          <w:b/>
          <w:sz w:val="11"/>
        </w:rPr>
      </w:pPr>
    </w:p>
    <w:p w14:paraId="3771BE8B" w14:textId="77777777" w:rsidR="0065693B" w:rsidRDefault="00372F18">
      <w:pPr>
        <w:ind w:left="4446"/>
      </w:pPr>
      <w:r>
        <w:rPr>
          <w:w w:val="110"/>
        </w:rPr>
        <w:t>(b)</w:t>
      </w:r>
    </w:p>
    <w:p w14:paraId="21A7AB92" w14:textId="77777777" w:rsidR="0065693B" w:rsidRDefault="00372F18">
      <w:pPr>
        <w:spacing w:before="215" w:line="256" w:lineRule="auto"/>
        <w:ind w:left="377" w:right="1341"/>
        <w:jc w:val="both"/>
      </w:pPr>
      <w:r>
        <w:t xml:space="preserve">Figure 1.6: Comparison of the </w:t>
      </w:r>
      <w:r>
        <w:rPr>
          <w:spacing w:val="-4"/>
        </w:rPr>
        <w:t xml:space="preserve">DARs </w:t>
      </w:r>
      <w:r>
        <w:t>identified by di</w:t>
      </w:r>
      <w:r>
        <w:rPr>
          <w:rFonts w:ascii="Trebuchet MS"/>
        </w:rPr>
        <w:t>ff</w:t>
      </w:r>
      <w:r>
        <w:t>erential analysis using limma voom or DESeq for the master list filtered at the optimal cut-o</w:t>
      </w:r>
      <w:r>
        <w:rPr>
          <w:rFonts w:ascii="Trebuchet MS"/>
        </w:rPr>
        <w:t xml:space="preserve">ff </w:t>
      </w:r>
      <w:r>
        <w:t xml:space="preserve">80%. a) </w:t>
      </w:r>
      <w:r>
        <w:rPr>
          <w:spacing w:val="-6"/>
        </w:rPr>
        <w:t xml:space="preserve">Venn </w:t>
      </w:r>
      <w:r>
        <w:t>diagram illustrating the common and distinct significant (FDR</w:t>
      </w:r>
      <w:r>
        <w:rPr>
          <w:rFonts w:ascii="Arial"/>
          <w:i/>
        </w:rPr>
        <w:t>&lt;</w:t>
      </w:r>
      <w:r>
        <w:t>0.01 and abs(FC)</w:t>
      </w:r>
      <w:r>
        <w:rPr>
          <w:rFonts w:ascii="Arial"/>
          <w:i/>
        </w:rPr>
        <w:t>&gt;</w:t>
      </w:r>
      <w:r>
        <w:t xml:space="preserve">1.5) </w:t>
      </w:r>
      <w:r>
        <w:rPr>
          <w:spacing w:val="-4"/>
        </w:rPr>
        <w:t xml:space="preserve">DARs </w:t>
      </w:r>
      <w:r>
        <w:t>identified by di</w:t>
      </w:r>
      <w:r>
        <w:rPr>
          <w:rFonts w:ascii="Trebuchet MS"/>
        </w:rPr>
        <w:t>ff</w:t>
      </w:r>
      <w:r>
        <w:t>erential analysis in the filtered master list for the 80% optimal cut-o</w:t>
      </w:r>
      <w:r>
        <w:rPr>
          <w:rFonts w:ascii="Trebuchet MS"/>
        </w:rPr>
        <w:t xml:space="preserve">ff </w:t>
      </w:r>
      <w:r>
        <w:t>using</w:t>
      </w:r>
      <w:r>
        <w:rPr>
          <w:spacing w:val="-12"/>
        </w:rPr>
        <w:t xml:space="preserve"> </w:t>
      </w:r>
      <w:r>
        <w:t>limma</w:t>
      </w:r>
      <w:r>
        <w:rPr>
          <w:spacing w:val="-12"/>
        </w:rPr>
        <w:t xml:space="preserve"> </w:t>
      </w:r>
      <w:r>
        <w:t>voom</w:t>
      </w:r>
      <w:r>
        <w:rPr>
          <w:spacing w:val="-12"/>
        </w:rPr>
        <w:t xml:space="preserve"> </w:t>
      </w:r>
      <w:r>
        <w:t>or</w:t>
      </w:r>
      <w:r>
        <w:rPr>
          <w:spacing w:val="-11"/>
        </w:rPr>
        <w:t xml:space="preserve"> </w:t>
      </w:r>
      <w:r>
        <w:t>DESeq2.</w:t>
      </w:r>
      <w:r>
        <w:rPr>
          <w:spacing w:val="2"/>
        </w:rPr>
        <w:t xml:space="preserve"> </w:t>
      </w:r>
      <w:r>
        <w:t>b)</w:t>
      </w:r>
      <w:r>
        <w:rPr>
          <w:spacing w:val="-11"/>
        </w:rPr>
        <w:t xml:space="preserve"> </w:t>
      </w:r>
      <w:r>
        <w:t>Representation</w:t>
      </w:r>
      <w:r>
        <w:rPr>
          <w:spacing w:val="-12"/>
        </w:rPr>
        <w:t xml:space="preserve"> </w:t>
      </w:r>
      <w:r>
        <w:t>of</w:t>
      </w:r>
      <w:r>
        <w:rPr>
          <w:spacing w:val="-12"/>
        </w:rPr>
        <w:t xml:space="preserve"> </w:t>
      </w:r>
      <w:r>
        <w:t>the</w:t>
      </w:r>
      <w:r>
        <w:rPr>
          <w:spacing w:val="-12"/>
        </w:rPr>
        <w:t xml:space="preserve"> </w:t>
      </w:r>
      <w:r>
        <w:t>correlation</w:t>
      </w:r>
      <w:r>
        <w:rPr>
          <w:spacing w:val="-11"/>
        </w:rPr>
        <w:t xml:space="preserve"> </w:t>
      </w:r>
      <w:r>
        <w:t>between</w:t>
      </w:r>
      <w:r>
        <w:rPr>
          <w:spacing w:val="-12"/>
        </w:rPr>
        <w:t xml:space="preserve"> </w:t>
      </w:r>
      <w:r>
        <w:t>limma</w:t>
      </w:r>
      <w:r>
        <w:rPr>
          <w:spacing w:val="-12"/>
        </w:rPr>
        <w:t xml:space="preserve"> </w:t>
      </w:r>
      <w:r>
        <w:t>voom and DESeq2 log</w:t>
      </w:r>
      <w:r>
        <w:rPr>
          <w:vertAlign w:val="subscript"/>
        </w:rPr>
        <w:t>2</w:t>
      </w:r>
      <w:r>
        <w:t xml:space="preserve">FCs (no FDR filtered) in each the peaks from the filtered master list at the 80% optimal </w:t>
      </w:r>
      <w:r>
        <w:rPr>
          <w:spacing w:val="-3"/>
        </w:rPr>
        <w:t>cut-o</w:t>
      </w:r>
      <w:r>
        <w:rPr>
          <w:rFonts w:ascii="Trebuchet MS"/>
          <w:spacing w:val="-3"/>
        </w:rPr>
        <w:t>ff</w:t>
      </w:r>
      <w:r>
        <w:rPr>
          <w:spacing w:val="-3"/>
        </w:rPr>
        <w:t xml:space="preserve">. </w:t>
      </w:r>
      <w:r>
        <w:t>Pearson correlation coe</w:t>
      </w:r>
      <w:r>
        <w:rPr>
          <w:rFonts w:ascii="Trebuchet MS"/>
        </w:rPr>
        <w:t>ffi</w:t>
      </w:r>
      <w:r>
        <w:t>cient (R) and significance (pval) are indicated. Limma voom was applied to quantile normalised count</w:t>
      </w:r>
      <w:r>
        <w:rPr>
          <w:spacing w:val="25"/>
        </w:rPr>
        <w:t xml:space="preserve"> </w:t>
      </w:r>
      <w:r>
        <w:t>data.</w:t>
      </w:r>
    </w:p>
    <w:p w14:paraId="386DC80C" w14:textId="77777777" w:rsidR="0065693B" w:rsidRDefault="0065693B">
      <w:pPr>
        <w:spacing w:line="256" w:lineRule="auto"/>
        <w:jc w:val="both"/>
        <w:sectPr w:rsidR="0065693B">
          <w:pgSz w:w="11910" w:h="16840"/>
          <w:pgMar w:top="1540" w:right="0" w:bottom="800" w:left="1680" w:header="1231" w:footer="615" w:gutter="0"/>
          <w:cols w:space="720"/>
        </w:sectPr>
      </w:pPr>
    </w:p>
    <w:p w14:paraId="66A03D30" w14:textId="77777777" w:rsidR="0065693B" w:rsidRDefault="0065693B">
      <w:pPr>
        <w:pStyle w:val="BodyText"/>
        <w:rPr>
          <w:sz w:val="20"/>
        </w:rPr>
      </w:pPr>
    </w:p>
    <w:p w14:paraId="2C58498F" w14:textId="77777777" w:rsidR="0065693B" w:rsidRDefault="0065693B">
      <w:pPr>
        <w:pStyle w:val="BodyText"/>
        <w:rPr>
          <w:sz w:val="20"/>
        </w:rPr>
      </w:pPr>
    </w:p>
    <w:p w14:paraId="520AB4BC" w14:textId="77777777" w:rsidR="0065693B" w:rsidRDefault="0065693B">
      <w:pPr>
        <w:rPr>
          <w:sz w:val="20"/>
        </w:rPr>
        <w:sectPr w:rsidR="0065693B">
          <w:pgSz w:w="11910" w:h="16840"/>
          <w:pgMar w:top="1540" w:right="0" w:bottom="800" w:left="1680" w:header="1231" w:footer="615" w:gutter="0"/>
          <w:cols w:space="720"/>
        </w:sectPr>
      </w:pPr>
    </w:p>
    <w:p w14:paraId="7FC47C91" w14:textId="77777777" w:rsidR="0065693B" w:rsidRDefault="0065693B">
      <w:pPr>
        <w:pStyle w:val="BodyText"/>
        <w:rPr>
          <w:sz w:val="10"/>
        </w:rPr>
      </w:pPr>
    </w:p>
    <w:p w14:paraId="2FEBB293" w14:textId="77777777" w:rsidR="0065693B" w:rsidRDefault="0065693B">
      <w:pPr>
        <w:pStyle w:val="BodyText"/>
        <w:spacing w:before="8"/>
        <w:rPr>
          <w:sz w:val="9"/>
        </w:rPr>
      </w:pPr>
    </w:p>
    <w:p w14:paraId="002E7A76" w14:textId="77777777" w:rsidR="0065693B" w:rsidRPr="00B8797A" w:rsidRDefault="00372F18">
      <w:pPr>
        <w:spacing w:before="1"/>
        <w:ind w:right="9"/>
        <w:jc w:val="right"/>
        <w:rPr>
          <w:rFonts w:ascii="Arial"/>
          <w:sz w:val="9"/>
          <w:lang w:val="es-ES"/>
          <w:rPrChange w:id="374" w:author="Alicia Lledolara" w:date="2018-11-23T10:37:00Z">
            <w:rPr>
              <w:rFonts w:ascii="Arial"/>
              <w:sz w:val="9"/>
            </w:rPr>
          </w:rPrChange>
        </w:rPr>
      </w:pPr>
      <w:bookmarkStart w:id="375" w:name="_bookmark3"/>
      <w:bookmarkEnd w:id="375"/>
      <w:r w:rsidRPr="00B8797A">
        <w:rPr>
          <w:rFonts w:ascii="Arial"/>
          <w:color w:val="4D4D4D"/>
          <w:w w:val="105"/>
          <w:sz w:val="9"/>
          <w:lang w:val="es-ES"/>
          <w:rPrChange w:id="376" w:author="Alicia Lledolara" w:date="2018-11-23T10:37:00Z">
            <w:rPr>
              <w:rFonts w:ascii="Arial"/>
              <w:color w:val="4D4D4D"/>
              <w:w w:val="105"/>
              <w:sz w:val="9"/>
            </w:rPr>
          </w:rPrChange>
        </w:rPr>
        <w:t>Monocytes</w:t>
      </w:r>
      <w:r w:rsidRPr="00B8797A">
        <w:rPr>
          <w:rFonts w:ascii="Arial"/>
          <w:color w:val="4D4D4D"/>
          <w:spacing w:val="2"/>
          <w:w w:val="105"/>
          <w:sz w:val="9"/>
          <w:lang w:val="es-ES"/>
          <w:rPrChange w:id="377" w:author="Alicia Lledolara" w:date="2018-11-23T10:37:00Z">
            <w:rPr>
              <w:rFonts w:ascii="Arial"/>
              <w:color w:val="4D4D4D"/>
              <w:spacing w:val="2"/>
              <w:w w:val="105"/>
              <w:sz w:val="9"/>
            </w:rPr>
          </w:rPrChange>
        </w:rPr>
        <w:t xml:space="preserve"> </w:t>
      </w:r>
      <w:r w:rsidRPr="00B8797A">
        <w:rPr>
          <w:rFonts w:ascii="Arial"/>
          <w:color w:val="4D4D4D"/>
          <w:w w:val="105"/>
          <w:sz w:val="9"/>
          <w:lang w:val="es-ES"/>
          <w:rPrChange w:id="378" w:author="Alicia Lledolara" w:date="2018-11-23T10:37:00Z">
            <w:rPr>
              <w:rFonts w:ascii="Arial"/>
              <w:color w:val="4D4D4D"/>
              <w:w w:val="105"/>
              <w:sz w:val="9"/>
            </w:rPr>
          </w:rPrChange>
        </w:rPr>
        <w:t>eRNA</w:t>
      </w:r>
    </w:p>
    <w:p w14:paraId="121CB82B" w14:textId="77777777" w:rsidR="0065693B" w:rsidRPr="00B8797A" w:rsidRDefault="0065693B">
      <w:pPr>
        <w:pStyle w:val="BodyText"/>
        <w:rPr>
          <w:rFonts w:ascii="Arial"/>
          <w:sz w:val="10"/>
          <w:lang w:val="es-ES"/>
          <w:rPrChange w:id="379" w:author="Alicia Lledolara" w:date="2018-11-23T10:37:00Z">
            <w:rPr>
              <w:rFonts w:ascii="Arial"/>
              <w:sz w:val="10"/>
            </w:rPr>
          </w:rPrChange>
        </w:rPr>
      </w:pPr>
    </w:p>
    <w:p w14:paraId="72D1FF0B" w14:textId="77777777" w:rsidR="0065693B" w:rsidRPr="00B8797A" w:rsidRDefault="0065693B">
      <w:pPr>
        <w:pStyle w:val="BodyText"/>
        <w:spacing w:before="7"/>
        <w:rPr>
          <w:rFonts w:ascii="Arial"/>
          <w:sz w:val="11"/>
          <w:lang w:val="es-ES"/>
          <w:rPrChange w:id="380" w:author="Alicia Lledolara" w:date="2018-11-23T10:37:00Z">
            <w:rPr>
              <w:rFonts w:ascii="Arial"/>
              <w:sz w:val="11"/>
            </w:rPr>
          </w:rPrChange>
        </w:rPr>
      </w:pPr>
    </w:p>
    <w:p w14:paraId="7D3244C1" w14:textId="77777777" w:rsidR="0065693B" w:rsidRPr="00B8797A" w:rsidRDefault="00372F18">
      <w:pPr>
        <w:jc w:val="right"/>
        <w:rPr>
          <w:rFonts w:ascii="Arial"/>
          <w:sz w:val="9"/>
          <w:lang w:val="es-ES"/>
          <w:rPrChange w:id="381" w:author="Alicia Lledolara" w:date="2018-11-23T10:37:00Z">
            <w:rPr>
              <w:rFonts w:ascii="Arial"/>
              <w:sz w:val="9"/>
            </w:rPr>
          </w:rPrChange>
        </w:rPr>
      </w:pPr>
      <w:r w:rsidRPr="00B8797A">
        <w:rPr>
          <w:rFonts w:ascii="Arial"/>
          <w:color w:val="4D4D4D"/>
          <w:w w:val="105"/>
          <w:sz w:val="9"/>
          <w:lang w:val="es-ES"/>
          <w:rPrChange w:id="382" w:author="Alicia Lledolara" w:date="2018-11-23T10:37:00Z">
            <w:rPr>
              <w:rFonts w:ascii="Arial"/>
              <w:color w:val="4D4D4D"/>
              <w:w w:val="105"/>
              <w:sz w:val="9"/>
            </w:rPr>
          </w:rPrChange>
        </w:rPr>
        <w:t>Monocytes</w:t>
      </w:r>
      <w:r w:rsidRPr="00B8797A">
        <w:rPr>
          <w:rFonts w:ascii="Arial"/>
          <w:color w:val="4D4D4D"/>
          <w:spacing w:val="3"/>
          <w:w w:val="105"/>
          <w:sz w:val="9"/>
          <w:lang w:val="es-ES"/>
          <w:rPrChange w:id="383" w:author="Alicia Lledolara" w:date="2018-11-23T10:37:00Z">
            <w:rPr>
              <w:rFonts w:ascii="Arial"/>
              <w:color w:val="4D4D4D"/>
              <w:spacing w:val="3"/>
              <w:w w:val="105"/>
              <w:sz w:val="9"/>
            </w:rPr>
          </w:rPrChange>
        </w:rPr>
        <w:t xml:space="preserve"> </w:t>
      </w:r>
      <w:r w:rsidRPr="00B8797A">
        <w:rPr>
          <w:rFonts w:ascii="Arial"/>
          <w:color w:val="4D4D4D"/>
          <w:w w:val="105"/>
          <w:sz w:val="9"/>
          <w:lang w:val="es-ES"/>
          <w:rPrChange w:id="384" w:author="Alicia Lledolara" w:date="2018-11-23T10:37:00Z">
            <w:rPr>
              <w:rFonts w:ascii="Arial"/>
              <w:color w:val="4D4D4D"/>
              <w:w w:val="105"/>
              <w:sz w:val="9"/>
            </w:rPr>
          </w:rPrChange>
        </w:rPr>
        <w:t>H3K4me1</w:t>
      </w:r>
    </w:p>
    <w:p w14:paraId="0C84AAF5" w14:textId="77777777" w:rsidR="0065693B" w:rsidRPr="00B8797A" w:rsidRDefault="0065693B">
      <w:pPr>
        <w:pStyle w:val="BodyText"/>
        <w:rPr>
          <w:rFonts w:ascii="Arial"/>
          <w:sz w:val="10"/>
          <w:lang w:val="es-ES"/>
          <w:rPrChange w:id="385" w:author="Alicia Lledolara" w:date="2018-11-23T10:37:00Z">
            <w:rPr>
              <w:rFonts w:ascii="Arial"/>
              <w:sz w:val="10"/>
            </w:rPr>
          </w:rPrChange>
        </w:rPr>
      </w:pPr>
    </w:p>
    <w:p w14:paraId="589F42CF" w14:textId="77777777" w:rsidR="0065693B" w:rsidRPr="00B8797A" w:rsidRDefault="0065693B">
      <w:pPr>
        <w:pStyle w:val="BodyText"/>
        <w:spacing w:before="7"/>
        <w:rPr>
          <w:rFonts w:ascii="Arial"/>
          <w:sz w:val="11"/>
          <w:lang w:val="es-ES"/>
          <w:rPrChange w:id="386" w:author="Alicia Lledolara" w:date="2018-11-23T10:37:00Z">
            <w:rPr>
              <w:rFonts w:ascii="Arial"/>
              <w:sz w:val="11"/>
            </w:rPr>
          </w:rPrChange>
        </w:rPr>
      </w:pPr>
    </w:p>
    <w:p w14:paraId="70D2D5D0" w14:textId="77777777" w:rsidR="0065693B" w:rsidRPr="00B8797A" w:rsidRDefault="00372F18">
      <w:pPr>
        <w:ind w:right="3"/>
        <w:jc w:val="right"/>
        <w:rPr>
          <w:rFonts w:ascii="Arial"/>
          <w:sz w:val="9"/>
          <w:lang w:val="es-ES"/>
          <w:rPrChange w:id="387" w:author="Alicia Lledolara" w:date="2018-11-23T10:37:00Z">
            <w:rPr>
              <w:rFonts w:ascii="Arial"/>
              <w:sz w:val="9"/>
            </w:rPr>
          </w:rPrChange>
        </w:rPr>
      </w:pPr>
      <w:r w:rsidRPr="00B8797A">
        <w:rPr>
          <w:rFonts w:ascii="Arial"/>
          <w:color w:val="4D4D4D"/>
          <w:w w:val="105"/>
          <w:sz w:val="9"/>
          <w:lang w:val="es-ES"/>
          <w:rPrChange w:id="388" w:author="Alicia Lledolara" w:date="2018-11-23T10:37:00Z">
            <w:rPr>
              <w:rFonts w:ascii="Arial"/>
              <w:color w:val="4D4D4D"/>
              <w:w w:val="105"/>
              <w:sz w:val="9"/>
            </w:rPr>
          </w:rPrChange>
        </w:rPr>
        <w:t>Monocytes</w:t>
      </w:r>
      <w:r w:rsidRPr="00B8797A">
        <w:rPr>
          <w:rFonts w:ascii="Arial"/>
          <w:color w:val="4D4D4D"/>
          <w:spacing w:val="2"/>
          <w:w w:val="105"/>
          <w:sz w:val="9"/>
          <w:lang w:val="es-ES"/>
          <w:rPrChange w:id="389" w:author="Alicia Lledolara" w:date="2018-11-23T10:37:00Z">
            <w:rPr>
              <w:rFonts w:ascii="Arial"/>
              <w:color w:val="4D4D4D"/>
              <w:spacing w:val="2"/>
              <w:w w:val="105"/>
              <w:sz w:val="9"/>
            </w:rPr>
          </w:rPrChange>
        </w:rPr>
        <w:t xml:space="preserve"> </w:t>
      </w:r>
      <w:r w:rsidRPr="00B8797A">
        <w:rPr>
          <w:rFonts w:ascii="Arial"/>
          <w:color w:val="4D4D4D"/>
          <w:w w:val="105"/>
          <w:sz w:val="9"/>
          <w:lang w:val="es-ES"/>
          <w:rPrChange w:id="390" w:author="Alicia Lledolara" w:date="2018-11-23T10:37:00Z">
            <w:rPr>
              <w:rFonts w:ascii="Arial"/>
              <w:color w:val="4D4D4D"/>
              <w:w w:val="105"/>
              <w:sz w:val="9"/>
            </w:rPr>
          </w:rPrChange>
        </w:rPr>
        <w:t>DHS</w:t>
      </w:r>
    </w:p>
    <w:p w14:paraId="63618BDD" w14:textId="77777777" w:rsidR="0065693B" w:rsidRPr="00B8797A" w:rsidRDefault="0065693B">
      <w:pPr>
        <w:pStyle w:val="BodyText"/>
        <w:rPr>
          <w:rFonts w:ascii="Arial"/>
          <w:sz w:val="10"/>
          <w:lang w:val="es-ES"/>
          <w:rPrChange w:id="391" w:author="Alicia Lledolara" w:date="2018-11-23T10:37:00Z">
            <w:rPr>
              <w:rFonts w:ascii="Arial"/>
              <w:sz w:val="10"/>
            </w:rPr>
          </w:rPrChange>
        </w:rPr>
      </w:pPr>
    </w:p>
    <w:p w14:paraId="303F8E81" w14:textId="77777777" w:rsidR="0065693B" w:rsidRPr="00B8797A" w:rsidRDefault="0065693B">
      <w:pPr>
        <w:pStyle w:val="BodyText"/>
        <w:spacing w:before="8"/>
        <w:rPr>
          <w:rFonts w:ascii="Arial"/>
          <w:sz w:val="11"/>
          <w:lang w:val="es-ES"/>
          <w:rPrChange w:id="392" w:author="Alicia Lledolara" w:date="2018-11-23T10:37:00Z">
            <w:rPr>
              <w:rFonts w:ascii="Arial"/>
              <w:sz w:val="11"/>
            </w:rPr>
          </w:rPrChange>
        </w:rPr>
      </w:pPr>
    </w:p>
    <w:p w14:paraId="114AAFF3" w14:textId="7DCA6B73" w:rsidR="0065693B" w:rsidRDefault="00B8797A">
      <w:pPr>
        <w:ind w:right="3"/>
        <w:jc w:val="right"/>
        <w:rPr>
          <w:rFonts w:ascii="Arial"/>
          <w:sz w:val="9"/>
        </w:rPr>
      </w:pPr>
      <w:r>
        <w:rPr>
          <w:noProof/>
        </w:rPr>
        <mc:AlternateContent>
          <mc:Choice Requires="wps">
            <w:drawing>
              <wp:anchor distT="0" distB="0" distL="114300" distR="114300" simplePos="0" relativeHeight="251495424" behindDoc="0" locked="0" layoutInCell="1" allowOverlap="1" wp14:anchorId="06315FB9" wp14:editId="4D16C683">
                <wp:simplePos x="0" y="0"/>
                <wp:positionH relativeFrom="page">
                  <wp:posOffset>2451735</wp:posOffset>
                </wp:positionH>
                <wp:positionV relativeFrom="paragraph">
                  <wp:posOffset>92075</wp:posOffset>
                </wp:positionV>
                <wp:extent cx="109855" cy="327660"/>
                <wp:effectExtent l="3810" t="635" r="635" b="0"/>
                <wp:wrapNone/>
                <wp:docPr id="1213" name="Text Box 1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55" cy="327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B8A68" w14:textId="77777777" w:rsidR="003162A5" w:rsidRDefault="003162A5">
                            <w:pPr>
                              <w:spacing w:before="15"/>
                              <w:ind w:left="20"/>
                              <w:rPr>
                                <w:rFonts w:ascii="Arial"/>
                                <w:b/>
                                <w:sz w:val="12"/>
                              </w:rPr>
                            </w:pPr>
                            <w:r>
                              <w:rPr>
                                <w:rFonts w:ascii="Arial"/>
                                <w:b/>
                                <w:sz w:val="12"/>
                              </w:rPr>
                              <w:t>Pathway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15FB9" id="Text Box 1161" o:spid="_x0000_s1508" type="#_x0000_t202" style="position:absolute;left:0;text-align:left;margin-left:193.05pt;margin-top:7.25pt;width:8.65pt;height:25.8pt;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" filled="f" stroked="f">
                <v:textbox style="layout-flow:vertical;mso-layout-flow-alt:bottom-to-top" inset="0,0,0,0">
                  <w:txbxContent>
                    <w:p w14:paraId="5BDB8A68" w14:textId="77777777" w:rsidR="003162A5" w:rsidRDefault="003162A5">
                      <w:pPr>
                        <w:spacing w:before="15"/>
                        <w:ind w:left="20"/>
                        <w:rPr>
                          <w:rFonts w:ascii="Arial"/>
                          <w:b/>
                          <w:sz w:val="12"/>
                        </w:rPr>
                      </w:pPr>
                      <w:r>
                        <w:rPr>
                          <w:rFonts w:ascii="Arial"/>
                          <w:b/>
                          <w:sz w:val="12"/>
                        </w:rPr>
                        <w:t>Pathway</w:t>
                      </w:r>
                    </w:p>
                  </w:txbxContent>
                </v:textbox>
                <w10:wrap anchorx="page"/>
              </v:shape>
            </w:pict>
          </mc:Fallback>
        </mc:AlternateContent>
      </w:r>
      <w:r w:rsidR="00372F18">
        <w:rPr>
          <w:rFonts w:ascii="Arial"/>
          <w:color w:val="4D4D4D"/>
          <w:w w:val="105"/>
          <w:sz w:val="9"/>
        </w:rPr>
        <w:t>Monocytes</w:t>
      </w:r>
      <w:r w:rsidR="00372F18">
        <w:rPr>
          <w:rFonts w:ascii="Arial"/>
          <w:color w:val="4D4D4D"/>
          <w:spacing w:val="3"/>
          <w:w w:val="105"/>
          <w:sz w:val="9"/>
        </w:rPr>
        <w:t xml:space="preserve"> </w:t>
      </w:r>
      <w:r w:rsidR="00372F18">
        <w:rPr>
          <w:rFonts w:ascii="Arial"/>
          <w:color w:val="4D4D4D"/>
          <w:w w:val="105"/>
          <w:sz w:val="9"/>
        </w:rPr>
        <w:t>H3K27ac</w:t>
      </w:r>
    </w:p>
    <w:p w14:paraId="794CC2E2" w14:textId="77777777" w:rsidR="0065693B" w:rsidRDefault="0065693B">
      <w:pPr>
        <w:pStyle w:val="BodyText"/>
        <w:rPr>
          <w:rFonts w:ascii="Arial"/>
          <w:sz w:val="10"/>
        </w:rPr>
      </w:pPr>
    </w:p>
    <w:p w14:paraId="10DD4E7E" w14:textId="77777777" w:rsidR="0065693B" w:rsidRDefault="0065693B">
      <w:pPr>
        <w:pStyle w:val="BodyText"/>
        <w:spacing w:before="7"/>
        <w:rPr>
          <w:rFonts w:ascii="Arial"/>
          <w:sz w:val="11"/>
        </w:rPr>
      </w:pPr>
    </w:p>
    <w:p w14:paraId="1518EAF4" w14:textId="77777777" w:rsidR="0065693B" w:rsidRDefault="00372F18">
      <w:pPr>
        <w:ind w:right="12"/>
        <w:jc w:val="right"/>
        <w:rPr>
          <w:rFonts w:ascii="Arial"/>
          <w:sz w:val="9"/>
        </w:rPr>
      </w:pPr>
      <w:r>
        <w:rPr>
          <w:rFonts w:ascii="Arial"/>
          <w:color w:val="4D4D4D"/>
          <w:w w:val="105"/>
          <w:sz w:val="9"/>
        </w:rPr>
        <w:t>T cells</w:t>
      </w:r>
      <w:r>
        <w:rPr>
          <w:rFonts w:ascii="Arial"/>
          <w:color w:val="4D4D4D"/>
          <w:spacing w:val="1"/>
          <w:w w:val="105"/>
          <w:sz w:val="9"/>
        </w:rPr>
        <w:t xml:space="preserve"> </w:t>
      </w:r>
      <w:r>
        <w:rPr>
          <w:rFonts w:ascii="Arial"/>
          <w:color w:val="4D4D4D"/>
          <w:w w:val="105"/>
          <w:sz w:val="9"/>
        </w:rPr>
        <w:t>eRNA</w:t>
      </w:r>
    </w:p>
    <w:p w14:paraId="77FA4870" w14:textId="77777777" w:rsidR="0065693B" w:rsidRDefault="0065693B">
      <w:pPr>
        <w:pStyle w:val="BodyText"/>
        <w:rPr>
          <w:rFonts w:ascii="Arial"/>
          <w:sz w:val="10"/>
        </w:rPr>
      </w:pPr>
    </w:p>
    <w:p w14:paraId="57B9DA8F" w14:textId="77777777" w:rsidR="0065693B" w:rsidRDefault="0065693B">
      <w:pPr>
        <w:pStyle w:val="BodyText"/>
        <w:spacing w:before="7"/>
        <w:rPr>
          <w:rFonts w:ascii="Arial"/>
          <w:sz w:val="11"/>
        </w:rPr>
      </w:pPr>
    </w:p>
    <w:p w14:paraId="1002931E" w14:textId="77777777" w:rsidR="0065693B" w:rsidRDefault="00372F18">
      <w:pPr>
        <w:spacing w:before="1"/>
        <w:ind w:right="1"/>
        <w:jc w:val="right"/>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3"/>
          <w:w w:val="105"/>
          <w:position w:val="3"/>
          <w:sz w:val="5"/>
        </w:rPr>
        <w:t xml:space="preserve"> </w:t>
      </w:r>
      <w:r>
        <w:rPr>
          <w:rFonts w:ascii="Arial"/>
          <w:color w:val="4D4D4D"/>
          <w:w w:val="105"/>
          <w:sz w:val="9"/>
        </w:rPr>
        <w:t>DHS</w:t>
      </w:r>
    </w:p>
    <w:p w14:paraId="4DD2A058" w14:textId="77777777" w:rsidR="0065693B" w:rsidRDefault="0065693B">
      <w:pPr>
        <w:pStyle w:val="BodyText"/>
        <w:rPr>
          <w:rFonts w:ascii="Arial"/>
          <w:sz w:val="10"/>
        </w:rPr>
      </w:pPr>
    </w:p>
    <w:p w14:paraId="245E1D86" w14:textId="77777777" w:rsidR="0065693B" w:rsidRDefault="0065693B">
      <w:pPr>
        <w:pStyle w:val="BodyText"/>
        <w:spacing w:before="7"/>
        <w:rPr>
          <w:rFonts w:ascii="Arial"/>
          <w:sz w:val="11"/>
        </w:rPr>
      </w:pPr>
    </w:p>
    <w:p w14:paraId="499F5115" w14:textId="77777777" w:rsidR="0065693B" w:rsidRDefault="00372F18">
      <w:pPr>
        <w:ind w:right="12"/>
        <w:jc w:val="right"/>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2"/>
          <w:w w:val="105"/>
          <w:position w:val="3"/>
          <w:sz w:val="5"/>
        </w:rPr>
        <w:t xml:space="preserve"> </w:t>
      </w:r>
      <w:r>
        <w:rPr>
          <w:rFonts w:ascii="Arial"/>
          <w:color w:val="4D4D4D"/>
          <w:w w:val="105"/>
          <w:sz w:val="9"/>
        </w:rPr>
        <w:t>H3K27ac</w:t>
      </w:r>
    </w:p>
    <w:p w14:paraId="7FF65D54" w14:textId="77777777" w:rsidR="0065693B" w:rsidRDefault="0065693B">
      <w:pPr>
        <w:pStyle w:val="BodyText"/>
        <w:rPr>
          <w:rFonts w:ascii="Arial"/>
          <w:sz w:val="10"/>
        </w:rPr>
      </w:pPr>
    </w:p>
    <w:p w14:paraId="29676364" w14:textId="77777777" w:rsidR="0065693B" w:rsidRDefault="0065693B">
      <w:pPr>
        <w:pStyle w:val="BodyText"/>
        <w:spacing w:before="7"/>
        <w:rPr>
          <w:rFonts w:ascii="Arial"/>
          <w:sz w:val="11"/>
        </w:rPr>
      </w:pPr>
    </w:p>
    <w:p w14:paraId="7E5CC12D" w14:textId="77777777" w:rsidR="0065693B" w:rsidRDefault="00372F18">
      <w:pPr>
        <w:ind w:right="12"/>
        <w:jc w:val="right"/>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2"/>
          <w:w w:val="105"/>
          <w:position w:val="3"/>
          <w:sz w:val="5"/>
        </w:rPr>
        <w:t xml:space="preserve"> </w:t>
      </w:r>
      <w:r>
        <w:rPr>
          <w:rFonts w:ascii="Arial"/>
          <w:color w:val="4D4D4D"/>
          <w:w w:val="105"/>
          <w:sz w:val="9"/>
        </w:rPr>
        <w:t>H3K4me1</w:t>
      </w:r>
    </w:p>
    <w:p w14:paraId="476BD0FC" w14:textId="77777777" w:rsidR="0065693B" w:rsidRDefault="0065693B">
      <w:pPr>
        <w:pStyle w:val="BodyText"/>
        <w:rPr>
          <w:rFonts w:ascii="Arial"/>
          <w:sz w:val="10"/>
        </w:rPr>
      </w:pPr>
    </w:p>
    <w:p w14:paraId="0E3D3448" w14:textId="77777777" w:rsidR="0065693B" w:rsidRDefault="0065693B">
      <w:pPr>
        <w:pStyle w:val="BodyText"/>
        <w:spacing w:before="8"/>
        <w:rPr>
          <w:rFonts w:ascii="Arial"/>
          <w:sz w:val="11"/>
        </w:rPr>
      </w:pPr>
    </w:p>
    <w:p w14:paraId="5D0B74BD" w14:textId="77777777" w:rsidR="0065693B" w:rsidRDefault="00372F18">
      <w:pPr>
        <w:ind w:right="12"/>
        <w:jc w:val="right"/>
        <w:rPr>
          <w:rFonts w:ascii="Arial"/>
          <w:sz w:val="9"/>
        </w:rPr>
      </w:pPr>
      <w:r>
        <w:rPr>
          <w:rFonts w:ascii="Arial"/>
          <w:color w:val="4D4D4D"/>
          <w:w w:val="105"/>
          <w:sz w:val="9"/>
        </w:rPr>
        <w:t>CD4</w:t>
      </w:r>
      <w:r>
        <w:rPr>
          <w:rFonts w:ascii="Arial"/>
          <w:color w:val="4D4D4D"/>
          <w:w w:val="105"/>
          <w:position w:val="3"/>
          <w:sz w:val="5"/>
        </w:rPr>
        <w:t>+</w:t>
      </w:r>
      <w:r>
        <w:rPr>
          <w:rFonts w:ascii="Arial"/>
          <w:color w:val="4D4D4D"/>
          <w:spacing w:val="-2"/>
          <w:w w:val="105"/>
          <w:position w:val="3"/>
          <w:sz w:val="5"/>
        </w:rPr>
        <w:t xml:space="preserve"> </w:t>
      </w:r>
      <w:r>
        <w:rPr>
          <w:rFonts w:ascii="Arial"/>
          <w:color w:val="4D4D4D"/>
          <w:w w:val="105"/>
          <w:sz w:val="9"/>
        </w:rPr>
        <w:t>H3K4me3</w:t>
      </w:r>
    </w:p>
    <w:p w14:paraId="1B8A548C" w14:textId="77777777" w:rsidR="0065693B" w:rsidRDefault="00372F18">
      <w:pPr>
        <w:pStyle w:val="BodyText"/>
        <w:spacing w:before="2"/>
        <w:rPr>
          <w:rFonts w:ascii="Arial"/>
          <w:sz w:val="5"/>
        </w:rPr>
      </w:pPr>
      <w:r>
        <w:br w:type="column"/>
      </w:r>
    </w:p>
    <w:tbl>
      <w:tblPr>
        <w:tblW w:w="0" w:type="auto"/>
        <w:tblInd w:w="-18" w:type="dxa"/>
        <w:tblLayout w:type="fixed"/>
        <w:tblCellMar>
          <w:left w:w="0" w:type="dxa"/>
          <w:right w:w="0" w:type="dxa"/>
        </w:tblCellMar>
        <w:tblLook w:val="01E0" w:firstRow="1" w:lastRow="1" w:firstColumn="1" w:lastColumn="1" w:noHBand="0" w:noVBand="0"/>
      </w:tblPr>
      <w:tblGrid>
        <w:gridCol w:w="144"/>
        <w:gridCol w:w="935"/>
        <w:gridCol w:w="228"/>
        <w:gridCol w:w="132"/>
        <w:gridCol w:w="503"/>
        <w:gridCol w:w="144"/>
        <w:gridCol w:w="1684"/>
      </w:tblGrid>
      <w:tr w:rsidR="0065693B" w14:paraId="4FDB6DB1" w14:textId="77777777">
        <w:trPr>
          <w:trHeight w:val="377"/>
        </w:trPr>
        <w:tc>
          <w:tcPr>
            <w:tcW w:w="144" w:type="dxa"/>
            <w:vMerge w:val="restart"/>
            <w:tcBorders>
              <w:top w:val="single" w:sz="4" w:space="0" w:color="333333"/>
              <w:left w:val="single" w:sz="4" w:space="0" w:color="333333"/>
              <w:bottom w:val="single" w:sz="4" w:space="0" w:color="333333"/>
            </w:tcBorders>
          </w:tcPr>
          <w:p w14:paraId="24DA4931" w14:textId="77777777" w:rsidR="0065693B" w:rsidRDefault="0065693B">
            <w:pPr>
              <w:pStyle w:val="TableParagraph"/>
              <w:spacing w:before="6" w:after="1"/>
              <w:rPr>
                <w:rFonts w:ascii="Arial"/>
                <w:sz w:val="17"/>
              </w:rPr>
            </w:pPr>
          </w:p>
          <w:p w14:paraId="65369778" w14:textId="2AFD1E6E"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2AECF0ED" wp14:editId="3E1E49AC">
                      <wp:extent cx="10795" cy="4445"/>
                      <wp:effectExtent l="10795" t="3175" r="6985" b="11430"/>
                      <wp:docPr id="1211" name="Group 1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12" name="Line 1160"/>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5E4889" id="Group 1159"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">
                      <v:line id="Line 1160"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" strokecolor="#333" strokeweight=".112mm"/>
                      <w10:anchorlock/>
                    </v:group>
                  </w:pict>
                </mc:Fallback>
              </mc:AlternateContent>
            </w:r>
          </w:p>
          <w:p w14:paraId="7A5DB90C" w14:textId="77777777" w:rsidR="0065693B" w:rsidRDefault="0065693B">
            <w:pPr>
              <w:pStyle w:val="TableParagraph"/>
              <w:spacing w:before="10"/>
              <w:rPr>
                <w:rFonts w:ascii="Arial"/>
                <w:sz w:val="28"/>
              </w:rPr>
            </w:pPr>
          </w:p>
          <w:p w14:paraId="7890F51F" w14:textId="58485F72"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5A58E6E7" wp14:editId="344BBAC1">
                      <wp:extent cx="10795" cy="4445"/>
                      <wp:effectExtent l="10795" t="7620" r="6985" b="6985"/>
                      <wp:docPr id="1209" name="Group 1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10" name="Line 1158"/>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327F24B" id="Group 1157"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">
                      <v:line id="Line 1158"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" strokecolor="#333" strokeweight=".112mm"/>
                      <w10:anchorlock/>
                    </v:group>
                  </w:pict>
                </mc:Fallback>
              </mc:AlternateContent>
            </w:r>
          </w:p>
          <w:p w14:paraId="6C189886" w14:textId="77777777" w:rsidR="0065693B" w:rsidRDefault="0065693B">
            <w:pPr>
              <w:pStyle w:val="TableParagraph"/>
              <w:spacing w:before="10"/>
              <w:rPr>
                <w:rFonts w:ascii="Arial"/>
                <w:sz w:val="28"/>
              </w:rPr>
            </w:pPr>
          </w:p>
          <w:p w14:paraId="06A04D09" w14:textId="5FC5720E"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33B24961" wp14:editId="4F648EC1">
                      <wp:extent cx="10795" cy="4445"/>
                      <wp:effectExtent l="10795" t="12065" r="6985" b="2540"/>
                      <wp:docPr id="1207" name="Group 1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08" name="Line 1156"/>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FC2C728" id="Group 1155"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">
                      <v:line id="Line 1156"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" strokecolor="#333" strokeweight=".112mm"/>
                      <w10:anchorlock/>
                    </v:group>
                  </w:pict>
                </mc:Fallback>
              </mc:AlternateContent>
            </w:r>
          </w:p>
          <w:p w14:paraId="4EB80B97" w14:textId="77777777" w:rsidR="0065693B" w:rsidRDefault="0065693B">
            <w:pPr>
              <w:pStyle w:val="TableParagraph"/>
              <w:spacing w:before="10"/>
              <w:rPr>
                <w:rFonts w:ascii="Arial"/>
                <w:sz w:val="28"/>
              </w:rPr>
            </w:pPr>
          </w:p>
          <w:p w14:paraId="05A177FA" w14:textId="657DCCCB"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33CE6AD8" wp14:editId="52ECE799">
                      <wp:extent cx="10795" cy="4445"/>
                      <wp:effectExtent l="10795" t="6985" r="6985" b="7620"/>
                      <wp:docPr id="1205"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06" name="Line 1154"/>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67E5438" id="Group 1153"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">
                      <v:line id="Line 1154"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" strokecolor="#333" strokeweight=".112mm"/>
                      <w10:anchorlock/>
                    </v:group>
                  </w:pict>
                </mc:Fallback>
              </mc:AlternateContent>
            </w:r>
          </w:p>
          <w:p w14:paraId="1E845650" w14:textId="77777777" w:rsidR="0065693B" w:rsidRDefault="0065693B">
            <w:pPr>
              <w:pStyle w:val="TableParagraph"/>
              <w:spacing w:before="10"/>
              <w:rPr>
                <w:rFonts w:ascii="Arial"/>
                <w:sz w:val="28"/>
              </w:rPr>
            </w:pPr>
          </w:p>
          <w:p w14:paraId="55F00025" w14:textId="507373E6"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54048A17" wp14:editId="235D6188">
                      <wp:extent cx="10795" cy="4445"/>
                      <wp:effectExtent l="10795" t="11430" r="6985" b="3175"/>
                      <wp:docPr id="1203" name="Group 1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04" name="Line 1152"/>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47ED3C" id="Group 1151"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">
                      <v:line id="Line 1152"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" strokecolor="#333" strokeweight=".112mm"/>
                      <w10:anchorlock/>
                    </v:group>
                  </w:pict>
                </mc:Fallback>
              </mc:AlternateContent>
            </w:r>
          </w:p>
          <w:p w14:paraId="73427769" w14:textId="77777777" w:rsidR="0065693B" w:rsidRDefault="0065693B">
            <w:pPr>
              <w:pStyle w:val="TableParagraph"/>
              <w:spacing w:before="10"/>
              <w:rPr>
                <w:rFonts w:ascii="Arial"/>
                <w:sz w:val="28"/>
              </w:rPr>
            </w:pPr>
          </w:p>
          <w:p w14:paraId="57EBED88" w14:textId="54F15268"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2654FC53" wp14:editId="7EE5E78F">
                      <wp:extent cx="10795" cy="4445"/>
                      <wp:effectExtent l="10795" t="6350" r="6985" b="8255"/>
                      <wp:docPr id="1201" name="Group 1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02" name="Line 1150"/>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BD0D4E" id="Group 1149"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">
                      <v:line id="Line 1150"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" strokecolor="#333" strokeweight=".112mm"/>
                      <w10:anchorlock/>
                    </v:group>
                  </w:pict>
                </mc:Fallback>
              </mc:AlternateContent>
            </w:r>
          </w:p>
          <w:p w14:paraId="110453F3" w14:textId="77777777" w:rsidR="0065693B" w:rsidRDefault="0065693B">
            <w:pPr>
              <w:pStyle w:val="TableParagraph"/>
              <w:spacing w:before="10"/>
              <w:rPr>
                <w:rFonts w:ascii="Arial"/>
                <w:sz w:val="28"/>
              </w:rPr>
            </w:pPr>
          </w:p>
          <w:p w14:paraId="6E154713" w14:textId="65BC31F0"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0C2703AB" wp14:editId="738C3AE4">
                      <wp:extent cx="10795" cy="4445"/>
                      <wp:effectExtent l="10795" t="10795" r="6985" b="3810"/>
                      <wp:docPr id="1199" name="Group 1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200" name="Line 1148"/>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23CF69" id="Group 1147"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">
                      <v:line id="Line 1148"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" strokecolor="#333" strokeweight=".112mm"/>
                      <w10:anchorlock/>
                    </v:group>
                  </w:pict>
                </mc:Fallback>
              </mc:AlternateContent>
            </w:r>
          </w:p>
          <w:p w14:paraId="41548DC7" w14:textId="77777777" w:rsidR="0065693B" w:rsidRDefault="0065693B">
            <w:pPr>
              <w:pStyle w:val="TableParagraph"/>
              <w:spacing w:before="10"/>
              <w:rPr>
                <w:rFonts w:ascii="Arial"/>
                <w:sz w:val="28"/>
              </w:rPr>
            </w:pPr>
          </w:p>
          <w:p w14:paraId="63CFD818" w14:textId="4498C4F0"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3E2E9643" wp14:editId="2B465788">
                      <wp:extent cx="10795" cy="4445"/>
                      <wp:effectExtent l="10795" t="5715" r="6985" b="8890"/>
                      <wp:docPr id="1197" name="Group 1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198" name="Line 1146"/>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8BBDF0A" id="Group 1145"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">
                      <v:line id="Line 1146"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" strokecolor="#333" strokeweight=".112mm"/>
                      <w10:anchorlock/>
                    </v:group>
                  </w:pict>
                </mc:Fallback>
              </mc:AlternateContent>
            </w:r>
          </w:p>
          <w:p w14:paraId="37A1F187" w14:textId="77777777" w:rsidR="0065693B" w:rsidRDefault="0065693B">
            <w:pPr>
              <w:pStyle w:val="TableParagraph"/>
              <w:spacing w:before="10"/>
              <w:rPr>
                <w:rFonts w:ascii="Arial"/>
                <w:sz w:val="28"/>
              </w:rPr>
            </w:pPr>
          </w:p>
          <w:p w14:paraId="5ABB9598" w14:textId="1D86C97A" w:rsidR="0065693B" w:rsidRDefault="00B8797A">
            <w:pPr>
              <w:pStyle w:val="TableParagraph"/>
              <w:spacing w:line="20" w:lineRule="exact"/>
              <w:ind w:left="-23"/>
              <w:rPr>
                <w:rFonts w:ascii="Arial"/>
                <w:sz w:val="2"/>
              </w:rPr>
            </w:pPr>
            <w:r>
              <w:rPr>
                <w:rFonts w:ascii="Arial"/>
                <w:noProof/>
                <w:sz w:val="2"/>
              </w:rPr>
              <mc:AlternateContent>
                <mc:Choice Requires="wpg">
                  <w:drawing>
                    <wp:inline distT="0" distB="0" distL="0" distR="0" wp14:anchorId="78BC79D2" wp14:editId="4E152DB1">
                      <wp:extent cx="10795" cy="4445"/>
                      <wp:effectExtent l="10795" t="10160" r="6985" b="4445"/>
                      <wp:docPr id="1195"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95" cy="4445"/>
                                <a:chOff x="0" y="0"/>
                                <a:chExt cx="17" cy="7"/>
                              </a:xfrm>
                            </wpg:grpSpPr>
                            <wps:wsp>
                              <wps:cNvPr id="1196" name="Line 1144"/>
                              <wps:cNvCnPr>
                                <a:cxnSpLocks noChangeShapeType="1"/>
                              </wps:cNvCnPr>
                              <wps:spPr bwMode="auto">
                                <a:xfrm>
                                  <a:off x="0" y="3"/>
                                  <a:ext cx="16"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FBB0F0" id="Group 1143" o:spid="_x0000_s1026" style="width:.85pt;height:.35pt;mso-position-horizontal-relative:char;mso-position-vertical-relative:line" coordsize="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">
                      <v:line id="Line 1144" o:spid="_x0000_s1027" style="position:absolute;visibility:visible;mso-wrap-style:square" from="0,3" to="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" strokecolor="#333" strokeweight=".112mm"/>
                      <w10:anchorlock/>
                    </v:group>
                  </w:pict>
                </mc:Fallback>
              </mc:AlternateContent>
            </w:r>
          </w:p>
        </w:tc>
        <w:tc>
          <w:tcPr>
            <w:tcW w:w="1942" w:type="dxa"/>
            <w:gridSpan w:val="5"/>
            <w:tcBorders>
              <w:top w:val="single" w:sz="4" w:space="0" w:color="333333"/>
            </w:tcBorders>
            <w:shd w:val="clear" w:color="auto" w:fill="00994B"/>
          </w:tcPr>
          <w:p w14:paraId="6966C1FB" w14:textId="77777777" w:rsidR="0065693B" w:rsidRDefault="0065693B">
            <w:pPr>
              <w:pStyle w:val="TableParagraph"/>
              <w:rPr>
                <w:rFonts w:ascii="Times New Roman"/>
                <w:sz w:val="20"/>
              </w:rPr>
            </w:pPr>
          </w:p>
        </w:tc>
        <w:tc>
          <w:tcPr>
            <w:tcW w:w="1684" w:type="dxa"/>
            <w:vMerge w:val="restart"/>
            <w:tcBorders>
              <w:top w:val="single" w:sz="4" w:space="0" w:color="333333"/>
              <w:right w:val="single" w:sz="4" w:space="0" w:color="333333"/>
            </w:tcBorders>
          </w:tcPr>
          <w:p w14:paraId="262CAB41" w14:textId="77777777" w:rsidR="0065693B" w:rsidRDefault="0065693B">
            <w:pPr>
              <w:pStyle w:val="TableParagraph"/>
              <w:spacing w:before="8"/>
              <w:rPr>
                <w:rFonts w:ascii="Arial"/>
                <w:sz w:val="9"/>
              </w:rPr>
            </w:pPr>
          </w:p>
          <w:p w14:paraId="1AB293C3" w14:textId="77777777" w:rsidR="0065693B" w:rsidRDefault="00372F18">
            <w:pPr>
              <w:pStyle w:val="TableParagraph"/>
              <w:spacing w:line="208" w:lineRule="auto"/>
              <w:ind w:left="657" w:right="39" w:hanging="12"/>
              <w:rPr>
                <w:rFonts w:ascii="Arial"/>
                <w:b/>
                <w:sz w:val="6"/>
              </w:rPr>
            </w:pPr>
            <w:r>
              <w:rPr>
                <w:rFonts w:ascii="Arial"/>
                <w:b/>
                <w:w w:val="105"/>
                <w:sz w:val="10"/>
              </w:rPr>
              <w:t>Open in monocytes Open in CD4</w:t>
            </w:r>
            <w:r>
              <w:rPr>
                <w:rFonts w:ascii="Arial"/>
                <w:b/>
                <w:w w:val="105"/>
                <w:position w:val="4"/>
                <w:sz w:val="6"/>
              </w:rPr>
              <w:t>+</w:t>
            </w:r>
          </w:p>
        </w:tc>
      </w:tr>
      <w:tr w:rsidR="0065693B" w14:paraId="1B419210" w14:textId="77777777">
        <w:trPr>
          <w:trHeight w:val="342"/>
        </w:trPr>
        <w:tc>
          <w:tcPr>
            <w:tcW w:w="144" w:type="dxa"/>
            <w:vMerge/>
            <w:tcBorders>
              <w:top w:val="nil"/>
              <w:left w:val="single" w:sz="4" w:space="0" w:color="333333"/>
              <w:bottom w:val="single" w:sz="4" w:space="0" w:color="333333"/>
            </w:tcBorders>
          </w:tcPr>
          <w:p w14:paraId="300BEE94" w14:textId="77777777" w:rsidR="0065693B" w:rsidRDefault="0065693B">
            <w:pPr>
              <w:rPr>
                <w:sz w:val="2"/>
                <w:szCs w:val="2"/>
              </w:rPr>
            </w:pPr>
          </w:p>
        </w:tc>
        <w:tc>
          <w:tcPr>
            <w:tcW w:w="1163" w:type="dxa"/>
            <w:gridSpan w:val="2"/>
            <w:shd w:val="clear" w:color="auto" w:fill="00994B"/>
          </w:tcPr>
          <w:p w14:paraId="54CC5DFC" w14:textId="77777777" w:rsidR="0065693B" w:rsidRDefault="0065693B">
            <w:pPr>
              <w:pStyle w:val="TableParagraph"/>
              <w:rPr>
                <w:rFonts w:ascii="Times New Roman"/>
                <w:sz w:val="20"/>
              </w:rPr>
            </w:pPr>
          </w:p>
        </w:tc>
        <w:tc>
          <w:tcPr>
            <w:tcW w:w="779" w:type="dxa"/>
            <w:gridSpan w:val="3"/>
          </w:tcPr>
          <w:p w14:paraId="3F3E6B8E" w14:textId="77777777" w:rsidR="0065693B" w:rsidRDefault="0065693B">
            <w:pPr>
              <w:pStyle w:val="TableParagraph"/>
              <w:rPr>
                <w:rFonts w:ascii="Times New Roman"/>
                <w:sz w:val="20"/>
              </w:rPr>
            </w:pPr>
          </w:p>
        </w:tc>
        <w:tc>
          <w:tcPr>
            <w:tcW w:w="1684" w:type="dxa"/>
            <w:vMerge/>
            <w:tcBorders>
              <w:top w:val="nil"/>
              <w:right w:val="single" w:sz="4" w:space="0" w:color="333333"/>
            </w:tcBorders>
          </w:tcPr>
          <w:p w14:paraId="58B10CB6" w14:textId="77777777" w:rsidR="0065693B" w:rsidRDefault="0065693B">
            <w:pPr>
              <w:rPr>
                <w:sz w:val="2"/>
                <w:szCs w:val="2"/>
              </w:rPr>
            </w:pPr>
          </w:p>
        </w:tc>
      </w:tr>
      <w:tr w:rsidR="0065693B" w14:paraId="13639C2B" w14:textId="77777777">
        <w:trPr>
          <w:trHeight w:val="342"/>
        </w:trPr>
        <w:tc>
          <w:tcPr>
            <w:tcW w:w="144" w:type="dxa"/>
            <w:vMerge/>
            <w:tcBorders>
              <w:top w:val="nil"/>
              <w:left w:val="single" w:sz="4" w:space="0" w:color="333333"/>
              <w:bottom w:val="single" w:sz="4" w:space="0" w:color="333333"/>
            </w:tcBorders>
          </w:tcPr>
          <w:p w14:paraId="3D8D3186" w14:textId="77777777" w:rsidR="0065693B" w:rsidRDefault="0065693B">
            <w:pPr>
              <w:rPr>
                <w:sz w:val="2"/>
                <w:szCs w:val="2"/>
              </w:rPr>
            </w:pPr>
          </w:p>
        </w:tc>
        <w:tc>
          <w:tcPr>
            <w:tcW w:w="1163" w:type="dxa"/>
            <w:gridSpan w:val="2"/>
            <w:shd w:val="clear" w:color="auto" w:fill="00994B"/>
          </w:tcPr>
          <w:p w14:paraId="6CB1C6FB" w14:textId="77777777" w:rsidR="0065693B" w:rsidRDefault="0065693B">
            <w:pPr>
              <w:pStyle w:val="TableParagraph"/>
              <w:rPr>
                <w:rFonts w:ascii="Times New Roman"/>
                <w:sz w:val="20"/>
              </w:rPr>
            </w:pPr>
          </w:p>
        </w:tc>
        <w:tc>
          <w:tcPr>
            <w:tcW w:w="779" w:type="dxa"/>
            <w:gridSpan w:val="3"/>
          </w:tcPr>
          <w:p w14:paraId="7B2B7B33" w14:textId="77777777" w:rsidR="0065693B" w:rsidRDefault="0065693B">
            <w:pPr>
              <w:pStyle w:val="TableParagraph"/>
              <w:rPr>
                <w:rFonts w:ascii="Times New Roman"/>
                <w:sz w:val="20"/>
              </w:rPr>
            </w:pPr>
          </w:p>
        </w:tc>
        <w:tc>
          <w:tcPr>
            <w:tcW w:w="1684" w:type="dxa"/>
            <w:vMerge/>
            <w:tcBorders>
              <w:top w:val="nil"/>
              <w:right w:val="single" w:sz="4" w:space="0" w:color="333333"/>
            </w:tcBorders>
          </w:tcPr>
          <w:p w14:paraId="4E2242A5" w14:textId="77777777" w:rsidR="0065693B" w:rsidRDefault="0065693B">
            <w:pPr>
              <w:rPr>
                <w:sz w:val="2"/>
                <w:szCs w:val="2"/>
              </w:rPr>
            </w:pPr>
          </w:p>
        </w:tc>
      </w:tr>
      <w:tr w:rsidR="0065693B" w14:paraId="3DC93887" w14:textId="77777777">
        <w:trPr>
          <w:trHeight w:val="360"/>
        </w:trPr>
        <w:tc>
          <w:tcPr>
            <w:tcW w:w="144" w:type="dxa"/>
            <w:vMerge/>
            <w:tcBorders>
              <w:top w:val="nil"/>
              <w:left w:val="single" w:sz="4" w:space="0" w:color="333333"/>
              <w:bottom w:val="single" w:sz="4" w:space="0" w:color="333333"/>
            </w:tcBorders>
          </w:tcPr>
          <w:p w14:paraId="6F6AEA7F" w14:textId="77777777" w:rsidR="0065693B" w:rsidRDefault="0065693B">
            <w:pPr>
              <w:rPr>
                <w:sz w:val="2"/>
                <w:szCs w:val="2"/>
              </w:rPr>
            </w:pPr>
          </w:p>
        </w:tc>
        <w:tc>
          <w:tcPr>
            <w:tcW w:w="935" w:type="dxa"/>
            <w:shd w:val="clear" w:color="auto" w:fill="00994B"/>
          </w:tcPr>
          <w:p w14:paraId="73B2F1E9" w14:textId="77777777" w:rsidR="0065693B" w:rsidRDefault="0065693B">
            <w:pPr>
              <w:pStyle w:val="TableParagraph"/>
              <w:rPr>
                <w:rFonts w:ascii="Times New Roman"/>
                <w:sz w:val="20"/>
              </w:rPr>
            </w:pPr>
          </w:p>
        </w:tc>
        <w:tc>
          <w:tcPr>
            <w:tcW w:w="228" w:type="dxa"/>
          </w:tcPr>
          <w:p w14:paraId="32F76783" w14:textId="77777777" w:rsidR="0065693B" w:rsidRDefault="0065693B">
            <w:pPr>
              <w:pStyle w:val="TableParagraph"/>
              <w:rPr>
                <w:rFonts w:ascii="Times New Roman"/>
                <w:sz w:val="20"/>
              </w:rPr>
            </w:pPr>
          </w:p>
        </w:tc>
        <w:tc>
          <w:tcPr>
            <w:tcW w:w="779" w:type="dxa"/>
            <w:gridSpan w:val="3"/>
          </w:tcPr>
          <w:p w14:paraId="584AEDC5" w14:textId="77777777" w:rsidR="0065693B" w:rsidRDefault="0065693B">
            <w:pPr>
              <w:pStyle w:val="TableParagraph"/>
              <w:rPr>
                <w:rFonts w:ascii="Times New Roman"/>
                <w:sz w:val="20"/>
              </w:rPr>
            </w:pPr>
          </w:p>
        </w:tc>
        <w:tc>
          <w:tcPr>
            <w:tcW w:w="1684" w:type="dxa"/>
            <w:vMerge/>
            <w:tcBorders>
              <w:top w:val="nil"/>
              <w:right w:val="single" w:sz="4" w:space="0" w:color="333333"/>
            </w:tcBorders>
          </w:tcPr>
          <w:p w14:paraId="4D908EF5" w14:textId="77777777" w:rsidR="0065693B" w:rsidRDefault="0065693B">
            <w:pPr>
              <w:rPr>
                <w:sz w:val="2"/>
                <w:szCs w:val="2"/>
              </w:rPr>
            </w:pPr>
          </w:p>
        </w:tc>
      </w:tr>
      <w:tr w:rsidR="0065693B" w14:paraId="237757FF" w14:textId="77777777">
        <w:trPr>
          <w:trHeight w:val="324"/>
        </w:trPr>
        <w:tc>
          <w:tcPr>
            <w:tcW w:w="144" w:type="dxa"/>
            <w:vMerge/>
            <w:tcBorders>
              <w:top w:val="nil"/>
              <w:left w:val="single" w:sz="4" w:space="0" w:color="333333"/>
              <w:bottom w:val="single" w:sz="4" w:space="0" w:color="333333"/>
            </w:tcBorders>
          </w:tcPr>
          <w:p w14:paraId="6B8A5F9E" w14:textId="77777777" w:rsidR="0065693B" w:rsidRDefault="0065693B">
            <w:pPr>
              <w:rPr>
                <w:sz w:val="2"/>
                <w:szCs w:val="2"/>
              </w:rPr>
            </w:pPr>
          </w:p>
        </w:tc>
        <w:tc>
          <w:tcPr>
            <w:tcW w:w="1798" w:type="dxa"/>
            <w:gridSpan w:val="4"/>
            <w:shd w:val="clear" w:color="auto" w:fill="FF0000"/>
          </w:tcPr>
          <w:p w14:paraId="368322AA" w14:textId="77777777" w:rsidR="0065693B" w:rsidRDefault="0065693B">
            <w:pPr>
              <w:pStyle w:val="TableParagraph"/>
              <w:rPr>
                <w:rFonts w:ascii="Times New Roman"/>
                <w:sz w:val="20"/>
              </w:rPr>
            </w:pPr>
          </w:p>
        </w:tc>
        <w:tc>
          <w:tcPr>
            <w:tcW w:w="1828" w:type="dxa"/>
            <w:gridSpan w:val="2"/>
            <w:vMerge w:val="restart"/>
            <w:tcBorders>
              <w:bottom w:val="single" w:sz="4" w:space="0" w:color="333333"/>
              <w:right w:val="single" w:sz="4" w:space="0" w:color="333333"/>
            </w:tcBorders>
          </w:tcPr>
          <w:p w14:paraId="5FD5ADBF" w14:textId="77777777" w:rsidR="0065693B" w:rsidRDefault="0065693B">
            <w:pPr>
              <w:pStyle w:val="TableParagraph"/>
              <w:rPr>
                <w:rFonts w:ascii="Times New Roman"/>
                <w:sz w:val="20"/>
              </w:rPr>
            </w:pPr>
          </w:p>
        </w:tc>
      </w:tr>
      <w:tr w:rsidR="0065693B" w14:paraId="3766AC5E" w14:textId="77777777">
        <w:trPr>
          <w:trHeight w:val="342"/>
        </w:trPr>
        <w:tc>
          <w:tcPr>
            <w:tcW w:w="144" w:type="dxa"/>
            <w:vMerge/>
            <w:tcBorders>
              <w:top w:val="nil"/>
              <w:left w:val="single" w:sz="4" w:space="0" w:color="333333"/>
              <w:bottom w:val="single" w:sz="4" w:space="0" w:color="333333"/>
            </w:tcBorders>
          </w:tcPr>
          <w:p w14:paraId="3477A2C9" w14:textId="77777777" w:rsidR="0065693B" w:rsidRDefault="0065693B">
            <w:pPr>
              <w:rPr>
                <w:sz w:val="2"/>
                <w:szCs w:val="2"/>
              </w:rPr>
            </w:pPr>
          </w:p>
        </w:tc>
        <w:tc>
          <w:tcPr>
            <w:tcW w:w="1295" w:type="dxa"/>
            <w:gridSpan w:val="3"/>
            <w:shd w:val="clear" w:color="auto" w:fill="FF0000"/>
          </w:tcPr>
          <w:p w14:paraId="6CACC7FE" w14:textId="77777777" w:rsidR="0065693B" w:rsidRDefault="0065693B">
            <w:pPr>
              <w:pStyle w:val="TableParagraph"/>
              <w:rPr>
                <w:rFonts w:ascii="Times New Roman"/>
                <w:sz w:val="20"/>
              </w:rPr>
            </w:pPr>
          </w:p>
        </w:tc>
        <w:tc>
          <w:tcPr>
            <w:tcW w:w="503" w:type="dxa"/>
          </w:tcPr>
          <w:p w14:paraId="3B814659" w14:textId="77777777" w:rsidR="0065693B" w:rsidRDefault="0065693B">
            <w:pPr>
              <w:pStyle w:val="TableParagraph"/>
              <w:rPr>
                <w:rFonts w:ascii="Times New Roman"/>
                <w:sz w:val="20"/>
              </w:rPr>
            </w:pPr>
          </w:p>
        </w:tc>
        <w:tc>
          <w:tcPr>
            <w:tcW w:w="1828" w:type="dxa"/>
            <w:gridSpan w:val="2"/>
            <w:vMerge/>
            <w:tcBorders>
              <w:top w:val="nil"/>
              <w:bottom w:val="single" w:sz="4" w:space="0" w:color="333333"/>
              <w:right w:val="single" w:sz="4" w:space="0" w:color="333333"/>
            </w:tcBorders>
          </w:tcPr>
          <w:p w14:paraId="69748D89" w14:textId="77777777" w:rsidR="0065693B" w:rsidRDefault="0065693B">
            <w:pPr>
              <w:rPr>
                <w:sz w:val="2"/>
                <w:szCs w:val="2"/>
              </w:rPr>
            </w:pPr>
          </w:p>
        </w:tc>
      </w:tr>
      <w:tr w:rsidR="0065693B" w14:paraId="0E51667F" w14:textId="77777777">
        <w:trPr>
          <w:trHeight w:val="342"/>
        </w:trPr>
        <w:tc>
          <w:tcPr>
            <w:tcW w:w="144" w:type="dxa"/>
            <w:vMerge/>
            <w:tcBorders>
              <w:top w:val="nil"/>
              <w:left w:val="single" w:sz="4" w:space="0" w:color="333333"/>
              <w:bottom w:val="single" w:sz="4" w:space="0" w:color="333333"/>
            </w:tcBorders>
          </w:tcPr>
          <w:p w14:paraId="78EF65B1" w14:textId="77777777" w:rsidR="0065693B" w:rsidRDefault="0065693B">
            <w:pPr>
              <w:rPr>
                <w:sz w:val="2"/>
                <w:szCs w:val="2"/>
              </w:rPr>
            </w:pPr>
          </w:p>
        </w:tc>
        <w:tc>
          <w:tcPr>
            <w:tcW w:w="1163" w:type="dxa"/>
            <w:gridSpan w:val="2"/>
            <w:shd w:val="clear" w:color="auto" w:fill="FF0000"/>
          </w:tcPr>
          <w:p w14:paraId="131D2573" w14:textId="77777777" w:rsidR="0065693B" w:rsidRDefault="0065693B">
            <w:pPr>
              <w:pStyle w:val="TableParagraph"/>
              <w:rPr>
                <w:rFonts w:ascii="Times New Roman"/>
                <w:sz w:val="20"/>
              </w:rPr>
            </w:pPr>
          </w:p>
        </w:tc>
        <w:tc>
          <w:tcPr>
            <w:tcW w:w="132" w:type="dxa"/>
            <w:shd w:val="clear" w:color="auto" w:fill="FF0000"/>
          </w:tcPr>
          <w:p w14:paraId="603260DA" w14:textId="77777777" w:rsidR="0065693B" w:rsidRDefault="0065693B">
            <w:pPr>
              <w:pStyle w:val="TableParagraph"/>
              <w:rPr>
                <w:rFonts w:ascii="Times New Roman"/>
                <w:sz w:val="20"/>
              </w:rPr>
            </w:pPr>
          </w:p>
        </w:tc>
        <w:tc>
          <w:tcPr>
            <w:tcW w:w="503" w:type="dxa"/>
          </w:tcPr>
          <w:p w14:paraId="07BA6E41" w14:textId="77777777" w:rsidR="0065693B" w:rsidRDefault="0065693B">
            <w:pPr>
              <w:pStyle w:val="TableParagraph"/>
              <w:rPr>
                <w:rFonts w:ascii="Times New Roman"/>
                <w:sz w:val="20"/>
              </w:rPr>
            </w:pPr>
          </w:p>
        </w:tc>
        <w:tc>
          <w:tcPr>
            <w:tcW w:w="1828" w:type="dxa"/>
            <w:gridSpan w:val="2"/>
            <w:vMerge/>
            <w:tcBorders>
              <w:top w:val="nil"/>
              <w:bottom w:val="single" w:sz="4" w:space="0" w:color="333333"/>
              <w:right w:val="single" w:sz="4" w:space="0" w:color="333333"/>
            </w:tcBorders>
          </w:tcPr>
          <w:p w14:paraId="16246C0A" w14:textId="77777777" w:rsidR="0065693B" w:rsidRDefault="0065693B">
            <w:pPr>
              <w:rPr>
                <w:sz w:val="2"/>
                <w:szCs w:val="2"/>
              </w:rPr>
            </w:pPr>
          </w:p>
        </w:tc>
      </w:tr>
      <w:tr w:rsidR="0065693B" w14:paraId="7B475037" w14:textId="77777777">
        <w:trPr>
          <w:trHeight w:val="342"/>
        </w:trPr>
        <w:tc>
          <w:tcPr>
            <w:tcW w:w="144" w:type="dxa"/>
            <w:vMerge/>
            <w:tcBorders>
              <w:top w:val="nil"/>
              <w:left w:val="single" w:sz="4" w:space="0" w:color="333333"/>
              <w:bottom w:val="single" w:sz="4" w:space="0" w:color="333333"/>
            </w:tcBorders>
          </w:tcPr>
          <w:p w14:paraId="63D5C5B7" w14:textId="77777777" w:rsidR="0065693B" w:rsidRDefault="0065693B">
            <w:pPr>
              <w:rPr>
                <w:sz w:val="2"/>
                <w:szCs w:val="2"/>
              </w:rPr>
            </w:pPr>
          </w:p>
        </w:tc>
        <w:tc>
          <w:tcPr>
            <w:tcW w:w="1163" w:type="dxa"/>
            <w:gridSpan w:val="2"/>
            <w:shd w:val="clear" w:color="auto" w:fill="FF0000"/>
          </w:tcPr>
          <w:p w14:paraId="1B0EE46F" w14:textId="77777777" w:rsidR="0065693B" w:rsidRDefault="0065693B">
            <w:pPr>
              <w:pStyle w:val="TableParagraph"/>
              <w:rPr>
                <w:rFonts w:ascii="Times New Roman"/>
                <w:sz w:val="20"/>
              </w:rPr>
            </w:pPr>
          </w:p>
        </w:tc>
        <w:tc>
          <w:tcPr>
            <w:tcW w:w="132" w:type="dxa"/>
          </w:tcPr>
          <w:p w14:paraId="255E3FD5" w14:textId="77777777" w:rsidR="0065693B" w:rsidRDefault="0065693B">
            <w:pPr>
              <w:pStyle w:val="TableParagraph"/>
              <w:rPr>
                <w:rFonts w:ascii="Times New Roman"/>
                <w:sz w:val="20"/>
              </w:rPr>
            </w:pPr>
          </w:p>
        </w:tc>
        <w:tc>
          <w:tcPr>
            <w:tcW w:w="503" w:type="dxa"/>
          </w:tcPr>
          <w:p w14:paraId="2BC38920" w14:textId="77777777" w:rsidR="0065693B" w:rsidRDefault="0065693B">
            <w:pPr>
              <w:pStyle w:val="TableParagraph"/>
              <w:rPr>
                <w:rFonts w:ascii="Times New Roman"/>
                <w:sz w:val="20"/>
              </w:rPr>
            </w:pPr>
          </w:p>
        </w:tc>
        <w:tc>
          <w:tcPr>
            <w:tcW w:w="1828" w:type="dxa"/>
            <w:gridSpan w:val="2"/>
            <w:vMerge/>
            <w:tcBorders>
              <w:top w:val="nil"/>
              <w:bottom w:val="single" w:sz="4" w:space="0" w:color="333333"/>
              <w:right w:val="single" w:sz="4" w:space="0" w:color="333333"/>
            </w:tcBorders>
          </w:tcPr>
          <w:p w14:paraId="077053B1" w14:textId="77777777" w:rsidR="0065693B" w:rsidRDefault="0065693B">
            <w:pPr>
              <w:rPr>
                <w:sz w:val="2"/>
                <w:szCs w:val="2"/>
              </w:rPr>
            </w:pPr>
          </w:p>
        </w:tc>
      </w:tr>
      <w:tr w:rsidR="0065693B" w14:paraId="58D3711D" w14:textId="77777777">
        <w:trPr>
          <w:trHeight w:val="377"/>
        </w:trPr>
        <w:tc>
          <w:tcPr>
            <w:tcW w:w="144" w:type="dxa"/>
            <w:vMerge/>
            <w:tcBorders>
              <w:top w:val="nil"/>
              <w:left w:val="single" w:sz="4" w:space="0" w:color="333333"/>
              <w:bottom w:val="single" w:sz="4" w:space="0" w:color="333333"/>
            </w:tcBorders>
          </w:tcPr>
          <w:p w14:paraId="79DD408B" w14:textId="77777777" w:rsidR="0065693B" w:rsidRDefault="0065693B">
            <w:pPr>
              <w:rPr>
                <w:sz w:val="2"/>
                <w:szCs w:val="2"/>
              </w:rPr>
            </w:pPr>
          </w:p>
        </w:tc>
        <w:tc>
          <w:tcPr>
            <w:tcW w:w="1163" w:type="dxa"/>
            <w:gridSpan w:val="2"/>
            <w:tcBorders>
              <w:bottom w:val="single" w:sz="4" w:space="0" w:color="333333"/>
            </w:tcBorders>
            <w:shd w:val="clear" w:color="auto" w:fill="FF0000"/>
          </w:tcPr>
          <w:p w14:paraId="38020A5C" w14:textId="77777777" w:rsidR="0065693B" w:rsidRDefault="0065693B">
            <w:pPr>
              <w:pStyle w:val="TableParagraph"/>
              <w:rPr>
                <w:rFonts w:ascii="Times New Roman"/>
                <w:sz w:val="20"/>
              </w:rPr>
            </w:pPr>
          </w:p>
        </w:tc>
        <w:tc>
          <w:tcPr>
            <w:tcW w:w="132" w:type="dxa"/>
            <w:tcBorders>
              <w:bottom w:val="single" w:sz="4" w:space="0" w:color="333333"/>
            </w:tcBorders>
          </w:tcPr>
          <w:p w14:paraId="41543A9F" w14:textId="77777777" w:rsidR="0065693B" w:rsidRDefault="0065693B">
            <w:pPr>
              <w:pStyle w:val="TableParagraph"/>
              <w:rPr>
                <w:rFonts w:ascii="Times New Roman"/>
                <w:sz w:val="20"/>
              </w:rPr>
            </w:pPr>
          </w:p>
        </w:tc>
        <w:tc>
          <w:tcPr>
            <w:tcW w:w="503" w:type="dxa"/>
            <w:tcBorders>
              <w:bottom w:val="single" w:sz="4" w:space="0" w:color="333333"/>
            </w:tcBorders>
          </w:tcPr>
          <w:p w14:paraId="5759BF60" w14:textId="77777777" w:rsidR="0065693B" w:rsidRDefault="0065693B">
            <w:pPr>
              <w:pStyle w:val="TableParagraph"/>
              <w:rPr>
                <w:rFonts w:ascii="Times New Roman"/>
                <w:sz w:val="20"/>
              </w:rPr>
            </w:pPr>
          </w:p>
        </w:tc>
        <w:tc>
          <w:tcPr>
            <w:tcW w:w="1828" w:type="dxa"/>
            <w:gridSpan w:val="2"/>
            <w:vMerge/>
            <w:tcBorders>
              <w:top w:val="nil"/>
              <w:bottom w:val="single" w:sz="4" w:space="0" w:color="333333"/>
              <w:right w:val="single" w:sz="4" w:space="0" w:color="333333"/>
            </w:tcBorders>
          </w:tcPr>
          <w:p w14:paraId="290FA902" w14:textId="77777777" w:rsidR="0065693B" w:rsidRDefault="0065693B">
            <w:pPr>
              <w:rPr>
                <w:sz w:val="2"/>
                <w:szCs w:val="2"/>
              </w:rPr>
            </w:pPr>
          </w:p>
        </w:tc>
      </w:tr>
    </w:tbl>
    <w:p w14:paraId="42A75900" w14:textId="31BF2906" w:rsidR="0065693B" w:rsidRDefault="00B8797A">
      <w:pPr>
        <w:tabs>
          <w:tab w:val="left" w:pos="1557"/>
          <w:tab w:val="left" w:pos="2276"/>
          <w:tab w:val="left" w:pos="2995"/>
        </w:tabs>
        <w:spacing w:line="24" w:lineRule="exact"/>
        <w:ind w:left="838"/>
        <w:rPr>
          <w:rFonts w:ascii="Arial"/>
          <w:sz w:val="2"/>
        </w:rPr>
      </w:pPr>
      <w:r>
        <w:rPr>
          <w:rFonts w:ascii="Arial"/>
          <w:noProof/>
          <w:sz w:val="2"/>
        </w:rPr>
        <mc:AlternateContent>
          <mc:Choice Requires="wpg">
            <w:drawing>
              <wp:inline distT="0" distB="0" distL="0" distR="0" wp14:anchorId="4B6D37B2" wp14:editId="4B0C4BA7">
                <wp:extent cx="4445" cy="10795"/>
                <wp:effectExtent l="11430" t="6985" r="3175" b="10795"/>
                <wp:docPr id="1193" name="Group 1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0795"/>
                          <a:chOff x="0" y="0"/>
                          <a:chExt cx="7" cy="17"/>
                        </a:xfrm>
                      </wpg:grpSpPr>
                      <wps:wsp>
                        <wps:cNvPr id="1194" name="Line 1142"/>
                        <wps:cNvCnPr>
                          <a:cxnSpLocks noChangeShapeType="1"/>
                        </wps:cNvCnPr>
                        <wps:spPr bwMode="auto">
                          <a:xfrm>
                            <a:off x="3" y="16"/>
                            <a:ext cx="0"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2E36F9" id="Group 1141" o:spid="_x0000_s1026" style="width:.35pt;height:.85pt;mso-position-horizontal-relative:char;mso-position-vertical-relative:line" coordsize="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">
                <v:line id="Line 1142" o:spid="_x0000_s1027" style="position:absolute;visibility:visible;mso-wrap-style:square" from="3,16" to="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" strokecolor="#333" strokeweight=".112mm"/>
                <w10:anchorlock/>
              </v:group>
            </w:pict>
          </mc:Fallback>
        </mc:AlternateContent>
      </w:r>
      <w:r w:rsidR="00372F18">
        <w:rPr>
          <w:rFonts w:ascii="Arial"/>
          <w:sz w:val="2"/>
        </w:rPr>
        <w:tab/>
      </w:r>
      <w:r>
        <w:rPr>
          <w:rFonts w:ascii="Arial"/>
          <w:noProof/>
          <w:sz w:val="2"/>
        </w:rPr>
        <mc:AlternateContent>
          <mc:Choice Requires="wpg">
            <w:drawing>
              <wp:inline distT="0" distB="0" distL="0" distR="0" wp14:anchorId="3BA96D4B" wp14:editId="05AAFD0E">
                <wp:extent cx="4445" cy="10795"/>
                <wp:effectExtent l="10795" t="6985" r="3810" b="10795"/>
                <wp:docPr id="1191" name="Group 1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0795"/>
                          <a:chOff x="0" y="0"/>
                          <a:chExt cx="7" cy="17"/>
                        </a:xfrm>
                      </wpg:grpSpPr>
                      <wps:wsp>
                        <wps:cNvPr id="1192" name="Line 1140"/>
                        <wps:cNvCnPr>
                          <a:cxnSpLocks noChangeShapeType="1"/>
                        </wps:cNvCnPr>
                        <wps:spPr bwMode="auto">
                          <a:xfrm>
                            <a:off x="3" y="16"/>
                            <a:ext cx="0"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4B3CEF" id="Group 1139" o:spid="_x0000_s1026" style="width:.35pt;height:.85pt;mso-position-horizontal-relative:char;mso-position-vertical-relative:line" coordsize="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">
                <v:line id="Line 1140" o:spid="_x0000_s1027" style="position:absolute;visibility:visible;mso-wrap-style:square" from="3,16" to="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" strokecolor="#333" strokeweight=".112mm"/>
                <w10:anchorlock/>
              </v:group>
            </w:pict>
          </mc:Fallback>
        </mc:AlternateContent>
      </w:r>
      <w:r w:rsidR="00372F18">
        <w:rPr>
          <w:rFonts w:ascii="Arial"/>
          <w:sz w:val="2"/>
        </w:rPr>
        <w:tab/>
      </w:r>
      <w:r>
        <w:rPr>
          <w:rFonts w:ascii="Arial"/>
          <w:noProof/>
          <w:sz w:val="2"/>
        </w:rPr>
        <mc:AlternateContent>
          <mc:Choice Requires="wpg">
            <w:drawing>
              <wp:inline distT="0" distB="0" distL="0" distR="0" wp14:anchorId="43EB6DFF" wp14:editId="6ABC1329">
                <wp:extent cx="4445" cy="10795"/>
                <wp:effectExtent l="10160" t="6985" r="4445" b="10795"/>
                <wp:docPr id="1189"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0795"/>
                          <a:chOff x="0" y="0"/>
                          <a:chExt cx="7" cy="17"/>
                        </a:xfrm>
                      </wpg:grpSpPr>
                      <wps:wsp>
                        <wps:cNvPr id="1190" name="Line 1138"/>
                        <wps:cNvCnPr>
                          <a:cxnSpLocks noChangeShapeType="1"/>
                        </wps:cNvCnPr>
                        <wps:spPr bwMode="auto">
                          <a:xfrm>
                            <a:off x="3" y="16"/>
                            <a:ext cx="0"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C5022D2" id="Group 1137" o:spid="_x0000_s1026" style="width:.35pt;height:.85pt;mso-position-horizontal-relative:char;mso-position-vertical-relative:line" coordsize="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">
                <v:line id="Line 1138" o:spid="_x0000_s1027" style="position:absolute;visibility:visible;mso-wrap-style:square" from="3,16" to="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" strokecolor="#333" strokeweight=".112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6778958" wp14:editId="0588FE89">
                <wp:extent cx="4445" cy="10795"/>
                <wp:effectExtent l="9525" t="6985" r="5080" b="10795"/>
                <wp:docPr id="1187" name="Group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 cy="10795"/>
                          <a:chOff x="0" y="0"/>
                          <a:chExt cx="7" cy="17"/>
                        </a:xfrm>
                      </wpg:grpSpPr>
                      <wps:wsp>
                        <wps:cNvPr id="1188" name="Line 1136"/>
                        <wps:cNvCnPr>
                          <a:cxnSpLocks noChangeShapeType="1"/>
                        </wps:cNvCnPr>
                        <wps:spPr bwMode="auto">
                          <a:xfrm>
                            <a:off x="3" y="16"/>
                            <a:ext cx="0" cy="0"/>
                          </a:xfrm>
                          <a:prstGeom prst="line">
                            <a:avLst/>
                          </a:prstGeom>
                          <a:noFill/>
                          <a:ln w="40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FDB3C8" id="Group 1135" o:spid="_x0000_s1026" style="width:.35pt;height:.85pt;mso-position-horizontal-relative:char;mso-position-vertical-relative:line" coordsize="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">
                <v:line id="Line 1136" o:spid="_x0000_s1027" style="position:absolute;visibility:visible;mso-wrap-style:square" from="3,16" to="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" strokecolor="#333" strokeweight=".112mm"/>
                <w10:anchorlock/>
              </v:group>
            </w:pict>
          </mc:Fallback>
        </mc:AlternateContent>
      </w:r>
    </w:p>
    <w:p w14:paraId="290E2B52" w14:textId="77777777" w:rsidR="0065693B" w:rsidRDefault="00372F18">
      <w:pPr>
        <w:tabs>
          <w:tab w:val="left" w:pos="718"/>
          <w:tab w:val="left" w:pos="1437"/>
          <w:tab w:val="left" w:pos="2156"/>
          <w:tab w:val="left" w:pos="2875"/>
        </w:tabs>
        <w:spacing w:line="95" w:lineRule="exact"/>
        <w:ind w:right="3826"/>
        <w:jc w:val="center"/>
        <w:rPr>
          <w:rFonts w:ascii="Arial"/>
          <w:sz w:val="9"/>
        </w:rPr>
      </w:pPr>
      <w:r>
        <w:rPr>
          <w:rFonts w:ascii="Arial"/>
          <w:color w:val="4D4D4D"/>
          <w:w w:val="105"/>
          <w:sz w:val="9"/>
        </w:rPr>
        <w:t>0</w:t>
      </w:r>
      <w:r>
        <w:rPr>
          <w:rFonts w:ascii="Arial"/>
          <w:color w:val="4D4D4D"/>
          <w:w w:val="105"/>
          <w:sz w:val="9"/>
        </w:rPr>
        <w:tab/>
        <w:t>1</w:t>
      </w:r>
      <w:r>
        <w:rPr>
          <w:rFonts w:ascii="Arial"/>
          <w:color w:val="4D4D4D"/>
          <w:w w:val="105"/>
          <w:sz w:val="9"/>
        </w:rPr>
        <w:tab/>
        <w:t>2</w:t>
      </w:r>
      <w:r>
        <w:rPr>
          <w:rFonts w:ascii="Arial"/>
          <w:color w:val="4D4D4D"/>
          <w:w w:val="105"/>
          <w:sz w:val="9"/>
        </w:rPr>
        <w:tab/>
        <w:t>3</w:t>
      </w:r>
      <w:r>
        <w:rPr>
          <w:rFonts w:ascii="Arial"/>
          <w:color w:val="4D4D4D"/>
          <w:w w:val="105"/>
          <w:sz w:val="9"/>
        </w:rPr>
        <w:tab/>
        <w:t>4</w:t>
      </w:r>
    </w:p>
    <w:p w14:paraId="1FA0A5DC" w14:textId="77777777" w:rsidR="0065693B" w:rsidRDefault="00372F18">
      <w:pPr>
        <w:spacing w:line="130" w:lineRule="exact"/>
        <w:ind w:right="3826"/>
        <w:jc w:val="center"/>
        <w:rPr>
          <w:rFonts w:ascii="Arial" w:hAnsi="Arial"/>
          <w:b/>
          <w:sz w:val="12"/>
        </w:rPr>
      </w:pPr>
      <w:r>
        <w:rPr>
          <w:rFonts w:ascii="Arial" w:hAnsi="Arial"/>
          <w:b/>
          <w:sz w:val="12"/>
        </w:rPr>
        <w:t>Fold−change enrichment</w:t>
      </w:r>
    </w:p>
    <w:p w14:paraId="71079DD2" w14:textId="77777777" w:rsidR="0065693B" w:rsidRDefault="0065693B">
      <w:pPr>
        <w:spacing w:line="130" w:lineRule="exact"/>
        <w:jc w:val="center"/>
        <w:rPr>
          <w:rFonts w:ascii="Arial" w:hAnsi="Arial"/>
          <w:sz w:val="12"/>
        </w:rPr>
        <w:sectPr w:rsidR="0065693B">
          <w:type w:val="continuous"/>
          <w:pgSz w:w="11910" w:h="16840"/>
          <w:pgMar w:top="1580" w:right="0" w:bottom="800" w:left="1680" w:header="720" w:footer="720" w:gutter="0"/>
          <w:cols w:num="2" w:space="720" w:equalWidth="0">
            <w:col w:w="3235" w:space="40"/>
            <w:col w:w="6955"/>
          </w:cols>
        </w:sectPr>
      </w:pPr>
    </w:p>
    <w:p w14:paraId="4C3E6445" w14:textId="6A29E1A5" w:rsidR="0065693B" w:rsidRDefault="00B8797A">
      <w:pPr>
        <w:pStyle w:val="BodyText"/>
        <w:spacing w:before="10"/>
        <w:rPr>
          <w:rFonts w:ascii="Arial"/>
          <w:b/>
          <w:sz w:val="15"/>
        </w:rPr>
      </w:pPr>
      <w:r>
        <w:rPr>
          <w:noProof/>
        </w:rPr>
        <mc:AlternateContent>
          <mc:Choice Requires="wpg">
            <w:drawing>
              <wp:anchor distT="0" distB="0" distL="114300" distR="114300" simplePos="0" relativeHeight="251732992" behindDoc="1" locked="0" layoutInCell="1" allowOverlap="1" wp14:anchorId="32DC9869" wp14:editId="697FE2BA">
                <wp:simplePos x="0" y="0"/>
                <wp:positionH relativeFrom="page">
                  <wp:posOffset>4799330</wp:posOffset>
                </wp:positionH>
                <wp:positionV relativeFrom="page">
                  <wp:posOffset>1384935</wp:posOffset>
                </wp:positionV>
                <wp:extent cx="60325" cy="125095"/>
                <wp:effectExtent l="0" t="3810" r="0" b="4445"/>
                <wp:wrapNone/>
                <wp:docPr id="1184" name="Group 1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125095"/>
                          <a:chOff x="7558" y="2181"/>
                          <a:chExt cx="95" cy="197"/>
                        </a:xfrm>
                      </wpg:grpSpPr>
                      <wps:wsp>
                        <wps:cNvPr id="1185" name="Rectangle 1134"/>
                        <wps:cNvSpPr>
                          <a:spLocks noChangeArrowheads="1"/>
                        </wps:cNvSpPr>
                        <wps:spPr bwMode="auto">
                          <a:xfrm>
                            <a:off x="7557" y="2180"/>
                            <a:ext cx="95" cy="95"/>
                          </a:xfrm>
                          <a:prstGeom prst="rect">
                            <a:avLst/>
                          </a:prstGeom>
                          <a:solidFill>
                            <a:srgbClr val="00994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6" name="Rectangle 1133"/>
                        <wps:cNvSpPr>
                          <a:spLocks noChangeArrowheads="1"/>
                        </wps:cNvSpPr>
                        <wps:spPr bwMode="auto">
                          <a:xfrm>
                            <a:off x="7557" y="2283"/>
                            <a:ext cx="95" cy="95"/>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52F9DF" id="Group 1132" o:spid="_x0000_s1026" style="position:absolute;margin-left:377.9pt;margin-top:109.05pt;width:4.75pt;height:9.85pt;z-index:-251583488;mso-position-horizontal-relative:page;mso-position-vertical-relative:page" coordorigin="7558,2181" coordsize="95,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">
                <v:rect id="Rectangle 1134" o:spid="_x0000_s1027" style="position:absolute;left:7557;top:2180;width:9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" fillcolor="#00994b" stroked="f"/>
                <v:rect id="Rectangle 1133" o:spid="_x0000_s1028" style="position:absolute;left:7557;top:2283;width:9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" fillcolor="red" stroked="f"/>
                <w10:wrap anchorx="page" anchory="page"/>
              </v:group>
            </w:pict>
          </mc:Fallback>
        </mc:AlternateContent>
      </w:r>
    </w:p>
    <w:p w14:paraId="109982F6" w14:textId="77777777" w:rsidR="0065693B" w:rsidRDefault="00372F18">
      <w:pPr>
        <w:spacing w:before="105" w:line="244" w:lineRule="auto"/>
        <w:ind w:left="377" w:right="1341"/>
        <w:jc w:val="both"/>
      </w:pPr>
      <w:r>
        <w:t xml:space="preserve">Figure 1.7: Enrichment analysis for the </w:t>
      </w:r>
      <w:del w:id="393" w:author="Katie Burnham" w:date="2018-11-19T15:56:00Z">
        <w:r w:rsidDel="00F65AC9">
          <w:delText xml:space="preserve">identified </w:delText>
        </w:r>
      </w:del>
      <w:r>
        <w:t xml:space="preserve">DARs </w:t>
      </w:r>
      <w:ins w:id="394" w:author="Katie Burnham" w:date="2018-11-19T15:56:00Z">
        <w:r w:rsidR="00F65AC9">
          <w:t xml:space="preserve">identified </w:t>
        </w:r>
      </w:ins>
      <w:r>
        <w:t>by DESeq2 between CD14</w:t>
      </w:r>
      <w:r>
        <w:rPr>
          <w:position w:val="8"/>
          <w:sz w:val="16"/>
        </w:rPr>
        <w:t xml:space="preserve">+ </w:t>
      </w:r>
      <w:r>
        <w:t>monocytes and tCD4</w:t>
      </w:r>
      <w:r>
        <w:rPr>
          <w:position w:val="8"/>
          <w:sz w:val="16"/>
        </w:rPr>
        <w:t xml:space="preserve">+ </w:t>
      </w:r>
      <w:r>
        <w:t>cells. Barplot representing the FC for the top significantly enriched (FDR</w:t>
      </w:r>
      <w:r>
        <w:rPr>
          <w:rFonts w:ascii="Arial"/>
          <w:i/>
        </w:rPr>
        <w:t>&lt;</w:t>
      </w:r>
      <w:r>
        <w:t>0.01) FANTOM5 eRNAs and, histone marks and DHSs from Blueprint. Enrichment analysis was performed separately for the significant (FDR</w:t>
      </w:r>
      <w:r>
        <w:rPr>
          <w:rFonts w:ascii="Arial"/>
          <w:i/>
        </w:rPr>
        <w:t>&lt;</w:t>
      </w:r>
      <w:r>
        <w:t>0.01 and abs(FC)</w:t>
      </w:r>
      <w:r>
        <w:rPr>
          <w:rFonts w:ascii="Arial"/>
          <w:i/>
        </w:rPr>
        <w:t>&gt;</w:t>
      </w:r>
      <w:r>
        <w:t>1.5) DARs more accessible in CD14</w:t>
      </w:r>
      <w:r>
        <w:rPr>
          <w:position w:val="8"/>
          <w:sz w:val="16"/>
        </w:rPr>
        <w:t xml:space="preserve">+ </w:t>
      </w:r>
      <w:r>
        <w:t>monocytes (open in monocytes) or tCD4</w:t>
      </w:r>
      <w:r>
        <w:rPr>
          <w:position w:val="8"/>
          <w:sz w:val="16"/>
        </w:rPr>
        <w:t xml:space="preserve">+ </w:t>
      </w:r>
      <w:r>
        <w:t>(open in CD4</w:t>
      </w:r>
      <w:r>
        <w:rPr>
          <w:position w:val="8"/>
          <w:sz w:val="16"/>
        </w:rPr>
        <w:t>+</w:t>
      </w:r>
      <w:r>
        <w:t>).</w:t>
      </w:r>
    </w:p>
    <w:p w14:paraId="6C41CD50" w14:textId="77777777" w:rsidR="0065693B" w:rsidRDefault="0065693B">
      <w:pPr>
        <w:pStyle w:val="BodyText"/>
        <w:spacing w:before="10"/>
        <w:rPr>
          <w:sz w:val="38"/>
        </w:rPr>
      </w:pPr>
    </w:p>
    <w:p w14:paraId="336E6DE0" w14:textId="77777777" w:rsidR="0065693B" w:rsidRDefault="00372F18">
      <w:pPr>
        <w:pStyle w:val="BodyText"/>
        <w:spacing w:line="412" w:lineRule="auto"/>
        <w:ind w:left="377" w:right="1341"/>
        <w:jc w:val="both"/>
      </w:pPr>
      <w:r>
        <w:t xml:space="preserve">of the transposition reaction was evaluated in the main immune cell types of interest for this </w:t>
      </w:r>
      <w:del w:id="395" w:author="Katie Burnham" w:date="2018-11-19T15:56:00Z">
        <w:r w:rsidDel="00F65AC9">
          <w:delText>project</w:delText>
        </w:r>
      </w:del>
      <w:ins w:id="396" w:author="Katie Burnham" w:date="2018-11-19T15:56:00Z">
        <w:r w:rsidR="00F65AC9">
          <w:t>thesis</w:t>
        </w:r>
      </w:ins>
      <w:r>
        <w:t xml:space="preserve">. </w:t>
      </w:r>
      <w:r>
        <w:rPr>
          <w:spacing w:val="-7"/>
        </w:rPr>
        <w:t xml:space="preserve">ATAC-seq </w:t>
      </w:r>
      <w:r>
        <w:t>was performed for three transposition times (20, 30 and 40 min) in CD14</w:t>
      </w:r>
      <w:r>
        <w:rPr>
          <w:position w:val="9"/>
          <w:sz w:val="18"/>
        </w:rPr>
        <w:t xml:space="preserve">+ </w:t>
      </w:r>
      <w:r>
        <w:t>monocytes, tCD4</w:t>
      </w:r>
      <w:r>
        <w:rPr>
          <w:position w:val="9"/>
          <w:sz w:val="18"/>
        </w:rPr>
        <w:t>+</w:t>
      </w:r>
      <w:r>
        <w:t>, tCD8</w:t>
      </w:r>
      <w:r>
        <w:rPr>
          <w:position w:val="9"/>
          <w:sz w:val="18"/>
        </w:rPr>
        <w:t xml:space="preserve">+ </w:t>
      </w:r>
      <w:r>
        <w:t>and CD19</w:t>
      </w:r>
      <w:r>
        <w:rPr>
          <w:position w:val="9"/>
          <w:sz w:val="18"/>
        </w:rPr>
        <w:t xml:space="preserve">+ </w:t>
      </w:r>
      <w:r>
        <w:t xml:space="preserve">cells </w:t>
      </w:r>
      <w:del w:id="397" w:author="Katie Burnham" w:date="2018-11-19T15:57:00Z">
        <w:r w:rsidDel="00F65AC9">
          <w:delText xml:space="preserve">with </w:delText>
        </w:r>
      </w:del>
      <w:ins w:id="398" w:author="Katie Burnham" w:date="2018-11-19T15:57:00Z">
        <w:r w:rsidR="00F65AC9">
          <w:t xml:space="preserve">and </w:t>
        </w:r>
      </w:ins>
      <w:r>
        <w:t>the impact on vari</w:t>
      </w:r>
      <w:ins w:id="399" w:author="Katie Burnham" w:date="2018-11-19T15:57:00Z">
        <w:r w:rsidR="00F65AC9">
          <w:t>ous</w:t>
        </w:r>
      </w:ins>
      <w:del w:id="400" w:author="Katie Burnham" w:date="2018-11-19T15:57:00Z">
        <w:r w:rsidDel="00F65AC9">
          <w:delText>ed</w:delText>
        </w:r>
      </w:del>
      <w:r>
        <w:t xml:space="preserve"> </w:t>
      </w:r>
      <w:r>
        <w:rPr>
          <w:spacing w:val="-14"/>
        </w:rPr>
        <w:t>ATAC</w:t>
      </w:r>
      <w:ins w:id="401" w:author="Katie Burnham" w:date="2018-11-19T15:57:00Z">
        <w:r w:rsidR="00F65AC9">
          <w:rPr>
            <w:spacing w:val="-14"/>
          </w:rPr>
          <w:t>-related</w:t>
        </w:r>
      </w:ins>
      <w:r>
        <w:rPr>
          <w:spacing w:val="-14"/>
        </w:rPr>
        <w:t xml:space="preserve"> </w:t>
      </w:r>
      <w:r>
        <w:t xml:space="preserve">measurements explored. </w:t>
      </w:r>
      <w:del w:id="402" w:author="Katie Burnham" w:date="2018-11-19T15:58:00Z">
        <w:r w:rsidDel="00F65AC9">
          <w:rPr>
            <w:spacing w:val="-7"/>
          </w:rPr>
          <w:delText xml:space="preserve">ATAC-seq </w:delText>
        </w:r>
        <w:r w:rsidDel="00F65AC9">
          <w:delText xml:space="preserve">data generated by </w:delText>
        </w:r>
      </w:del>
      <w:del w:id="403" w:author="Katie Burnham" w:date="2018-11-19T15:57:00Z">
        <w:r w:rsidDel="00F65AC9">
          <w:delText xml:space="preserve">the </w:delText>
        </w:r>
      </w:del>
      <w:ins w:id="404" w:author="Katie Burnham" w:date="2018-11-19T15:58:00Z">
        <w:r w:rsidR="00F65AC9">
          <w:rPr>
            <w:spacing w:val="-7"/>
          </w:rPr>
          <w:t>A</w:t>
        </w:r>
      </w:ins>
      <w:ins w:id="405" w:author="Katie Burnham" w:date="2018-11-19T15:57:00Z">
        <w:r w:rsidR="00F65AC9">
          <w:t xml:space="preserve">ll </w:t>
        </w:r>
      </w:ins>
      <w:r>
        <w:t>three transpos</w:t>
      </w:r>
      <w:ins w:id="406" w:author="Katie Burnham" w:date="2018-11-19T15:57:00Z">
        <w:r w:rsidR="00F65AC9">
          <w:t>i</w:t>
        </w:r>
      </w:ins>
      <w:r>
        <w:t>tion times produced appropriate fragment size distribution</w:t>
      </w:r>
      <w:ins w:id="407" w:author="Katie Burnham" w:date="2018-11-19T15:58:00Z">
        <w:r w:rsidR="00F65AC9">
          <w:t>s</w:t>
        </w:r>
      </w:ins>
      <w:r>
        <w:t xml:space="preserve"> which recapitulated the nucleosome periodicity pattern (Figure </w:t>
      </w:r>
      <w:hyperlink w:anchor="_bookmark10" w:history="1">
        <w:r>
          <w:t>1.8</w:t>
        </w:r>
      </w:hyperlink>
      <w:r>
        <w:t xml:space="preserve"> a). The duration of the transposition time</w:t>
      </w:r>
      <w:del w:id="408" w:author="Katie Burnham" w:date="2018-11-19T15:58:00Z">
        <w:r w:rsidDel="00F65AC9">
          <w:delText>s</w:delText>
        </w:r>
      </w:del>
      <w:r>
        <w:t xml:space="preserve"> is known to have an e</w:t>
      </w:r>
      <w:r>
        <w:rPr>
          <w:rFonts w:ascii="Trebuchet MS" w:hAnsi="Trebuchet MS"/>
        </w:rPr>
        <w:t>ff</w:t>
      </w:r>
      <w:r>
        <w:t xml:space="preserve">ect on the proportion of nucleosome-free and nucleosome-bound (mono-nucleosomes and beyond) regions tagged by the adapters. </w:t>
      </w:r>
      <w:r>
        <w:rPr>
          <w:spacing w:val="-4"/>
        </w:rPr>
        <w:t>Ideally,</w:t>
      </w:r>
      <w:r>
        <w:rPr>
          <w:spacing w:val="49"/>
        </w:rPr>
        <w:t xml:space="preserve"> </w:t>
      </w:r>
      <w:r>
        <w:t>the transposition reaction should maximise NFF (</w:t>
      </w:r>
      <w:r>
        <w:rPr>
          <w:rFonts w:ascii="DejaVu Sans" w:hAnsi="DejaVu Sans"/>
        </w:rPr>
        <w:t>≤</w:t>
      </w:r>
      <w:r>
        <w:t>150bp), where TF and other proteins bind. In order to explore this e</w:t>
      </w:r>
      <w:r>
        <w:rPr>
          <w:rFonts w:ascii="Trebuchet MS" w:hAnsi="Trebuchet MS"/>
        </w:rPr>
        <w:t>ff</w:t>
      </w:r>
      <w:r>
        <w:t>ect in the di</w:t>
      </w:r>
      <w:r>
        <w:rPr>
          <w:rFonts w:ascii="Trebuchet MS" w:hAnsi="Trebuchet MS"/>
        </w:rPr>
        <w:t>ff</w:t>
      </w:r>
      <w:r>
        <w:t>erent cell types, the ratio between NRF and nucleosome bound fragments (NBF</w:t>
      </w:r>
      <w:r>
        <w:rPr>
          <w:rFonts w:ascii="Arial" w:hAnsi="Arial"/>
          <w:i/>
        </w:rPr>
        <w:t>&gt;</w:t>
      </w:r>
      <w:r>
        <w:t xml:space="preserve">150bp) was calculated (Figure </w:t>
      </w:r>
      <w:hyperlink w:anchor="_bookmark10" w:history="1">
        <w:r>
          <w:t xml:space="preserve">1.8 </w:t>
        </w:r>
      </w:hyperlink>
      <w:r>
        <w:t xml:space="preserve">b). The </w:t>
      </w:r>
      <w:del w:id="409" w:author="Katie Burnham" w:date="2018-11-19T16:07:00Z">
        <w:r w:rsidDel="002456EC">
          <w:delText>change in</w:delText>
        </w:r>
      </w:del>
      <w:ins w:id="410" w:author="Katie Burnham" w:date="2018-11-19T16:07:00Z">
        <w:r w:rsidR="002456EC">
          <w:t>relationship of</w:t>
        </w:r>
      </w:ins>
      <w:r>
        <w:t xml:space="preserve"> </w:t>
      </w:r>
      <w:del w:id="411" w:author="Katie Burnham" w:date="2018-11-19T16:05:00Z">
        <w:r w:rsidDel="002456EC">
          <w:delText xml:space="preserve">patterns of </w:delText>
        </w:r>
      </w:del>
      <w:r>
        <w:t xml:space="preserve">this ratio </w:t>
      </w:r>
      <w:del w:id="412" w:author="Katie Burnham" w:date="2018-11-19T16:07:00Z">
        <w:r w:rsidDel="002456EC">
          <w:delText xml:space="preserve">across </w:delText>
        </w:r>
      </w:del>
      <w:ins w:id="413" w:author="Katie Burnham" w:date="2018-11-19T16:07:00Z">
        <w:r w:rsidR="002456EC">
          <w:t xml:space="preserve">with </w:t>
        </w:r>
      </w:ins>
      <w:ins w:id="414" w:author="Katie Burnham" w:date="2018-11-19T16:05:00Z">
        <w:r w:rsidR="002456EC">
          <w:t xml:space="preserve">transposition </w:t>
        </w:r>
      </w:ins>
      <w:r>
        <w:t>time was heterogen</w:t>
      </w:r>
      <w:ins w:id="415" w:author="Katie Burnham" w:date="2018-11-19T16:06:00Z">
        <w:r w:rsidR="002456EC">
          <w:t>e</w:t>
        </w:r>
      </w:ins>
      <w:r>
        <w:t>ous between cell types. For example, tCD8</w:t>
      </w:r>
      <w:r>
        <w:rPr>
          <w:position w:val="9"/>
          <w:sz w:val="18"/>
        </w:rPr>
        <w:t xml:space="preserve">+ </w:t>
      </w:r>
      <w:r>
        <w:t>presented the greatest proportion of NFR for 20 min of transposition</w:t>
      </w:r>
      <w:r>
        <w:rPr>
          <w:spacing w:val="27"/>
        </w:rPr>
        <w:t xml:space="preserve"> </w:t>
      </w:r>
      <w:r>
        <w:t>whereas</w:t>
      </w:r>
      <w:r>
        <w:rPr>
          <w:spacing w:val="27"/>
        </w:rPr>
        <w:t xml:space="preserve"> </w:t>
      </w:r>
      <w:r>
        <w:t>the</w:t>
      </w:r>
      <w:r>
        <w:rPr>
          <w:spacing w:val="28"/>
        </w:rPr>
        <w:t xml:space="preserve"> </w:t>
      </w:r>
      <w:r>
        <w:t>NFR/NBR</w:t>
      </w:r>
      <w:r>
        <w:rPr>
          <w:spacing w:val="27"/>
        </w:rPr>
        <w:t xml:space="preserve"> </w:t>
      </w:r>
      <w:r>
        <w:t>reached</w:t>
      </w:r>
      <w:r>
        <w:rPr>
          <w:spacing w:val="27"/>
        </w:rPr>
        <w:t xml:space="preserve"> </w:t>
      </w:r>
      <w:del w:id="416" w:author="Katie Burnham" w:date="2018-11-19T16:06:00Z">
        <w:r w:rsidDel="002456EC">
          <w:delText>the</w:delText>
        </w:r>
        <w:r w:rsidDel="002456EC">
          <w:rPr>
            <w:spacing w:val="28"/>
          </w:rPr>
          <w:delText xml:space="preserve"> </w:delText>
        </w:r>
      </w:del>
      <w:ins w:id="417" w:author="Katie Burnham" w:date="2018-11-19T16:06:00Z">
        <w:r w:rsidR="002456EC">
          <w:t>a</w:t>
        </w:r>
        <w:r w:rsidR="002456EC">
          <w:rPr>
            <w:spacing w:val="28"/>
          </w:rPr>
          <w:t xml:space="preserve"> </w:t>
        </w:r>
      </w:ins>
      <w:r>
        <w:t>maximum</w:t>
      </w:r>
      <w:r>
        <w:rPr>
          <w:spacing w:val="27"/>
        </w:rPr>
        <w:t xml:space="preserve"> </w:t>
      </w:r>
      <w:r>
        <w:t>at</w:t>
      </w:r>
      <w:r>
        <w:rPr>
          <w:spacing w:val="28"/>
        </w:rPr>
        <w:t xml:space="preserve"> </w:t>
      </w:r>
      <w:r>
        <w:t>40</w:t>
      </w:r>
      <w:r>
        <w:rPr>
          <w:spacing w:val="27"/>
        </w:rPr>
        <w:t xml:space="preserve"> </w:t>
      </w:r>
      <w:r>
        <w:t>min</w:t>
      </w:r>
      <w:r>
        <w:rPr>
          <w:spacing w:val="27"/>
        </w:rPr>
        <w:t xml:space="preserve"> </w:t>
      </w:r>
      <w:r>
        <w:t>for</w:t>
      </w:r>
      <w:r>
        <w:rPr>
          <w:spacing w:val="28"/>
        </w:rPr>
        <w:t xml:space="preserve"> </w:t>
      </w:r>
      <w:r>
        <w:t>the</w:t>
      </w:r>
    </w:p>
    <w:p w14:paraId="2E79EEF0" w14:textId="77777777" w:rsidR="0065693B" w:rsidRDefault="0065693B">
      <w:pPr>
        <w:spacing w:line="412" w:lineRule="auto"/>
        <w:jc w:val="both"/>
        <w:sectPr w:rsidR="0065693B">
          <w:type w:val="continuous"/>
          <w:pgSz w:w="11910" w:h="16840"/>
          <w:pgMar w:top="1580" w:right="0" w:bottom="800" w:left="1680" w:header="720" w:footer="720" w:gutter="0"/>
          <w:cols w:space="720"/>
        </w:sectPr>
      </w:pPr>
    </w:p>
    <w:p w14:paraId="16D02862" w14:textId="77777777" w:rsidR="0065693B" w:rsidRDefault="0065693B">
      <w:pPr>
        <w:pStyle w:val="BodyText"/>
        <w:rPr>
          <w:sz w:val="20"/>
        </w:rPr>
      </w:pPr>
    </w:p>
    <w:p w14:paraId="4AA9FE1C" w14:textId="77777777" w:rsidR="0065693B" w:rsidRDefault="00372F18">
      <w:pPr>
        <w:pStyle w:val="BodyText"/>
        <w:spacing w:before="245" w:line="391" w:lineRule="auto"/>
        <w:ind w:left="377" w:right="1342"/>
      </w:pPr>
      <w:bookmarkStart w:id="418" w:name="_bookmark4"/>
      <w:bookmarkEnd w:id="418"/>
      <w:r>
        <w:t>CD14</w:t>
      </w:r>
      <w:r>
        <w:rPr>
          <w:position w:val="9"/>
          <w:sz w:val="18"/>
        </w:rPr>
        <w:t xml:space="preserve">+ </w:t>
      </w:r>
      <w:r>
        <w:t xml:space="preserve">monocytes. </w:t>
      </w:r>
      <w:del w:id="419" w:author="Katie Burnham" w:date="2018-11-19T16:06:00Z">
        <w:r w:rsidDel="002456EC">
          <w:delText>Despite this heterogeneity</w:delText>
        </w:r>
      </w:del>
      <w:ins w:id="420" w:author="Katie Burnham" w:date="2018-11-19T16:06:00Z">
        <w:r w:rsidR="002456EC">
          <w:t>However</w:t>
        </w:r>
      </w:ins>
      <w:r>
        <w:t xml:space="preserve">, the </w:t>
      </w:r>
      <w:del w:id="421" w:author="Katie Burnham" w:date="2018-11-19T16:07:00Z">
        <w:r w:rsidDel="002456EC">
          <w:delText xml:space="preserve">increment </w:delText>
        </w:r>
      </w:del>
      <w:ins w:id="422" w:author="Katie Burnham" w:date="2018-11-19T16:07:00Z">
        <w:r w:rsidR="002456EC">
          <w:t xml:space="preserve">change </w:t>
        </w:r>
      </w:ins>
      <w:r>
        <w:t>in this ratio across transposition times was very moderate in all cell types but tCD8</w:t>
      </w:r>
      <w:r>
        <w:rPr>
          <w:position w:val="9"/>
          <w:sz w:val="18"/>
        </w:rPr>
        <w:t xml:space="preserve">+ </w:t>
      </w:r>
      <w:r>
        <w:t>cells.</w:t>
      </w:r>
    </w:p>
    <w:p w14:paraId="76864F16" w14:textId="77777777" w:rsidR="0065693B" w:rsidRDefault="0065693B">
      <w:pPr>
        <w:pStyle w:val="BodyText"/>
        <w:spacing w:before="8"/>
        <w:rPr>
          <w:sz w:val="19"/>
        </w:rPr>
      </w:pPr>
    </w:p>
    <w:p w14:paraId="1994F3CF" w14:textId="77777777" w:rsidR="0065693B" w:rsidRDefault="0065693B">
      <w:pPr>
        <w:pStyle w:val="BodyText"/>
        <w:spacing w:before="9"/>
        <w:rPr>
          <w:sz w:val="8"/>
        </w:rPr>
      </w:pPr>
    </w:p>
    <w:p w14:paraId="025A0693" w14:textId="661CECD7" w:rsidR="0065693B" w:rsidRDefault="00B8797A">
      <w:pPr>
        <w:ind w:right="368"/>
        <w:jc w:val="center"/>
        <w:rPr>
          <w:rFonts w:ascii="Arial"/>
          <w:sz w:val="8"/>
        </w:rPr>
      </w:pPr>
      <w:r>
        <w:rPr>
          <w:noProof/>
        </w:rPr>
        <mc:AlternateContent>
          <mc:Choice Requires="wpg">
            <w:drawing>
              <wp:anchor distT="0" distB="0" distL="114300" distR="114300" simplePos="0" relativeHeight="251734016" behindDoc="1" locked="0" layoutInCell="1" allowOverlap="1" wp14:anchorId="53CFCAC3" wp14:editId="4926872F">
                <wp:simplePos x="0" y="0"/>
                <wp:positionH relativeFrom="page">
                  <wp:posOffset>1525270</wp:posOffset>
                </wp:positionH>
                <wp:positionV relativeFrom="paragraph">
                  <wp:posOffset>-57150</wp:posOffset>
                </wp:positionV>
                <wp:extent cx="2359660" cy="1776730"/>
                <wp:effectExtent l="10795" t="12065" r="10795" b="11430"/>
                <wp:wrapNone/>
                <wp:docPr id="1165"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9660" cy="1776730"/>
                          <a:chOff x="2402" y="-90"/>
                          <a:chExt cx="3716" cy="2798"/>
                        </a:xfrm>
                      </wpg:grpSpPr>
                      <pic:pic xmlns:pic="http://schemas.openxmlformats.org/drawingml/2006/picture">
                        <pic:nvPicPr>
                          <pic:cNvPr id="1166" name="Picture 11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584" y="36"/>
                            <a:ext cx="3365" cy="2534"/>
                          </a:xfrm>
                          <a:prstGeom prst="rect">
                            <a:avLst/>
                          </a:prstGeom>
                          <a:noFill/>
                          <a:extLst>
                            <a:ext uri="{909E8E84-426E-40DD-AFC4-6F175D3DCCD1}">
                              <a14:hiddenFill xmlns:a14="http://schemas.microsoft.com/office/drawing/2010/main">
                                <a:solidFill>
                                  <a:srgbClr val="FFFFFF"/>
                                </a:solidFill>
                              </a14:hiddenFill>
                            </a:ext>
                          </a:extLst>
                        </pic:spPr>
                      </pic:pic>
                      <wps:wsp>
                        <wps:cNvPr id="1167" name="Rectangle 1130"/>
                        <wps:cNvSpPr>
                          <a:spLocks noChangeArrowheads="1"/>
                        </wps:cNvSpPr>
                        <wps:spPr bwMode="auto">
                          <a:xfrm>
                            <a:off x="2415" y="-88"/>
                            <a:ext cx="3699" cy="2781"/>
                          </a:xfrm>
                          <a:prstGeom prst="rect">
                            <a:avLst/>
                          </a:prstGeom>
                          <a:noFill/>
                          <a:ln w="345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8" name="Line 1129"/>
                        <wps:cNvCnPr>
                          <a:cxnSpLocks noChangeShapeType="1"/>
                        </wps:cNvCnPr>
                        <wps:spPr bwMode="auto">
                          <a:xfrm>
                            <a:off x="2402" y="2567"/>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69" name="Line 1128"/>
                        <wps:cNvCnPr>
                          <a:cxnSpLocks noChangeShapeType="1"/>
                        </wps:cNvCnPr>
                        <wps:spPr bwMode="auto">
                          <a:xfrm>
                            <a:off x="2402" y="1961"/>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0" name="Line 1127"/>
                        <wps:cNvCnPr>
                          <a:cxnSpLocks noChangeShapeType="1"/>
                        </wps:cNvCnPr>
                        <wps:spPr bwMode="auto">
                          <a:xfrm>
                            <a:off x="2402" y="1354"/>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1" name="Line 1126"/>
                        <wps:cNvCnPr>
                          <a:cxnSpLocks noChangeShapeType="1"/>
                        </wps:cNvCnPr>
                        <wps:spPr bwMode="auto">
                          <a:xfrm>
                            <a:off x="2402" y="748"/>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2" name="Line 1125"/>
                        <wps:cNvCnPr>
                          <a:cxnSpLocks noChangeShapeType="1"/>
                        </wps:cNvCnPr>
                        <wps:spPr bwMode="auto">
                          <a:xfrm>
                            <a:off x="2402" y="142"/>
                            <a:ext cx="14"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3" name="Line 1124"/>
                        <wps:cNvCnPr>
                          <a:cxnSpLocks noChangeShapeType="1"/>
                        </wps:cNvCnPr>
                        <wps:spPr bwMode="auto">
                          <a:xfrm>
                            <a:off x="2584"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4" name="Line 1123"/>
                        <wps:cNvCnPr>
                          <a:cxnSpLocks noChangeShapeType="1"/>
                        </wps:cNvCnPr>
                        <wps:spPr bwMode="auto">
                          <a:xfrm>
                            <a:off x="3256"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5" name="Line 1122"/>
                        <wps:cNvCnPr>
                          <a:cxnSpLocks noChangeShapeType="1"/>
                        </wps:cNvCnPr>
                        <wps:spPr bwMode="auto">
                          <a:xfrm>
                            <a:off x="3929"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6" name="Line 1121"/>
                        <wps:cNvCnPr>
                          <a:cxnSpLocks noChangeShapeType="1"/>
                        </wps:cNvCnPr>
                        <wps:spPr bwMode="auto">
                          <a:xfrm>
                            <a:off x="4601"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7" name="Line 1120"/>
                        <wps:cNvCnPr>
                          <a:cxnSpLocks noChangeShapeType="1"/>
                        </wps:cNvCnPr>
                        <wps:spPr bwMode="auto">
                          <a:xfrm>
                            <a:off x="5274"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8" name="Line 1119"/>
                        <wps:cNvCnPr>
                          <a:cxnSpLocks noChangeShapeType="1"/>
                        </wps:cNvCnPr>
                        <wps:spPr bwMode="auto">
                          <a:xfrm>
                            <a:off x="5946" y="2707"/>
                            <a:ext cx="0" cy="0"/>
                          </a:xfrm>
                          <a:prstGeom prst="line">
                            <a:avLst/>
                          </a:prstGeom>
                          <a:noFill/>
                          <a:ln w="3452">
                            <a:solidFill>
                              <a:srgbClr val="333333"/>
                            </a:solidFill>
                            <a:round/>
                            <a:headEnd/>
                            <a:tailEnd/>
                          </a:ln>
                          <a:extLst>
                            <a:ext uri="{909E8E84-426E-40DD-AFC4-6F175D3DCCD1}">
                              <a14:hiddenFill xmlns:a14="http://schemas.microsoft.com/office/drawing/2010/main">
                                <a:noFill/>
                              </a14:hiddenFill>
                            </a:ext>
                          </a:extLst>
                        </wps:spPr>
                        <wps:bodyPr/>
                      </wps:wsp>
                      <wps:wsp>
                        <wps:cNvPr id="1179" name="Rectangle 1118"/>
                        <wps:cNvSpPr>
                          <a:spLocks noChangeArrowheads="1"/>
                        </wps:cNvSpPr>
                        <wps:spPr bwMode="auto">
                          <a:xfrm>
                            <a:off x="5530" y="176"/>
                            <a:ext cx="88" cy="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 name="Line 1117"/>
                        <wps:cNvCnPr>
                          <a:cxnSpLocks noChangeShapeType="1"/>
                        </wps:cNvCnPr>
                        <wps:spPr bwMode="auto">
                          <a:xfrm>
                            <a:off x="5539" y="220"/>
                            <a:ext cx="70" cy="0"/>
                          </a:xfrm>
                          <a:prstGeom prst="line">
                            <a:avLst/>
                          </a:prstGeom>
                          <a:noFill/>
                          <a:ln w="3452">
                            <a:solidFill>
                              <a:srgbClr val="F8766C"/>
                            </a:solidFill>
                            <a:round/>
                            <a:headEnd/>
                            <a:tailEnd/>
                          </a:ln>
                          <a:extLst>
                            <a:ext uri="{909E8E84-426E-40DD-AFC4-6F175D3DCCD1}">
                              <a14:hiddenFill xmlns:a14="http://schemas.microsoft.com/office/drawing/2010/main">
                                <a:noFill/>
                              </a14:hiddenFill>
                            </a:ext>
                          </a:extLst>
                        </wps:spPr>
                        <wps:bodyPr/>
                      </wps:wsp>
                      <wps:wsp>
                        <wps:cNvPr id="1181" name="Rectangle 1116"/>
                        <wps:cNvSpPr>
                          <a:spLocks noChangeArrowheads="1"/>
                        </wps:cNvSpPr>
                        <wps:spPr bwMode="auto">
                          <a:xfrm>
                            <a:off x="5530" y="264"/>
                            <a:ext cx="88" cy="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 name="Line 1115"/>
                        <wps:cNvCnPr>
                          <a:cxnSpLocks noChangeShapeType="1"/>
                        </wps:cNvCnPr>
                        <wps:spPr bwMode="auto">
                          <a:xfrm>
                            <a:off x="5539" y="308"/>
                            <a:ext cx="70" cy="0"/>
                          </a:xfrm>
                          <a:prstGeom prst="line">
                            <a:avLst/>
                          </a:prstGeom>
                          <a:noFill/>
                          <a:ln w="3452">
                            <a:solidFill>
                              <a:srgbClr val="00B938"/>
                            </a:solidFill>
                            <a:round/>
                            <a:headEnd/>
                            <a:tailEnd/>
                          </a:ln>
                          <a:extLst>
                            <a:ext uri="{909E8E84-426E-40DD-AFC4-6F175D3DCCD1}">
                              <a14:hiddenFill xmlns:a14="http://schemas.microsoft.com/office/drawing/2010/main">
                                <a:noFill/>
                              </a14:hiddenFill>
                            </a:ext>
                          </a:extLst>
                        </wps:spPr>
                        <wps:bodyPr/>
                      </wps:wsp>
                      <wps:wsp>
                        <wps:cNvPr id="1183" name="Line 1114"/>
                        <wps:cNvCnPr>
                          <a:cxnSpLocks noChangeShapeType="1"/>
                        </wps:cNvCnPr>
                        <wps:spPr bwMode="auto">
                          <a:xfrm>
                            <a:off x="5539" y="396"/>
                            <a:ext cx="70" cy="0"/>
                          </a:xfrm>
                          <a:prstGeom prst="line">
                            <a:avLst/>
                          </a:prstGeom>
                          <a:noFill/>
                          <a:ln w="3452">
                            <a:solidFill>
                              <a:srgbClr val="609C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DAB107" id="Group 1113" o:spid="_x0000_s1026" style="position:absolute;margin-left:120.1pt;margin-top:-4.5pt;width:185.8pt;height:139.9pt;z-index:-251582464;mso-position-horizontal-relative:page" coordorigin="2402,-90" coordsize="3716,2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">
                <v:shape id="Picture 1131" o:spid="_x0000_s1027" type="#_x0000_t75" style="position:absolute;left:2584;top:36;width:3365;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">
                  <v:imagedata r:id="rId65" o:title=""/>
                </v:shape>
                <v:rect id="Rectangle 1130" o:spid="_x0000_s1028" style="position:absolute;left:2415;top:-88;width:369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" filled="f" strokecolor="#333" strokeweight=".09589mm"/>
                <v:line id="Line 1129" o:spid="_x0000_s1029" style="position:absolute;visibility:visible;mso-wrap-style:square" from="2402,2567" to="2416,2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" strokecolor="#333" strokeweight=".09589mm"/>
                <v:line id="Line 1128" o:spid="_x0000_s1030" style="position:absolute;visibility:visible;mso-wrap-style:square" from="2402,1961" to="2416,1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" strokecolor="#333" strokeweight=".09589mm"/>
                <v:line id="Line 1127" o:spid="_x0000_s1031" style="position:absolute;visibility:visible;mso-wrap-style:square" from="2402,1354" to="2416,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" strokecolor="#333" strokeweight=".09589mm"/>
                <v:line id="Line 1126" o:spid="_x0000_s1032" style="position:absolute;visibility:visible;mso-wrap-style:square" from="2402,748" to="2416,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" strokecolor="#333" strokeweight=".09589mm"/>
                <v:line id="Line 1125" o:spid="_x0000_s1033" style="position:absolute;visibility:visible;mso-wrap-style:square" from="2402,142" to="2416,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" strokecolor="#333" strokeweight=".09589mm"/>
                <v:line id="Line 1124" o:spid="_x0000_s1034" style="position:absolute;visibility:visible;mso-wrap-style:square" from="2584,2707" to="2584,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" strokecolor="#333" strokeweight=".09589mm"/>
                <v:line id="Line 1123" o:spid="_x0000_s1035" style="position:absolute;visibility:visible;mso-wrap-style:square" from="3256,2707" to="3256,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" strokecolor="#333" strokeweight=".09589mm"/>
                <v:line id="Line 1122" o:spid="_x0000_s1036" style="position:absolute;visibility:visible;mso-wrap-style:square" from="3929,2707" to="3929,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" strokecolor="#333" strokeweight=".09589mm"/>
                <v:line id="Line 1121" o:spid="_x0000_s1037" style="position:absolute;visibility:visible;mso-wrap-style:square" from="4601,2707" to="4601,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" strokecolor="#333" strokeweight=".09589mm"/>
                <v:line id="Line 1120" o:spid="_x0000_s1038" style="position:absolute;visibility:visible;mso-wrap-style:square" from="5274,2707" to="5274,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" strokecolor="#333" strokeweight=".09589mm"/>
                <v:line id="Line 1119" o:spid="_x0000_s1039" style="position:absolute;visibility:visible;mso-wrap-style:square" from="5946,2707" to="5946,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" strokecolor="#333" strokeweight=".09589mm"/>
                <v:rect id="Rectangle 1118" o:spid="_x0000_s1040" style="position:absolute;left:5530;top:176;width:88;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" stroked="f"/>
                <v:line id="Line 1117" o:spid="_x0000_s1041" style="position:absolute;visibility:visible;mso-wrap-style:square" from="5539,220" to="56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" strokecolor="#f8766c" strokeweight=".09589mm"/>
                <v:rect id="Rectangle 1116" o:spid="_x0000_s1042" style="position:absolute;left:5530;top:264;width:88;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" stroked="f"/>
                <v:line id="Line 1115" o:spid="_x0000_s1043" style="position:absolute;visibility:visible;mso-wrap-style:square" from="5539,308" to="5609,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" strokecolor="#00b938" strokeweight=".09589mm"/>
                <v:line id="Line 1114" o:spid="_x0000_s1044" style="position:absolute;visibility:visible;mso-wrap-style:square" from="5539,396" to="560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" strokecolor="#609cff" strokeweight=".09589mm"/>
                <w10:wrap anchorx="page"/>
              </v:group>
            </w:pict>
          </mc:Fallback>
        </mc:AlternateContent>
      </w:r>
      <w:r>
        <w:rPr>
          <w:noProof/>
        </w:rPr>
        <mc:AlternateContent>
          <mc:Choice Requires="wpg">
            <w:drawing>
              <wp:anchor distT="0" distB="0" distL="114300" distR="114300" simplePos="0" relativeHeight="251496448" behindDoc="0" locked="0" layoutInCell="1" allowOverlap="1" wp14:anchorId="65A273C7" wp14:editId="439D5618">
                <wp:simplePos x="0" y="0"/>
                <wp:positionH relativeFrom="page">
                  <wp:posOffset>4260850</wp:posOffset>
                </wp:positionH>
                <wp:positionV relativeFrom="paragraph">
                  <wp:posOffset>-53975</wp:posOffset>
                </wp:positionV>
                <wp:extent cx="2301875" cy="1786890"/>
                <wp:effectExtent l="12700" t="5715" r="9525" b="7620"/>
                <wp:wrapNone/>
                <wp:docPr id="1157" name="Group 1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1875" cy="1786890"/>
                          <a:chOff x="6710" y="-85"/>
                          <a:chExt cx="3625" cy="2814"/>
                        </a:xfrm>
                      </wpg:grpSpPr>
                      <wps:wsp>
                        <wps:cNvPr id="1158" name="Freeform 1112"/>
                        <wps:cNvSpPr>
                          <a:spLocks/>
                        </wps:cNvSpPr>
                        <wps:spPr bwMode="auto">
                          <a:xfrm>
                            <a:off x="7391" y="1576"/>
                            <a:ext cx="2262" cy="331"/>
                          </a:xfrm>
                          <a:custGeom>
                            <a:avLst/>
                            <a:gdLst>
                              <a:gd name="T0" fmla="+- 0 7391 7391"/>
                              <a:gd name="T1" fmla="*/ T0 w 2262"/>
                              <a:gd name="T2" fmla="+- 0 1725 1577"/>
                              <a:gd name="T3" fmla="*/ 1725 h 331"/>
                              <a:gd name="T4" fmla="+- 0 8522 7391"/>
                              <a:gd name="T5" fmla="*/ T4 w 2262"/>
                              <a:gd name="T6" fmla="+- 0 1907 1577"/>
                              <a:gd name="T7" fmla="*/ 1907 h 331"/>
                              <a:gd name="T8" fmla="+- 0 9653 7391"/>
                              <a:gd name="T9" fmla="*/ T8 w 2262"/>
                              <a:gd name="T10" fmla="+- 0 1577 1577"/>
                              <a:gd name="T11" fmla="*/ 1577 h 331"/>
                            </a:gdLst>
                            <a:ahLst/>
                            <a:cxnLst>
                              <a:cxn ang="0">
                                <a:pos x="T1" y="T3"/>
                              </a:cxn>
                              <a:cxn ang="0">
                                <a:pos x="T5" y="T7"/>
                              </a:cxn>
                              <a:cxn ang="0">
                                <a:pos x="T9" y="T11"/>
                              </a:cxn>
                            </a:cxnLst>
                            <a:rect l="0" t="0" r="r" b="b"/>
                            <a:pathLst>
                              <a:path w="2262" h="331">
                                <a:moveTo>
                                  <a:pt x="0" y="148"/>
                                </a:moveTo>
                                <a:lnTo>
                                  <a:pt x="1131" y="330"/>
                                </a:lnTo>
                                <a:lnTo>
                                  <a:pt x="2262" y="0"/>
                                </a:lnTo>
                              </a:path>
                            </a:pathLst>
                          </a:custGeom>
                          <a:noFill/>
                          <a:ln w="3481">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 name="Freeform 1111"/>
                        <wps:cNvSpPr>
                          <a:spLocks/>
                        </wps:cNvSpPr>
                        <wps:spPr bwMode="auto">
                          <a:xfrm>
                            <a:off x="7391" y="1580"/>
                            <a:ext cx="2262" cy="224"/>
                          </a:xfrm>
                          <a:custGeom>
                            <a:avLst/>
                            <a:gdLst>
                              <a:gd name="T0" fmla="+- 0 7391 7391"/>
                              <a:gd name="T1" fmla="*/ T0 w 2262"/>
                              <a:gd name="T2" fmla="+- 0 1804 1581"/>
                              <a:gd name="T3" fmla="*/ 1804 h 224"/>
                              <a:gd name="T4" fmla="+- 0 8522 7391"/>
                              <a:gd name="T5" fmla="*/ T4 w 2262"/>
                              <a:gd name="T6" fmla="+- 0 1581 1581"/>
                              <a:gd name="T7" fmla="*/ 1581 h 224"/>
                              <a:gd name="T8" fmla="+- 0 9653 7391"/>
                              <a:gd name="T9" fmla="*/ T8 w 2262"/>
                              <a:gd name="T10" fmla="+- 0 1778 1581"/>
                              <a:gd name="T11" fmla="*/ 1778 h 224"/>
                            </a:gdLst>
                            <a:ahLst/>
                            <a:cxnLst>
                              <a:cxn ang="0">
                                <a:pos x="T1" y="T3"/>
                              </a:cxn>
                              <a:cxn ang="0">
                                <a:pos x="T5" y="T7"/>
                              </a:cxn>
                              <a:cxn ang="0">
                                <a:pos x="T9" y="T11"/>
                              </a:cxn>
                            </a:cxnLst>
                            <a:rect l="0" t="0" r="r" b="b"/>
                            <a:pathLst>
                              <a:path w="2262" h="224">
                                <a:moveTo>
                                  <a:pt x="0" y="223"/>
                                </a:moveTo>
                                <a:lnTo>
                                  <a:pt x="1131" y="0"/>
                                </a:lnTo>
                                <a:lnTo>
                                  <a:pt x="2262" y="197"/>
                                </a:lnTo>
                              </a:path>
                            </a:pathLst>
                          </a:custGeom>
                          <a:noFill/>
                          <a:ln w="3481">
                            <a:solidFill>
                              <a:srgbClr val="7BAD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 name="AutoShape 1110"/>
                        <wps:cNvSpPr>
                          <a:spLocks/>
                        </wps:cNvSpPr>
                        <wps:spPr bwMode="auto">
                          <a:xfrm>
                            <a:off x="4182" y="7870"/>
                            <a:ext cx="8909" cy="1368"/>
                          </a:xfrm>
                          <a:custGeom>
                            <a:avLst/>
                            <a:gdLst>
                              <a:gd name="T0" fmla="+- 0 7381 4183"/>
                              <a:gd name="T1" fmla="*/ T0 w 8909"/>
                              <a:gd name="T2" fmla="+- 0 1735 7871"/>
                              <a:gd name="T3" fmla="*/ 1735 h 1368"/>
                              <a:gd name="T4" fmla="+- 0 7401 4183"/>
                              <a:gd name="T5" fmla="*/ T4 w 8909"/>
                              <a:gd name="T6" fmla="+- 0 1735 7871"/>
                              <a:gd name="T7" fmla="*/ 1735 h 1368"/>
                              <a:gd name="T8" fmla="+- 0 7401 4183"/>
                              <a:gd name="T9" fmla="*/ T8 w 8909"/>
                              <a:gd name="T10" fmla="+- 0 1715 7871"/>
                              <a:gd name="T11" fmla="*/ 1715 h 1368"/>
                              <a:gd name="T12" fmla="+- 0 7381 4183"/>
                              <a:gd name="T13" fmla="*/ T12 w 8909"/>
                              <a:gd name="T14" fmla="+- 0 1715 7871"/>
                              <a:gd name="T15" fmla="*/ 1715 h 1368"/>
                              <a:gd name="T16" fmla="+- 0 7381 4183"/>
                              <a:gd name="T17" fmla="*/ T16 w 8909"/>
                              <a:gd name="T18" fmla="+- 0 1735 7871"/>
                              <a:gd name="T19" fmla="*/ 1735 h 1368"/>
                              <a:gd name="T20" fmla="+- 0 8512 4183"/>
                              <a:gd name="T21" fmla="*/ T20 w 8909"/>
                              <a:gd name="T22" fmla="+- 0 1917 7871"/>
                              <a:gd name="T23" fmla="*/ 1917 h 1368"/>
                              <a:gd name="T24" fmla="+- 0 8532 4183"/>
                              <a:gd name="T25" fmla="*/ T24 w 8909"/>
                              <a:gd name="T26" fmla="+- 0 1917 7871"/>
                              <a:gd name="T27" fmla="*/ 1917 h 1368"/>
                              <a:gd name="T28" fmla="+- 0 8532 4183"/>
                              <a:gd name="T29" fmla="*/ T28 w 8909"/>
                              <a:gd name="T30" fmla="+- 0 1897 7871"/>
                              <a:gd name="T31" fmla="*/ 1897 h 1368"/>
                              <a:gd name="T32" fmla="+- 0 8512 4183"/>
                              <a:gd name="T33" fmla="*/ T32 w 8909"/>
                              <a:gd name="T34" fmla="+- 0 1897 7871"/>
                              <a:gd name="T35" fmla="*/ 1897 h 1368"/>
                              <a:gd name="T36" fmla="+- 0 8512 4183"/>
                              <a:gd name="T37" fmla="*/ T36 w 8909"/>
                              <a:gd name="T38" fmla="+- 0 1917 7871"/>
                              <a:gd name="T39" fmla="*/ 1917 h 1368"/>
                              <a:gd name="T40" fmla="+- 0 9643 4183"/>
                              <a:gd name="T41" fmla="*/ T40 w 8909"/>
                              <a:gd name="T42" fmla="+- 0 1587 7871"/>
                              <a:gd name="T43" fmla="*/ 1587 h 1368"/>
                              <a:gd name="T44" fmla="+- 0 9663 4183"/>
                              <a:gd name="T45" fmla="*/ T44 w 8909"/>
                              <a:gd name="T46" fmla="+- 0 1587 7871"/>
                              <a:gd name="T47" fmla="*/ 1587 h 1368"/>
                              <a:gd name="T48" fmla="+- 0 9663 4183"/>
                              <a:gd name="T49" fmla="*/ T48 w 8909"/>
                              <a:gd name="T50" fmla="+- 0 1567 7871"/>
                              <a:gd name="T51" fmla="*/ 1567 h 1368"/>
                              <a:gd name="T52" fmla="+- 0 9643 4183"/>
                              <a:gd name="T53" fmla="*/ T52 w 8909"/>
                              <a:gd name="T54" fmla="+- 0 1567 7871"/>
                              <a:gd name="T55" fmla="*/ 1567 h 1368"/>
                              <a:gd name="T56" fmla="+- 0 9643 4183"/>
                              <a:gd name="T57" fmla="*/ T56 w 8909"/>
                              <a:gd name="T58" fmla="+- 0 1587 7871"/>
                              <a:gd name="T59" fmla="*/ 1587 h 1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09" h="1368">
                                <a:moveTo>
                                  <a:pt x="3198" y="-6136"/>
                                </a:moveTo>
                                <a:lnTo>
                                  <a:pt x="3218" y="-6136"/>
                                </a:lnTo>
                                <a:lnTo>
                                  <a:pt x="3218" y="-6156"/>
                                </a:lnTo>
                                <a:lnTo>
                                  <a:pt x="3198" y="-6156"/>
                                </a:lnTo>
                                <a:lnTo>
                                  <a:pt x="3198" y="-6136"/>
                                </a:lnTo>
                                <a:close/>
                                <a:moveTo>
                                  <a:pt x="4329" y="-5954"/>
                                </a:moveTo>
                                <a:lnTo>
                                  <a:pt x="4349" y="-5954"/>
                                </a:lnTo>
                                <a:lnTo>
                                  <a:pt x="4349" y="-5974"/>
                                </a:lnTo>
                                <a:lnTo>
                                  <a:pt x="4329" y="-5974"/>
                                </a:lnTo>
                                <a:lnTo>
                                  <a:pt x="4329" y="-5954"/>
                                </a:lnTo>
                                <a:close/>
                                <a:moveTo>
                                  <a:pt x="5460" y="-6284"/>
                                </a:moveTo>
                                <a:lnTo>
                                  <a:pt x="5480" y="-6284"/>
                                </a:lnTo>
                                <a:lnTo>
                                  <a:pt x="5480" y="-6304"/>
                                </a:lnTo>
                                <a:lnTo>
                                  <a:pt x="5460" y="-6304"/>
                                </a:lnTo>
                                <a:lnTo>
                                  <a:pt x="5460" y="-6284"/>
                                </a:lnTo>
                                <a:close/>
                              </a:path>
                            </a:pathLst>
                          </a:custGeom>
                          <a:noFill/>
                          <a:ln w="2310">
                            <a:solidFill>
                              <a:srgbClr val="F8766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 name="Freeform 1109"/>
                        <wps:cNvSpPr>
                          <a:spLocks/>
                        </wps:cNvSpPr>
                        <wps:spPr bwMode="auto">
                          <a:xfrm>
                            <a:off x="7377" y="1788"/>
                            <a:ext cx="27" cy="24"/>
                          </a:xfrm>
                          <a:custGeom>
                            <a:avLst/>
                            <a:gdLst>
                              <a:gd name="T0" fmla="+- 0 7391 7378"/>
                              <a:gd name="T1" fmla="*/ T0 w 27"/>
                              <a:gd name="T2" fmla="+- 0 1788 1788"/>
                              <a:gd name="T3" fmla="*/ 1788 h 24"/>
                              <a:gd name="T4" fmla="+- 0 7405 7378"/>
                              <a:gd name="T5" fmla="*/ T4 w 27"/>
                              <a:gd name="T6" fmla="+- 0 1812 1788"/>
                              <a:gd name="T7" fmla="*/ 1812 h 24"/>
                              <a:gd name="T8" fmla="+- 0 7378 7378"/>
                              <a:gd name="T9" fmla="*/ T8 w 27"/>
                              <a:gd name="T10" fmla="+- 0 1812 1788"/>
                              <a:gd name="T11" fmla="*/ 1812 h 24"/>
                              <a:gd name="T12" fmla="+- 0 7391 7378"/>
                              <a:gd name="T13" fmla="*/ T12 w 27"/>
                              <a:gd name="T14" fmla="+- 0 1788 1788"/>
                              <a:gd name="T15" fmla="*/ 1788 h 24"/>
                            </a:gdLst>
                            <a:ahLst/>
                            <a:cxnLst>
                              <a:cxn ang="0">
                                <a:pos x="T1" y="T3"/>
                              </a:cxn>
                              <a:cxn ang="0">
                                <a:pos x="T5" y="T7"/>
                              </a:cxn>
                              <a:cxn ang="0">
                                <a:pos x="T9" y="T11"/>
                              </a:cxn>
                              <a:cxn ang="0">
                                <a:pos x="T13" y="T15"/>
                              </a:cxn>
                            </a:cxnLst>
                            <a:rect l="0" t="0" r="r" b="b"/>
                            <a:pathLst>
                              <a:path w="27" h="24">
                                <a:moveTo>
                                  <a:pt x="13" y="0"/>
                                </a:moveTo>
                                <a:lnTo>
                                  <a:pt x="27" y="24"/>
                                </a:lnTo>
                                <a:lnTo>
                                  <a:pt x="0" y="24"/>
                                </a:lnTo>
                                <a:lnTo>
                                  <a:pt x="13" y="0"/>
                                </a:lnTo>
                              </a:path>
                            </a:pathLst>
                          </a:custGeom>
                          <a:noFill/>
                          <a:ln w="2310">
                            <a:solidFill>
                              <a:srgbClr val="7BAD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2" name="Freeform 1108"/>
                        <wps:cNvSpPr>
                          <a:spLocks/>
                        </wps:cNvSpPr>
                        <wps:spPr bwMode="auto">
                          <a:xfrm>
                            <a:off x="8508" y="1565"/>
                            <a:ext cx="27" cy="24"/>
                          </a:xfrm>
                          <a:custGeom>
                            <a:avLst/>
                            <a:gdLst>
                              <a:gd name="T0" fmla="+- 0 8522 8508"/>
                              <a:gd name="T1" fmla="*/ T0 w 27"/>
                              <a:gd name="T2" fmla="+- 0 1565 1565"/>
                              <a:gd name="T3" fmla="*/ 1565 h 24"/>
                              <a:gd name="T4" fmla="+- 0 8535 8508"/>
                              <a:gd name="T5" fmla="*/ T4 w 27"/>
                              <a:gd name="T6" fmla="+- 0 1588 1565"/>
                              <a:gd name="T7" fmla="*/ 1588 h 24"/>
                              <a:gd name="T8" fmla="+- 0 8508 8508"/>
                              <a:gd name="T9" fmla="*/ T8 w 27"/>
                              <a:gd name="T10" fmla="+- 0 1588 1565"/>
                              <a:gd name="T11" fmla="*/ 1588 h 24"/>
                              <a:gd name="T12" fmla="+- 0 8522 8508"/>
                              <a:gd name="T13" fmla="*/ T12 w 27"/>
                              <a:gd name="T14" fmla="+- 0 1565 1565"/>
                              <a:gd name="T15" fmla="*/ 1565 h 24"/>
                            </a:gdLst>
                            <a:ahLst/>
                            <a:cxnLst>
                              <a:cxn ang="0">
                                <a:pos x="T1" y="T3"/>
                              </a:cxn>
                              <a:cxn ang="0">
                                <a:pos x="T5" y="T7"/>
                              </a:cxn>
                              <a:cxn ang="0">
                                <a:pos x="T9" y="T11"/>
                              </a:cxn>
                              <a:cxn ang="0">
                                <a:pos x="T13" y="T15"/>
                              </a:cxn>
                            </a:cxnLst>
                            <a:rect l="0" t="0" r="r" b="b"/>
                            <a:pathLst>
                              <a:path w="27" h="24">
                                <a:moveTo>
                                  <a:pt x="14" y="0"/>
                                </a:moveTo>
                                <a:lnTo>
                                  <a:pt x="27" y="23"/>
                                </a:lnTo>
                                <a:lnTo>
                                  <a:pt x="0" y="23"/>
                                </a:lnTo>
                                <a:lnTo>
                                  <a:pt x="14" y="0"/>
                                </a:lnTo>
                              </a:path>
                            </a:pathLst>
                          </a:custGeom>
                          <a:noFill/>
                          <a:ln w="2310">
                            <a:solidFill>
                              <a:srgbClr val="7BAD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3" name="Freeform 1107"/>
                        <wps:cNvSpPr>
                          <a:spLocks/>
                        </wps:cNvSpPr>
                        <wps:spPr bwMode="auto">
                          <a:xfrm>
                            <a:off x="9639" y="1762"/>
                            <a:ext cx="27" cy="24"/>
                          </a:xfrm>
                          <a:custGeom>
                            <a:avLst/>
                            <a:gdLst>
                              <a:gd name="T0" fmla="+- 0 9653 9639"/>
                              <a:gd name="T1" fmla="*/ T0 w 27"/>
                              <a:gd name="T2" fmla="+- 0 1762 1762"/>
                              <a:gd name="T3" fmla="*/ 1762 h 24"/>
                              <a:gd name="T4" fmla="+- 0 9666 9639"/>
                              <a:gd name="T5" fmla="*/ T4 w 27"/>
                              <a:gd name="T6" fmla="+- 0 1786 1762"/>
                              <a:gd name="T7" fmla="*/ 1786 h 24"/>
                              <a:gd name="T8" fmla="+- 0 9639 9639"/>
                              <a:gd name="T9" fmla="*/ T8 w 27"/>
                              <a:gd name="T10" fmla="+- 0 1786 1762"/>
                              <a:gd name="T11" fmla="*/ 1786 h 24"/>
                              <a:gd name="T12" fmla="+- 0 9653 9639"/>
                              <a:gd name="T13" fmla="*/ T12 w 27"/>
                              <a:gd name="T14" fmla="+- 0 1762 1762"/>
                              <a:gd name="T15" fmla="*/ 1762 h 24"/>
                            </a:gdLst>
                            <a:ahLst/>
                            <a:cxnLst>
                              <a:cxn ang="0">
                                <a:pos x="T1" y="T3"/>
                              </a:cxn>
                              <a:cxn ang="0">
                                <a:pos x="T5" y="T7"/>
                              </a:cxn>
                              <a:cxn ang="0">
                                <a:pos x="T9" y="T11"/>
                              </a:cxn>
                              <a:cxn ang="0">
                                <a:pos x="T13" y="T15"/>
                              </a:cxn>
                            </a:cxnLst>
                            <a:rect l="0" t="0" r="r" b="b"/>
                            <a:pathLst>
                              <a:path w="27" h="24">
                                <a:moveTo>
                                  <a:pt x="14" y="0"/>
                                </a:moveTo>
                                <a:lnTo>
                                  <a:pt x="27" y="24"/>
                                </a:lnTo>
                                <a:lnTo>
                                  <a:pt x="0" y="24"/>
                                </a:lnTo>
                                <a:lnTo>
                                  <a:pt x="14" y="0"/>
                                </a:lnTo>
                              </a:path>
                            </a:pathLst>
                          </a:custGeom>
                          <a:noFill/>
                          <a:ln w="2310">
                            <a:solidFill>
                              <a:srgbClr val="7BAD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 name="Text Box 1106"/>
                        <wps:cNvSpPr txBox="1">
                          <a:spLocks noChangeArrowheads="1"/>
                        </wps:cNvSpPr>
                        <wps:spPr bwMode="auto">
                          <a:xfrm>
                            <a:off x="6712" y="-82"/>
                            <a:ext cx="3619" cy="2809"/>
                          </a:xfrm>
                          <a:prstGeom prst="rect">
                            <a:avLst/>
                          </a:prstGeom>
                          <a:noFill/>
                          <a:ln w="3481">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5A64ADB4" w14:textId="77777777" w:rsidR="003162A5" w:rsidRDefault="003162A5">
                              <w:pPr>
                                <w:rPr>
                                  <w:sz w:val="10"/>
                                </w:rPr>
                              </w:pPr>
                            </w:p>
                            <w:p w14:paraId="6368BEA9" w14:textId="77777777" w:rsidR="003162A5" w:rsidRDefault="003162A5">
                              <w:pPr>
                                <w:spacing w:before="78" w:line="206" w:lineRule="auto"/>
                                <w:ind w:left="3172" w:right="196"/>
                                <w:rPr>
                                  <w:rFonts w:ascii="Arial"/>
                                  <w:b/>
                                  <w:sz w:val="9"/>
                                </w:rPr>
                              </w:pPr>
                              <w:r>
                                <w:rPr>
                                  <w:rFonts w:ascii="Arial"/>
                                  <w:b/>
                                  <w:sz w:val="9"/>
                                </w:rPr>
                                <w:t>CD14 CD4 CD8 CD19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273C7" id="Group 1105" o:spid="_x0000_s1509" style="position:absolute;left:0;text-align:left;margin-left:335.5pt;margin-top:-4.25pt;width:181.25pt;height:140.7pt;z-index:251496448;mso-position-horizontal-relative:page;mso-position-vertical-relative:text" coordorigin="6710,-85" coordsize="3625,2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">
                <v:shape id="Freeform 1112" o:spid="_x0000_s1510" style="position:absolute;left:7391;top:1576;width:2262;height:331;visibility:visible;mso-wrap-style:square;v-text-anchor:top" coordsize="226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" path="m,148l1131,330,2262,e" filled="f" strokecolor="#f8766c" strokeweight=".09669mm">
                  <v:path arrowok="t" o:connecttype="custom" o:connectlocs="0,1725;1131,1907;2262,1577" o:connectangles="0,0,0"/>
                </v:shape>
                <v:shape id="Freeform 1111" o:spid="_x0000_s1511" style="position:absolute;left:7391;top:1580;width:2262;height:224;visibility:visible;mso-wrap-style:square;v-text-anchor:top" coordsize="226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" path="m,223l1131,,2262,197e" filled="f" strokecolor="#7bad00" strokeweight=".09669mm">
                  <v:path arrowok="t" o:connecttype="custom" o:connectlocs="0,1804;1131,1581;2262,1778" o:connectangles="0,0,0"/>
                </v:shape>
                <v:shape id="AutoShape 1110" o:spid="_x0000_s1512" style="position:absolute;left:4182;top:7870;width:8909;height:1368;visibility:visible;mso-wrap-style:square;v-text-anchor:top" coordsize="8909,1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" path="m3198,-6136r20,l3218,-6156r-20,l3198,-6136xm4329,-5954r20,l4349,-5974r-20,l4329,-5954xm5460,-6284r20,l5480,-6304r-20,l5460,-6284xe" filled="f" strokecolor="#f8766c" strokeweight=".06417mm">
                  <v:path arrowok="t" o:connecttype="custom" o:connectlocs="3198,1735;3218,1735;3218,1715;3198,1715;3198,1735;4329,1917;4349,1917;4349,1897;4329,1897;4329,1917;5460,1587;5480,1587;5480,1567;5460,1567;5460,1587" o:connectangles="0,0,0,0,0,0,0,0,0,0,0,0,0,0,0"/>
                </v:shape>
                <v:shape id="Freeform 1109" o:spid="_x0000_s1513" style="position:absolute;left:7377;top:1788;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" path="m13,l27,24,,24,13,e" filled="f" strokecolor="#7bad00" strokeweight=".06417mm">
                  <v:path arrowok="t" o:connecttype="custom" o:connectlocs="13,1788;27,1812;0,1812;13,1788" o:connectangles="0,0,0,0"/>
                </v:shape>
                <v:shape id="Freeform 1108" o:spid="_x0000_s1514" style="position:absolute;left:8508;top:1565;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" path="m14,l27,23,,23,14,e" filled="f" strokecolor="#7bad00" strokeweight=".06417mm">
                  <v:path arrowok="t" o:connecttype="custom" o:connectlocs="14,1565;27,1588;0,1588;14,1565" o:connectangles="0,0,0,0"/>
                </v:shape>
                <v:shape id="Freeform 1107" o:spid="_x0000_s1515" style="position:absolute;left:9639;top:1762;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" path="m14,l27,24,,24,14,e" filled="f" strokecolor="#7bad00" strokeweight=".06417mm">
                  <v:path arrowok="t" o:connecttype="custom" o:connectlocs="14,1762;27,1786;0,1786;14,1762" o:connectangles="0,0,0,0"/>
                </v:shape>
                <v:shape id="Text Box 1106" o:spid="_x0000_s1516" type="#_x0000_t202" style="position:absolute;left:6712;top:-82;width:3619;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" filled="f" strokecolor="#333" strokeweight=".09669mm">
                  <v:textbox inset="0,0,0,0">
                    <w:txbxContent>
                      <w:p w14:paraId="5A64ADB4" w14:textId="77777777" w:rsidR="003162A5" w:rsidRDefault="003162A5">
                        <w:pPr>
                          <w:rPr>
                            <w:sz w:val="10"/>
                          </w:rPr>
                        </w:pPr>
                      </w:p>
                      <w:p w14:paraId="6368BEA9" w14:textId="77777777" w:rsidR="003162A5" w:rsidRDefault="003162A5">
                        <w:pPr>
                          <w:spacing w:before="78" w:line="206" w:lineRule="auto"/>
                          <w:ind w:left="3172" w:right="196"/>
                          <w:rPr>
                            <w:rFonts w:ascii="Arial"/>
                            <w:b/>
                            <w:sz w:val="9"/>
                          </w:rPr>
                        </w:pPr>
                        <w:r>
                          <w:rPr>
                            <w:rFonts w:ascii="Arial"/>
                            <w:b/>
                            <w:sz w:val="9"/>
                          </w:rPr>
                          <w:t>CD14 CD4 CD8 CD19</w:t>
                        </w:r>
                      </w:p>
                    </w:txbxContent>
                  </v:textbox>
                </v:shape>
                <w10:wrap anchorx="page"/>
              </v:group>
            </w:pict>
          </mc:Fallback>
        </mc:AlternateContent>
      </w:r>
      <w:r>
        <w:rPr>
          <w:noProof/>
        </w:rPr>
        <mc:AlternateContent>
          <mc:Choice Requires="wps">
            <w:drawing>
              <wp:anchor distT="0" distB="0" distL="114300" distR="114300" simplePos="0" relativeHeight="251509760" behindDoc="0" locked="0" layoutInCell="1" allowOverlap="1" wp14:anchorId="24408A70" wp14:editId="0BD360B8">
                <wp:simplePos x="0" y="0"/>
                <wp:positionH relativeFrom="page">
                  <wp:posOffset>4253230</wp:posOffset>
                </wp:positionH>
                <wp:positionV relativeFrom="paragraph">
                  <wp:posOffset>29210</wp:posOffset>
                </wp:positionV>
                <wp:extent cx="9525" cy="0"/>
                <wp:effectExtent l="5080" t="12700" r="13970" b="6350"/>
                <wp:wrapNone/>
                <wp:docPr id="1156" name="Line 1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36BA47" id="Line 1104" o:spid="_x0000_s1026" style="position:absolute;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2.3pt" to="335.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K+FQ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" strokecolor="#333" strokeweight=".09669mm">
                <w10:wrap anchorx="page"/>
              </v:line>
            </w:pict>
          </mc:Fallback>
        </mc:AlternateContent>
      </w:r>
      <w:r>
        <w:rPr>
          <w:noProof/>
        </w:rPr>
        <mc:AlternateContent>
          <mc:Choice Requires="wps">
            <w:drawing>
              <wp:anchor distT="0" distB="0" distL="114300" distR="114300" simplePos="0" relativeHeight="251735040" behindDoc="1" locked="0" layoutInCell="1" allowOverlap="1" wp14:anchorId="5B0BA8CD" wp14:editId="2F8FE620">
                <wp:simplePos x="0" y="0"/>
                <wp:positionH relativeFrom="page">
                  <wp:posOffset>1535430</wp:posOffset>
                </wp:positionH>
                <wp:positionV relativeFrom="paragraph">
                  <wp:posOffset>-53975</wp:posOffset>
                </wp:positionV>
                <wp:extent cx="2347595" cy="1762760"/>
                <wp:effectExtent l="1905" t="0" r="3175" b="3175"/>
                <wp:wrapNone/>
                <wp:docPr id="1155" name="Text 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7595" cy="176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A174D" w14:textId="77777777" w:rsidR="003162A5" w:rsidRDefault="003162A5">
                            <w:pPr>
                              <w:pStyle w:val="BodyText"/>
                              <w:rPr>
                                <w:sz w:val="10"/>
                              </w:rPr>
                            </w:pPr>
                          </w:p>
                          <w:p w14:paraId="71BCC2A1" w14:textId="77777777" w:rsidR="003162A5" w:rsidRDefault="003162A5">
                            <w:pPr>
                              <w:pStyle w:val="BodyText"/>
                              <w:spacing w:before="3"/>
                              <w:rPr>
                                <w:sz w:val="11"/>
                              </w:rPr>
                            </w:pPr>
                          </w:p>
                          <w:p w14:paraId="71839CA3" w14:textId="77777777" w:rsidR="003162A5" w:rsidRDefault="003162A5">
                            <w:pPr>
                              <w:spacing w:line="96" w:lineRule="exact"/>
                              <w:ind w:right="193"/>
                              <w:jc w:val="right"/>
                              <w:rPr>
                                <w:rFonts w:ascii="Arial"/>
                                <w:b/>
                                <w:sz w:val="9"/>
                              </w:rPr>
                            </w:pPr>
                            <w:r>
                              <w:rPr>
                                <w:rFonts w:ascii="Arial"/>
                                <w:b/>
                                <w:sz w:val="9"/>
                              </w:rPr>
                              <w:t>20</w:t>
                            </w:r>
                            <w:r>
                              <w:rPr>
                                <w:rFonts w:ascii="Arial"/>
                                <w:b/>
                                <w:spacing w:val="4"/>
                                <w:sz w:val="9"/>
                              </w:rPr>
                              <w:t xml:space="preserve"> </w:t>
                            </w:r>
                            <w:r>
                              <w:rPr>
                                <w:rFonts w:ascii="Arial"/>
                                <w:b/>
                                <w:sz w:val="9"/>
                              </w:rPr>
                              <w:t>min</w:t>
                            </w:r>
                          </w:p>
                          <w:p w14:paraId="611D06AF" w14:textId="77777777" w:rsidR="003162A5" w:rsidRDefault="003162A5">
                            <w:pPr>
                              <w:spacing w:line="90" w:lineRule="exact"/>
                              <w:ind w:right="193"/>
                              <w:jc w:val="right"/>
                              <w:rPr>
                                <w:rFonts w:ascii="Arial"/>
                                <w:b/>
                                <w:sz w:val="9"/>
                              </w:rPr>
                            </w:pPr>
                            <w:r>
                              <w:rPr>
                                <w:rFonts w:ascii="Arial"/>
                                <w:b/>
                                <w:sz w:val="9"/>
                              </w:rPr>
                              <w:t>30 min</w:t>
                            </w:r>
                          </w:p>
                          <w:p w14:paraId="31964FF3" w14:textId="77777777" w:rsidR="003162A5" w:rsidRDefault="003162A5">
                            <w:pPr>
                              <w:spacing w:line="98" w:lineRule="exact"/>
                              <w:ind w:right="193"/>
                              <w:jc w:val="right"/>
                              <w:rPr>
                                <w:rFonts w:ascii="Arial"/>
                                <w:b/>
                                <w:sz w:val="9"/>
                              </w:rPr>
                            </w:pPr>
                            <w:r>
                              <w:rPr>
                                <w:rFonts w:ascii="Arial"/>
                                <w:b/>
                                <w:sz w:val="9"/>
                              </w:rPr>
                              <w:t>40</w:t>
                            </w:r>
                            <w:r>
                              <w:rPr>
                                <w:rFonts w:ascii="Arial"/>
                                <w:b/>
                                <w:spacing w:val="4"/>
                                <w:sz w:val="9"/>
                              </w:rPr>
                              <w:t xml:space="preserve"> </w:t>
                            </w:r>
                            <w:r>
                              <w:rPr>
                                <w:rFonts w:ascii="Arial"/>
                                <w:b/>
                                <w:sz w:val="9"/>
                              </w:rPr>
                              <w:t>min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BA8CD" id="Text Box 1103" o:spid="_x0000_s1517" type="#_x0000_t202" style="position:absolute;left:0;text-align:left;margin-left:120.9pt;margin-top:-4.25pt;width:184.85pt;height:138.8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" filled="f" stroked="f">
                <v:textbox inset="0,0,0,0">
                  <w:txbxContent>
                    <w:p w14:paraId="48DA174D" w14:textId="77777777" w:rsidR="003162A5" w:rsidRDefault="003162A5">
                      <w:pPr>
                        <w:pStyle w:val="BodyText"/>
                        <w:rPr>
                          <w:sz w:val="10"/>
                        </w:rPr>
                      </w:pPr>
                    </w:p>
                    <w:p w14:paraId="71BCC2A1" w14:textId="77777777" w:rsidR="003162A5" w:rsidRDefault="003162A5">
                      <w:pPr>
                        <w:pStyle w:val="BodyText"/>
                        <w:spacing w:before="3"/>
                        <w:rPr>
                          <w:sz w:val="11"/>
                        </w:rPr>
                      </w:pPr>
                    </w:p>
                    <w:p w14:paraId="71839CA3" w14:textId="77777777" w:rsidR="003162A5" w:rsidRDefault="003162A5">
                      <w:pPr>
                        <w:spacing w:line="96" w:lineRule="exact"/>
                        <w:ind w:right="193"/>
                        <w:jc w:val="right"/>
                        <w:rPr>
                          <w:rFonts w:ascii="Arial"/>
                          <w:b/>
                          <w:sz w:val="9"/>
                        </w:rPr>
                      </w:pPr>
                      <w:r>
                        <w:rPr>
                          <w:rFonts w:ascii="Arial"/>
                          <w:b/>
                          <w:sz w:val="9"/>
                        </w:rPr>
                        <w:t>20</w:t>
                      </w:r>
                      <w:r>
                        <w:rPr>
                          <w:rFonts w:ascii="Arial"/>
                          <w:b/>
                          <w:spacing w:val="4"/>
                          <w:sz w:val="9"/>
                        </w:rPr>
                        <w:t xml:space="preserve"> </w:t>
                      </w:r>
                      <w:r>
                        <w:rPr>
                          <w:rFonts w:ascii="Arial"/>
                          <w:b/>
                          <w:sz w:val="9"/>
                        </w:rPr>
                        <w:t>min</w:t>
                      </w:r>
                    </w:p>
                    <w:p w14:paraId="611D06AF" w14:textId="77777777" w:rsidR="003162A5" w:rsidRDefault="003162A5">
                      <w:pPr>
                        <w:spacing w:line="90" w:lineRule="exact"/>
                        <w:ind w:right="193"/>
                        <w:jc w:val="right"/>
                        <w:rPr>
                          <w:rFonts w:ascii="Arial"/>
                          <w:b/>
                          <w:sz w:val="9"/>
                        </w:rPr>
                      </w:pPr>
                      <w:r>
                        <w:rPr>
                          <w:rFonts w:ascii="Arial"/>
                          <w:b/>
                          <w:sz w:val="9"/>
                        </w:rPr>
                        <w:t>30 min</w:t>
                      </w:r>
                    </w:p>
                    <w:p w14:paraId="31964FF3" w14:textId="77777777" w:rsidR="003162A5" w:rsidRDefault="003162A5">
                      <w:pPr>
                        <w:spacing w:line="98" w:lineRule="exact"/>
                        <w:ind w:right="193"/>
                        <w:jc w:val="right"/>
                        <w:rPr>
                          <w:rFonts w:ascii="Arial"/>
                          <w:b/>
                          <w:sz w:val="9"/>
                        </w:rPr>
                      </w:pPr>
                      <w:r>
                        <w:rPr>
                          <w:rFonts w:ascii="Arial"/>
                          <w:b/>
                          <w:sz w:val="9"/>
                        </w:rPr>
                        <w:t>40</w:t>
                      </w:r>
                      <w:r>
                        <w:rPr>
                          <w:rFonts w:ascii="Arial"/>
                          <w:b/>
                          <w:spacing w:val="4"/>
                          <w:sz w:val="9"/>
                        </w:rPr>
                        <w:t xml:space="preserve"> </w:t>
                      </w:r>
                      <w:r>
                        <w:rPr>
                          <w:rFonts w:ascii="Arial"/>
                          <w:b/>
                          <w:sz w:val="9"/>
                        </w:rPr>
                        <w:t>min</w:t>
                      </w:r>
                    </w:p>
                  </w:txbxContent>
                </v:textbox>
                <w10:wrap anchorx="page"/>
              </v:shape>
            </w:pict>
          </mc:Fallback>
        </mc:AlternateContent>
      </w:r>
      <w:r w:rsidR="00372F18">
        <w:rPr>
          <w:rFonts w:ascii="Arial"/>
          <w:color w:val="4D4D4D"/>
          <w:sz w:val="8"/>
        </w:rPr>
        <w:t>0.65</w:t>
      </w:r>
    </w:p>
    <w:p w14:paraId="52BAD59F" w14:textId="1B0BF305" w:rsidR="0065693B" w:rsidRDefault="00B8797A">
      <w:pPr>
        <w:ind w:left="572"/>
        <w:rPr>
          <w:rFonts w:ascii="Arial"/>
          <w:sz w:val="8"/>
        </w:rPr>
      </w:pPr>
      <w:r>
        <w:rPr>
          <w:noProof/>
        </w:rPr>
        <mc:AlternateContent>
          <mc:Choice Requires="wpg">
            <w:drawing>
              <wp:anchor distT="0" distB="0" distL="114300" distR="114300" simplePos="0" relativeHeight="251510784" behindDoc="0" locked="0" layoutInCell="1" allowOverlap="1" wp14:anchorId="6957B090" wp14:editId="203B3925">
                <wp:simplePos x="0" y="0"/>
                <wp:positionH relativeFrom="page">
                  <wp:posOffset>6221095</wp:posOffset>
                </wp:positionH>
                <wp:positionV relativeFrom="paragraph">
                  <wp:posOffset>31115</wp:posOffset>
                </wp:positionV>
                <wp:extent cx="45085" cy="182880"/>
                <wp:effectExtent l="10795" t="6350" r="10795" b="1270"/>
                <wp:wrapNone/>
                <wp:docPr id="1143" name="Group 1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182880"/>
                          <a:chOff x="9797" y="49"/>
                          <a:chExt cx="71" cy="288"/>
                        </a:xfrm>
                      </wpg:grpSpPr>
                      <wps:wsp>
                        <wps:cNvPr id="1144" name="Line 1102"/>
                        <wps:cNvCnPr>
                          <a:cxnSpLocks noChangeShapeType="1"/>
                        </wps:cNvCnPr>
                        <wps:spPr bwMode="auto">
                          <a:xfrm>
                            <a:off x="9797" y="60"/>
                            <a:ext cx="71" cy="0"/>
                          </a:xfrm>
                          <a:prstGeom prst="line">
                            <a:avLst/>
                          </a:prstGeom>
                          <a:noFill/>
                          <a:ln w="3481">
                            <a:solidFill>
                              <a:srgbClr val="F8766C"/>
                            </a:solidFill>
                            <a:round/>
                            <a:headEnd/>
                            <a:tailEnd/>
                          </a:ln>
                          <a:extLst>
                            <a:ext uri="{909E8E84-426E-40DD-AFC4-6F175D3DCCD1}">
                              <a14:hiddenFill xmlns:a14="http://schemas.microsoft.com/office/drawing/2010/main">
                                <a:noFill/>
                              </a14:hiddenFill>
                            </a:ext>
                          </a:extLst>
                        </wps:spPr>
                        <wps:bodyPr/>
                      </wps:wsp>
                      <wps:wsp>
                        <wps:cNvPr id="1145" name="Rectangle 1101"/>
                        <wps:cNvSpPr>
                          <a:spLocks noChangeArrowheads="1"/>
                        </wps:cNvSpPr>
                        <wps:spPr bwMode="auto">
                          <a:xfrm>
                            <a:off x="9822" y="50"/>
                            <a:ext cx="21" cy="21"/>
                          </a:xfrm>
                          <a:prstGeom prst="rect">
                            <a:avLst/>
                          </a:prstGeom>
                          <a:noFill/>
                          <a:ln w="2310">
                            <a:solidFill>
                              <a:srgbClr val="F8766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 name="Line 1100"/>
                        <wps:cNvCnPr>
                          <a:cxnSpLocks noChangeShapeType="1"/>
                        </wps:cNvCnPr>
                        <wps:spPr bwMode="auto">
                          <a:xfrm>
                            <a:off x="9797" y="149"/>
                            <a:ext cx="71" cy="0"/>
                          </a:xfrm>
                          <a:prstGeom prst="line">
                            <a:avLst/>
                          </a:prstGeom>
                          <a:noFill/>
                          <a:ln w="3481">
                            <a:solidFill>
                              <a:srgbClr val="7BAD00"/>
                            </a:solidFill>
                            <a:round/>
                            <a:headEnd/>
                            <a:tailEnd/>
                          </a:ln>
                          <a:extLst>
                            <a:ext uri="{909E8E84-426E-40DD-AFC4-6F175D3DCCD1}">
                              <a14:hiddenFill xmlns:a14="http://schemas.microsoft.com/office/drawing/2010/main">
                                <a:noFill/>
                              </a14:hiddenFill>
                            </a:ext>
                          </a:extLst>
                        </wps:spPr>
                        <wps:bodyPr/>
                      </wps:wsp>
                      <wps:wsp>
                        <wps:cNvPr id="1147" name="Freeform 1099"/>
                        <wps:cNvSpPr>
                          <a:spLocks/>
                        </wps:cNvSpPr>
                        <wps:spPr bwMode="auto">
                          <a:xfrm>
                            <a:off x="9819" y="133"/>
                            <a:ext cx="27" cy="24"/>
                          </a:xfrm>
                          <a:custGeom>
                            <a:avLst/>
                            <a:gdLst>
                              <a:gd name="T0" fmla="+- 0 9833 9819"/>
                              <a:gd name="T1" fmla="*/ T0 w 27"/>
                              <a:gd name="T2" fmla="+- 0 133 133"/>
                              <a:gd name="T3" fmla="*/ 133 h 24"/>
                              <a:gd name="T4" fmla="+- 0 9846 9819"/>
                              <a:gd name="T5" fmla="*/ T4 w 27"/>
                              <a:gd name="T6" fmla="+- 0 157 133"/>
                              <a:gd name="T7" fmla="*/ 157 h 24"/>
                              <a:gd name="T8" fmla="+- 0 9819 9819"/>
                              <a:gd name="T9" fmla="*/ T8 w 27"/>
                              <a:gd name="T10" fmla="+- 0 157 133"/>
                              <a:gd name="T11" fmla="*/ 157 h 24"/>
                              <a:gd name="T12" fmla="+- 0 9833 9819"/>
                              <a:gd name="T13" fmla="*/ T12 w 27"/>
                              <a:gd name="T14" fmla="+- 0 133 133"/>
                              <a:gd name="T15" fmla="*/ 133 h 24"/>
                            </a:gdLst>
                            <a:ahLst/>
                            <a:cxnLst>
                              <a:cxn ang="0">
                                <a:pos x="T1" y="T3"/>
                              </a:cxn>
                              <a:cxn ang="0">
                                <a:pos x="T5" y="T7"/>
                              </a:cxn>
                              <a:cxn ang="0">
                                <a:pos x="T9" y="T11"/>
                              </a:cxn>
                              <a:cxn ang="0">
                                <a:pos x="T13" y="T15"/>
                              </a:cxn>
                            </a:cxnLst>
                            <a:rect l="0" t="0" r="r" b="b"/>
                            <a:pathLst>
                              <a:path w="27" h="24">
                                <a:moveTo>
                                  <a:pt x="14" y="0"/>
                                </a:moveTo>
                                <a:lnTo>
                                  <a:pt x="27" y="24"/>
                                </a:lnTo>
                                <a:lnTo>
                                  <a:pt x="0" y="24"/>
                                </a:lnTo>
                                <a:lnTo>
                                  <a:pt x="14" y="0"/>
                                </a:lnTo>
                              </a:path>
                            </a:pathLst>
                          </a:custGeom>
                          <a:noFill/>
                          <a:ln w="2310">
                            <a:solidFill>
                              <a:srgbClr val="7BAD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 name="Line 1098"/>
                        <wps:cNvCnPr>
                          <a:cxnSpLocks noChangeShapeType="1"/>
                        </wps:cNvCnPr>
                        <wps:spPr bwMode="auto">
                          <a:xfrm>
                            <a:off x="9797" y="238"/>
                            <a:ext cx="71" cy="0"/>
                          </a:xfrm>
                          <a:prstGeom prst="line">
                            <a:avLst/>
                          </a:prstGeom>
                          <a:noFill/>
                          <a:ln w="3481">
                            <a:solidFill>
                              <a:srgbClr val="00BEC4"/>
                            </a:solidFill>
                            <a:round/>
                            <a:headEnd/>
                            <a:tailEnd/>
                          </a:ln>
                          <a:extLst>
                            <a:ext uri="{909E8E84-426E-40DD-AFC4-6F175D3DCCD1}">
                              <a14:hiddenFill xmlns:a14="http://schemas.microsoft.com/office/drawing/2010/main">
                                <a:noFill/>
                              </a14:hiddenFill>
                            </a:ext>
                          </a:extLst>
                        </wps:spPr>
                        <wps:bodyPr/>
                      </wps:wsp>
                      <wps:wsp>
                        <wps:cNvPr id="1149" name="Line 1097"/>
                        <wps:cNvCnPr>
                          <a:cxnSpLocks noChangeShapeType="1"/>
                        </wps:cNvCnPr>
                        <wps:spPr bwMode="auto">
                          <a:xfrm>
                            <a:off x="9823" y="248"/>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50" name="Line 1096"/>
                        <wps:cNvCnPr>
                          <a:cxnSpLocks noChangeShapeType="1"/>
                        </wps:cNvCnPr>
                        <wps:spPr bwMode="auto">
                          <a:xfrm>
                            <a:off x="9823" y="228"/>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51" name="Line 1095"/>
                        <wps:cNvCnPr>
                          <a:cxnSpLocks noChangeShapeType="1"/>
                        </wps:cNvCnPr>
                        <wps:spPr bwMode="auto">
                          <a:xfrm>
                            <a:off x="9818" y="238"/>
                            <a:ext cx="29"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52" name="Line 1094"/>
                        <wps:cNvCnPr>
                          <a:cxnSpLocks noChangeShapeType="1"/>
                        </wps:cNvCnPr>
                        <wps:spPr bwMode="auto">
                          <a:xfrm>
                            <a:off x="9833" y="252"/>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53" name="Line 1093"/>
                        <wps:cNvCnPr>
                          <a:cxnSpLocks noChangeShapeType="1"/>
                        </wps:cNvCnPr>
                        <wps:spPr bwMode="auto">
                          <a:xfrm>
                            <a:off x="9797" y="326"/>
                            <a:ext cx="71" cy="0"/>
                          </a:xfrm>
                          <a:prstGeom prst="line">
                            <a:avLst/>
                          </a:prstGeom>
                          <a:noFill/>
                          <a:ln w="3481">
                            <a:solidFill>
                              <a:srgbClr val="C67BFF"/>
                            </a:solidFill>
                            <a:round/>
                            <a:headEnd/>
                            <a:tailEnd/>
                          </a:ln>
                          <a:extLst>
                            <a:ext uri="{909E8E84-426E-40DD-AFC4-6F175D3DCCD1}">
                              <a14:hiddenFill xmlns:a14="http://schemas.microsoft.com/office/drawing/2010/main">
                                <a:noFill/>
                              </a14:hiddenFill>
                            </a:ext>
                          </a:extLst>
                        </wps:spPr>
                        <wps:bodyPr/>
                      </wps:wsp>
                      <wps:wsp>
                        <wps:cNvPr id="1154" name="Freeform 1092"/>
                        <wps:cNvSpPr>
                          <a:spLocks/>
                        </wps:cNvSpPr>
                        <wps:spPr bwMode="auto">
                          <a:xfrm>
                            <a:off x="9822" y="316"/>
                            <a:ext cx="21" cy="21"/>
                          </a:xfrm>
                          <a:custGeom>
                            <a:avLst/>
                            <a:gdLst>
                              <a:gd name="T0" fmla="+- 0 9838 9823"/>
                              <a:gd name="T1" fmla="*/ T0 w 21"/>
                              <a:gd name="T2" fmla="+- 0 316 316"/>
                              <a:gd name="T3" fmla="*/ 316 h 21"/>
                              <a:gd name="T4" fmla="+- 0 9827 9823"/>
                              <a:gd name="T5" fmla="*/ T4 w 21"/>
                              <a:gd name="T6" fmla="+- 0 316 316"/>
                              <a:gd name="T7" fmla="*/ 316 h 21"/>
                              <a:gd name="T8" fmla="+- 0 9823 9823"/>
                              <a:gd name="T9" fmla="*/ T8 w 21"/>
                              <a:gd name="T10" fmla="+- 0 321 316"/>
                              <a:gd name="T11" fmla="*/ 321 h 21"/>
                              <a:gd name="T12" fmla="+- 0 9823 9823"/>
                              <a:gd name="T13" fmla="*/ T12 w 21"/>
                              <a:gd name="T14" fmla="+- 0 332 316"/>
                              <a:gd name="T15" fmla="*/ 332 h 21"/>
                              <a:gd name="T16" fmla="+- 0 9827 9823"/>
                              <a:gd name="T17" fmla="*/ T16 w 21"/>
                              <a:gd name="T18" fmla="+- 0 336 316"/>
                              <a:gd name="T19" fmla="*/ 336 h 21"/>
                              <a:gd name="T20" fmla="+- 0 9838 9823"/>
                              <a:gd name="T21" fmla="*/ T20 w 21"/>
                              <a:gd name="T22" fmla="+- 0 336 316"/>
                              <a:gd name="T23" fmla="*/ 336 h 21"/>
                              <a:gd name="T24" fmla="+- 0 9843 9823"/>
                              <a:gd name="T25" fmla="*/ T24 w 21"/>
                              <a:gd name="T26" fmla="+- 0 332 316"/>
                              <a:gd name="T27" fmla="*/ 332 h 21"/>
                              <a:gd name="T28" fmla="+- 0 9843 9823"/>
                              <a:gd name="T29" fmla="*/ T28 w 21"/>
                              <a:gd name="T30" fmla="+- 0 321 316"/>
                              <a:gd name="T31" fmla="*/ 321 h 21"/>
                              <a:gd name="T32" fmla="+- 0 9838 9823"/>
                              <a:gd name="T33" fmla="*/ T32 w 21"/>
                              <a:gd name="T34" fmla="+- 0 316 316"/>
                              <a:gd name="T35" fmla="*/ 316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5" y="0"/>
                                </a:moveTo>
                                <a:lnTo>
                                  <a:pt x="4" y="0"/>
                                </a:lnTo>
                                <a:lnTo>
                                  <a:pt x="0" y="5"/>
                                </a:lnTo>
                                <a:lnTo>
                                  <a:pt x="0" y="16"/>
                                </a:lnTo>
                                <a:lnTo>
                                  <a:pt x="4" y="20"/>
                                </a:lnTo>
                                <a:lnTo>
                                  <a:pt x="15" y="20"/>
                                </a:lnTo>
                                <a:lnTo>
                                  <a:pt x="20" y="16"/>
                                </a:lnTo>
                                <a:lnTo>
                                  <a:pt x="20" y="5"/>
                                </a:lnTo>
                                <a:lnTo>
                                  <a:pt x="15" y="0"/>
                                </a:lnTo>
                                <a:close/>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36920C" id="Group 1091" o:spid="_x0000_s1026" style="position:absolute;margin-left:489.85pt;margin-top:2.45pt;width:3.55pt;height:14.4pt;z-index:251510784;mso-position-horizontal-relative:page" coordorigin="9797,49" coordsize="71,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">
                <v:line id="Line 1102" o:spid="_x0000_s1027" style="position:absolute;visibility:visible;mso-wrap-style:square" from="9797,60" to="98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" strokecolor="#f8766c" strokeweight=".09669mm"/>
                <v:rect id="Rectangle 1101" o:spid="_x0000_s1028" style="position:absolute;left:9822;top:50;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" filled="f" strokecolor="#f8766c" strokeweight=".06417mm"/>
                <v:line id="Line 1100" o:spid="_x0000_s1029" style="position:absolute;visibility:visible;mso-wrap-style:square" from="9797,149" to="9868,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" strokecolor="#7bad00" strokeweight=".09669mm"/>
                <v:shape id="Freeform 1099" o:spid="_x0000_s1030" style="position:absolute;left:9819;top:133;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" path="m14,l27,24,,24,14,e" filled="f" strokecolor="#7bad00" strokeweight=".06417mm">
                  <v:path arrowok="t" o:connecttype="custom" o:connectlocs="14,133;27,157;0,157;14,133" o:connectangles="0,0,0,0"/>
                </v:shape>
                <v:line id="Line 1098" o:spid="_x0000_s1031" style="position:absolute;visibility:visible;mso-wrap-style:square" from="9797,238" to="9868,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" strokecolor="#00bec4" strokeweight=".09669mm"/>
                <v:line id="Line 1097" o:spid="_x0000_s1032" style="position:absolute;visibility:visible;mso-wrap-style:square" from="9823,248" to="9843,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" strokecolor="#00bec4" strokeweight=".06417mm"/>
                <v:line id="Line 1096" o:spid="_x0000_s1033" style="position:absolute;visibility:visible;mso-wrap-style:square" from="9823,228" to="9843,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" strokecolor="#00bec4" strokeweight=".06417mm"/>
                <v:line id="Line 1095" o:spid="_x0000_s1034" style="position:absolute;visibility:visible;mso-wrap-style:square" from="9818,238" to="9847,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" strokecolor="#00bec4" strokeweight=".06417mm"/>
                <v:line id="Line 1094" o:spid="_x0000_s1035" style="position:absolute;visibility:visible;mso-wrap-style:square" from="9833,252" to="9833,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" strokecolor="#00bec4" strokeweight=".06417mm"/>
                <v:line id="Line 1093" o:spid="_x0000_s1036" style="position:absolute;visibility:visible;mso-wrap-style:square" from="9797,326" to="9868,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" strokecolor="#c67bff" strokeweight=".09669mm"/>
                <v:shape id="Freeform 1092" o:spid="_x0000_s1037" style="position:absolute;left:9822;top:316;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" path="m15,l4,,,5,,16r4,4l15,20r5,-4l20,5,15,xe" fillcolor="#c67bff" stroked="f">
                  <v:path arrowok="t" o:connecttype="custom" o:connectlocs="15,316;4,316;0,321;0,332;4,336;15,336;20,332;20,321;15,316" o:connectangles="0,0,0,0,0,0,0,0,0"/>
                </v:shape>
                <w10:wrap anchorx="page"/>
              </v:group>
            </w:pict>
          </mc:Fallback>
        </mc:AlternateContent>
      </w:r>
      <w:r w:rsidR="00372F18">
        <w:rPr>
          <w:rFonts w:ascii="Arial"/>
          <w:color w:val="4D4D4D"/>
          <w:sz w:val="8"/>
        </w:rPr>
        <w:t>10.0</w:t>
      </w:r>
    </w:p>
    <w:p w14:paraId="64A212A6" w14:textId="0E8B3F91" w:rsidR="0065693B" w:rsidRDefault="00B8797A">
      <w:pPr>
        <w:spacing w:before="48"/>
        <w:ind w:right="368"/>
        <w:jc w:val="center"/>
        <w:rPr>
          <w:rFonts w:ascii="Arial"/>
          <w:sz w:val="8"/>
        </w:rPr>
      </w:pPr>
      <w:r>
        <w:rPr>
          <w:noProof/>
        </w:rPr>
        <mc:AlternateContent>
          <mc:Choice Requires="wpg">
            <w:drawing>
              <wp:anchor distT="0" distB="0" distL="114300" distR="114300" simplePos="0" relativeHeight="251497472" behindDoc="0" locked="0" layoutInCell="1" allowOverlap="1" wp14:anchorId="641D7A53" wp14:editId="04215A20">
                <wp:simplePos x="0" y="0"/>
                <wp:positionH relativeFrom="page">
                  <wp:posOffset>4684395</wp:posOffset>
                </wp:positionH>
                <wp:positionV relativeFrom="paragraph">
                  <wp:posOffset>71120</wp:posOffset>
                </wp:positionV>
                <wp:extent cx="1454785" cy="506095"/>
                <wp:effectExtent l="7620" t="9525" r="4445" b="8255"/>
                <wp:wrapNone/>
                <wp:docPr id="1127" name="Group 1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4785" cy="506095"/>
                          <a:chOff x="7377" y="112"/>
                          <a:chExt cx="2291" cy="797"/>
                        </a:xfrm>
                      </wpg:grpSpPr>
                      <wps:wsp>
                        <wps:cNvPr id="1128" name="Freeform 1090"/>
                        <wps:cNvSpPr>
                          <a:spLocks/>
                        </wps:cNvSpPr>
                        <wps:spPr bwMode="auto">
                          <a:xfrm>
                            <a:off x="7391" y="126"/>
                            <a:ext cx="2262" cy="769"/>
                          </a:xfrm>
                          <a:custGeom>
                            <a:avLst/>
                            <a:gdLst>
                              <a:gd name="T0" fmla="+- 0 7391 7391"/>
                              <a:gd name="T1" fmla="*/ T0 w 2262"/>
                              <a:gd name="T2" fmla="+- 0 126 126"/>
                              <a:gd name="T3" fmla="*/ 126 h 769"/>
                              <a:gd name="T4" fmla="+- 0 8522 7391"/>
                              <a:gd name="T5" fmla="*/ T4 w 2262"/>
                              <a:gd name="T6" fmla="+- 0 895 126"/>
                              <a:gd name="T7" fmla="*/ 895 h 769"/>
                              <a:gd name="T8" fmla="+- 0 9653 7391"/>
                              <a:gd name="T9" fmla="*/ T8 w 2262"/>
                              <a:gd name="T10" fmla="+- 0 819 126"/>
                              <a:gd name="T11" fmla="*/ 819 h 769"/>
                            </a:gdLst>
                            <a:ahLst/>
                            <a:cxnLst>
                              <a:cxn ang="0">
                                <a:pos x="T1" y="T3"/>
                              </a:cxn>
                              <a:cxn ang="0">
                                <a:pos x="T5" y="T7"/>
                              </a:cxn>
                              <a:cxn ang="0">
                                <a:pos x="T9" y="T11"/>
                              </a:cxn>
                            </a:cxnLst>
                            <a:rect l="0" t="0" r="r" b="b"/>
                            <a:pathLst>
                              <a:path w="2262" h="769">
                                <a:moveTo>
                                  <a:pt x="0" y="0"/>
                                </a:moveTo>
                                <a:lnTo>
                                  <a:pt x="1131" y="769"/>
                                </a:lnTo>
                                <a:lnTo>
                                  <a:pt x="2262" y="693"/>
                                </a:lnTo>
                              </a:path>
                            </a:pathLst>
                          </a:custGeom>
                          <a:noFill/>
                          <a:ln w="3481">
                            <a:solidFill>
                              <a:srgbClr val="00BE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9" name="Freeform 1089"/>
                        <wps:cNvSpPr>
                          <a:spLocks/>
                        </wps:cNvSpPr>
                        <wps:spPr bwMode="auto">
                          <a:xfrm>
                            <a:off x="7391" y="439"/>
                            <a:ext cx="2262" cy="418"/>
                          </a:xfrm>
                          <a:custGeom>
                            <a:avLst/>
                            <a:gdLst>
                              <a:gd name="T0" fmla="+- 0 7391 7391"/>
                              <a:gd name="T1" fmla="*/ T0 w 2262"/>
                              <a:gd name="T2" fmla="+- 0 542 439"/>
                              <a:gd name="T3" fmla="*/ 542 h 418"/>
                              <a:gd name="T4" fmla="+- 0 8522 7391"/>
                              <a:gd name="T5" fmla="*/ T4 w 2262"/>
                              <a:gd name="T6" fmla="+- 0 439 439"/>
                              <a:gd name="T7" fmla="*/ 439 h 418"/>
                              <a:gd name="T8" fmla="+- 0 9653 7391"/>
                              <a:gd name="T9" fmla="*/ T8 w 2262"/>
                              <a:gd name="T10" fmla="+- 0 857 439"/>
                              <a:gd name="T11" fmla="*/ 857 h 418"/>
                            </a:gdLst>
                            <a:ahLst/>
                            <a:cxnLst>
                              <a:cxn ang="0">
                                <a:pos x="T1" y="T3"/>
                              </a:cxn>
                              <a:cxn ang="0">
                                <a:pos x="T5" y="T7"/>
                              </a:cxn>
                              <a:cxn ang="0">
                                <a:pos x="T9" y="T11"/>
                              </a:cxn>
                            </a:cxnLst>
                            <a:rect l="0" t="0" r="r" b="b"/>
                            <a:pathLst>
                              <a:path w="2262" h="418">
                                <a:moveTo>
                                  <a:pt x="0" y="103"/>
                                </a:moveTo>
                                <a:lnTo>
                                  <a:pt x="1131" y="0"/>
                                </a:lnTo>
                                <a:lnTo>
                                  <a:pt x="2262" y="418"/>
                                </a:lnTo>
                              </a:path>
                            </a:pathLst>
                          </a:custGeom>
                          <a:noFill/>
                          <a:ln w="3481">
                            <a:solidFill>
                              <a:srgbClr val="C67B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0" name="AutoShape 1088"/>
                        <wps:cNvSpPr>
                          <a:spLocks/>
                        </wps:cNvSpPr>
                        <wps:spPr bwMode="auto">
                          <a:xfrm>
                            <a:off x="7381" y="429"/>
                            <a:ext cx="2282" cy="438"/>
                          </a:xfrm>
                          <a:custGeom>
                            <a:avLst/>
                            <a:gdLst>
                              <a:gd name="T0" fmla="+- 0 7401 7381"/>
                              <a:gd name="T1" fmla="*/ T0 w 2282"/>
                              <a:gd name="T2" fmla="+- 0 537 429"/>
                              <a:gd name="T3" fmla="*/ 537 h 438"/>
                              <a:gd name="T4" fmla="+- 0 7397 7381"/>
                              <a:gd name="T5" fmla="*/ T4 w 2282"/>
                              <a:gd name="T6" fmla="+- 0 532 429"/>
                              <a:gd name="T7" fmla="*/ 532 h 438"/>
                              <a:gd name="T8" fmla="+- 0 7386 7381"/>
                              <a:gd name="T9" fmla="*/ T8 w 2282"/>
                              <a:gd name="T10" fmla="+- 0 532 429"/>
                              <a:gd name="T11" fmla="*/ 532 h 438"/>
                              <a:gd name="T12" fmla="+- 0 7381 7381"/>
                              <a:gd name="T13" fmla="*/ T12 w 2282"/>
                              <a:gd name="T14" fmla="+- 0 537 429"/>
                              <a:gd name="T15" fmla="*/ 537 h 438"/>
                              <a:gd name="T16" fmla="+- 0 7381 7381"/>
                              <a:gd name="T17" fmla="*/ T16 w 2282"/>
                              <a:gd name="T18" fmla="+- 0 548 429"/>
                              <a:gd name="T19" fmla="*/ 548 h 438"/>
                              <a:gd name="T20" fmla="+- 0 7386 7381"/>
                              <a:gd name="T21" fmla="*/ T20 w 2282"/>
                              <a:gd name="T22" fmla="+- 0 552 429"/>
                              <a:gd name="T23" fmla="*/ 552 h 438"/>
                              <a:gd name="T24" fmla="+- 0 7397 7381"/>
                              <a:gd name="T25" fmla="*/ T24 w 2282"/>
                              <a:gd name="T26" fmla="+- 0 552 429"/>
                              <a:gd name="T27" fmla="*/ 552 h 438"/>
                              <a:gd name="T28" fmla="+- 0 7401 7381"/>
                              <a:gd name="T29" fmla="*/ T28 w 2282"/>
                              <a:gd name="T30" fmla="+- 0 548 429"/>
                              <a:gd name="T31" fmla="*/ 548 h 438"/>
                              <a:gd name="T32" fmla="+- 0 7401 7381"/>
                              <a:gd name="T33" fmla="*/ T32 w 2282"/>
                              <a:gd name="T34" fmla="+- 0 537 429"/>
                              <a:gd name="T35" fmla="*/ 537 h 438"/>
                              <a:gd name="T36" fmla="+- 0 8532 7381"/>
                              <a:gd name="T37" fmla="*/ T36 w 2282"/>
                              <a:gd name="T38" fmla="+- 0 434 429"/>
                              <a:gd name="T39" fmla="*/ 434 h 438"/>
                              <a:gd name="T40" fmla="+- 0 8527 7381"/>
                              <a:gd name="T41" fmla="*/ T40 w 2282"/>
                              <a:gd name="T42" fmla="+- 0 429 429"/>
                              <a:gd name="T43" fmla="*/ 429 h 438"/>
                              <a:gd name="T44" fmla="+- 0 8516 7381"/>
                              <a:gd name="T45" fmla="*/ T44 w 2282"/>
                              <a:gd name="T46" fmla="+- 0 429 429"/>
                              <a:gd name="T47" fmla="*/ 429 h 438"/>
                              <a:gd name="T48" fmla="+- 0 8512 7381"/>
                              <a:gd name="T49" fmla="*/ T48 w 2282"/>
                              <a:gd name="T50" fmla="+- 0 434 429"/>
                              <a:gd name="T51" fmla="*/ 434 h 438"/>
                              <a:gd name="T52" fmla="+- 0 8512 7381"/>
                              <a:gd name="T53" fmla="*/ T52 w 2282"/>
                              <a:gd name="T54" fmla="+- 0 445 429"/>
                              <a:gd name="T55" fmla="*/ 445 h 438"/>
                              <a:gd name="T56" fmla="+- 0 8516 7381"/>
                              <a:gd name="T57" fmla="*/ T56 w 2282"/>
                              <a:gd name="T58" fmla="+- 0 449 429"/>
                              <a:gd name="T59" fmla="*/ 449 h 438"/>
                              <a:gd name="T60" fmla="+- 0 8527 7381"/>
                              <a:gd name="T61" fmla="*/ T60 w 2282"/>
                              <a:gd name="T62" fmla="+- 0 449 429"/>
                              <a:gd name="T63" fmla="*/ 449 h 438"/>
                              <a:gd name="T64" fmla="+- 0 8532 7381"/>
                              <a:gd name="T65" fmla="*/ T64 w 2282"/>
                              <a:gd name="T66" fmla="+- 0 445 429"/>
                              <a:gd name="T67" fmla="*/ 445 h 438"/>
                              <a:gd name="T68" fmla="+- 0 8532 7381"/>
                              <a:gd name="T69" fmla="*/ T68 w 2282"/>
                              <a:gd name="T70" fmla="+- 0 434 429"/>
                              <a:gd name="T71" fmla="*/ 434 h 438"/>
                              <a:gd name="T72" fmla="+- 0 9663 7381"/>
                              <a:gd name="T73" fmla="*/ T72 w 2282"/>
                              <a:gd name="T74" fmla="+- 0 851 429"/>
                              <a:gd name="T75" fmla="*/ 851 h 438"/>
                              <a:gd name="T76" fmla="+- 0 9658 7381"/>
                              <a:gd name="T77" fmla="*/ T76 w 2282"/>
                              <a:gd name="T78" fmla="+- 0 847 429"/>
                              <a:gd name="T79" fmla="*/ 847 h 438"/>
                              <a:gd name="T80" fmla="+- 0 9647 7381"/>
                              <a:gd name="T81" fmla="*/ T80 w 2282"/>
                              <a:gd name="T82" fmla="+- 0 847 429"/>
                              <a:gd name="T83" fmla="*/ 847 h 438"/>
                              <a:gd name="T84" fmla="+- 0 9643 7381"/>
                              <a:gd name="T85" fmla="*/ T84 w 2282"/>
                              <a:gd name="T86" fmla="+- 0 851 429"/>
                              <a:gd name="T87" fmla="*/ 851 h 438"/>
                              <a:gd name="T88" fmla="+- 0 9643 7381"/>
                              <a:gd name="T89" fmla="*/ T88 w 2282"/>
                              <a:gd name="T90" fmla="+- 0 862 429"/>
                              <a:gd name="T91" fmla="*/ 862 h 438"/>
                              <a:gd name="T92" fmla="+- 0 9647 7381"/>
                              <a:gd name="T93" fmla="*/ T92 w 2282"/>
                              <a:gd name="T94" fmla="+- 0 867 429"/>
                              <a:gd name="T95" fmla="*/ 867 h 438"/>
                              <a:gd name="T96" fmla="+- 0 9658 7381"/>
                              <a:gd name="T97" fmla="*/ T96 w 2282"/>
                              <a:gd name="T98" fmla="+- 0 867 429"/>
                              <a:gd name="T99" fmla="*/ 867 h 438"/>
                              <a:gd name="T100" fmla="+- 0 9663 7381"/>
                              <a:gd name="T101" fmla="*/ T100 w 2282"/>
                              <a:gd name="T102" fmla="+- 0 862 429"/>
                              <a:gd name="T103" fmla="*/ 862 h 438"/>
                              <a:gd name="T104" fmla="+- 0 9663 7381"/>
                              <a:gd name="T105" fmla="*/ T104 w 2282"/>
                              <a:gd name="T106" fmla="+- 0 851 429"/>
                              <a:gd name="T107" fmla="*/ 851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282" h="438">
                                <a:moveTo>
                                  <a:pt x="20" y="108"/>
                                </a:moveTo>
                                <a:lnTo>
                                  <a:pt x="16" y="103"/>
                                </a:lnTo>
                                <a:lnTo>
                                  <a:pt x="5" y="103"/>
                                </a:lnTo>
                                <a:lnTo>
                                  <a:pt x="0" y="108"/>
                                </a:lnTo>
                                <a:lnTo>
                                  <a:pt x="0" y="119"/>
                                </a:lnTo>
                                <a:lnTo>
                                  <a:pt x="5" y="123"/>
                                </a:lnTo>
                                <a:lnTo>
                                  <a:pt x="16" y="123"/>
                                </a:lnTo>
                                <a:lnTo>
                                  <a:pt x="20" y="119"/>
                                </a:lnTo>
                                <a:lnTo>
                                  <a:pt x="20" y="108"/>
                                </a:lnTo>
                                <a:moveTo>
                                  <a:pt x="1151" y="5"/>
                                </a:moveTo>
                                <a:lnTo>
                                  <a:pt x="1146" y="0"/>
                                </a:lnTo>
                                <a:lnTo>
                                  <a:pt x="1135" y="0"/>
                                </a:lnTo>
                                <a:lnTo>
                                  <a:pt x="1131" y="5"/>
                                </a:lnTo>
                                <a:lnTo>
                                  <a:pt x="1131" y="16"/>
                                </a:lnTo>
                                <a:lnTo>
                                  <a:pt x="1135" y="20"/>
                                </a:lnTo>
                                <a:lnTo>
                                  <a:pt x="1146" y="20"/>
                                </a:lnTo>
                                <a:lnTo>
                                  <a:pt x="1151" y="16"/>
                                </a:lnTo>
                                <a:lnTo>
                                  <a:pt x="1151" y="5"/>
                                </a:lnTo>
                                <a:moveTo>
                                  <a:pt x="2282" y="422"/>
                                </a:moveTo>
                                <a:lnTo>
                                  <a:pt x="2277" y="418"/>
                                </a:lnTo>
                                <a:lnTo>
                                  <a:pt x="2266" y="418"/>
                                </a:lnTo>
                                <a:lnTo>
                                  <a:pt x="2262" y="422"/>
                                </a:lnTo>
                                <a:lnTo>
                                  <a:pt x="2262" y="433"/>
                                </a:lnTo>
                                <a:lnTo>
                                  <a:pt x="2266" y="438"/>
                                </a:lnTo>
                                <a:lnTo>
                                  <a:pt x="2277" y="438"/>
                                </a:lnTo>
                                <a:lnTo>
                                  <a:pt x="2282" y="433"/>
                                </a:lnTo>
                                <a:lnTo>
                                  <a:pt x="2282" y="422"/>
                                </a:lnTo>
                              </a:path>
                            </a:pathLst>
                          </a:custGeom>
                          <a:solidFill>
                            <a:srgbClr val="C67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1" name="Line 1087"/>
                        <wps:cNvCnPr>
                          <a:cxnSpLocks noChangeShapeType="1"/>
                        </wps:cNvCnPr>
                        <wps:spPr bwMode="auto">
                          <a:xfrm>
                            <a:off x="7381" y="136"/>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2" name="Line 1086"/>
                        <wps:cNvCnPr>
                          <a:cxnSpLocks noChangeShapeType="1"/>
                        </wps:cNvCnPr>
                        <wps:spPr bwMode="auto">
                          <a:xfrm>
                            <a:off x="7381" y="116"/>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3" name="Line 1085"/>
                        <wps:cNvCnPr>
                          <a:cxnSpLocks noChangeShapeType="1"/>
                        </wps:cNvCnPr>
                        <wps:spPr bwMode="auto">
                          <a:xfrm>
                            <a:off x="7377" y="126"/>
                            <a:ext cx="28"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4" name="Line 1084"/>
                        <wps:cNvCnPr>
                          <a:cxnSpLocks noChangeShapeType="1"/>
                        </wps:cNvCnPr>
                        <wps:spPr bwMode="auto">
                          <a:xfrm>
                            <a:off x="7391" y="140"/>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5" name="Line 1083"/>
                        <wps:cNvCnPr>
                          <a:cxnSpLocks noChangeShapeType="1"/>
                        </wps:cNvCnPr>
                        <wps:spPr bwMode="auto">
                          <a:xfrm>
                            <a:off x="8512" y="905"/>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6" name="Line 1082"/>
                        <wps:cNvCnPr>
                          <a:cxnSpLocks noChangeShapeType="1"/>
                        </wps:cNvCnPr>
                        <wps:spPr bwMode="auto">
                          <a:xfrm>
                            <a:off x="8512" y="885"/>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7" name="Line 1081"/>
                        <wps:cNvCnPr>
                          <a:cxnSpLocks noChangeShapeType="1"/>
                        </wps:cNvCnPr>
                        <wps:spPr bwMode="auto">
                          <a:xfrm>
                            <a:off x="8508" y="895"/>
                            <a:ext cx="28"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8" name="Line 1080"/>
                        <wps:cNvCnPr>
                          <a:cxnSpLocks noChangeShapeType="1"/>
                        </wps:cNvCnPr>
                        <wps:spPr bwMode="auto">
                          <a:xfrm>
                            <a:off x="8522" y="909"/>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39" name="Line 1079"/>
                        <wps:cNvCnPr>
                          <a:cxnSpLocks noChangeShapeType="1"/>
                        </wps:cNvCnPr>
                        <wps:spPr bwMode="auto">
                          <a:xfrm>
                            <a:off x="9643" y="829"/>
                            <a:ext cx="2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40" name="Line 1078"/>
                        <wps:cNvCnPr>
                          <a:cxnSpLocks noChangeShapeType="1"/>
                        </wps:cNvCnPr>
                        <wps:spPr bwMode="auto">
                          <a:xfrm>
                            <a:off x="9643" y="809"/>
                            <a:ext cx="20" cy="2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41" name="Line 1077"/>
                        <wps:cNvCnPr>
                          <a:cxnSpLocks noChangeShapeType="1"/>
                        </wps:cNvCnPr>
                        <wps:spPr bwMode="auto">
                          <a:xfrm>
                            <a:off x="9639" y="819"/>
                            <a:ext cx="28"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s:wsp>
                        <wps:cNvPr id="1142" name="Line 1076"/>
                        <wps:cNvCnPr>
                          <a:cxnSpLocks noChangeShapeType="1"/>
                        </wps:cNvCnPr>
                        <wps:spPr bwMode="auto">
                          <a:xfrm>
                            <a:off x="9653" y="833"/>
                            <a:ext cx="0" cy="0"/>
                          </a:xfrm>
                          <a:prstGeom prst="line">
                            <a:avLst/>
                          </a:prstGeom>
                          <a:noFill/>
                          <a:ln w="2310">
                            <a:solidFill>
                              <a:srgbClr val="00BE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3B497E" id="Group 1075" o:spid="_x0000_s1026" style="position:absolute;margin-left:368.85pt;margin-top:5.6pt;width:114.55pt;height:39.85pt;z-index:251497472;mso-position-horizontal-relative:page" coordorigin="7377,112" coordsize="229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">
                <v:shape id="Freeform 1090" o:spid="_x0000_s1027" style="position:absolute;left:7391;top:126;width:2262;height:769;visibility:visible;mso-wrap-style:square;v-text-anchor:top" coordsize="226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" path="m,l1131,769,2262,693e" filled="f" strokecolor="#00bec4" strokeweight=".09669mm">
                  <v:path arrowok="t" o:connecttype="custom" o:connectlocs="0,126;1131,895;2262,819" o:connectangles="0,0,0"/>
                </v:shape>
                <v:shape id="Freeform 1089" o:spid="_x0000_s1028" style="position:absolute;left:7391;top:439;width:2262;height:418;visibility:visible;mso-wrap-style:square;v-text-anchor:top" coordsize="226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" path="m,103l1131,,2262,418e" filled="f" strokecolor="#c67bff" strokeweight=".09669mm">
                  <v:path arrowok="t" o:connecttype="custom" o:connectlocs="0,542;1131,439;2262,857" o:connectangles="0,0,0"/>
                </v:shape>
                <v:shape id="AutoShape 1088" o:spid="_x0000_s1029" style="position:absolute;left:7381;top:429;width:2282;height:438;visibility:visible;mso-wrap-style:square;v-text-anchor:top" coordsize="228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" path="m20,108r-4,-5l5,103,,108r,11l5,123r11,l20,119r,-11m1151,5l1146,r-11,l1131,5r,11l1135,20r11,l1151,16r,-11m2282,422r-5,-4l2266,418r-4,4l2262,433r4,5l2277,438r5,-5l2282,422e" fillcolor="#c67bff" stroked="f">
                  <v:path arrowok="t" o:connecttype="custom" o:connectlocs="20,537;16,532;5,532;0,537;0,548;5,552;16,552;20,548;20,537;1151,434;1146,429;1135,429;1131,434;1131,445;1135,449;1146,449;1151,445;1151,434;2282,851;2277,847;2266,847;2262,851;2262,862;2266,867;2277,867;2282,862;2282,851" o:connectangles="0,0,0,0,0,0,0,0,0,0,0,0,0,0,0,0,0,0,0,0,0,0,0,0,0,0,0"/>
                </v:shape>
                <v:line id="Line 1087" o:spid="_x0000_s1030" style="position:absolute;visibility:visible;mso-wrap-style:square" from="7381,136" to="740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" strokecolor="#00bec4" strokeweight=".06417mm"/>
                <v:line id="Line 1086" o:spid="_x0000_s1031" style="position:absolute;visibility:visible;mso-wrap-style:square" from="7381,116" to="740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" strokecolor="#00bec4" strokeweight=".06417mm"/>
                <v:line id="Line 1085" o:spid="_x0000_s1032" style="position:absolute;visibility:visible;mso-wrap-style:square" from="7377,126" to="740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" strokecolor="#00bec4" strokeweight=".06417mm"/>
                <v:line id="Line 1084" o:spid="_x0000_s1033" style="position:absolute;visibility:visible;mso-wrap-style:square" from="7391,140" to="7391,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" strokecolor="#00bec4" strokeweight=".06417mm"/>
                <v:line id="Line 1083" o:spid="_x0000_s1034" style="position:absolute;visibility:visible;mso-wrap-style:square" from="8512,905" to="853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" strokecolor="#00bec4" strokeweight=".06417mm"/>
                <v:line id="Line 1082" o:spid="_x0000_s1035" style="position:absolute;visibility:visible;mso-wrap-style:square" from="8512,885" to="853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" strokecolor="#00bec4" strokeweight=".06417mm"/>
                <v:line id="Line 1081" o:spid="_x0000_s1036" style="position:absolute;visibility:visible;mso-wrap-style:square" from="8508,895" to="8536,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" strokecolor="#00bec4" strokeweight=".06417mm"/>
                <v:line id="Line 1080" o:spid="_x0000_s1037" style="position:absolute;visibility:visible;mso-wrap-style:square" from="8522,909" to="85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" strokecolor="#00bec4" strokeweight=".06417mm"/>
                <v:line id="Line 1079" o:spid="_x0000_s1038" style="position:absolute;visibility:visible;mso-wrap-style:square" from="9643,829" to="966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" strokecolor="#00bec4" strokeweight=".06417mm"/>
                <v:line id="Line 1078" o:spid="_x0000_s1039" style="position:absolute;visibility:visible;mso-wrap-style:square" from="9643,809" to="966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" strokecolor="#00bec4" strokeweight=".06417mm"/>
                <v:line id="Line 1077" o:spid="_x0000_s1040" style="position:absolute;visibility:visible;mso-wrap-style:square" from="9639,819" to="9667,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" strokecolor="#00bec4" strokeweight=".06417mm"/>
                <v:line id="Line 1076" o:spid="_x0000_s1041" style="position:absolute;visibility:visible;mso-wrap-style:square" from="9653,833" to="9653,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" strokecolor="#00bec4" strokeweight=".06417mm"/>
                <w10:wrap anchorx="page"/>
              </v:group>
            </w:pict>
          </mc:Fallback>
        </mc:AlternateContent>
      </w:r>
      <w:r>
        <w:rPr>
          <w:noProof/>
        </w:rPr>
        <mc:AlternateContent>
          <mc:Choice Requires="wps">
            <w:drawing>
              <wp:anchor distT="0" distB="0" distL="114300" distR="114300" simplePos="0" relativeHeight="251508736" behindDoc="0" locked="0" layoutInCell="1" allowOverlap="1" wp14:anchorId="59EA9F36" wp14:editId="6630C895">
                <wp:simplePos x="0" y="0"/>
                <wp:positionH relativeFrom="page">
                  <wp:posOffset>4253230</wp:posOffset>
                </wp:positionH>
                <wp:positionV relativeFrom="paragraph">
                  <wp:posOffset>59690</wp:posOffset>
                </wp:positionV>
                <wp:extent cx="9525" cy="0"/>
                <wp:effectExtent l="5080" t="7620" r="13970" b="11430"/>
                <wp:wrapNone/>
                <wp:docPr id="1126" name="Lin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0B1A2C" id="Line 1074" o:spid="_x0000_s1026" style="position:absolute;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PnBFg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" strokecolor="#333" strokeweight=".09669mm">
                <w10:wrap anchorx="page"/>
              </v:line>
            </w:pict>
          </mc:Fallback>
        </mc:AlternateContent>
      </w:r>
      <w:r w:rsidR="00372F18">
        <w:rPr>
          <w:rFonts w:ascii="Arial"/>
          <w:color w:val="4D4D4D"/>
          <w:sz w:val="8"/>
        </w:rPr>
        <w:t>0.60</w:t>
      </w:r>
    </w:p>
    <w:p w14:paraId="38B24BA3" w14:textId="77777777" w:rsidR="0065693B" w:rsidRDefault="0065693B">
      <w:pPr>
        <w:pStyle w:val="BodyText"/>
        <w:rPr>
          <w:rFonts w:ascii="Arial"/>
          <w:sz w:val="8"/>
        </w:rPr>
      </w:pPr>
    </w:p>
    <w:p w14:paraId="2B0C842F" w14:textId="775402E7" w:rsidR="0065693B" w:rsidRDefault="00B8797A">
      <w:pPr>
        <w:spacing w:before="48"/>
        <w:ind w:right="368"/>
        <w:jc w:val="center"/>
        <w:rPr>
          <w:rFonts w:ascii="Arial"/>
          <w:sz w:val="8"/>
        </w:rPr>
      </w:pPr>
      <w:r>
        <w:rPr>
          <w:noProof/>
        </w:rPr>
        <mc:AlternateContent>
          <mc:Choice Requires="wps">
            <w:drawing>
              <wp:anchor distT="0" distB="0" distL="114300" distR="114300" simplePos="0" relativeHeight="251507712" behindDoc="0" locked="0" layoutInCell="1" allowOverlap="1" wp14:anchorId="18EACB63" wp14:editId="418A7269">
                <wp:simplePos x="0" y="0"/>
                <wp:positionH relativeFrom="page">
                  <wp:posOffset>4253230</wp:posOffset>
                </wp:positionH>
                <wp:positionV relativeFrom="paragraph">
                  <wp:posOffset>59690</wp:posOffset>
                </wp:positionV>
                <wp:extent cx="9525" cy="0"/>
                <wp:effectExtent l="5080" t="12065" r="13970" b="6985"/>
                <wp:wrapNone/>
                <wp:docPr id="1125" name="Lin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55DFC" id="Line 1073" o:spid="_x0000_s1026" style="position:absolute;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mGvFA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" strokecolor="#333" strokeweight=".09669mm">
                <w10:wrap anchorx="page"/>
              </v:line>
            </w:pict>
          </mc:Fallback>
        </mc:AlternateContent>
      </w:r>
      <w:r>
        <w:rPr>
          <w:noProof/>
        </w:rPr>
        <mc:AlternateContent>
          <mc:Choice Requires="wps">
            <w:drawing>
              <wp:anchor distT="0" distB="0" distL="114300" distR="114300" simplePos="0" relativeHeight="251512832" behindDoc="0" locked="0" layoutInCell="1" allowOverlap="1" wp14:anchorId="0289569B" wp14:editId="1B6F0C70">
                <wp:simplePos x="0" y="0"/>
                <wp:positionH relativeFrom="page">
                  <wp:posOffset>1353185</wp:posOffset>
                </wp:positionH>
                <wp:positionV relativeFrom="paragraph">
                  <wp:posOffset>-13335</wp:posOffset>
                </wp:positionV>
                <wp:extent cx="97790" cy="1167765"/>
                <wp:effectExtent l="635" t="0" r="0" b="0"/>
                <wp:wrapNone/>
                <wp:docPr id="1124" name="Text Box 1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67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B69E4" w14:textId="77777777" w:rsidR="003162A5" w:rsidRDefault="003162A5">
                            <w:pPr>
                              <w:spacing w:before="18"/>
                              <w:ind w:left="20"/>
                              <w:rPr>
                                <w:rFonts w:ascii="Arial" w:hAnsi="Arial"/>
                                <w:b/>
                                <w:sz w:val="10"/>
                              </w:rPr>
                            </w:pPr>
                            <w:r>
                              <w:rPr>
                                <w:rFonts w:ascii="Arial" w:hAnsi="Arial"/>
                                <w:b/>
                                <w:sz w:val="10"/>
                              </w:rPr>
                              <w:t>Normalised insert size density (x10</w:t>
                            </w:r>
                            <w:r>
                              <w:rPr>
                                <w:rFonts w:ascii="Arial" w:hAnsi="Arial"/>
                                <w:b/>
                                <w:position w:val="3"/>
                                <w:sz w:val="6"/>
                              </w:rPr>
                              <w:t>−3</w:t>
                            </w:r>
                            <w:r>
                              <w:rPr>
                                <w:rFonts w:ascii="Arial" w:hAnsi="Arial"/>
                                <w:b/>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9569B" id="Text Box 1072" o:spid="_x0000_s1518" type="#_x0000_t202" style="position:absolute;left:0;text-align:left;margin-left:106.55pt;margin-top:-1.05pt;width:7.7pt;height:91.95pt;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" filled="f" stroked="f">
                <v:textbox style="layout-flow:vertical;mso-layout-flow-alt:bottom-to-top" inset="0,0,0,0">
                  <w:txbxContent>
                    <w:p w14:paraId="248B69E4" w14:textId="77777777" w:rsidR="003162A5" w:rsidRDefault="003162A5">
                      <w:pPr>
                        <w:spacing w:before="18"/>
                        <w:ind w:left="20"/>
                        <w:rPr>
                          <w:rFonts w:ascii="Arial" w:hAnsi="Arial"/>
                          <w:b/>
                          <w:sz w:val="10"/>
                        </w:rPr>
                      </w:pPr>
                      <w:r>
                        <w:rPr>
                          <w:rFonts w:ascii="Arial" w:hAnsi="Arial"/>
                          <w:b/>
                          <w:sz w:val="10"/>
                        </w:rPr>
                        <w:t>Normalised insert size density (x10</w:t>
                      </w:r>
                      <w:r>
                        <w:rPr>
                          <w:rFonts w:ascii="Arial" w:hAnsi="Arial"/>
                          <w:b/>
                          <w:position w:val="3"/>
                          <w:sz w:val="6"/>
                        </w:rPr>
                        <w:t>−3</w:t>
                      </w:r>
                      <w:r>
                        <w:rPr>
                          <w:rFonts w:ascii="Arial" w:hAnsi="Arial"/>
                          <w:b/>
                          <w:sz w:val="10"/>
                        </w:rPr>
                        <w:t>)</w:t>
                      </w:r>
                    </w:p>
                  </w:txbxContent>
                </v:textbox>
                <w10:wrap anchorx="page"/>
              </v:shape>
            </w:pict>
          </mc:Fallback>
        </mc:AlternateContent>
      </w:r>
      <w:r w:rsidR="00372F18">
        <w:rPr>
          <w:rFonts w:ascii="Arial"/>
          <w:color w:val="4D4D4D"/>
          <w:sz w:val="8"/>
        </w:rPr>
        <w:t>0.55</w:t>
      </w:r>
    </w:p>
    <w:p w14:paraId="1A37BBFE" w14:textId="77777777" w:rsidR="0065693B" w:rsidRDefault="0065693B">
      <w:pPr>
        <w:pStyle w:val="BodyText"/>
        <w:rPr>
          <w:rFonts w:ascii="Arial"/>
          <w:sz w:val="8"/>
        </w:rPr>
      </w:pPr>
    </w:p>
    <w:p w14:paraId="6733CC99" w14:textId="14691F0C" w:rsidR="0065693B" w:rsidRDefault="00B8797A">
      <w:pPr>
        <w:tabs>
          <w:tab w:val="left" w:pos="4847"/>
        </w:tabs>
        <w:spacing w:before="51"/>
        <w:ind w:left="611"/>
        <w:rPr>
          <w:rFonts w:ascii="Arial"/>
          <w:sz w:val="8"/>
        </w:rPr>
      </w:pPr>
      <w:r>
        <w:rPr>
          <w:noProof/>
        </w:rPr>
        <mc:AlternateContent>
          <mc:Choice Requires="wps">
            <w:drawing>
              <wp:anchor distT="0" distB="0" distL="114300" distR="114300" simplePos="0" relativeHeight="251506688" behindDoc="0" locked="0" layoutInCell="1" allowOverlap="1" wp14:anchorId="69CC3047" wp14:editId="74845977">
                <wp:simplePos x="0" y="0"/>
                <wp:positionH relativeFrom="page">
                  <wp:posOffset>4253230</wp:posOffset>
                </wp:positionH>
                <wp:positionV relativeFrom="paragraph">
                  <wp:posOffset>59690</wp:posOffset>
                </wp:positionV>
                <wp:extent cx="9525" cy="0"/>
                <wp:effectExtent l="5080" t="6985" r="13970" b="12065"/>
                <wp:wrapNone/>
                <wp:docPr id="1123" name="Lin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2EBF6" id="Line 1071" o:spid="_x0000_s1026" style="position:absolute;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x8FgIAACs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" strokecolor="#333" strokeweight=".09669mm">
                <w10:wrap anchorx="page"/>
              </v:line>
            </w:pict>
          </mc:Fallback>
        </mc:AlternateContent>
      </w:r>
      <w:r>
        <w:rPr>
          <w:noProof/>
        </w:rPr>
        <mc:AlternateContent>
          <mc:Choice Requires="wps">
            <w:drawing>
              <wp:anchor distT="0" distB="0" distL="114300" distR="114300" simplePos="0" relativeHeight="251736064" behindDoc="1" locked="0" layoutInCell="1" allowOverlap="1" wp14:anchorId="596507EF" wp14:editId="6A167634">
                <wp:simplePos x="0" y="0"/>
                <wp:positionH relativeFrom="page">
                  <wp:posOffset>4032250</wp:posOffset>
                </wp:positionH>
                <wp:positionV relativeFrom="paragraph">
                  <wp:posOffset>23495</wp:posOffset>
                </wp:positionV>
                <wp:extent cx="98425" cy="820420"/>
                <wp:effectExtent l="3175" t="0" r="3175" b="0"/>
                <wp:wrapNone/>
                <wp:docPr id="1122" name="Text Box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820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771B1" w14:textId="77777777" w:rsidR="003162A5" w:rsidRDefault="003162A5">
                            <w:pPr>
                              <w:spacing w:before="19"/>
                              <w:ind w:left="20"/>
                              <w:rPr>
                                <w:rFonts w:ascii="Arial"/>
                                <w:b/>
                                <w:sz w:val="10"/>
                              </w:rPr>
                            </w:pPr>
                            <w:r>
                              <w:rPr>
                                <w:rFonts w:ascii="Arial"/>
                                <w:b/>
                                <w:sz w:val="10"/>
                              </w:rPr>
                              <w:t>Fragment ratio (NFF/NBF)</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507EF" id="Text Box 1070" o:spid="_x0000_s1519" type="#_x0000_t202" style="position:absolute;left:0;text-align:left;margin-left:317.5pt;margin-top:1.85pt;width:7.75pt;height:64.6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" filled="f" stroked="f">
                <v:textbox style="layout-flow:vertical;mso-layout-flow-alt:bottom-to-top" inset="0,0,0,0">
                  <w:txbxContent>
                    <w:p w14:paraId="687771B1" w14:textId="77777777" w:rsidR="003162A5" w:rsidRDefault="003162A5">
                      <w:pPr>
                        <w:spacing w:before="19"/>
                        <w:ind w:left="20"/>
                        <w:rPr>
                          <w:rFonts w:ascii="Arial"/>
                          <w:b/>
                          <w:sz w:val="10"/>
                        </w:rPr>
                      </w:pPr>
                      <w:r>
                        <w:rPr>
                          <w:rFonts w:ascii="Arial"/>
                          <w:b/>
                          <w:sz w:val="10"/>
                        </w:rPr>
                        <w:t>Fragment ratio (NFF/NBF)</w:t>
                      </w:r>
                    </w:p>
                  </w:txbxContent>
                </v:textbox>
                <w10:wrap anchorx="page"/>
              </v:shape>
            </w:pict>
          </mc:Fallback>
        </mc:AlternateContent>
      </w:r>
      <w:r w:rsidR="00372F18">
        <w:rPr>
          <w:rFonts w:ascii="Arial"/>
          <w:color w:val="4D4D4D"/>
          <w:sz w:val="8"/>
        </w:rPr>
        <w:t>7.5</w:t>
      </w:r>
      <w:r w:rsidR="00372F18">
        <w:rPr>
          <w:rFonts w:ascii="Arial"/>
          <w:color w:val="4D4D4D"/>
          <w:sz w:val="8"/>
        </w:rPr>
        <w:tab/>
        <w:t>0.50</w:t>
      </w:r>
    </w:p>
    <w:p w14:paraId="493CF4CE" w14:textId="77777777" w:rsidR="0065693B" w:rsidRDefault="0065693B">
      <w:pPr>
        <w:pStyle w:val="BodyText"/>
        <w:spacing w:before="11"/>
        <w:rPr>
          <w:rFonts w:ascii="Arial"/>
          <w:sz w:val="11"/>
        </w:rPr>
      </w:pPr>
    </w:p>
    <w:p w14:paraId="428859E7" w14:textId="630A5AC4" w:rsidR="0065693B" w:rsidRDefault="00B8797A">
      <w:pPr>
        <w:ind w:right="368"/>
        <w:jc w:val="center"/>
        <w:rPr>
          <w:rFonts w:ascii="Arial"/>
          <w:sz w:val="8"/>
        </w:rPr>
      </w:pPr>
      <w:r>
        <w:rPr>
          <w:noProof/>
        </w:rPr>
        <mc:AlternateContent>
          <mc:Choice Requires="wps">
            <w:drawing>
              <wp:anchor distT="0" distB="0" distL="114300" distR="114300" simplePos="0" relativeHeight="251505664" behindDoc="0" locked="0" layoutInCell="1" allowOverlap="1" wp14:anchorId="13EE3B23" wp14:editId="4320F957">
                <wp:simplePos x="0" y="0"/>
                <wp:positionH relativeFrom="page">
                  <wp:posOffset>4253230</wp:posOffset>
                </wp:positionH>
                <wp:positionV relativeFrom="paragraph">
                  <wp:posOffset>29210</wp:posOffset>
                </wp:positionV>
                <wp:extent cx="9525" cy="0"/>
                <wp:effectExtent l="5080" t="11430" r="13970" b="7620"/>
                <wp:wrapNone/>
                <wp:docPr id="1121" name="Lin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00AE19" id="Line 1069" o:spid="_x0000_s1026" style="position:absolute;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2.3pt" to="335.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ZFQ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" strokecolor="#333" strokeweight=".09669mm">
                <w10:wrap anchorx="page"/>
              </v:line>
            </w:pict>
          </mc:Fallback>
        </mc:AlternateContent>
      </w:r>
      <w:r w:rsidR="00372F18">
        <w:rPr>
          <w:rFonts w:ascii="Arial"/>
          <w:color w:val="4D4D4D"/>
          <w:sz w:val="8"/>
        </w:rPr>
        <w:t>0.45</w:t>
      </w:r>
    </w:p>
    <w:p w14:paraId="03EDCF4F" w14:textId="77777777" w:rsidR="0065693B" w:rsidRDefault="0065693B">
      <w:pPr>
        <w:pStyle w:val="BodyText"/>
        <w:rPr>
          <w:rFonts w:ascii="Arial"/>
          <w:sz w:val="8"/>
        </w:rPr>
      </w:pPr>
    </w:p>
    <w:p w14:paraId="5536BBC0" w14:textId="1B83F3A5" w:rsidR="0065693B" w:rsidRDefault="00B8797A">
      <w:pPr>
        <w:spacing w:before="48"/>
        <w:ind w:right="368"/>
        <w:jc w:val="center"/>
        <w:rPr>
          <w:rFonts w:ascii="Arial"/>
          <w:sz w:val="8"/>
        </w:rPr>
      </w:pPr>
      <w:r>
        <w:rPr>
          <w:noProof/>
        </w:rPr>
        <mc:AlternateContent>
          <mc:Choice Requires="wps">
            <w:drawing>
              <wp:anchor distT="0" distB="0" distL="114300" distR="114300" simplePos="0" relativeHeight="251504640" behindDoc="0" locked="0" layoutInCell="1" allowOverlap="1" wp14:anchorId="355F62FD" wp14:editId="27CA6B52">
                <wp:simplePos x="0" y="0"/>
                <wp:positionH relativeFrom="page">
                  <wp:posOffset>4253230</wp:posOffset>
                </wp:positionH>
                <wp:positionV relativeFrom="paragraph">
                  <wp:posOffset>59690</wp:posOffset>
                </wp:positionV>
                <wp:extent cx="9525" cy="0"/>
                <wp:effectExtent l="5080" t="6350" r="13970" b="12700"/>
                <wp:wrapNone/>
                <wp:docPr id="1120" name="Line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24B34" id="Line 1068" o:spid="_x0000_s1026" style="position:absolute;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CSSFQ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" strokecolor="#333" strokeweight=".09669mm">
                <w10:wrap anchorx="page"/>
              </v:line>
            </w:pict>
          </mc:Fallback>
        </mc:AlternateContent>
      </w:r>
      <w:r w:rsidR="00372F18">
        <w:rPr>
          <w:rFonts w:ascii="Arial"/>
          <w:color w:val="4D4D4D"/>
          <w:sz w:val="8"/>
        </w:rPr>
        <w:t>0.40</w:t>
      </w:r>
    </w:p>
    <w:p w14:paraId="2FCD9B7A" w14:textId="77777777" w:rsidR="0065693B" w:rsidRDefault="00372F18">
      <w:pPr>
        <w:spacing w:before="52" w:line="90" w:lineRule="exact"/>
        <w:ind w:left="611"/>
        <w:rPr>
          <w:rFonts w:ascii="Arial"/>
          <w:sz w:val="8"/>
        </w:rPr>
      </w:pPr>
      <w:r>
        <w:rPr>
          <w:rFonts w:ascii="Arial"/>
          <w:color w:val="4D4D4D"/>
          <w:sz w:val="8"/>
        </w:rPr>
        <w:t>5.0</w:t>
      </w:r>
    </w:p>
    <w:p w14:paraId="7DD27248" w14:textId="7DA26D20" w:rsidR="0065693B" w:rsidRDefault="00B8797A">
      <w:pPr>
        <w:spacing w:line="90" w:lineRule="exact"/>
        <w:ind w:right="368"/>
        <w:jc w:val="center"/>
        <w:rPr>
          <w:rFonts w:ascii="Arial"/>
          <w:sz w:val="8"/>
        </w:rPr>
      </w:pPr>
      <w:r>
        <w:rPr>
          <w:noProof/>
        </w:rPr>
        <mc:AlternateContent>
          <mc:Choice Requires="wps">
            <w:drawing>
              <wp:anchor distT="0" distB="0" distL="114300" distR="114300" simplePos="0" relativeHeight="251503616" behindDoc="0" locked="0" layoutInCell="1" allowOverlap="1" wp14:anchorId="2765635F" wp14:editId="117CD920">
                <wp:simplePos x="0" y="0"/>
                <wp:positionH relativeFrom="page">
                  <wp:posOffset>4253230</wp:posOffset>
                </wp:positionH>
                <wp:positionV relativeFrom="paragraph">
                  <wp:posOffset>27305</wp:posOffset>
                </wp:positionV>
                <wp:extent cx="9525" cy="0"/>
                <wp:effectExtent l="5080" t="10160" r="13970" b="8890"/>
                <wp:wrapNone/>
                <wp:docPr id="1119"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BC90E" id="Line 1067" o:spid="_x0000_s1026" style="position:absolute;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2.15pt" to="335.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xN4Fg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" strokecolor="#333" strokeweight=".09669mm">
                <w10:wrap anchorx="page"/>
              </v:line>
            </w:pict>
          </mc:Fallback>
        </mc:AlternateContent>
      </w:r>
      <w:r w:rsidR="00372F18">
        <w:rPr>
          <w:rFonts w:ascii="Arial"/>
          <w:color w:val="4D4D4D"/>
          <w:sz w:val="8"/>
        </w:rPr>
        <w:t>0.35</w:t>
      </w:r>
    </w:p>
    <w:p w14:paraId="0D7721A1" w14:textId="77777777" w:rsidR="0065693B" w:rsidRDefault="0065693B">
      <w:pPr>
        <w:spacing w:line="90" w:lineRule="exact"/>
        <w:jc w:val="center"/>
        <w:rPr>
          <w:rFonts w:ascii="Arial"/>
          <w:sz w:val="8"/>
        </w:rPr>
        <w:sectPr w:rsidR="0065693B">
          <w:pgSz w:w="11910" w:h="16840"/>
          <w:pgMar w:top="1540" w:right="0" w:bottom="800" w:left="1680" w:header="1231" w:footer="615" w:gutter="0"/>
          <w:cols w:space="720"/>
        </w:sectPr>
      </w:pPr>
    </w:p>
    <w:p w14:paraId="2E51DF80" w14:textId="77777777" w:rsidR="0065693B" w:rsidRDefault="0065693B">
      <w:pPr>
        <w:pStyle w:val="BodyText"/>
        <w:rPr>
          <w:rFonts w:ascii="Arial"/>
          <w:sz w:val="8"/>
        </w:rPr>
      </w:pPr>
    </w:p>
    <w:p w14:paraId="15F80C51" w14:textId="77777777" w:rsidR="0065693B" w:rsidRDefault="0065693B">
      <w:pPr>
        <w:pStyle w:val="BodyText"/>
        <w:rPr>
          <w:rFonts w:ascii="Arial"/>
          <w:sz w:val="8"/>
        </w:rPr>
      </w:pPr>
    </w:p>
    <w:p w14:paraId="67FD3898" w14:textId="77777777" w:rsidR="0065693B" w:rsidRDefault="0065693B">
      <w:pPr>
        <w:pStyle w:val="BodyText"/>
        <w:rPr>
          <w:rFonts w:ascii="Arial"/>
          <w:sz w:val="8"/>
        </w:rPr>
      </w:pPr>
    </w:p>
    <w:p w14:paraId="78710FC2" w14:textId="77777777" w:rsidR="0065693B" w:rsidRDefault="0065693B">
      <w:pPr>
        <w:pStyle w:val="BodyText"/>
        <w:rPr>
          <w:rFonts w:ascii="Arial"/>
          <w:sz w:val="8"/>
        </w:rPr>
      </w:pPr>
    </w:p>
    <w:p w14:paraId="24767EF0" w14:textId="77777777" w:rsidR="0065693B" w:rsidRDefault="00372F18">
      <w:pPr>
        <w:spacing w:before="59"/>
        <w:ind w:right="38"/>
        <w:jc w:val="right"/>
        <w:rPr>
          <w:rFonts w:ascii="Arial"/>
          <w:sz w:val="8"/>
        </w:rPr>
      </w:pPr>
      <w:r>
        <w:rPr>
          <w:rFonts w:ascii="Arial"/>
          <w:color w:val="4D4D4D"/>
          <w:sz w:val="8"/>
        </w:rPr>
        <w:t>2.5</w:t>
      </w:r>
    </w:p>
    <w:p w14:paraId="70F08198" w14:textId="77777777" w:rsidR="0065693B" w:rsidRDefault="00372F18">
      <w:pPr>
        <w:pStyle w:val="BodyText"/>
        <w:rPr>
          <w:rFonts w:ascii="Arial"/>
          <w:sz w:val="8"/>
        </w:rPr>
      </w:pPr>
      <w:r>
        <w:br w:type="column"/>
      </w:r>
    </w:p>
    <w:p w14:paraId="55A89E33" w14:textId="77777777" w:rsidR="0065693B" w:rsidRDefault="00372F18">
      <w:pPr>
        <w:spacing w:before="49"/>
        <w:ind w:left="611"/>
        <w:rPr>
          <w:rFonts w:ascii="Arial"/>
          <w:sz w:val="8"/>
        </w:rPr>
      </w:pPr>
      <w:r>
        <w:rPr>
          <w:rFonts w:ascii="Arial"/>
          <w:color w:val="4D4D4D"/>
          <w:sz w:val="8"/>
        </w:rPr>
        <w:t>0.30</w:t>
      </w:r>
    </w:p>
    <w:p w14:paraId="40C9FFA4" w14:textId="77777777" w:rsidR="0065693B" w:rsidRDefault="0065693B">
      <w:pPr>
        <w:pStyle w:val="BodyText"/>
        <w:rPr>
          <w:rFonts w:ascii="Arial"/>
          <w:sz w:val="8"/>
        </w:rPr>
      </w:pPr>
    </w:p>
    <w:p w14:paraId="20610CBF" w14:textId="70AF14E1" w:rsidR="0065693B" w:rsidRDefault="00B8797A">
      <w:pPr>
        <w:spacing w:before="48"/>
        <w:ind w:left="611"/>
        <w:rPr>
          <w:rFonts w:ascii="Arial"/>
          <w:sz w:val="8"/>
        </w:rPr>
      </w:pPr>
      <w:r>
        <w:rPr>
          <w:noProof/>
        </w:rPr>
        <mc:AlternateContent>
          <mc:Choice Requires="wps">
            <w:drawing>
              <wp:anchor distT="0" distB="0" distL="114300" distR="114300" simplePos="0" relativeHeight="251501568" behindDoc="0" locked="0" layoutInCell="1" allowOverlap="1" wp14:anchorId="77A1F6B8" wp14:editId="5E940C77">
                <wp:simplePos x="0" y="0"/>
                <wp:positionH relativeFrom="page">
                  <wp:posOffset>4253230</wp:posOffset>
                </wp:positionH>
                <wp:positionV relativeFrom="paragraph">
                  <wp:posOffset>59690</wp:posOffset>
                </wp:positionV>
                <wp:extent cx="9525" cy="0"/>
                <wp:effectExtent l="5080" t="10795" r="13970" b="8255"/>
                <wp:wrapNone/>
                <wp:docPr id="1118" name="Line 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45D05" id="Line 1066" o:spid="_x0000_s1026" style="position:absolute;z-index:25150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EgzFA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" strokecolor="#333" strokeweight=".09669mm">
                <w10:wrap anchorx="page"/>
              </v:line>
            </w:pict>
          </mc:Fallback>
        </mc:AlternateContent>
      </w:r>
      <w:r>
        <w:rPr>
          <w:noProof/>
        </w:rPr>
        <mc:AlternateContent>
          <mc:Choice Requires="wps">
            <w:drawing>
              <wp:anchor distT="0" distB="0" distL="114300" distR="114300" simplePos="0" relativeHeight="251502592" behindDoc="0" locked="0" layoutInCell="1" allowOverlap="1" wp14:anchorId="1B82EE6D" wp14:editId="714E4736">
                <wp:simplePos x="0" y="0"/>
                <wp:positionH relativeFrom="page">
                  <wp:posOffset>4253230</wp:posOffset>
                </wp:positionH>
                <wp:positionV relativeFrom="paragraph">
                  <wp:posOffset>-87630</wp:posOffset>
                </wp:positionV>
                <wp:extent cx="9525" cy="0"/>
                <wp:effectExtent l="5080" t="6350" r="13970" b="12700"/>
                <wp:wrapNone/>
                <wp:docPr id="1117" name="Lin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C8381" id="Line 1065" o:spid="_x0000_s1026" style="position:absolute;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6.9pt" to="335.6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ohFg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" strokecolor="#333" strokeweight=".09669mm">
                <w10:wrap anchorx="page"/>
              </v:line>
            </w:pict>
          </mc:Fallback>
        </mc:AlternateContent>
      </w:r>
      <w:r w:rsidR="00372F18">
        <w:rPr>
          <w:rFonts w:ascii="Arial"/>
          <w:color w:val="4D4D4D"/>
          <w:sz w:val="8"/>
        </w:rPr>
        <w:t>0.25</w:t>
      </w:r>
    </w:p>
    <w:p w14:paraId="4632D0E1" w14:textId="77777777" w:rsidR="0065693B" w:rsidRDefault="0065693B">
      <w:pPr>
        <w:pStyle w:val="BodyText"/>
        <w:rPr>
          <w:rFonts w:ascii="Arial"/>
          <w:sz w:val="8"/>
        </w:rPr>
      </w:pPr>
    </w:p>
    <w:p w14:paraId="26842B3F" w14:textId="4375C227" w:rsidR="0065693B" w:rsidRDefault="00B8797A">
      <w:pPr>
        <w:spacing w:before="48"/>
        <w:ind w:left="611"/>
        <w:rPr>
          <w:rFonts w:ascii="Arial"/>
          <w:sz w:val="8"/>
        </w:rPr>
      </w:pPr>
      <w:r>
        <w:rPr>
          <w:noProof/>
        </w:rPr>
        <mc:AlternateContent>
          <mc:Choice Requires="wps">
            <w:drawing>
              <wp:anchor distT="0" distB="0" distL="114300" distR="114300" simplePos="0" relativeHeight="251499520" behindDoc="0" locked="0" layoutInCell="1" allowOverlap="1" wp14:anchorId="09018F90" wp14:editId="33D9BEB4">
                <wp:simplePos x="0" y="0"/>
                <wp:positionH relativeFrom="page">
                  <wp:posOffset>4253230</wp:posOffset>
                </wp:positionH>
                <wp:positionV relativeFrom="paragraph">
                  <wp:posOffset>207010</wp:posOffset>
                </wp:positionV>
                <wp:extent cx="9525" cy="0"/>
                <wp:effectExtent l="5080" t="10160" r="13970" b="8890"/>
                <wp:wrapNone/>
                <wp:docPr id="1116" name="Line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8FD553" id="Line 1064" o:spid="_x0000_s1026" style="position:absolute;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16.3pt" to="335.6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0FqFQ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" strokecolor="#333" strokeweight=".09669mm">
                <w10:wrap anchorx="page"/>
              </v:line>
            </w:pict>
          </mc:Fallback>
        </mc:AlternateContent>
      </w:r>
      <w:r>
        <w:rPr>
          <w:noProof/>
        </w:rPr>
        <mc:AlternateContent>
          <mc:Choice Requires="wps">
            <w:drawing>
              <wp:anchor distT="0" distB="0" distL="114300" distR="114300" simplePos="0" relativeHeight="251500544" behindDoc="0" locked="0" layoutInCell="1" allowOverlap="1" wp14:anchorId="1BED3120" wp14:editId="317384EB">
                <wp:simplePos x="0" y="0"/>
                <wp:positionH relativeFrom="page">
                  <wp:posOffset>4253230</wp:posOffset>
                </wp:positionH>
                <wp:positionV relativeFrom="paragraph">
                  <wp:posOffset>59690</wp:posOffset>
                </wp:positionV>
                <wp:extent cx="9525" cy="0"/>
                <wp:effectExtent l="5080" t="5715" r="13970" b="13335"/>
                <wp:wrapNone/>
                <wp:docPr id="1115" name="Line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85046F" id="Line 1063" o:spid="_x0000_s1026" style="position:absolute;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dkEFA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" strokecolor="#333" strokeweight=".09669mm">
                <w10:wrap anchorx="page"/>
              </v:line>
            </w:pict>
          </mc:Fallback>
        </mc:AlternateContent>
      </w:r>
      <w:r w:rsidR="00372F18">
        <w:rPr>
          <w:rFonts w:ascii="Arial"/>
          <w:color w:val="4D4D4D"/>
          <w:sz w:val="8"/>
        </w:rPr>
        <w:t>0.20</w:t>
      </w:r>
    </w:p>
    <w:p w14:paraId="377BCBC1"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765" w:space="3471"/>
            <w:col w:w="5994"/>
          </w:cols>
        </w:sectPr>
      </w:pPr>
    </w:p>
    <w:p w14:paraId="234489F9" w14:textId="77777777" w:rsidR="0065693B" w:rsidRDefault="0065693B">
      <w:pPr>
        <w:pStyle w:val="BodyText"/>
        <w:rPr>
          <w:rFonts w:ascii="Arial"/>
          <w:sz w:val="8"/>
        </w:rPr>
      </w:pPr>
    </w:p>
    <w:p w14:paraId="176DEDA7" w14:textId="77777777" w:rsidR="0065693B" w:rsidRDefault="0065693B">
      <w:pPr>
        <w:pStyle w:val="BodyText"/>
        <w:rPr>
          <w:rFonts w:ascii="Arial"/>
          <w:sz w:val="8"/>
        </w:rPr>
      </w:pPr>
    </w:p>
    <w:p w14:paraId="6F42CB20" w14:textId="77777777" w:rsidR="0065693B" w:rsidRDefault="0065693B">
      <w:pPr>
        <w:pStyle w:val="BodyText"/>
        <w:rPr>
          <w:rFonts w:ascii="Arial"/>
          <w:sz w:val="8"/>
        </w:rPr>
      </w:pPr>
    </w:p>
    <w:p w14:paraId="707771F3" w14:textId="77777777" w:rsidR="0065693B" w:rsidRDefault="00372F18">
      <w:pPr>
        <w:spacing w:before="60"/>
        <w:jc w:val="right"/>
        <w:rPr>
          <w:rFonts w:ascii="Arial"/>
          <w:sz w:val="8"/>
        </w:rPr>
      </w:pPr>
      <w:r>
        <w:rPr>
          <w:rFonts w:ascii="Arial"/>
          <w:color w:val="4D4D4D"/>
          <w:sz w:val="8"/>
        </w:rPr>
        <w:t>0.0</w:t>
      </w:r>
    </w:p>
    <w:p w14:paraId="315B63B3" w14:textId="77777777" w:rsidR="0065693B" w:rsidRDefault="00372F18">
      <w:pPr>
        <w:pStyle w:val="BodyText"/>
        <w:rPr>
          <w:rFonts w:ascii="Arial"/>
          <w:sz w:val="8"/>
        </w:rPr>
      </w:pPr>
      <w:r>
        <w:br w:type="column"/>
      </w:r>
    </w:p>
    <w:p w14:paraId="1A0C9D93" w14:textId="77777777" w:rsidR="0065693B" w:rsidRDefault="0065693B">
      <w:pPr>
        <w:pStyle w:val="BodyText"/>
        <w:rPr>
          <w:rFonts w:ascii="Arial"/>
          <w:sz w:val="8"/>
        </w:rPr>
      </w:pPr>
    </w:p>
    <w:p w14:paraId="7105D82E" w14:textId="77777777" w:rsidR="0065693B" w:rsidRDefault="0065693B">
      <w:pPr>
        <w:pStyle w:val="BodyText"/>
        <w:rPr>
          <w:rFonts w:ascii="Arial"/>
          <w:sz w:val="8"/>
        </w:rPr>
      </w:pPr>
    </w:p>
    <w:p w14:paraId="08435D5E" w14:textId="77777777" w:rsidR="0065693B" w:rsidRDefault="0065693B">
      <w:pPr>
        <w:pStyle w:val="BodyText"/>
        <w:rPr>
          <w:rFonts w:ascii="Arial"/>
          <w:sz w:val="8"/>
        </w:rPr>
      </w:pPr>
    </w:p>
    <w:p w14:paraId="1B618DFB" w14:textId="77777777" w:rsidR="0065693B" w:rsidRDefault="0065693B">
      <w:pPr>
        <w:pStyle w:val="BodyText"/>
        <w:rPr>
          <w:rFonts w:ascii="Arial"/>
          <w:sz w:val="8"/>
        </w:rPr>
      </w:pPr>
    </w:p>
    <w:p w14:paraId="08909DD2" w14:textId="77777777" w:rsidR="0065693B" w:rsidRDefault="00372F18">
      <w:pPr>
        <w:tabs>
          <w:tab w:val="left" w:pos="692"/>
          <w:tab w:val="left" w:pos="1365"/>
          <w:tab w:val="left" w:pos="2037"/>
          <w:tab w:val="left" w:pos="2710"/>
          <w:tab w:val="left" w:pos="3343"/>
        </w:tabs>
        <w:spacing w:before="53" w:line="87" w:lineRule="exact"/>
        <w:ind w:left="99"/>
        <w:jc w:val="center"/>
        <w:rPr>
          <w:rFonts w:ascii="Arial"/>
          <w:sz w:val="8"/>
        </w:rPr>
      </w:pPr>
      <w:r>
        <w:rPr>
          <w:rFonts w:ascii="Arial"/>
          <w:color w:val="4D4D4D"/>
          <w:sz w:val="8"/>
        </w:rPr>
        <w:t>0</w:t>
      </w:r>
      <w:r>
        <w:rPr>
          <w:rFonts w:ascii="Arial"/>
          <w:color w:val="4D4D4D"/>
          <w:sz w:val="8"/>
        </w:rPr>
        <w:tab/>
        <w:t>200</w:t>
      </w:r>
      <w:r>
        <w:rPr>
          <w:rFonts w:ascii="Arial"/>
          <w:color w:val="4D4D4D"/>
          <w:sz w:val="8"/>
        </w:rPr>
        <w:tab/>
        <w:t>400</w:t>
      </w:r>
      <w:r>
        <w:rPr>
          <w:rFonts w:ascii="Arial"/>
          <w:color w:val="4D4D4D"/>
          <w:sz w:val="8"/>
        </w:rPr>
        <w:tab/>
        <w:t>600</w:t>
      </w:r>
      <w:r>
        <w:rPr>
          <w:rFonts w:ascii="Arial"/>
          <w:color w:val="4D4D4D"/>
          <w:sz w:val="8"/>
        </w:rPr>
        <w:tab/>
        <w:t>800</w:t>
      </w:r>
      <w:r>
        <w:rPr>
          <w:rFonts w:ascii="Arial"/>
          <w:color w:val="4D4D4D"/>
          <w:sz w:val="8"/>
        </w:rPr>
        <w:tab/>
        <w:t>1000</w:t>
      </w:r>
    </w:p>
    <w:p w14:paraId="2F032747" w14:textId="77777777" w:rsidR="0065693B" w:rsidRDefault="00372F18">
      <w:pPr>
        <w:spacing w:line="110" w:lineRule="exact"/>
        <w:ind w:left="116"/>
        <w:jc w:val="center"/>
        <w:rPr>
          <w:rFonts w:ascii="Arial"/>
          <w:b/>
          <w:sz w:val="10"/>
        </w:rPr>
      </w:pPr>
      <w:r>
        <w:rPr>
          <w:rFonts w:ascii="Arial"/>
          <w:b/>
          <w:sz w:val="10"/>
        </w:rPr>
        <w:t>Fragment length (bp)</w:t>
      </w:r>
    </w:p>
    <w:p w14:paraId="2706AC28" w14:textId="77777777" w:rsidR="0065693B" w:rsidRDefault="0065693B">
      <w:pPr>
        <w:pStyle w:val="BodyText"/>
        <w:rPr>
          <w:rFonts w:ascii="Arial"/>
          <w:b/>
          <w:sz w:val="10"/>
        </w:rPr>
      </w:pPr>
    </w:p>
    <w:p w14:paraId="46073A72" w14:textId="77777777" w:rsidR="0065693B" w:rsidRDefault="00372F18">
      <w:pPr>
        <w:spacing w:before="62"/>
        <w:ind w:left="99" w:right="195"/>
        <w:jc w:val="center"/>
      </w:pPr>
      <w:r>
        <w:rPr>
          <w:w w:val="105"/>
        </w:rPr>
        <w:t>(a)</w:t>
      </w:r>
    </w:p>
    <w:p w14:paraId="1E59FEEF" w14:textId="77777777" w:rsidR="0065693B" w:rsidRDefault="00372F18">
      <w:pPr>
        <w:pStyle w:val="BodyText"/>
        <w:rPr>
          <w:sz w:val="8"/>
        </w:rPr>
      </w:pPr>
      <w:r>
        <w:br w:type="column"/>
      </w:r>
    </w:p>
    <w:p w14:paraId="7D95D04A" w14:textId="77777777" w:rsidR="0065693B" w:rsidRDefault="00372F18">
      <w:pPr>
        <w:spacing w:before="49"/>
        <w:jc w:val="right"/>
        <w:rPr>
          <w:rFonts w:ascii="Arial"/>
          <w:sz w:val="8"/>
        </w:rPr>
      </w:pPr>
      <w:r>
        <w:rPr>
          <w:rFonts w:ascii="Arial"/>
          <w:color w:val="4D4D4D"/>
          <w:sz w:val="8"/>
        </w:rPr>
        <w:t>0.15</w:t>
      </w:r>
    </w:p>
    <w:p w14:paraId="7764B34C" w14:textId="77777777" w:rsidR="0065693B" w:rsidRDefault="0065693B">
      <w:pPr>
        <w:pStyle w:val="BodyText"/>
        <w:rPr>
          <w:rFonts w:ascii="Arial"/>
          <w:sz w:val="8"/>
        </w:rPr>
      </w:pPr>
    </w:p>
    <w:p w14:paraId="6D3F53BB" w14:textId="642F4421" w:rsidR="0065693B" w:rsidRDefault="00B8797A">
      <w:pPr>
        <w:spacing w:before="48"/>
        <w:jc w:val="right"/>
        <w:rPr>
          <w:rFonts w:ascii="Arial"/>
          <w:sz w:val="8"/>
        </w:rPr>
      </w:pPr>
      <w:r>
        <w:rPr>
          <w:noProof/>
        </w:rPr>
        <mc:AlternateContent>
          <mc:Choice Requires="wps">
            <w:drawing>
              <wp:anchor distT="0" distB="0" distL="114300" distR="114300" simplePos="0" relativeHeight="251498496" behindDoc="0" locked="0" layoutInCell="1" allowOverlap="1" wp14:anchorId="758259BC" wp14:editId="27AAF2BF">
                <wp:simplePos x="0" y="0"/>
                <wp:positionH relativeFrom="page">
                  <wp:posOffset>4253230</wp:posOffset>
                </wp:positionH>
                <wp:positionV relativeFrom="paragraph">
                  <wp:posOffset>59690</wp:posOffset>
                </wp:positionV>
                <wp:extent cx="9525" cy="0"/>
                <wp:effectExtent l="5080" t="5080" r="13970" b="13970"/>
                <wp:wrapNone/>
                <wp:docPr id="1114"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D2D9B" id="Line 1062" o:spid="_x0000_s1026" style="position:absolute;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4.9pt,4.7pt" to="335.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JPFQ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" strokecolor="#333" strokeweight=".09669mm">
                <w10:wrap anchorx="page"/>
              </v:line>
            </w:pict>
          </mc:Fallback>
        </mc:AlternateContent>
      </w:r>
      <w:r w:rsidR="00372F18">
        <w:rPr>
          <w:rFonts w:ascii="Arial"/>
          <w:color w:val="4D4D4D"/>
          <w:sz w:val="8"/>
        </w:rPr>
        <w:t>0.10</w:t>
      </w:r>
    </w:p>
    <w:p w14:paraId="317C2725" w14:textId="77777777" w:rsidR="0065693B" w:rsidRDefault="00372F18">
      <w:pPr>
        <w:pStyle w:val="BodyText"/>
        <w:rPr>
          <w:rFonts w:ascii="Arial"/>
          <w:sz w:val="20"/>
        </w:rPr>
      </w:pPr>
      <w:r>
        <w:br w:type="column"/>
      </w:r>
    </w:p>
    <w:p w14:paraId="02F673D0" w14:textId="4E2CB4D3" w:rsidR="0065693B" w:rsidRDefault="00B8797A">
      <w:pPr>
        <w:pStyle w:val="BodyText"/>
        <w:spacing w:before="9"/>
        <w:rPr>
          <w:rFonts w:ascii="Arial"/>
          <w:sz w:val="23"/>
        </w:rPr>
      </w:pPr>
      <w:r>
        <w:rPr>
          <w:noProof/>
        </w:rPr>
        <mc:AlternateContent>
          <mc:Choice Requires="wps">
            <w:drawing>
              <wp:anchor distT="0" distB="0" distL="0" distR="0" simplePos="0" relativeHeight="251449344" behindDoc="0" locked="0" layoutInCell="1" allowOverlap="1" wp14:anchorId="24B97B95" wp14:editId="46087992">
                <wp:simplePos x="0" y="0"/>
                <wp:positionH relativeFrom="page">
                  <wp:posOffset>4693285</wp:posOffset>
                </wp:positionH>
                <wp:positionV relativeFrom="paragraph">
                  <wp:posOffset>209550</wp:posOffset>
                </wp:positionV>
                <wp:extent cx="0" cy="0"/>
                <wp:effectExtent l="6985" t="19050" r="12065" b="18415"/>
                <wp:wrapTopAndBottom/>
                <wp:docPr id="1113"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1D079" id="Line 1061" o:spid="_x0000_s1026" style="position:absolute;z-index:251449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9.55pt,16.5pt" to="369.5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" strokecolor="#333" strokeweight=".09669mm">
                <w10:wrap type="topAndBottom" anchorx="page"/>
              </v:line>
            </w:pict>
          </mc:Fallback>
        </mc:AlternateContent>
      </w:r>
      <w:r>
        <w:rPr>
          <w:noProof/>
        </w:rPr>
        <mc:AlternateContent>
          <mc:Choice Requires="wps">
            <w:drawing>
              <wp:anchor distT="0" distB="0" distL="0" distR="0" simplePos="0" relativeHeight="251451392" behindDoc="0" locked="0" layoutInCell="1" allowOverlap="1" wp14:anchorId="7AC6C763" wp14:editId="4F7EADE3">
                <wp:simplePos x="0" y="0"/>
                <wp:positionH relativeFrom="page">
                  <wp:posOffset>5411470</wp:posOffset>
                </wp:positionH>
                <wp:positionV relativeFrom="paragraph">
                  <wp:posOffset>209550</wp:posOffset>
                </wp:positionV>
                <wp:extent cx="0" cy="0"/>
                <wp:effectExtent l="10795" t="19050" r="8255" b="18415"/>
                <wp:wrapTopAndBottom/>
                <wp:docPr id="1112" name="Lin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A2E50" id="Line 1060" o:spid="_x0000_s1026" style="position:absolute;z-index:251451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26.1pt,16.5pt" to="426.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" strokecolor="#333" strokeweight=".09669mm">
                <w10:wrap type="topAndBottom" anchorx="page"/>
              </v:line>
            </w:pict>
          </mc:Fallback>
        </mc:AlternateContent>
      </w:r>
      <w:r>
        <w:rPr>
          <w:noProof/>
        </w:rPr>
        <mc:AlternateContent>
          <mc:Choice Requires="wps">
            <w:drawing>
              <wp:anchor distT="0" distB="0" distL="0" distR="0" simplePos="0" relativeHeight="251452416" behindDoc="0" locked="0" layoutInCell="1" allowOverlap="1" wp14:anchorId="36DC0D03" wp14:editId="59471FE9">
                <wp:simplePos x="0" y="0"/>
                <wp:positionH relativeFrom="page">
                  <wp:posOffset>6129655</wp:posOffset>
                </wp:positionH>
                <wp:positionV relativeFrom="paragraph">
                  <wp:posOffset>209550</wp:posOffset>
                </wp:positionV>
                <wp:extent cx="0" cy="0"/>
                <wp:effectExtent l="5080" t="19050" r="13970" b="18415"/>
                <wp:wrapTopAndBottom/>
                <wp:docPr id="1111" name="Lin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48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ABA24" id="Line 1059" o:spid="_x0000_s1026" style="position:absolute;z-index:251452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82.65pt,16.5pt" to="482.6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" strokecolor="#333" strokeweight=".09669mm">
                <w10:wrap type="topAndBottom" anchorx="page"/>
              </v:line>
            </w:pict>
          </mc:Fallback>
        </mc:AlternateContent>
      </w:r>
    </w:p>
    <w:p w14:paraId="43C59CF9" w14:textId="77777777" w:rsidR="0065693B" w:rsidRDefault="00372F18">
      <w:pPr>
        <w:tabs>
          <w:tab w:val="left" w:pos="1130"/>
          <w:tab w:val="left" w:pos="2261"/>
        </w:tabs>
        <w:spacing w:line="50" w:lineRule="exact"/>
        <w:ind w:right="1593"/>
        <w:jc w:val="center"/>
        <w:rPr>
          <w:rFonts w:ascii="Arial"/>
          <w:sz w:val="8"/>
        </w:rPr>
      </w:pPr>
      <w:r>
        <w:rPr>
          <w:rFonts w:ascii="Arial"/>
          <w:color w:val="4D4D4D"/>
          <w:sz w:val="8"/>
        </w:rPr>
        <w:t>20</w:t>
      </w:r>
      <w:r>
        <w:rPr>
          <w:rFonts w:ascii="Arial"/>
          <w:color w:val="4D4D4D"/>
          <w:sz w:val="8"/>
        </w:rPr>
        <w:tab/>
        <w:t>30</w:t>
      </w:r>
      <w:r>
        <w:rPr>
          <w:rFonts w:ascii="Arial"/>
          <w:color w:val="4D4D4D"/>
          <w:sz w:val="8"/>
        </w:rPr>
        <w:tab/>
        <w:t>40</w:t>
      </w:r>
    </w:p>
    <w:p w14:paraId="0F23CEF5" w14:textId="77777777" w:rsidR="0065693B" w:rsidRDefault="00372F18">
      <w:pPr>
        <w:spacing w:line="110" w:lineRule="exact"/>
        <w:ind w:left="1575"/>
        <w:rPr>
          <w:rFonts w:ascii="Arial"/>
          <w:b/>
          <w:sz w:val="10"/>
        </w:rPr>
      </w:pPr>
      <w:r>
        <w:rPr>
          <w:rFonts w:ascii="Arial"/>
          <w:b/>
          <w:sz w:val="10"/>
        </w:rPr>
        <w:t>Time (min)</w:t>
      </w:r>
    </w:p>
    <w:p w14:paraId="6BC756F5" w14:textId="77777777" w:rsidR="0065693B" w:rsidRDefault="0065693B">
      <w:pPr>
        <w:pStyle w:val="BodyText"/>
        <w:rPr>
          <w:rFonts w:ascii="Arial"/>
          <w:b/>
          <w:sz w:val="10"/>
        </w:rPr>
      </w:pPr>
    </w:p>
    <w:p w14:paraId="595FD98E" w14:textId="77777777" w:rsidR="0065693B" w:rsidRDefault="00372F18">
      <w:pPr>
        <w:spacing w:before="76"/>
        <w:ind w:left="1518"/>
      </w:pPr>
      <w:r>
        <w:rPr>
          <w:w w:val="110"/>
        </w:rPr>
        <w:t>(b)</w:t>
      </w:r>
    </w:p>
    <w:p w14:paraId="4D2A13CC" w14:textId="77777777" w:rsidR="0065693B" w:rsidRDefault="0065693B">
      <w:pPr>
        <w:sectPr w:rsidR="0065693B">
          <w:type w:val="continuous"/>
          <w:pgSz w:w="11910" w:h="16840"/>
          <w:pgMar w:top="1580" w:right="0" w:bottom="800" w:left="1680" w:header="720" w:footer="720" w:gutter="0"/>
          <w:cols w:num="4" w:space="720" w:equalWidth="0">
            <w:col w:w="725" w:space="40"/>
            <w:col w:w="3525" w:space="39"/>
            <w:col w:w="679" w:space="46"/>
            <w:col w:w="5176"/>
          </w:cols>
        </w:sectPr>
      </w:pPr>
    </w:p>
    <w:p w14:paraId="62465292" w14:textId="77777777" w:rsidR="0065693B" w:rsidRDefault="0065693B">
      <w:pPr>
        <w:pStyle w:val="BodyText"/>
        <w:rPr>
          <w:sz w:val="6"/>
        </w:rPr>
      </w:pPr>
    </w:p>
    <w:p w14:paraId="3EDAA699" w14:textId="77777777" w:rsidR="0065693B" w:rsidRDefault="0065693B">
      <w:pPr>
        <w:pStyle w:val="BodyText"/>
        <w:spacing w:before="7"/>
        <w:rPr>
          <w:sz w:val="8"/>
        </w:rPr>
      </w:pPr>
    </w:p>
    <w:p w14:paraId="65360336" w14:textId="795FCF5A" w:rsidR="0065693B" w:rsidRDefault="00B8797A">
      <w:pPr>
        <w:spacing w:before="1"/>
        <w:ind w:left="2598"/>
        <w:rPr>
          <w:rFonts w:ascii="Arial"/>
          <w:b/>
          <w:sz w:val="6"/>
        </w:rPr>
      </w:pPr>
      <w:r>
        <w:rPr>
          <w:noProof/>
        </w:rPr>
        <mc:AlternateContent>
          <mc:Choice Requires="wpg">
            <w:drawing>
              <wp:anchor distT="0" distB="0" distL="114300" distR="114300" simplePos="0" relativeHeight="251511808" behindDoc="0" locked="0" layoutInCell="1" allowOverlap="1" wp14:anchorId="32EC033C" wp14:editId="772FA1D1">
                <wp:simplePos x="0" y="0"/>
                <wp:positionH relativeFrom="page">
                  <wp:posOffset>2756535</wp:posOffset>
                </wp:positionH>
                <wp:positionV relativeFrom="paragraph">
                  <wp:posOffset>-57150</wp:posOffset>
                </wp:positionV>
                <wp:extent cx="2418080" cy="1800225"/>
                <wp:effectExtent l="13335" t="10160" r="6985" b="8890"/>
                <wp:wrapNone/>
                <wp:docPr id="1087" name="Group 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8080" cy="1800225"/>
                          <a:chOff x="4341" y="-90"/>
                          <a:chExt cx="3808" cy="2835"/>
                        </a:xfrm>
                      </wpg:grpSpPr>
                      <wps:wsp>
                        <wps:cNvPr id="1088" name="Freeform 1058"/>
                        <wps:cNvSpPr>
                          <a:spLocks/>
                        </wps:cNvSpPr>
                        <wps:spPr bwMode="auto">
                          <a:xfrm>
                            <a:off x="4526" y="601"/>
                            <a:ext cx="3447" cy="1886"/>
                          </a:xfrm>
                          <a:custGeom>
                            <a:avLst/>
                            <a:gdLst>
                              <a:gd name="T0" fmla="+- 0 4579 4527"/>
                              <a:gd name="T1" fmla="*/ T0 w 3447"/>
                              <a:gd name="T2" fmla="+- 0 2484 601"/>
                              <a:gd name="T3" fmla="*/ 2484 h 1886"/>
                              <a:gd name="T4" fmla="+- 0 4648 4527"/>
                              <a:gd name="T5" fmla="*/ T4 w 3447"/>
                              <a:gd name="T6" fmla="+- 0 2480 601"/>
                              <a:gd name="T7" fmla="*/ 2480 h 1886"/>
                              <a:gd name="T8" fmla="+- 0 4717 4527"/>
                              <a:gd name="T9" fmla="*/ T8 w 3447"/>
                              <a:gd name="T10" fmla="+- 0 2486 601"/>
                              <a:gd name="T11" fmla="*/ 2486 h 1886"/>
                              <a:gd name="T12" fmla="+- 0 4787 4527"/>
                              <a:gd name="T13" fmla="*/ T12 w 3447"/>
                              <a:gd name="T14" fmla="+- 0 2482 601"/>
                              <a:gd name="T15" fmla="*/ 2482 h 1886"/>
                              <a:gd name="T16" fmla="+- 0 4856 4527"/>
                              <a:gd name="T17" fmla="*/ T16 w 3447"/>
                              <a:gd name="T18" fmla="+- 0 2470 601"/>
                              <a:gd name="T19" fmla="*/ 2470 h 1886"/>
                              <a:gd name="T20" fmla="+- 0 4925 4527"/>
                              <a:gd name="T21" fmla="*/ T20 w 3447"/>
                              <a:gd name="T22" fmla="+- 0 2477 601"/>
                              <a:gd name="T23" fmla="*/ 2477 h 1886"/>
                              <a:gd name="T24" fmla="+- 0 4994 4527"/>
                              <a:gd name="T25" fmla="*/ T24 w 3447"/>
                              <a:gd name="T26" fmla="+- 0 2476 601"/>
                              <a:gd name="T27" fmla="*/ 2476 h 1886"/>
                              <a:gd name="T28" fmla="+- 0 5064 4527"/>
                              <a:gd name="T29" fmla="*/ T28 w 3447"/>
                              <a:gd name="T30" fmla="+- 0 2478 601"/>
                              <a:gd name="T31" fmla="*/ 2478 h 1886"/>
                              <a:gd name="T32" fmla="+- 0 5133 4527"/>
                              <a:gd name="T33" fmla="*/ T32 w 3447"/>
                              <a:gd name="T34" fmla="+- 0 2472 601"/>
                              <a:gd name="T35" fmla="*/ 2472 h 1886"/>
                              <a:gd name="T36" fmla="+- 0 5202 4527"/>
                              <a:gd name="T37" fmla="*/ T36 w 3447"/>
                              <a:gd name="T38" fmla="+- 0 2473 601"/>
                              <a:gd name="T39" fmla="*/ 2473 h 1886"/>
                              <a:gd name="T40" fmla="+- 0 5271 4527"/>
                              <a:gd name="T41" fmla="*/ T40 w 3447"/>
                              <a:gd name="T42" fmla="+- 0 2462 601"/>
                              <a:gd name="T43" fmla="*/ 2462 h 1886"/>
                              <a:gd name="T44" fmla="+- 0 5341 4527"/>
                              <a:gd name="T45" fmla="*/ T44 w 3447"/>
                              <a:gd name="T46" fmla="+- 0 2464 601"/>
                              <a:gd name="T47" fmla="*/ 2464 h 1886"/>
                              <a:gd name="T48" fmla="+- 0 5410 4527"/>
                              <a:gd name="T49" fmla="*/ T48 w 3447"/>
                              <a:gd name="T50" fmla="+- 0 2460 601"/>
                              <a:gd name="T51" fmla="*/ 2460 h 1886"/>
                              <a:gd name="T52" fmla="+- 0 5479 4527"/>
                              <a:gd name="T53" fmla="*/ T52 w 3447"/>
                              <a:gd name="T54" fmla="+- 0 2449 601"/>
                              <a:gd name="T55" fmla="*/ 2449 h 1886"/>
                              <a:gd name="T56" fmla="+- 0 5549 4527"/>
                              <a:gd name="T57" fmla="*/ T56 w 3447"/>
                              <a:gd name="T58" fmla="+- 0 2443 601"/>
                              <a:gd name="T59" fmla="*/ 2443 h 1886"/>
                              <a:gd name="T60" fmla="+- 0 5618 4527"/>
                              <a:gd name="T61" fmla="*/ T60 w 3447"/>
                              <a:gd name="T62" fmla="+- 0 2436 601"/>
                              <a:gd name="T63" fmla="*/ 2436 h 1886"/>
                              <a:gd name="T64" fmla="+- 0 5687 4527"/>
                              <a:gd name="T65" fmla="*/ T64 w 3447"/>
                              <a:gd name="T66" fmla="+- 0 2408 601"/>
                              <a:gd name="T67" fmla="*/ 2408 h 1886"/>
                              <a:gd name="T68" fmla="+- 0 5756 4527"/>
                              <a:gd name="T69" fmla="*/ T68 w 3447"/>
                              <a:gd name="T70" fmla="+- 0 2392 601"/>
                              <a:gd name="T71" fmla="*/ 2392 h 1886"/>
                              <a:gd name="T72" fmla="+- 0 5826 4527"/>
                              <a:gd name="T73" fmla="*/ T72 w 3447"/>
                              <a:gd name="T74" fmla="+- 0 2371 601"/>
                              <a:gd name="T75" fmla="*/ 2371 h 1886"/>
                              <a:gd name="T76" fmla="+- 0 5895 4527"/>
                              <a:gd name="T77" fmla="*/ T76 w 3447"/>
                              <a:gd name="T78" fmla="+- 0 2330 601"/>
                              <a:gd name="T79" fmla="*/ 2330 h 1886"/>
                              <a:gd name="T80" fmla="+- 0 5964 4527"/>
                              <a:gd name="T81" fmla="*/ T80 w 3447"/>
                              <a:gd name="T82" fmla="+- 0 2265 601"/>
                              <a:gd name="T83" fmla="*/ 2265 h 1886"/>
                              <a:gd name="T84" fmla="+- 0 6033 4527"/>
                              <a:gd name="T85" fmla="*/ T84 w 3447"/>
                              <a:gd name="T86" fmla="+- 0 2176 601"/>
                              <a:gd name="T87" fmla="*/ 2176 h 1886"/>
                              <a:gd name="T88" fmla="+- 0 6103 4527"/>
                              <a:gd name="T89" fmla="*/ T88 w 3447"/>
                              <a:gd name="T90" fmla="+- 0 1983 601"/>
                              <a:gd name="T91" fmla="*/ 1983 h 1886"/>
                              <a:gd name="T92" fmla="+- 0 6172 4527"/>
                              <a:gd name="T93" fmla="*/ T92 w 3447"/>
                              <a:gd name="T94" fmla="+- 0 1470 601"/>
                              <a:gd name="T95" fmla="*/ 1470 h 1886"/>
                              <a:gd name="T96" fmla="+- 0 6241 4527"/>
                              <a:gd name="T97" fmla="*/ T96 w 3447"/>
                              <a:gd name="T98" fmla="+- 0 601 601"/>
                              <a:gd name="T99" fmla="*/ 601 h 1886"/>
                              <a:gd name="T100" fmla="+- 0 6311 4527"/>
                              <a:gd name="T101" fmla="*/ T100 w 3447"/>
                              <a:gd name="T102" fmla="+- 0 2013 601"/>
                              <a:gd name="T103" fmla="*/ 2013 h 1886"/>
                              <a:gd name="T104" fmla="+- 0 6397 4527"/>
                              <a:gd name="T105" fmla="*/ T104 w 3447"/>
                              <a:gd name="T106" fmla="+- 0 2152 601"/>
                              <a:gd name="T107" fmla="*/ 2152 h 1886"/>
                              <a:gd name="T108" fmla="+- 0 6466 4527"/>
                              <a:gd name="T109" fmla="*/ T108 w 3447"/>
                              <a:gd name="T110" fmla="+- 0 2219 601"/>
                              <a:gd name="T111" fmla="*/ 2219 h 1886"/>
                              <a:gd name="T112" fmla="+- 0 6536 4527"/>
                              <a:gd name="T113" fmla="*/ T112 w 3447"/>
                              <a:gd name="T114" fmla="+- 0 2269 601"/>
                              <a:gd name="T115" fmla="*/ 2269 h 1886"/>
                              <a:gd name="T116" fmla="+- 0 6605 4527"/>
                              <a:gd name="T117" fmla="*/ T116 w 3447"/>
                              <a:gd name="T118" fmla="+- 0 2313 601"/>
                              <a:gd name="T119" fmla="*/ 2313 h 1886"/>
                              <a:gd name="T120" fmla="+- 0 6674 4527"/>
                              <a:gd name="T121" fmla="*/ T120 w 3447"/>
                              <a:gd name="T122" fmla="+- 0 2356 601"/>
                              <a:gd name="T123" fmla="*/ 2356 h 1886"/>
                              <a:gd name="T124" fmla="+- 0 6743 4527"/>
                              <a:gd name="T125" fmla="*/ T124 w 3447"/>
                              <a:gd name="T126" fmla="+- 0 2373 601"/>
                              <a:gd name="T127" fmla="*/ 2373 h 1886"/>
                              <a:gd name="T128" fmla="+- 0 6813 4527"/>
                              <a:gd name="T129" fmla="*/ T128 w 3447"/>
                              <a:gd name="T130" fmla="+- 0 2399 601"/>
                              <a:gd name="T131" fmla="*/ 2399 h 1886"/>
                              <a:gd name="T132" fmla="+- 0 6882 4527"/>
                              <a:gd name="T133" fmla="*/ T132 w 3447"/>
                              <a:gd name="T134" fmla="+- 0 2413 601"/>
                              <a:gd name="T135" fmla="*/ 2413 h 1886"/>
                              <a:gd name="T136" fmla="+- 0 6951 4527"/>
                              <a:gd name="T137" fmla="*/ T136 w 3447"/>
                              <a:gd name="T138" fmla="+- 0 2423 601"/>
                              <a:gd name="T139" fmla="*/ 2423 h 1886"/>
                              <a:gd name="T140" fmla="+- 0 7021 4527"/>
                              <a:gd name="T141" fmla="*/ T140 w 3447"/>
                              <a:gd name="T142" fmla="+- 0 2440 601"/>
                              <a:gd name="T143" fmla="*/ 2440 h 1886"/>
                              <a:gd name="T144" fmla="+- 0 7090 4527"/>
                              <a:gd name="T145" fmla="*/ T144 w 3447"/>
                              <a:gd name="T146" fmla="+- 0 2450 601"/>
                              <a:gd name="T147" fmla="*/ 2450 h 1886"/>
                              <a:gd name="T148" fmla="+- 0 7159 4527"/>
                              <a:gd name="T149" fmla="*/ T148 w 3447"/>
                              <a:gd name="T150" fmla="+- 0 2448 601"/>
                              <a:gd name="T151" fmla="*/ 2448 h 1886"/>
                              <a:gd name="T152" fmla="+- 0 7228 4527"/>
                              <a:gd name="T153" fmla="*/ T152 w 3447"/>
                              <a:gd name="T154" fmla="+- 0 2464 601"/>
                              <a:gd name="T155" fmla="*/ 2464 h 1886"/>
                              <a:gd name="T156" fmla="+- 0 7298 4527"/>
                              <a:gd name="T157" fmla="*/ T156 w 3447"/>
                              <a:gd name="T158" fmla="+- 0 2462 601"/>
                              <a:gd name="T159" fmla="*/ 2462 h 1886"/>
                              <a:gd name="T160" fmla="+- 0 7367 4527"/>
                              <a:gd name="T161" fmla="*/ T160 w 3447"/>
                              <a:gd name="T162" fmla="+- 0 2472 601"/>
                              <a:gd name="T163" fmla="*/ 2472 h 1886"/>
                              <a:gd name="T164" fmla="+- 0 7436 4527"/>
                              <a:gd name="T165" fmla="*/ T164 w 3447"/>
                              <a:gd name="T166" fmla="+- 0 2469 601"/>
                              <a:gd name="T167" fmla="*/ 2469 h 1886"/>
                              <a:gd name="T168" fmla="+- 0 7505 4527"/>
                              <a:gd name="T169" fmla="*/ T168 w 3447"/>
                              <a:gd name="T170" fmla="+- 0 2475 601"/>
                              <a:gd name="T171" fmla="*/ 2475 h 1886"/>
                              <a:gd name="T172" fmla="+- 0 7575 4527"/>
                              <a:gd name="T173" fmla="*/ T172 w 3447"/>
                              <a:gd name="T174" fmla="+- 0 2474 601"/>
                              <a:gd name="T175" fmla="*/ 2474 h 1886"/>
                              <a:gd name="T176" fmla="+- 0 7644 4527"/>
                              <a:gd name="T177" fmla="*/ T176 w 3447"/>
                              <a:gd name="T178" fmla="+- 0 2474 601"/>
                              <a:gd name="T179" fmla="*/ 2474 h 1886"/>
                              <a:gd name="T180" fmla="+- 0 7713 4527"/>
                              <a:gd name="T181" fmla="*/ T180 w 3447"/>
                              <a:gd name="T182" fmla="+- 0 2482 601"/>
                              <a:gd name="T183" fmla="*/ 2482 h 1886"/>
                              <a:gd name="T184" fmla="+- 0 7782 4527"/>
                              <a:gd name="T185" fmla="*/ T184 w 3447"/>
                              <a:gd name="T186" fmla="+- 0 2472 601"/>
                              <a:gd name="T187" fmla="*/ 2472 h 1886"/>
                              <a:gd name="T188" fmla="+- 0 7852 4527"/>
                              <a:gd name="T189" fmla="*/ T188 w 3447"/>
                              <a:gd name="T190" fmla="+- 0 2476 601"/>
                              <a:gd name="T191" fmla="*/ 2476 h 1886"/>
                              <a:gd name="T192" fmla="+- 0 7921 4527"/>
                              <a:gd name="T193" fmla="*/ T192 w 3447"/>
                              <a:gd name="T194" fmla="+- 0 2479 601"/>
                              <a:gd name="T195" fmla="*/ 2479 h 18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47" h="1886">
                                <a:moveTo>
                                  <a:pt x="0" y="1883"/>
                                </a:moveTo>
                                <a:lnTo>
                                  <a:pt x="17" y="1882"/>
                                </a:lnTo>
                                <a:lnTo>
                                  <a:pt x="34" y="1881"/>
                                </a:lnTo>
                                <a:lnTo>
                                  <a:pt x="52" y="1883"/>
                                </a:lnTo>
                                <a:lnTo>
                                  <a:pt x="69" y="1883"/>
                                </a:lnTo>
                                <a:lnTo>
                                  <a:pt x="86" y="1879"/>
                                </a:lnTo>
                                <a:lnTo>
                                  <a:pt x="104" y="1885"/>
                                </a:lnTo>
                                <a:lnTo>
                                  <a:pt x="121" y="1879"/>
                                </a:lnTo>
                                <a:lnTo>
                                  <a:pt x="138" y="1883"/>
                                </a:lnTo>
                                <a:lnTo>
                                  <a:pt x="156" y="1876"/>
                                </a:lnTo>
                                <a:lnTo>
                                  <a:pt x="173" y="1881"/>
                                </a:lnTo>
                                <a:lnTo>
                                  <a:pt x="190" y="1885"/>
                                </a:lnTo>
                                <a:lnTo>
                                  <a:pt x="208" y="1869"/>
                                </a:lnTo>
                                <a:lnTo>
                                  <a:pt x="225" y="1851"/>
                                </a:lnTo>
                                <a:lnTo>
                                  <a:pt x="242" y="1883"/>
                                </a:lnTo>
                                <a:lnTo>
                                  <a:pt x="260" y="1881"/>
                                </a:lnTo>
                                <a:lnTo>
                                  <a:pt x="277" y="1878"/>
                                </a:lnTo>
                                <a:lnTo>
                                  <a:pt x="294" y="1872"/>
                                </a:lnTo>
                                <a:lnTo>
                                  <a:pt x="312" y="1873"/>
                                </a:lnTo>
                                <a:lnTo>
                                  <a:pt x="329" y="1869"/>
                                </a:lnTo>
                                <a:lnTo>
                                  <a:pt x="346" y="1870"/>
                                </a:lnTo>
                                <a:lnTo>
                                  <a:pt x="364" y="1871"/>
                                </a:lnTo>
                                <a:lnTo>
                                  <a:pt x="381" y="1880"/>
                                </a:lnTo>
                                <a:lnTo>
                                  <a:pt x="398" y="1876"/>
                                </a:lnTo>
                                <a:lnTo>
                                  <a:pt x="415" y="1879"/>
                                </a:lnTo>
                                <a:lnTo>
                                  <a:pt x="433" y="1875"/>
                                </a:lnTo>
                                <a:lnTo>
                                  <a:pt x="450" y="1880"/>
                                </a:lnTo>
                                <a:lnTo>
                                  <a:pt x="467" y="1875"/>
                                </a:lnTo>
                                <a:lnTo>
                                  <a:pt x="485" y="1877"/>
                                </a:lnTo>
                                <a:lnTo>
                                  <a:pt x="502" y="1876"/>
                                </a:lnTo>
                                <a:lnTo>
                                  <a:pt x="519" y="1876"/>
                                </a:lnTo>
                                <a:lnTo>
                                  <a:pt x="537" y="1877"/>
                                </a:lnTo>
                                <a:lnTo>
                                  <a:pt x="554" y="1867"/>
                                </a:lnTo>
                                <a:lnTo>
                                  <a:pt x="571" y="1873"/>
                                </a:lnTo>
                                <a:lnTo>
                                  <a:pt x="589" y="1873"/>
                                </a:lnTo>
                                <a:lnTo>
                                  <a:pt x="606" y="1871"/>
                                </a:lnTo>
                                <a:lnTo>
                                  <a:pt x="623" y="1873"/>
                                </a:lnTo>
                                <a:lnTo>
                                  <a:pt x="641" y="1871"/>
                                </a:lnTo>
                                <a:lnTo>
                                  <a:pt x="658" y="1864"/>
                                </a:lnTo>
                                <a:lnTo>
                                  <a:pt x="675" y="1872"/>
                                </a:lnTo>
                                <a:lnTo>
                                  <a:pt x="693" y="1868"/>
                                </a:lnTo>
                                <a:lnTo>
                                  <a:pt x="710" y="1871"/>
                                </a:lnTo>
                                <a:lnTo>
                                  <a:pt x="727" y="1864"/>
                                </a:lnTo>
                                <a:lnTo>
                                  <a:pt x="744" y="1861"/>
                                </a:lnTo>
                                <a:lnTo>
                                  <a:pt x="762" y="1865"/>
                                </a:lnTo>
                                <a:lnTo>
                                  <a:pt x="779" y="1868"/>
                                </a:lnTo>
                                <a:lnTo>
                                  <a:pt x="796" y="1859"/>
                                </a:lnTo>
                                <a:lnTo>
                                  <a:pt x="814" y="1863"/>
                                </a:lnTo>
                                <a:lnTo>
                                  <a:pt x="831" y="1860"/>
                                </a:lnTo>
                                <a:lnTo>
                                  <a:pt x="848" y="1861"/>
                                </a:lnTo>
                                <a:lnTo>
                                  <a:pt x="866" y="1858"/>
                                </a:lnTo>
                                <a:lnTo>
                                  <a:pt x="883" y="1859"/>
                                </a:lnTo>
                                <a:lnTo>
                                  <a:pt x="900" y="1854"/>
                                </a:lnTo>
                                <a:lnTo>
                                  <a:pt x="918" y="1855"/>
                                </a:lnTo>
                                <a:lnTo>
                                  <a:pt x="935" y="1856"/>
                                </a:lnTo>
                                <a:lnTo>
                                  <a:pt x="952" y="1848"/>
                                </a:lnTo>
                                <a:lnTo>
                                  <a:pt x="970" y="1844"/>
                                </a:lnTo>
                                <a:lnTo>
                                  <a:pt x="987" y="1839"/>
                                </a:lnTo>
                                <a:lnTo>
                                  <a:pt x="1004" y="1843"/>
                                </a:lnTo>
                                <a:lnTo>
                                  <a:pt x="1022" y="1842"/>
                                </a:lnTo>
                                <a:lnTo>
                                  <a:pt x="1039" y="1839"/>
                                </a:lnTo>
                                <a:lnTo>
                                  <a:pt x="1056" y="1835"/>
                                </a:lnTo>
                                <a:lnTo>
                                  <a:pt x="1073" y="1830"/>
                                </a:lnTo>
                                <a:lnTo>
                                  <a:pt x="1091" y="1835"/>
                                </a:lnTo>
                                <a:lnTo>
                                  <a:pt x="1108" y="1823"/>
                                </a:lnTo>
                                <a:lnTo>
                                  <a:pt x="1125" y="1815"/>
                                </a:lnTo>
                                <a:lnTo>
                                  <a:pt x="1143" y="1811"/>
                                </a:lnTo>
                                <a:lnTo>
                                  <a:pt x="1160" y="1807"/>
                                </a:lnTo>
                                <a:lnTo>
                                  <a:pt x="1177" y="1811"/>
                                </a:lnTo>
                                <a:lnTo>
                                  <a:pt x="1195" y="1798"/>
                                </a:lnTo>
                                <a:lnTo>
                                  <a:pt x="1212" y="1803"/>
                                </a:lnTo>
                                <a:lnTo>
                                  <a:pt x="1229" y="1791"/>
                                </a:lnTo>
                                <a:lnTo>
                                  <a:pt x="1247" y="1789"/>
                                </a:lnTo>
                                <a:lnTo>
                                  <a:pt x="1264" y="1786"/>
                                </a:lnTo>
                                <a:lnTo>
                                  <a:pt x="1281" y="1771"/>
                                </a:lnTo>
                                <a:lnTo>
                                  <a:pt x="1299" y="1770"/>
                                </a:lnTo>
                                <a:lnTo>
                                  <a:pt x="1316" y="1754"/>
                                </a:lnTo>
                                <a:lnTo>
                                  <a:pt x="1333" y="1753"/>
                                </a:lnTo>
                                <a:lnTo>
                                  <a:pt x="1351" y="1741"/>
                                </a:lnTo>
                                <a:lnTo>
                                  <a:pt x="1368" y="1729"/>
                                </a:lnTo>
                                <a:lnTo>
                                  <a:pt x="1385" y="1721"/>
                                </a:lnTo>
                                <a:lnTo>
                                  <a:pt x="1403" y="1703"/>
                                </a:lnTo>
                                <a:lnTo>
                                  <a:pt x="1420" y="1679"/>
                                </a:lnTo>
                                <a:lnTo>
                                  <a:pt x="1437" y="1664"/>
                                </a:lnTo>
                                <a:lnTo>
                                  <a:pt x="1455" y="1646"/>
                                </a:lnTo>
                                <a:lnTo>
                                  <a:pt x="1472" y="1616"/>
                                </a:lnTo>
                                <a:lnTo>
                                  <a:pt x="1489" y="1589"/>
                                </a:lnTo>
                                <a:lnTo>
                                  <a:pt x="1506" y="1575"/>
                                </a:lnTo>
                                <a:lnTo>
                                  <a:pt x="1524" y="1553"/>
                                </a:lnTo>
                                <a:lnTo>
                                  <a:pt x="1541" y="1519"/>
                                </a:lnTo>
                                <a:lnTo>
                                  <a:pt x="1558" y="1455"/>
                                </a:lnTo>
                                <a:lnTo>
                                  <a:pt x="1576" y="1382"/>
                                </a:lnTo>
                                <a:lnTo>
                                  <a:pt x="1593" y="1310"/>
                                </a:lnTo>
                                <a:lnTo>
                                  <a:pt x="1610" y="1169"/>
                                </a:lnTo>
                                <a:lnTo>
                                  <a:pt x="1628" y="1035"/>
                                </a:lnTo>
                                <a:lnTo>
                                  <a:pt x="1645" y="869"/>
                                </a:lnTo>
                                <a:lnTo>
                                  <a:pt x="1662" y="699"/>
                                </a:lnTo>
                                <a:lnTo>
                                  <a:pt x="1680" y="558"/>
                                </a:lnTo>
                                <a:lnTo>
                                  <a:pt x="1697" y="333"/>
                                </a:lnTo>
                                <a:lnTo>
                                  <a:pt x="1714" y="0"/>
                                </a:lnTo>
                                <a:lnTo>
                                  <a:pt x="1732" y="200"/>
                                </a:lnTo>
                                <a:lnTo>
                                  <a:pt x="1749" y="901"/>
                                </a:lnTo>
                                <a:lnTo>
                                  <a:pt x="1766" y="1229"/>
                                </a:lnTo>
                                <a:lnTo>
                                  <a:pt x="1784" y="1412"/>
                                </a:lnTo>
                                <a:lnTo>
                                  <a:pt x="1801" y="1503"/>
                                </a:lnTo>
                                <a:lnTo>
                                  <a:pt x="1835" y="1559"/>
                                </a:lnTo>
                                <a:lnTo>
                                  <a:pt x="1853" y="1563"/>
                                </a:lnTo>
                                <a:lnTo>
                                  <a:pt x="1870" y="1551"/>
                                </a:lnTo>
                                <a:lnTo>
                                  <a:pt x="1887" y="1550"/>
                                </a:lnTo>
                                <a:lnTo>
                                  <a:pt x="1905" y="1553"/>
                                </a:lnTo>
                                <a:lnTo>
                                  <a:pt x="1922" y="1580"/>
                                </a:lnTo>
                                <a:lnTo>
                                  <a:pt x="1939" y="1618"/>
                                </a:lnTo>
                                <a:lnTo>
                                  <a:pt x="1957" y="1646"/>
                                </a:lnTo>
                                <a:lnTo>
                                  <a:pt x="1974" y="1653"/>
                                </a:lnTo>
                                <a:lnTo>
                                  <a:pt x="1991" y="1668"/>
                                </a:lnTo>
                                <a:lnTo>
                                  <a:pt x="2009" y="1668"/>
                                </a:lnTo>
                                <a:lnTo>
                                  <a:pt x="2026" y="1670"/>
                                </a:lnTo>
                                <a:lnTo>
                                  <a:pt x="2043" y="1679"/>
                                </a:lnTo>
                                <a:lnTo>
                                  <a:pt x="2061" y="1694"/>
                                </a:lnTo>
                                <a:lnTo>
                                  <a:pt x="2078" y="1712"/>
                                </a:lnTo>
                                <a:lnTo>
                                  <a:pt x="2095" y="1727"/>
                                </a:lnTo>
                                <a:lnTo>
                                  <a:pt x="2113" y="1740"/>
                                </a:lnTo>
                                <a:lnTo>
                                  <a:pt x="2130" y="1745"/>
                                </a:lnTo>
                                <a:lnTo>
                                  <a:pt x="2147" y="1755"/>
                                </a:lnTo>
                                <a:lnTo>
                                  <a:pt x="2164" y="1753"/>
                                </a:lnTo>
                                <a:lnTo>
                                  <a:pt x="2182" y="1759"/>
                                </a:lnTo>
                                <a:lnTo>
                                  <a:pt x="2199" y="1764"/>
                                </a:lnTo>
                                <a:lnTo>
                                  <a:pt x="2216" y="1772"/>
                                </a:lnTo>
                                <a:lnTo>
                                  <a:pt x="2234" y="1771"/>
                                </a:lnTo>
                                <a:lnTo>
                                  <a:pt x="2251" y="1781"/>
                                </a:lnTo>
                                <a:lnTo>
                                  <a:pt x="2268" y="1789"/>
                                </a:lnTo>
                                <a:lnTo>
                                  <a:pt x="2286" y="1798"/>
                                </a:lnTo>
                                <a:lnTo>
                                  <a:pt x="2303" y="1797"/>
                                </a:lnTo>
                                <a:lnTo>
                                  <a:pt x="2320" y="1809"/>
                                </a:lnTo>
                                <a:lnTo>
                                  <a:pt x="2338" y="1814"/>
                                </a:lnTo>
                                <a:lnTo>
                                  <a:pt x="2355" y="1812"/>
                                </a:lnTo>
                                <a:lnTo>
                                  <a:pt x="2372" y="1814"/>
                                </a:lnTo>
                                <a:lnTo>
                                  <a:pt x="2390" y="1821"/>
                                </a:lnTo>
                                <a:lnTo>
                                  <a:pt x="2407" y="1824"/>
                                </a:lnTo>
                                <a:lnTo>
                                  <a:pt x="2424" y="1822"/>
                                </a:lnTo>
                                <a:lnTo>
                                  <a:pt x="2442" y="1829"/>
                                </a:lnTo>
                                <a:lnTo>
                                  <a:pt x="2459" y="1831"/>
                                </a:lnTo>
                                <a:lnTo>
                                  <a:pt x="2476" y="1827"/>
                                </a:lnTo>
                                <a:lnTo>
                                  <a:pt x="2494" y="1839"/>
                                </a:lnTo>
                                <a:lnTo>
                                  <a:pt x="2511" y="1833"/>
                                </a:lnTo>
                                <a:lnTo>
                                  <a:pt x="2528" y="1840"/>
                                </a:lnTo>
                                <a:lnTo>
                                  <a:pt x="2545" y="1838"/>
                                </a:lnTo>
                                <a:lnTo>
                                  <a:pt x="2563" y="1849"/>
                                </a:lnTo>
                                <a:lnTo>
                                  <a:pt x="2580" y="1847"/>
                                </a:lnTo>
                                <a:lnTo>
                                  <a:pt x="2597" y="1850"/>
                                </a:lnTo>
                                <a:lnTo>
                                  <a:pt x="2615" y="1852"/>
                                </a:lnTo>
                                <a:lnTo>
                                  <a:pt x="2632" y="1847"/>
                                </a:lnTo>
                                <a:lnTo>
                                  <a:pt x="2649" y="1854"/>
                                </a:lnTo>
                                <a:lnTo>
                                  <a:pt x="2667" y="1854"/>
                                </a:lnTo>
                                <a:lnTo>
                                  <a:pt x="2684" y="1853"/>
                                </a:lnTo>
                                <a:lnTo>
                                  <a:pt x="2701" y="1863"/>
                                </a:lnTo>
                                <a:lnTo>
                                  <a:pt x="2719" y="1858"/>
                                </a:lnTo>
                                <a:lnTo>
                                  <a:pt x="2736" y="1855"/>
                                </a:lnTo>
                                <a:lnTo>
                                  <a:pt x="2753" y="1861"/>
                                </a:lnTo>
                                <a:lnTo>
                                  <a:pt x="2771" y="1861"/>
                                </a:lnTo>
                                <a:lnTo>
                                  <a:pt x="2788" y="1861"/>
                                </a:lnTo>
                                <a:lnTo>
                                  <a:pt x="2805" y="1866"/>
                                </a:lnTo>
                                <a:lnTo>
                                  <a:pt x="2823" y="1868"/>
                                </a:lnTo>
                                <a:lnTo>
                                  <a:pt x="2840" y="1871"/>
                                </a:lnTo>
                                <a:lnTo>
                                  <a:pt x="2857" y="1868"/>
                                </a:lnTo>
                                <a:lnTo>
                                  <a:pt x="2875" y="1868"/>
                                </a:lnTo>
                                <a:lnTo>
                                  <a:pt x="2892" y="1870"/>
                                </a:lnTo>
                                <a:lnTo>
                                  <a:pt x="2909" y="1868"/>
                                </a:lnTo>
                                <a:lnTo>
                                  <a:pt x="2926" y="1868"/>
                                </a:lnTo>
                                <a:lnTo>
                                  <a:pt x="2944" y="1868"/>
                                </a:lnTo>
                                <a:lnTo>
                                  <a:pt x="2961" y="1863"/>
                                </a:lnTo>
                                <a:lnTo>
                                  <a:pt x="2978" y="1874"/>
                                </a:lnTo>
                                <a:lnTo>
                                  <a:pt x="2996" y="1872"/>
                                </a:lnTo>
                                <a:lnTo>
                                  <a:pt x="3013" y="1873"/>
                                </a:lnTo>
                                <a:lnTo>
                                  <a:pt x="3030" y="1872"/>
                                </a:lnTo>
                                <a:lnTo>
                                  <a:pt x="3048" y="1873"/>
                                </a:lnTo>
                                <a:lnTo>
                                  <a:pt x="3065" y="1873"/>
                                </a:lnTo>
                                <a:lnTo>
                                  <a:pt x="3082" y="1875"/>
                                </a:lnTo>
                                <a:lnTo>
                                  <a:pt x="3100" y="1873"/>
                                </a:lnTo>
                                <a:lnTo>
                                  <a:pt x="3117" y="1873"/>
                                </a:lnTo>
                                <a:lnTo>
                                  <a:pt x="3134" y="1877"/>
                                </a:lnTo>
                                <a:lnTo>
                                  <a:pt x="3152" y="1878"/>
                                </a:lnTo>
                                <a:lnTo>
                                  <a:pt x="3169" y="1872"/>
                                </a:lnTo>
                                <a:lnTo>
                                  <a:pt x="3186" y="1881"/>
                                </a:lnTo>
                                <a:lnTo>
                                  <a:pt x="3204" y="1874"/>
                                </a:lnTo>
                                <a:lnTo>
                                  <a:pt x="3221" y="1876"/>
                                </a:lnTo>
                                <a:lnTo>
                                  <a:pt x="3238" y="1876"/>
                                </a:lnTo>
                                <a:lnTo>
                                  <a:pt x="3255" y="1871"/>
                                </a:lnTo>
                                <a:lnTo>
                                  <a:pt x="3273" y="1873"/>
                                </a:lnTo>
                                <a:lnTo>
                                  <a:pt x="3290" y="1876"/>
                                </a:lnTo>
                                <a:lnTo>
                                  <a:pt x="3307" y="1877"/>
                                </a:lnTo>
                                <a:lnTo>
                                  <a:pt x="3325" y="1875"/>
                                </a:lnTo>
                                <a:lnTo>
                                  <a:pt x="3342" y="1882"/>
                                </a:lnTo>
                                <a:lnTo>
                                  <a:pt x="3359" y="1877"/>
                                </a:lnTo>
                                <a:lnTo>
                                  <a:pt x="3377" y="1882"/>
                                </a:lnTo>
                                <a:lnTo>
                                  <a:pt x="3394" y="1878"/>
                                </a:lnTo>
                                <a:lnTo>
                                  <a:pt x="3411" y="1882"/>
                                </a:lnTo>
                                <a:lnTo>
                                  <a:pt x="3429" y="1878"/>
                                </a:lnTo>
                                <a:lnTo>
                                  <a:pt x="3446" y="1878"/>
                                </a:lnTo>
                              </a:path>
                            </a:pathLst>
                          </a:custGeom>
                          <a:noFill/>
                          <a:ln w="3435">
                            <a:solidFill>
                              <a:srgbClr val="1C85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9" name="Freeform 1057"/>
                        <wps:cNvSpPr>
                          <a:spLocks/>
                        </wps:cNvSpPr>
                        <wps:spPr bwMode="auto">
                          <a:xfrm>
                            <a:off x="4526" y="229"/>
                            <a:ext cx="3447" cy="2251"/>
                          </a:xfrm>
                          <a:custGeom>
                            <a:avLst/>
                            <a:gdLst>
                              <a:gd name="T0" fmla="+- 0 4579 4527"/>
                              <a:gd name="T1" fmla="*/ T0 w 3447"/>
                              <a:gd name="T2" fmla="+- 0 2477 229"/>
                              <a:gd name="T3" fmla="*/ 2477 h 2251"/>
                              <a:gd name="T4" fmla="+- 0 4648 4527"/>
                              <a:gd name="T5" fmla="*/ T4 w 3447"/>
                              <a:gd name="T6" fmla="+- 0 2472 229"/>
                              <a:gd name="T7" fmla="*/ 2472 h 2251"/>
                              <a:gd name="T8" fmla="+- 0 4717 4527"/>
                              <a:gd name="T9" fmla="*/ T8 w 3447"/>
                              <a:gd name="T10" fmla="+- 0 2476 229"/>
                              <a:gd name="T11" fmla="*/ 2476 h 2251"/>
                              <a:gd name="T12" fmla="+- 0 4787 4527"/>
                              <a:gd name="T13" fmla="*/ T12 w 3447"/>
                              <a:gd name="T14" fmla="+- 0 2474 229"/>
                              <a:gd name="T15" fmla="*/ 2474 h 2251"/>
                              <a:gd name="T16" fmla="+- 0 4856 4527"/>
                              <a:gd name="T17" fmla="*/ T16 w 3447"/>
                              <a:gd name="T18" fmla="+- 0 2470 229"/>
                              <a:gd name="T19" fmla="*/ 2470 h 2251"/>
                              <a:gd name="T20" fmla="+- 0 4925 4527"/>
                              <a:gd name="T21" fmla="*/ T20 w 3447"/>
                              <a:gd name="T22" fmla="+- 0 2473 229"/>
                              <a:gd name="T23" fmla="*/ 2473 h 2251"/>
                              <a:gd name="T24" fmla="+- 0 4994 4527"/>
                              <a:gd name="T25" fmla="*/ T24 w 3447"/>
                              <a:gd name="T26" fmla="+- 0 2469 229"/>
                              <a:gd name="T27" fmla="*/ 2469 h 2251"/>
                              <a:gd name="T28" fmla="+- 0 5064 4527"/>
                              <a:gd name="T29" fmla="*/ T28 w 3447"/>
                              <a:gd name="T30" fmla="+- 0 2468 229"/>
                              <a:gd name="T31" fmla="*/ 2468 h 2251"/>
                              <a:gd name="T32" fmla="+- 0 5133 4527"/>
                              <a:gd name="T33" fmla="*/ T32 w 3447"/>
                              <a:gd name="T34" fmla="+- 0 2464 229"/>
                              <a:gd name="T35" fmla="*/ 2464 h 2251"/>
                              <a:gd name="T36" fmla="+- 0 5202 4527"/>
                              <a:gd name="T37" fmla="*/ T36 w 3447"/>
                              <a:gd name="T38" fmla="+- 0 2464 229"/>
                              <a:gd name="T39" fmla="*/ 2464 h 2251"/>
                              <a:gd name="T40" fmla="+- 0 5271 4527"/>
                              <a:gd name="T41" fmla="*/ T40 w 3447"/>
                              <a:gd name="T42" fmla="+- 0 2454 229"/>
                              <a:gd name="T43" fmla="*/ 2454 h 2251"/>
                              <a:gd name="T44" fmla="+- 0 5341 4527"/>
                              <a:gd name="T45" fmla="*/ T44 w 3447"/>
                              <a:gd name="T46" fmla="+- 0 2455 229"/>
                              <a:gd name="T47" fmla="*/ 2455 h 2251"/>
                              <a:gd name="T48" fmla="+- 0 5410 4527"/>
                              <a:gd name="T49" fmla="*/ T48 w 3447"/>
                              <a:gd name="T50" fmla="+- 0 2447 229"/>
                              <a:gd name="T51" fmla="*/ 2447 h 2251"/>
                              <a:gd name="T52" fmla="+- 0 5479 4527"/>
                              <a:gd name="T53" fmla="*/ T52 w 3447"/>
                              <a:gd name="T54" fmla="+- 0 2441 229"/>
                              <a:gd name="T55" fmla="*/ 2441 h 2251"/>
                              <a:gd name="T56" fmla="+- 0 5549 4527"/>
                              <a:gd name="T57" fmla="*/ T56 w 3447"/>
                              <a:gd name="T58" fmla="+- 0 2426 229"/>
                              <a:gd name="T59" fmla="*/ 2426 h 2251"/>
                              <a:gd name="T60" fmla="+- 0 5618 4527"/>
                              <a:gd name="T61" fmla="*/ T60 w 3447"/>
                              <a:gd name="T62" fmla="+- 0 2416 229"/>
                              <a:gd name="T63" fmla="*/ 2416 h 2251"/>
                              <a:gd name="T64" fmla="+- 0 5687 4527"/>
                              <a:gd name="T65" fmla="*/ T64 w 3447"/>
                              <a:gd name="T66" fmla="+- 0 2393 229"/>
                              <a:gd name="T67" fmla="*/ 2393 h 2251"/>
                              <a:gd name="T68" fmla="+- 0 5756 4527"/>
                              <a:gd name="T69" fmla="*/ T68 w 3447"/>
                              <a:gd name="T70" fmla="+- 0 2372 229"/>
                              <a:gd name="T71" fmla="*/ 2372 h 2251"/>
                              <a:gd name="T72" fmla="+- 0 5826 4527"/>
                              <a:gd name="T73" fmla="*/ T72 w 3447"/>
                              <a:gd name="T74" fmla="+- 0 2344 229"/>
                              <a:gd name="T75" fmla="*/ 2344 h 2251"/>
                              <a:gd name="T76" fmla="+- 0 5895 4527"/>
                              <a:gd name="T77" fmla="*/ T76 w 3447"/>
                              <a:gd name="T78" fmla="+- 0 2297 229"/>
                              <a:gd name="T79" fmla="*/ 2297 h 2251"/>
                              <a:gd name="T80" fmla="+- 0 5964 4527"/>
                              <a:gd name="T81" fmla="*/ T80 w 3447"/>
                              <a:gd name="T82" fmla="+- 0 2212 229"/>
                              <a:gd name="T83" fmla="*/ 2212 h 2251"/>
                              <a:gd name="T84" fmla="+- 0 6051 4527"/>
                              <a:gd name="T85" fmla="*/ T84 w 3447"/>
                              <a:gd name="T86" fmla="+- 0 2076 229"/>
                              <a:gd name="T87" fmla="*/ 2076 h 2251"/>
                              <a:gd name="T88" fmla="+- 0 6137 4527"/>
                              <a:gd name="T89" fmla="*/ T88 w 3447"/>
                              <a:gd name="T90" fmla="+- 0 1609 229"/>
                              <a:gd name="T91" fmla="*/ 1609 h 2251"/>
                              <a:gd name="T92" fmla="+- 0 6207 4527"/>
                              <a:gd name="T93" fmla="*/ T92 w 3447"/>
                              <a:gd name="T94" fmla="+- 0 873 229"/>
                              <a:gd name="T95" fmla="*/ 873 h 2251"/>
                              <a:gd name="T96" fmla="+- 0 6276 4527"/>
                              <a:gd name="T97" fmla="*/ T96 w 3447"/>
                              <a:gd name="T98" fmla="+- 0 1319 229"/>
                              <a:gd name="T99" fmla="*/ 1319 h 2251"/>
                              <a:gd name="T100" fmla="+- 0 6362 4527"/>
                              <a:gd name="T101" fmla="*/ T100 w 3447"/>
                              <a:gd name="T102" fmla="+- 0 2097 229"/>
                              <a:gd name="T103" fmla="*/ 2097 h 2251"/>
                              <a:gd name="T104" fmla="+- 0 6432 4527"/>
                              <a:gd name="T105" fmla="*/ T104 w 3447"/>
                              <a:gd name="T106" fmla="+- 0 2098 229"/>
                              <a:gd name="T107" fmla="*/ 2098 h 2251"/>
                              <a:gd name="T108" fmla="+- 0 6501 4527"/>
                              <a:gd name="T109" fmla="*/ T108 w 3447"/>
                              <a:gd name="T110" fmla="+- 0 2213 229"/>
                              <a:gd name="T111" fmla="*/ 2213 h 2251"/>
                              <a:gd name="T112" fmla="+- 0 6570 4527"/>
                              <a:gd name="T113" fmla="*/ T112 w 3447"/>
                              <a:gd name="T114" fmla="+- 0 2241 229"/>
                              <a:gd name="T115" fmla="*/ 2241 h 2251"/>
                              <a:gd name="T116" fmla="+- 0 6640 4527"/>
                              <a:gd name="T117" fmla="*/ T116 w 3447"/>
                              <a:gd name="T118" fmla="+- 0 2311 229"/>
                              <a:gd name="T119" fmla="*/ 2311 h 2251"/>
                              <a:gd name="T120" fmla="+- 0 6709 4527"/>
                              <a:gd name="T121" fmla="*/ T120 w 3447"/>
                              <a:gd name="T122" fmla="+- 0 2335 229"/>
                              <a:gd name="T123" fmla="*/ 2335 h 2251"/>
                              <a:gd name="T124" fmla="+- 0 6778 4527"/>
                              <a:gd name="T125" fmla="*/ T124 w 3447"/>
                              <a:gd name="T126" fmla="+- 0 2366 229"/>
                              <a:gd name="T127" fmla="*/ 2366 h 2251"/>
                              <a:gd name="T128" fmla="+- 0 6847 4527"/>
                              <a:gd name="T129" fmla="*/ T128 w 3447"/>
                              <a:gd name="T130" fmla="+- 0 2386 229"/>
                              <a:gd name="T131" fmla="*/ 2386 h 2251"/>
                              <a:gd name="T132" fmla="+- 0 6917 4527"/>
                              <a:gd name="T133" fmla="*/ T132 w 3447"/>
                              <a:gd name="T134" fmla="+- 0 2405 229"/>
                              <a:gd name="T135" fmla="*/ 2405 h 2251"/>
                              <a:gd name="T136" fmla="+- 0 6986 4527"/>
                              <a:gd name="T137" fmla="*/ T136 w 3447"/>
                              <a:gd name="T138" fmla="+- 0 2416 229"/>
                              <a:gd name="T139" fmla="*/ 2416 h 2251"/>
                              <a:gd name="T140" fmla="+- 0 7055 4527"/>
                              <a:gd name="T141" fmla="*/ T140 w 3447"/>
                              <a:gd name="T142" fmla="+- 0 2430 229"/>
                              <a:gd name="T143" fmla="*/ 2430 h 2251"/>
                              <a:gd name="T144" fmla="+- 0 7124 4527"/>
                              <a:gd name="T145" fmla="*/ T144 w 3447"/>
                              <a:gd name="T146" fmla="+- 0 2441 229"/>
                              <a:gd name="T147" fmla="*/ 2441 h 2251"/>
                              <a:gd name="T148" fmla="+- 0 7194 4527"/>
                              <a:gd name="T149" fmla="*/ T148 w 3447"/>
                              <a:gd name="T150" fmla="+- 0 2445 229"/>
                              <a:gd name="T151" fmla="*/ 2445 h 2251"/>
                              <a:gd name="T152" fmla="+- 0 7263 4527"/>
                              <a:gd name="T153" fmla="*/ T152 w 3447"/>
                              <a:gd name="T154" fmla="+- 0 2446 229"/>
                              <a:gd name="T155" fmla="*/ 2446 h 2251"/>
                              <a:gd name="T156" fmla="+- 0 7332 4527"/>
                              <a:gd name="T157" fmla="*/ T156 w 3447"/>
                              <a:gd name="T158" fmla="+- 0 2458 229"/>
                              <a:gd name="T159" fmla="*/ 2458 h 2251"/>
                              <a:gd name="T160" fmla="+- 0 7402 4527"/>
                              <a:gd name="T161" fmla="*/ T160 w 3447"/>
                              <a:gd name="T162" fmla="+- 0 2460 229"/>
                              <a:gd name="T163" fmla="*/ 2460 h 2251"/>
                              <a:gd name="T164" fmla="+- 0 7471 4527"/>
                              <a:gd name="T165" fmla="*/ T164 w 3447"/>
                              <a:gd name="T166" fmla="+- 0 2461 229"/>
                              <a:gd name="T167" fmla="*/ 2461 h 2251"/>
                              <a:gd name="T168" fmla="+- 0 7540 4527"/>
                              <a:gd name="T169" fmla="*/ T168 w 3447"/>
                              <a:gd name="T170" fmla="+- 0 2469 229"/>
                              <a:gd name="T171" fmla="*/ 2469 h 2251"/>
                              <a:gd name="T172" fmla="+- 0 7609 4527"/>
                              <a:gd name="T173" fmla="*/ T172 w 3447"/>
                              <a:gd name="T174" fmla="+- 0 2469 229"/>
                              <a:gd name="T175" fmla="*/ 2469 h 2251"/>
                              <a:gd name="T176" fmla="+- 0 7679 4527"/>
                              <a:gd name="T177" fmla="*/ T176 w 3447"/>
                              <a:gd name="T178" fmla="+- 0 2473 229"/>
                              <a:gd name="T179" fmla="*/ 2473 h 2251"/>
                              <a:gd name="T180" fmla="+- 0 7748 4527"/>
                              <a:gd name="T181" fmla="*/ T180 w 3447"/>
                              <a:gd name="T182" fmla="+- 0 2471 229"/>
                              <a:gd name="T183" fmla="*/ 2471 h 2251"/>
                              <a:gd name="T184" fmla="+- 0 7817 4527"/>
                              <a:gd name="T185" fmla="*/ T184 w 3447"/>
                              <a:gd name="T186" fmla="+- 0 2468 229"/>
                              <a:gd name="T187" fmla="*/ 2468 h 2251"/>
                              <a:gd name="T188" fmla="+- 0 7886 4527"/>
                              <a:gd name="T189" fmla="*/ T188 w 3447"/>
                              <a:gd name="T190" fmla="+- 0 2476 229"/>
                              <a:gd name="T191" fmla="*/ 2476 h 2251"/>
                              <a:gd name="T192" fmla="+- 0 7956 4527"/>
                              <a:gd name="T193" fmla="*/ T192 w 3447"/>
                              <a:gd name="T194" fmla="+- 0 2472 229"/>
                              <a:gd name="T195" fmla="*/ 2472 h 2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47" h="2251">
                                <a:moveTo>
                                  <a:pt x="0" y="2246"/>
                                </a:moveTo>
                                <a:lnTo>
                                  <a:pt x="17" y="2249"/>
                                </a:lnTo>
                                <a:lnTo>
                                  <a:pt x="34" y="2250"/>
                                </a:lnTo>
                                <a:lnTo>
                                  <a:pt x="52" y="2248"/>
                                </a:lnTo>
                                <a:lnTo>
                                  <a:pt x="69" y="2249"/>
                                </a:lnTo>
                                <a:lnTo>
                                  <a:pt x="86" y="2249"/>
                                </a:lnTo>
                                <a:lnTo>
                                  <a:pt x="104" y="2247"/>
                                </a:lnTo>
                                <a:lnTo>
                                  <a:pt x="121" y="2243"/>
                                </a:lnTo>
                                <a:lnTo>
                                  <a:pt x="138" y="2251"/>
                                </a:lnTo>
                                <a:lnTo>
                                  <a:pt x="156" y="2243"/>
                                </a:lnTo>
                                <a:lnTo>
                                  <a:pt x="173" y="2244"/>
                                </a:lnTo>
                                <a:lnTo>
                                  <a:pt x="190" y="2247"/>
                                </a:lnTo>
                                <a:lnTo>
                                  <a:pt x="208" y="2239"/>
                                </a:lnTo>
                                <a:lnTo>
                                  <a:pt x="225" y="2223"/>
                                </a:lnTo>
                                <a:lnTo>
                                  <a:pt x="242" y="2247"/>
                                </a:lnTo>
                                <a:lnTo>
                                  <a:pt x="260" y="2245"/>
                                </a:lnTo>
                                <a:lnTo>
                                  <a:pt x="277" y="2247"/>
                                </a:lnTo>
                                <a:lnTo>
                                  <a:pt x="294" y="2240"/>
                                </a:lnTo>
                                <a:lnTo>
                                  <a:pt x="312" y="2244"/>
                                </a:lnTo>
                                <a:lnTo>
                                  <a:pt x="329" y="2241"/>
                                </a:lnTo>
                                <a:lnTo>
                                  <a:pt x="346" y="2239"/>
                                </a:lnTo>
                                <a:lnTo>
                                  <a:pt x="364" y="2245"/>
                                </a:lnTo>
                                <a:lnTo>
                                  <a:pt x="381" y="2246"/>
                                </a:lnTo>
                                <a:lnTo>
                                  <a:pt x="398" y="2244"/>
                                </a:lnTo>
                                <a:lnTo>
                                  <a:pt x="415" y="2246"/>
                                </a:lnTo>
                                <a:lnTo>
                                  <a:pt x="433" y="2241"/>
                                </a:lnTo>
                                <a:lnTo>
                                  <a:pt x="450" y="2242"/>
                                </a:lnTo>
                                <a:lnTo>
                                  <a:pt x="467" y="2240"/>
                                </a:lnTo>
                                <a:lnTo>
                                  <a:pt x="485" y="2244"/>
                                </a:lnTo>
                                <a:lnTo>
                                  <a:pt x="502" y="2243"/>
                                </a:lnTo>
                                <a:lnTo>
                                  <a:pt x="519" y="2240"/>
                                </a:lnTo>
                                <a:lnTo>
                                  <a:pt x="537" y="2239"/>
                                </a:lnTo>
                                <a:lnTo>
                                  <a:pt x="554" y="2236"/>
                                </a:lnTo>
                                <a:lnTo>
                                  <a:pt x="571" y="2237"/>
                                </a:lnTo>
                                <a:lnTo>
                                  <a:pt x="589" y="2238"/>
                                </a:lnTo>
                                <a:lnTo>
                                  <a:pt x="606" y="2235"/>
                                </a:lnTo>
                                <a:lnTo>
                                  <a:pt x="623" y="2240"/>
                                </a:lnTo>
                                <a:lnTo>
                                  <a:pt x="641" y="2236"/>
                                </a:lnTo>
                                <a:lnTo>
                                  <a:pt x="658" y="2227"/>
                                </a:lnTo>
                                <a:lnTo>
                                  <a:pt x="675" y="2235"/>
                                </a:lnTo>
                                <a:lnTo>
                                  <a:pt x="693" y="2231"/>
                                </a:lnTo>
                                <a:lnTo>
                                  <a:pt x="710" y="2234"/>
                                </a:lnTo>
                                <a:lnTo>
                                  <a:pt x="727" y="2225"/>
                                </a:lnTo>
                                <a:lnTo>
                                  <a:pt x="744" y="2225"/>
                                </a:lnTo>
                                <a:lnTo>
                                  <a:pt x="762" y="2228"/>
                                </a:lnTo>
                                <a:lnTo>
                                  <a:pt x="779" y="2228"/>
                                </a:lnTo>
                                <a:lnTo>
                                  <a:pt x="796" y="2222"/>
                                </a:lnTo>
                                <a:lnTo>
                                  <a:pt x="814" y="2226"/>
                                </a:lnTo>
                                <a:lnTo>
                                  <a:pt x="831" y="2224"/>
                                </a:lnTo>
                                <a:lnTo>
                                  <a:pt x="848" y="2225"/>
                                </a:lnTo>
                                <a:lnTo>
                                  <a:pt x="866" y="2229"/>
                                </a:lnTo>
                                <a:lnTo>
                                  <a:pt x="883" y="2218"/>
                                </a:lnTo>
                                <a:lnTo>
                                  <a:pt x="900" y="2213"/>
                                </a:lnTo>
                                <a:lnTo>
                                  <a:pt x="918" y="2220"/>
                                </a:lnTo>
                                <a:lnTo>
                                  <a:pt x="935" y="2215"/>
                                </a:lnTo>
                                <a:lnTo>
                                  <a:pt x="952" y="2212"/>
                                </a:lnTo>
                                <a:lnTo>
                                  <a:pt x="970" y="2209"/>
                                </a:lnTo>
                                <a:lnTo>
                                  <a:pt x="987" y="2201"/>
                                </a:lnTo>
                                <a:lnTo>
                                  <a:pt x="1004" y="2204"/>
                                </a:lnTo>
                                <a:lnTo>
                                  <a:pt x="1022" y="2197"/>
                                </a:lnTo>
                                <a:lnTo>
                                  <a:pt x="1039" y="2196"/>
                                </a:lnTo>
                                <a:lnTo>
                                  <a:pt x="1056" y="2190"/>
                                </a:lnTo>
                                <a:lnTo>
                                  <a:pt x="1073" y="2189"/>
                                </a:lnTo>
                                <a:lnTo>
                                  <a:pt x="1091" y="2187"/>
                                </a:lnTo>
                                <a:lnTo>
                                  <a:pt x="1108" y="2180"/>
                                </a:lnTo>
                                <a:lnTo>
                                  <a:pt x="1125" y="2176"/>
                                </a:lnTo>
                                <a:lnTo>
                                  <a:pt x="1143" y="2168"/>
                                </a:lnTo>
                                <a:lnTo>
                                  <a:pt x="1160" y="2164"/>
                                </a:lnTo>
                                <a:lnTo>
                                  <a:pt x="1177" y="2165"/>
                                </a:lnTo>
                                <a:lnTo>
                                  <a:pt x="1195" y="2151"/>
                                </a:lnTo>
                                <a:lnTo>
                                  <a:pt x="1212" y="2153"/>
                                </a:lnTo>
                                <a:lnTo>
                                  <a:pt x="1229" y="2143"/>
                                </a:lnTo>
                                <a:lnTo>
                                  <a:pt x="1247" y="2133"/>
                                </a:lnTo>
                                <a:lnTo>
                                  <a:pt x="1264" y="2132"/>
                                </a:lnTo>
                                <a:lnTo>
                                  <a:pt x="1281" y="2117"/>
                                </a:lnTo>
                                <a:lnTo>
                                  <a:pt x="1299" y="2115"/>
                                </a:lnTo>
                                <a:lnTo>
                                  <a:pt x="1316" y="2100"/>
                                </a:lnTo>
                                <a:lnTo>
                                  <a:pt x="1333" y="2095"/>
                                </a:lnTo>
                                <a:lnTo>
                                  <a:pt x="1351" y="2073"/>
                                </a:lnTo>
                                <a:lnTo>
                                  <a:pt x="1368" y="2068"/>
                                </a:lnTo>
                                <a:lnTo>
                                  <a:pt x="1385" y="2052"/>
                                </a:lnTo>
                                <a:lnTo>
                                  <a:pt x="1403" y="2033"/>
                                </a:lnTo>
                                <a:lnTo>
                                  <a:pt x="1420" y="2001"/>
                                </a:lnTo>
                                <a:lnTo>
                                  <a:pt x="1437" y="1983"/>
                                </a:lnTo>
                                <a:lnTo>
                                  <a:pt x="1455" y="1958"/>
                                </a:lnTo>
                                <a:lnTo>
                                  <a:pt x="1472" y="1926"/>
                                </a:lnTo>
                                <a:lnTo>
                                  <a:pt x="1489" y="1896"/>
                                </a:lnTo>
                                <a:lnTo>
                                  <a:pt x="1524" y="1847"/>
                                </a:lnTo>
                                <a:lnTo>
                                  <a:pt x="1558" y="1730"/>
                                </a:lnTo>
                                <a:lnTo>
                                  <a:pt x="1576" y="1640"/>
                                </a:lnTo>
                                <a:lnTo>
                                  <a:pt x="1593" y="1536"/>
                                </a:lnTo>
                                <a:lnTo>
                                  <a:pt x="1610" y="1380"/>
                                </a:lnTo>
                                <a:lnTo>
                                  <a:pt x="1628" y="1215"/>
                                </a:lnTo>
                                <a:lnTo>
                                  <a:pt x="1645" y="1029"/>
                                </a:lnTo>
                                <a:lnTo>
                                  <a:pt x="1662" y="827"/>
                                </a:lnTo>
                                <a:lnTo>
                                  <a:pt x="1680" y="644"/>
                                </a:lnTo>
                                <a:lnTo>
                                  <a:pt x="1697" y="394"/>
                                </a:lnTo>
                                <a:lnTo>
                                  <a:pt x="1714" y="0"/>
                                </a:lnTo>
                                <a:lnTo>
                                  <a:pt x="1732" y="230"/>
                                </a:lnTo>
                                <a:lnTo>
                                  <a:pt x="1749" y="1090"/>
                                </a:lnTo>
                                <a:lnTo>
                                  <a:pt x="1766" y="1476"/>
                                </a:lnTo>
                                <a:lnTo>
                                  <a:pt x="1784" y="1690"/>
                                </a:lnTo>
                                <a:lnTo>
                                  <a:pt x="1801" y="1792"/>
                                </a:lnTo>
                                <a:lnTo>
                                  <a:pt x="1835" y="1868"/>
                                </a:lnTo>
                                <a:lnTo>
                                  <a:pt x="1853" y="1874"/>
                                </a:lnTo>
                                <a:lnTo>
                                  <a:pt x="1870" y="1859"/>
                                </a:lnTo>
                                <a:lnTo>
                                  <a:pt x="1887" y="1862"/>
                                </a:lnTo>
                                <a:lnTo>
                                  <a:pt x="1905" y="1869"/>
                                </a:lnTo>
                                <a:lnTo>
                                  <a:pt x="1922" y="1900"/>
                                </a:lnTo>
                                <a:lnTo>
                                  <a:pt x="1939" y="1947"/>
                                </a:lnTo>
                                <a:lnTo>
                                  <a:pt x="1957" y="1973"/>
                                </a:lnTo>
                                <a:lnTo>
                                  <a:pt x="1974" y="1984"/>
                                </a:lnTo>
                                <a:lnTo>
                                  <a:pt x="1991" y="1994"/>
                                </a:lnTo>
                                <a:lnTo>
                                  <a:pt x="2009" y="1998"/>
                                </a:lnTo>
                                <a:lnTo>
                                  <a:pt x="2026" y="2002"/>
                                </a:lnTo>
                                <a:lnTo>
                                  <a:pt x="2043" y="2012"/>
                                </a:lnTo>
                                <a:lnTo>
                                  <a:pt x="2061" y="2030"/>
                                </a:lnTo>
                                <a:lnTo>
                                  <a:pt x="2078" y="2051"/>
                                </a:lnTo>
                                <a:lnTo>
                                  <a:pt x="2095" y="2065"/>
                                </a:lnTo>
                                <a:lnTo>
                                  <a:pt x="2113" y="2082"/>
                                </a:lnTo>
                                <a:lnTo>
                                  <a:pt x="2130" y="2096"/>
                                </a:lnTo>
                                <a:lnTo>
                                  <a:pt x="2147" y="2102"/>
                                </a:lnTo>
                                <a:lnTo>
                                  <a:pt x="2164" y="2102"/>
                                </a:lnTo>
                                <a:lnTo>
                                  <a:pt x="2182" y="2106"/>
                                </a:lnTo>
                                <a:lnTo>
                                  <a:pt x="2199" y="2109"/>
                                </a:lnTo>
                                <a:lnTo>
                                  <a:pt x="2216" y="2116"/>
                                </a:lnTo>
                                <a:lnTo>
                                  <a:pt x="2234" y="2127"/>
                                </a:lnTo>
                                <a:lnTo>
                                  <a:pt x="2251" y="2137"/>
                                </a:lnTo>
                                <a:lnTo>
                                  <a:pt x="2268" y="2143"/>
                                </a:lnTo>
                                <a:lnTo>
                                  <a:pt x="2286" y="2153"/>
                                </a:lnTo>
                                <a:lnTo>
                                  <a:pt x="2303" y="2151"/>
                                </a:lnTo>
                                <a:lnTo>
                                  <a:pt x="2320" y="2157"/>
                                </a:lnTo>
                                <a:lnTo>
                                  <a:pt x="2338" y="2165"/>
                                </a:lnTo>
                                <a:lnTo>
                                  <a:pt x="2355" y="2168"/>
                                </a:lnTo>
                                <a:lnTo>
                                  <a:pt x="2372" y="2174"/>
                                </a:lnTo>
                                <a:lnTo>
                                  <a:pt x="2390" y="2176"/>
                                </a:lnTo>
                                <a:lnTo>
                                  <a:pt x="2407" y="2182"/>
                                </a:lnTo>
                                <a:lnTo>
                                  <a:pt x="2424" y="2181"/>
                                </a:lnTo>
                                <a:lnTo>
                                  <a:pt x="2442" y="2186"/>
                                </a:lnTo>
                                <a:lnTo>
                                  <a:pt x="2459" y="2187"/>
                                </a:lnTo>
                                <a:lnTo>
                                  <a:pt x="2476" y="2185"/>
                                </a:lnTo>
                                <a:lnTo>
                                  <a:pt x="2494" y="2199"/>
                                </a:lnTo>
                                <a:lnTo>
                                  <a:pt x="2511" y="2198"/>
                                </a:lnTo>
                                <a:lnTo>
                                  <a:pt x="2528" y="2201"/>
                                </a:lnTo>
                                <a:lnTo>
                                  <a:pt x="2545" y="2200"/>
                                </a:lnTo>
                                <a:lnTo>
                                  <a:pt x="2563" y="2206"/>
                                </a:lnTo>
                                <a:lnTo>
                                  <a:pt x="2580" y="2208"/>
                                </a:lnTo>
                                <a:lnTo>
                                  <a:pt x="2597" y="2212"/>
                                </a:lnTo>
                                <a:lnTo>
                                  <a:pt x="2615" y="2212"/>
                                </a:lnTo>
                                <a:lnTo>
                                  <a:pt x="2632" y="2209"/>
                                </a:lnTo>
                                <a:lnTo>
                                  <a:pt x="2649" y="2214"/>
                                </a:lnTo>
                                <a:lnTo>
                                  <a:pt x="2667" y="2216"/>
                                </a:lnTo>
                                <a:lnTo>
                                  <a:pt x="2684" y="2216"/>
                                </a:lnTo>
                                <a:lnTo>
                                  <a:pt x="2701" y="2224"/>
                                </a:lnTo>
                                <a:lnTo>
                                  <a:pt x="2719" y="2215"/>
                                </a:lnTo>
                                <a:lnTo>
                                  <a:pt x="2736" y="2217"/>
                                </a:lnTo>
                                <a:lnTo>
                                  <a:pt x="2753" y="2221"/>
                                </a:lnTo>
                                <a:lnTo>
                                  <a:pt x="2771" y="2222"/>
                                </a:lnTo>
                                <a:lnTo>
                                  <a:pt x="2788" y="2224"/>
                                </a:lnTo>
                                <a:lnTo>
                                  <a:pt x="2805" y="2229"/>
                                </a:lnTo>
                                <a:lnTo>
                                  <a:pt x="2823" y="2229"/>
                                </a:lnTo>
                                <a:lnTo>
                                  <a:pt x="2840" y="2232"/>
                                </a:lnTo>
                                <a:lnTo>
                                  <a:pt x="2857" y="2235"/>
                                </a:lnTo>
                                <a:lnTo>
                                  <a:pt x="2875" y="2231"/>
                                </a:lnTo>
                                <a:lnTo>
                                  <a:pt x="2892" y="2236"/>
                                </a:lnTo>
                                <a:lnTo>
                                  <a:pt x="2909" y="2236"/>
                                </a:lnTo>
                                <a:lnTo>
                                  <a:pt x="2926" y="2230"/>
                                </a:lnTo>
                                <a:lnTo>
                                  <a:pt x="2944" y="2232"/>
                                </a:lnTo>
                                <a:lnTo>
                                  <a:pt x="2961" y="2231"/>
                                </a:lnTo>
                                <a:lnTo>
                                  <a:pt x="2978" y="2241"/>
                                </a:lnTo>
                                <a:lnTo>
                                  <a:pt x="2996" y="2237"/>
                                </a:lnTo>
                                <a:lnTo>
                                  <a:pt x="3013" y="2240"/>
                                </a:lnTo>
                                <a:lnTo>
                                  <a:pt x="3030" y="2234"/>
                                </a:lnTo>
                                <a:lnTo>
                                  <a:pt x="3048" y="2242"/>
                                </a:lnTo>
                                <a:lnTo>
                                  <a:pt x="3065" y="2239"/>
                                </a:lnTo>
                                <a:lnTo>
                                  <a:pt x="3082" y="2240"/>
                                </a:lnTo>
                                <a:lnTo>
                                  <a:pt x="3100" y="2240"/>
                                </a:lnTo>
                                <a:lnTo>
                                  <a:pt x="3117" y="2241"/>
                                </a:lnTo>
                                <a:lnTo>
                                  <a:pt x="3134" y="2243"/>
                                </a:lnTo>
                                <a:lnTo>
                                  <a:pt x="3152" y="2244"/>
                                </a:lnTo>
                                <a:lnTo>
                                  <a:pt x="3169" y="2238"/>
                                </a:lnTo>
                                <a:lnTo>
                                  <a:pt x="3186" y="2241"/>
                                </a:lnTo>
                                <a:lnTo>
                                  <a:pt x="3204" y="2240"/>
                                </a:lnTo>
                                <a:lnTo>
                                  <a:pt x="3221" y="2242"/>
                                </a:lnTo>
                                <a:lnTo>
                                  <a:pt x="3238" y="2242"/>
                                </a:lnTo>
                                <a:lnTo>
                                  <a:pt x="3255" y="2240"/>
                                </a:lnTo>
                                <a:lnTo>
                                  <a:pt x="3273" y="2242"/>
                                </a:lnTo>
                                <a:lnTo>
                                  <a:pt x="3290" y="2239"/>
                                </a:lnTo>
                                <a:lnTo>
                                  <a:pt x="3307" y="2245"/>
                                </a:lnTo>
                                <a:lnTo>
                                  <a:pt x="3325" y="2245"/>
                                </a:lnTo>
                                <a:lnTo>
                                  <a:pt x="3342" y="2242"/>
                                </a:lnTo>
                                <a:lnTo>
                                  <a:pt x="3359" y="2247"/>
                                </a:lnTo>
                                <a:lnTo>
                                  <a:pt x="3377" y="2249"/>
                                </a:lnTo>
                                <a:lnTo>
                                  <a:pt x="3394" y="2245"/>
                                </a:lnTo>
                                <a:lnTo>
                                  <a:pt x="3411" y="2251"/>
                                </a:lnTo>
                                <a:lnTo>
                                  <a:pt x="3429" y="2243"/>
                                </a:lnTo>
                                <a:lnTo>
                                  <a:pt x="3446" y="2243"/>
                                </a:lnTo>
                              </a:path>
                            </a:pathLst>
                          </a:custGeom>
                          <a:noFill/>
                          <a:ln w="3435">
                            <a:solidFill>
                              <a:srgbClr val="E21A1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0" name="Freeform 1056"/>
                        <wps:cNvSpPr>
                          <a:spLocks/>
                        </wps:cNvSpPr>
                        <wps:spPr bwMode="auto">
                          <a:xfrm>
                            <a:off x="4526" y="492"/>
                            <a:ext cx="3447" cy="1989"/>
                          </a:xfrm>
                          <a:custGeom>
                            <a:avLst/>
                            <a:gdLst>
                              <a:gd name="T0" fmla="+- 0 4579 4527"/>
                              <a:gd name="T1" fmla="*/ T0 w 3447"/>
                              <a:gd name="T2" fmla="+- 0 2475 493"/>
                              <a:gd name="T3" fmla="*/ 2475 h 1989"/>
                              <a:gd name="T4" fmla="+- 0 4648 4527"/>
                              <a:gd name="T5" fmla="*/ T4 w 3447"/>
                              <a:gd name="T6" fmla="+- 0 2472 493"/>
                              <a:gd name="T7" fmla="*/ 2472 h 1989"/>
                              <a:gd name="T8" fmla="+- 0 4717 4527"/>
                              <a:gd name="T9" fmla="*/ T8 w 3447"/>
                              <a:gd name="T10" fmla="+- 0 2481 493"/>
                              <a:gd name="T11" fmla="*/ 2481 h 1989"/>
                              <a:gd name="T12" fmla="+- 0 4787 4527"/>
                              <a:gd name="T13" fmla="*/ T12 w 3447"/>
                              <a:gd name="T14" fmla="+- 0 2473 493"/>
                              <a:gd name="T15" fmla="*/ 2473 h 1989"/>
                              <a:gd name="T16" fmla="+- 0 4856 4527"/>
                              <a:gd name="T17" fmla="*/ T16 w 3447"/>
                              <a:gd name="T18" fmla="+- 0 2468 493"/>
                              <a:gd name="T19" fmla="*/ 2468 h 1989"/>
                              <a:gd name="T20" fmla="+- 0 4925 4527"/>
                              <a:gd name="T21" fmla="*/ T20 w 3447"/>
                              <a:gd name="T22" fmla="+- 0 2473 493"/>
                              <a:gd name="T23" fmla="*/ 2473 h 1989"/>
                              <a:gd name="T24" fmla="+- 0 4994 4527"/>
                              <a:gd name="T25" fmla="*/ T24 w 3447"/>
                              <a:gd name="T26" fmla="+- 0 2466 493"/>
                              <a:gd name="T27" fmla="*/ 2466 h 1989"/>
                              <a:gd name="T28" fmla="+- 0 5064 4527"/>
                              <a:gd name="T29" fmla="*/ T28 w 3447"/>
                              <a:gd name="T30" fmla="+- 0 2468 493"/>
                              <a:gd name="T31" fmla="*/ 2468 h 1989"/>
                              <a:gd name="T32" fmla="+- 0 5133 4527"/>
                              <a:gd name="T33" fmla="*/ T32 w 3447"/>
                              <a:gd name="T34" fmla="+- 0 2464 493"/>
                              <a:gd name="T35" fmla="*/ 2464 h 1989"/>
                              <a:gd name="T36" fmla="+- 0 5202 4527"/>
                              <a:gd name="T37" fmla="*/ T36 w 3447"/>
                              <a:gd name="T38" fmla="+- 0 2461 493"/>
                              <a:gd name="T39" fmla="*/ 2461 h 1989"/>
                              <a:gd name="T40" fmla="+- 0 5271 4527"/>
                              <a:gd name="T41" fmla="*/ T40 w 3447"/>
                              <a:gd name="T42" fmla="+- 0 2455 493"/>
                              <a:gd name="T43" fmla="*/ 2455 h 1989"/>
                              <a:gd name="T44" fmla="+- 0 5341 4527"/>
                              <a:gd name="T45" fmla="*/ T44 w 3447"/>
                              <a:gd name="T46" fmla="+- 0 2455 493"/>
                              <a:gd name="T47" fmla="*/ 2455 h 1989"/>
                              <a:gd name="T48" fmla="+- 0 5410 4527"/>
                              <a:gd name="T49" fmla="*/ T48 w 3447"/>
                              <a:gd name="T50" fmla="+- 0 2450 493"/>
                              <a:gd name="T51" fmla="*/ 2450 h 1989"/>
                              <a:gd name="T52" fmla="+- 0 5479 4527"/>
                              <a:gd name="T53" fmla="*/ T52 w 3447"/>
                              <a:gd name="T54" fmla="+- 0 2441 493"/>
                              <a:gd name="T55" fmla="*/ 2441 h 1989"/>
                              <a:gd name="T56" fmla="+- 0 5549 4527"/>
                              <a:gd name="T57" fmla="*/ T56 w 3447"/>
                              <a:gd name="T58" fmla="+- 0 2431 493"/>
                              <a:gd name="T59" fmla="*/ 2431 h 1989"/>
                              <a:gd name="T60" fmla="+- 0 5618 4527"/>
                              <a:gd name="T61" fmla="*/ T60 w 3447"/>
                              <a:gd name="T62" fmla="+- 0 2421 493"/>
                              <a:gd name="T63" fmla="*/ 2421 h 1989"/>
                              <a:gd name="T64" fmla="+- 0 5687 4527"/>
                              <a:gd name="T65" fmla="*/ T64 w 3447"/>
                              <a:gd name="T66" fmla="+- 0 2400 493"/>
                              <a:gd name="T67" fmla="*/ 2400 h 1989"/>
                              <a:gd name="T68" fmla="+- 0 5756 4527"/>
                              <a:gd name="T69" fmla="*/ T68 w 3447"/>
                              <a:gd name="T70" fmla="+- 0 2378 493"/>
                              <a:gd name="T71" fmla="*/ 2378 h 1989"/>
                              <a:gd name="T72" fmla="+- 0 5826 4527"/>
                              <a:gd name="T73" fmla="*/ T72 w 3447"/>
                              <a:gd name="T74" fmla="+- 0 2354 493"/>
                              <a:gd name="T75" fmla="*/ 2354 h 1989"/>
                              <a:gd name="T76" fmla="+- 0 5895 4527"/>
                              <a:gd name="T77" fmla="*/ T76 w 3447"/>
                              <a:gd name="T78" fmla="+- 0 2312 493"/>
                              <a:gd name="T79" fmla="*/ 2312 h 1989"/>
                              <a:gd name="T80" fmla="+- 0 5964 4527"/>
                              <a:gd name="T81" fmla="*/ T80 w 3447"/>
                              <a:gd name="T82" fmla="+- 0 2238 493"/>
                              <a:gd name="T83" fmla="*/ 2238 h 1989"/>
                              <a:gd name="T84" fmla="+- 0 6033 4527"/>
                              <a:gd name="T85" fmla="*/ T84 w 3447"/>
                              <a:gd name="T86" fmla="+- 0 2150 493"/>
                              <a:gd name="T87" fmla="*/ 2150 h 1989"/>
                              <a:gd name="T88" fmla="+- 0 6103 4527"/>
                              <a:gd name="T89" fmla="*/ T88 w 3447"/>
                              <a:gd name="T90" fmla="+- 0 1943 493"/>
                              <a:gd name="T91" fmla="*/ 1943 h 1989"/>
                              <a:gd name="T92" fmla="+- 0 6172 4527"/>
                              <a:gd name="T93" fmla="*/ T92 w 3447"/>
                              <a:gd name="T94" fmla="+- 0 1404 493"/>
                              <a:gd name="T95" fmla="*/ 1404 h 1989"/>
                              <a:gd name="T96" fmla="+- 0 6241 4527"/>
                              <a:gd name="T97" fmla="*/ T96 w 3447"/>
                              <a:gd name="T98" fmla="+- 0 493 493"/>
                              <a:gd name="T99" fmla="*/ 493 h 1989"/>
                              <a:gd name="T100" fmla="+- 0 6311 4527"/>
                              <a:gd name="T101" fmla="*/ T100 w 3447"/>
                              <a:gd name="T102" fmla="+- 0 1986 493"/>
                              <a:gd name="T103" fmla="*/ 1986 h 1989"/>
                              <a:gd name="T104" fmla="+- 0 6397 4527"/>
                              <a:gd name="T105" fmla="*/ T104 w 3447"/>
                              <a:gd name="T106" fmla="+- 0 2138 493"/>
                              <a:gd name="T107" fmla="*/ 2138 h 1989"/>
                              <a:gd name="T108" fmla="+- 0 6466 4527"/>
                              <a:gd name="T109" fmla="*/ T108 w 3447"/>
                              <a:gd name="T110" fmla="+- 0 2202 493"/>
                              <a:gd name="T111" fmla="*/ 2202 h 1989"/>
                              <a:gd name="T112" fmla="+- 0 6536 4527"/>
                              <a:gd name="T113" fmla="*/ T112 w 3447"/>
                              <a:gd name="T114" fmla="+- 0 2262 493"/>
                              <a:gd name="T115" fmla="*/ 2262 h 1989"/>
                              <a:gd name="T116" fmla="+- 0 6605 4527"/>
                              <a:gd name="T117" fmla="*/ T116 w 3447"/>
                              <a:gd name="T118" fmla="+- 0 2305 493"/>
                              <a:gd name="T119" fmla="*/ 2305 h 1989"/>
                              <a:gd name="T120" fmla="+- 0 6674 4527"/>
                              <a:gd name="T121" fmla="*/ T120 w 3447"/>
                              <a:gd name="T122" fmla="+- 0 2345 493"/>
                              <a:gd name="T123" fmla="*/ 2345 h 1989"/>
                              <a:gd name="T124" fmla="+- 0 6743 4527"/>
                              <a:gd name="T125" fmla="*/ T124 w 3447"/>
                              <a:gd name="T126" fmla="+- 0 2357 493"/>
                              <a:gd name="T127" fmla="*/ 2357 h 1989"/>
                              <a:gd name="T128" fmla="+- 0 6813 4527"/>
                              <a:gd name="T129" fmla="*/ T128 w 3447"/>
                              <a:gd name="T130" fmla="+- 0 2391 493"/>
                              <a:gd name="T131" fmla="*/ 2391 h 1989"/>
                              <a:gd name="T132" fmla="+- 0 6882 4527"/>
                              <a:gd name="T133" fmla="*/ T132 w 3447"/>
                              <a:gd name="T134" fmla="+- 0 2405 493"/>
                              <a:gd name="T135" fmla="*/ 2405 h 1989"/>
                              <a:gd name="T136" fmla="+- 0 6951 4527"/>
                              <a:gd name="T137" fmla="*/ T136 w 3447"/>
                              <a:gd name="T138" fmla="+- 0 2416 493"/>
                              <a:gd name="T139" fmla="*/ 2416 h 1989"/>
                              <a:gd name="T140" fmla="+- 0 7021 4527"/>
                              <a:gd name="T141" fmla="*/ T140 w 3447"/>
                              <a:gd name="T142" fmla="+- 0 2437 493"/>
                              <a:gd name="T143" fmla="*/ 2437 h 1989"/>
                              <a:gd name="T144" fmla="+- 0 7090 4527"/>
                              <a:gd name="T145" fmla="*/ T144 w 3447"/>
                              <a:gd name="T146" fmla="+- 0 2435 493"/>
                              <a:gd name="T147" fmla="*/ 2435 h 1989"/>
                              <a:gd name="T148" fmla="+- 0 7159 4527"/>
                              <a:gd name="T149" fmla="*/ T148 w 3447"/>
                              <a:gd name="T150" fmla="+- 0 2444 493"/>
                              <a:gd name="T151" fmla="*/ 2444 h 1989"/>
                              <a:gd name="T152" fmla="+- 0 7228 4527"/>
                              <a:gd name="T153" fmla="*/ T152 w 3447"/>
                              <a:gd name="T154" fmla="+- 0 2454 493"/>
                              <a:gd name="T155" fmla="*/ 2454 h 1989"/>
                              <a:gd name="T156" fmla="+- 0 7298 4527"/>
                              <a:gd name="T157" fmla="*/ T156 w 3447"/>
                              <a:gd name="T158" fmla="+- 0 2452 493"/>
                              <a:gd name="T159" fmla="*/ 2452 h 1989"/>
                              <a:gd name="T160" fmla="+- 0 7367 4527"/>
                              <a:gd name="T161" fmla="*/ T160 w 3447"/>
                              <a:gd name="T162" fmla="+- 0 2461 493"/>
                              <a:gd name="T163" fmla="*/ 2461 h 1989"/>
                              <a:gd name="T164" fmla="+- 0 7436 4527"/>
                              <a:gd name="T165" fmla="*/ T164 w 3447"/>
                              <a:gd name="T166" fmla="+- 0 2462 493"/>
                              <a:gd name="T167" fmla="*/ 2462 h 1989"/>
                              <a:gd name="T168" fmla="+- 0 7505 4527"/>
                              <a:gd name="T169" fmla="*/ T168 w 3447"/>
                              <a:gd name="T170" fmla="+- 0 2466 493"/>
                              <a:gd name="T171" fmla="*/ 2466 h 1989"/>
                              <a:gd name="T172" fmla="+- 0 7575 4527"/>
                              <a:gd name="T173" fmla="*/ T172 w 3447"/>
                              <a:gd name="T174" fmla="+- 0 2468 493"/>
                              <a:gd name="T175" fmla="*/ 2468 h 1989"/>
                              <a:gd name="T176" fmla="+- 0 7644 4527"/>
                              <a:gd name="T177" fmla="*/ T176 w 3447"/>
                              <a:gd name="T178" fmla="+- 0 2469 493"/>
                              <a:gd name="T179" fmla="*/ 2469 h 1989"/>
                              <a:gd name="T180" fmla="+- 0 7713 4527"/>
                              <a:gd name="T181" fmla="*/ T180 w 3447"/>
                              <a:gd name="T182" fmla="+- 0 2470 493"/>
                              <a:gd name="T183" fmla="*/ 2470 h 1989"/>
                              <a:gd name="T184" fmla="+- 0 7782 4527"/>
                              <a:gd name="T185" fmla="*/ T184 w 3447"/>
                              <a:gd name="T186" fmla="+- 0 2468 493"/>
                              <a:gd name="T187" fmla="*/ 2468 h 1989"/>
                              <a:gd name="T188" fmla="+- 0 7852 4527"/>
                              <a:gd name="T189" fmla="*/ T188 w 3447"/>
                              <a:gd name="T190" fmla="+- 0 2473 493"/>
                              <a:gd name="T191" fmla="*/ 2473 h 1989"/>
                              <a:gd name="T192" fmla="+- 0 7921 4527"/>
                              <a:gd name="T193" fmla="*/ T192 w 3447"/>
                              <a:gd name="T194" fmla="+- 0 2472 493"/>
                              <a:gd name="T195" fmla="*/ 2472 h 19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47" h="1989">
                                <a:moveTo>
                                  <a:pt x="0" y="1982"/>
                                </a:moveTo>
                                <a:lnTo>
                                  <a:pt x="17" y="1985"/>
                                </a:lnTo>
                                <a:lnTo>
                                  <a:pt x="34" y="1981"/>
                                </a:lnTo>
                                <a:lnTo>
                                  <a:pt x="52" y="1982"/>
                                </a:lnTo>
                                <a:lnTo>
                                  <a:pt x="69" y="1982"/>
                                </a:lnTo>
                                <a:lnTo>
                                  <a:pt x="86" y="1981"/>
                                </a:lnTo>
                                <a:lnTo>
                                  <a:pt x="104" y="1982"/>
                                </a:lnTo>
                                <a:lnTo>
                                  <a:pt x="121" y="1979"/>
                                </a:lnTo>
                                <a:lnTo>
                                  <a:pt x="138" y="1987"/>
                                </a:lnTo>
                                <a:lnTo>
                                  <a:pt x="156" y="1976"/>
                                </a:lnTo>
                                <a:lnTo>
                                  <a:pt x="173" y="1978"/>
                                </a:lnTo>
                                <a:lnTo>
                                  <a:pt x="190" y="1988"/>
                                </a:lnTo>
                                <a:lnTo>
                                  <a:pt x="208" y="1977"/>
                                </a:lnTo>
                                <a:lnTo>
                                  <a:pt x="225" y="1962"/>
                                </a:lnTo>
                                <a:lnTo>
                                  <a:pt x="242" y="1981"/>
                                </a:lnTo>
                                <a:lnTo>
                                  <a:pt x="260" y="1980"/>
                                </a:lnTo>
                                <a:lnTo>
                                  <a:pt x="277" y="1982"/>
                                </a:lnTo>
                                <a:lnTo>
                                  <a:pt x="294" y="1975"/>
                                </a:lnTo>
                                <a:lnTo>
                                  <a:pt x="312" y="1979"/>
                                </a:lnTo>
                                <a:lnTo>
                                  <a:pt x="329" y="1975"/>
                                </a:lnTo>
                                <a:lnTo>
                                  <a:pt x="346" y="1977"/>
                                </a:lnTo>
                                <a:lnTo>
                                  <a:pt x="364" y="1978"/>
                                </a:lnTo>
                                <a:lnTo>
                                  <a:pt x="381" y="1979"/>
                                </a:lnTo>
                                <a:lnTo>
                                  <a:pt x="398" y="1980"/>
                                </a:lnTo>
                                <a:lnTo>
                                  <a:pt x="415" y="1979"/>
                                </a:lnTo>
                                <a:lnTo>
                                  <a:pt x="433" y="1977"/>
                                </a:lnTo>
                                <a:lnTo>
                                  <a:pt x="450" y="1979"/>
                                </a:lnTo>
                                <a:lnTo>
                                  <a:pt x="467" y="1973"/>
                                </a:lnTo>
                                <a:lnTo>
                                  <a:pt x="485" y="1978"/>
                                </a:lnTo>
                                <a:lnTo>
                                  <a:pt x="502" y="1976"/>
                                </a:lnTo>
                                <a:lnTo>
                                  <a:pt x="519" y="1973"/>
                                </a:lnTo>
                                <a:lnTo>
                                  <a:pt x="537" y="1975"/>
                                </a:lnTo>
                                <a:lnTo>
                                  <a:pt x="554" y="1972"/>
                                </a:lnTo>
                                <a:lnTo>
                                  <a:pt x="571" y="1973"/>
                                </a:lnTo>
                                <a:lnTo>
                                  <a:pt x="589" y="1969"/>
                                </a:lnTo>
                                <a:lnTo>
                                  <a:pt x="606" y="1971"/>
                                </a:lnTo>
                                <a:lnTo>
                                  <a:pt x="623" y="1972"/>
                                </a:lnTo>
                                <a:lnTo>
                                  <a:pt x="641" y="1972"/>
                                </a:lnTo>
                                <a:lnTo>
                                  <a:pt x="658" y="1967"/>
                                </a:lnTo>
                                <a:lnTo>
                                  <a:pt x="675" y="1968"/>
                                </a:lnTo>
                                <a:lnTo>
                                  <a:pt x="693" y="1968"/>
                                </a:lnTo>
                                <a:lnTo>
                                  <a:pt x="710" y="1970"/>
                                </a:lnTo>
                                <a:lnTo>
                                  <a:pt x="727" y="1961"/>
                                </a:lnTo>
                                <a:lnTo>
                                  <a:pt x="744" y="1962"/>
                                </a:lnTo>
                                <a:lnTo>
                                  <a:pt x="762" y="1967"/>
                                </a:lnTo>
                                <a:lnTo>
                                  <a:pt x="779" y="1961"/>
                                </a:lnTo>
                                <a:lnTo>
                                  <a:pt x="796" y="1958"/>
                                </a:lnTo>
                                <a:lnTo>
                                  <a:pt x="814" y="1962"/>
                                </a:lnTo>
                                <a:lnTo>
                                  <a:pt x="831" y="1962"/>
                                </a:lnTo>
                                <a:lnTo>
                                  <a:pt x="848" y="1962"/>
                                </a:lnTo>
                                <a:lnTo>
                                  <a:pt x="866" y="1962"/>
                                </a:lnTo>
                                <a:lnTo>
                                  <a:pt x="883" y="1957"/>
                                </a:lnTo>
                                <a:lnTo>
                                  <a:pt x="900" y="1954"/>
                                </a:lnTo>
                                <a:lnTo>
                                  <a:pt x="918" y="1957"/>
                                </a:lnTo>
                                <a:lnTo>
                                  <a:pt x="935" y="1954"/>
                                </a:lnTo>
                                <a:lnTo>
                                  <a:pt x="952" y="1948"/>
                                </a:lnTo>
                                <a:lnTo>
                                  <a:pt x="970" y="1943"/>
                                </a:lnTo>
                                <a:lnTo>
                                  <a:pt x="987" y="1944"/>
                                </a:lnTo>
                                <a:lnTo>
                                  <a:pt x="1004" y="1944"/>
                                </a:lnTo>
                                <a:lnTo>
                                  <a:pt x="1022" y="1938"/>
                                </a:lnTo>
                                <a:lnTo>
                                  <a:pt x="1039" y="1934"/>
                                </a:lnTo>
                                <a:lnTo>
                                  <a:pt x="1056" y="1933"/>
                                </a:lnTo>
                                <a:lnTo>
                                  <a:pt x="1073" y="1928"/>
                                </a:lnTo>
                                <a:lnTo>
                                  <a:pt x="1091" y="1928"/>
                                </a:lnTo>
                                <a:lnTo>
                                  <a:pt x="1108" y="1924"/>
                                </a:lnTo>
                                <a:lnTo>
                                  <a:pt x="1125" y="1915"/>
                                </a:lnTo>
                                <a:lnTo>
                                  <a:pt x="1143" y="1910"/>
                                </a:lnTo>
                                <a:lnTo>
                                  <a:pt x="1160" y="1907"/>
                                </a:lnTo>
                                <a:lnTo>
                                  <a:pt x="1177" y="1903"/>
                                </a:lnTo>
                                <a:lnTo>
                                  <a:pt x="1195" y="1889"/>
                                </a:lnTo>
                                <a:lnTo>
                                  <a:pt x="1212" y="1897"/>
                                </a:lnTo>
                                <a:lnTo>
                                  <a:pt x="1229" y="1885"/>
                                </a:lnTo>
                                <a:lnTo>
                                  <a:pt x="1247" y="1881"/>
                                </a:lnTo>
                                <a:lnTo>
                                  <a:pt x="1264" y="1880"/>
                                </a:lnTo>
                                <a:lnTo>
                                  <a:pt x="1281" y="1866"/>
                                </a:lnTo>
                                <a:lnTo>
                                  <a:pt x="1299" y="1861"/>
                                </a:lnTo>
                                <a:lnTo>
                                  <a:pt x="1316" y="1849"/>
                                </a:lnTo>
                                <a:lnTo>
                                  <a:pt x="1333" y="1849"/>
                                </a:lnTo>
                                <a:lnTo>
                                  <a:pt x="1351" y="1828"/>
                                </a:lnTo>
                                <a:lnTo>
                                  <a:pt x="1368" y="1819"/>
                                </a:lnTo>
                                <a:lnTo>
                                  <a:pt x="1385" y="1805"/>
                                </a:lnTo>
                                <a:lnTo>
                                  <a:pt x="1403" y="1789"/>
                                </a:lnTo>
                                <a:lnTo>
                                  <a:pt x="1420" y="1761"/>
                                </a:lnTo>
                                <a:lnTo>
                                  <a:pt x="1437" y="1745"/>
                                </a:lnTo>
                                <a:lnTo>
                                  <a:pt x="1455" y="1725"/>
                                </a:lnTo>
                                <a:lnTo>
                                  <a:pt x="1472" y="1700"/>
                                </a:lnTo>
                                <a:lnTo>
                                  <a:pt x="1489" y="1669"/>
                                </a:lnTo>
                                <a:lnTo>
                                  <a:pt x="1506" y="1657"/>
                                </a:lnTo>
                                <a:lnTo>
                                  <a:pt x="1524" y="1629"/>
                                </a:lnTo>
                                <a:lnTo>
                                  <a:pt x="1541" y="1585"/>
                                </a:lnTo>
                                <a:lnTo>
                                  <a:pt x="1558" y="1518"/>
                                </a:lnTo>
                                <a:lnTo>
                                  <a:pt x="1576" y="1450"/>
                                </a:lnTo>
                                <a:lnTo>
                                  <a:pt x="1593" y="1366"/>
                                </a:lnTo>
                                <a:lnTo>
                                  <a:pt x="1610" y="1218"/>
                                </a:lnTo>
                                <a:lnTo>
                                  <a:pt x="1628" y="1080"/>
                                </a:lnTo>
                                <a:lnTo>
                                  <a:pt x="1645" y="911"/>
                                </a:lnTo>
                                <a:lnTo>
                                  <a:pt x="1662" y="738"/>
                                </a:lnTo>
                                <a:lnTo>
                                  <a:pt x="1680" y="579"/>
                                </a:lnTo>
                                <a:lnTo>
                                  <a:pt x="1697" y="350"/>
                                </a:lnTo>
                                <a:lnTo>
                                  <a:pt x="1714" y="0"/>
                                </a:lnTo>
                                <a:lnTo>
                                  <a:pt x="1732" y="230"/>
                                </a:lnTo>
                                <a:lnTo>
                                  <a:pt x="1749" y="965"/>
                                </a:lnTo>
                                <a:lnTo>
                                  <a:pt x="1766" y="1306"/>
                                </a:lnTo>
                                <a:lnTo>
                                  <a:pt x="1784" y="1493"/>
                                </a:lnTo>
                                <a:lnTo>
                                  <a:pt x="1801" y="1584"/>
                                </a:lnTo>
                                <a:lnTo>
                                  <a:pt x="1835" y="1648"/>
                                </a:lnTo>
                                <a:lnTo>
                                  <a:pt x="1853" y="1660"/>
                                </a:lnTo>
                                <a:lnTo>
                                  <a:pt x="1870" y="1645"/>
                                </a:lnTo>
                                <a:lnTo>
                                  <a:pt x="1887" y="1642"/>
                                </a:lnTo>
                                <a:lnTo>
                                  <a:pt x="1905" y="1648"/>
                                </a:lnTo>
                                <a:lnTo>
                                  <a:pt x="1922" y="1674"/>
                                </a:lnTo>
                                <a:lnTo>
                                  <a:pt x="1939" y="1709"/>
                                </a:lnTo>
                                <a:lnTo>
                                  <a:pt x="1957" y="1740"/>
                                </a:lnTo>
                                <a:lnTo>
                                  <a:pt x="1974" y="1749"/>
                                </a:lnTo>
                                <a:lnTo>
                                  <a:pt x="1991" y="1760"/>
                                </a:lnTo>
                                <a:lnTo>
                                  <a:pt x="2009" y="1769"/>
                                </a:lnTo>
                                <a:lnTo>
                                  <a:pt x="2026" y="1767"/>
                                </a:lnTo>
                                <a:lnTo>
                                  <a:pt x="2043" y="1770"/>
                                </a:lnTo>
                                <a:lnTo>
                                  <a:pt x="2061" y="1789"/>
                                </a:lnTo>
                                <a:lnTo>
                                  <a:pt x="2078" y="1812"/>
                                </a:lnTo>
                                <a:lnTo>
                                  <a:pt x="2095" y="1818"/>
                                </a:lnTo>
                                <a:lnTo>
                                  <a:pt x="2113" y="1832"/>
                                </a:lnTo>
                                <a:lnTo>
                                  <a:pt x="2130" y="1847"/>
                                </a:lnTo>
                                <a:lnTo>
                                  <a:pt x="2147" y="1852"/>
                                </a:lnTo>
                                <a:lnTo>
                                  <a:pt x="2164" y="1849"/>
                                </a:lnTo>
                                <a:lnTo>
                                  <a:pt x="2182" y="1855"/>
                                </a:lnTo>
                                <a:lnTo>
                                  <a:pt x="2199" y="1856"/>
                                </a:lnTo>
                                <a:lnTo>
                                  <a:pt x="2216" y="1864"/>
                                </a:lnTo>
                                <a:lnTo>
                                  <a:pt x="2234" y="1873"/>
                                </a:lnTo>
                                <a:lnTo>
                                  <a:pt x="2251" y="1881"/>
                                </a:lnTo>
                                <a:lnTo>
                                  <a:pt x="2268" y="1887"/>
                                </a:lnTo>
                                <a:lnTo>
                                  <a:pt x="2286" y="1898"/>
                                </a:lnTo>
                                <a:lnTo>
                                  <a:pt x="2303" y="1897"/>
                                </a:lnTo>
                                <a:lnTo>
                                  <a:pt x="2320" y="1901"/>
                                </a:lnTo>
                                <a:lnTo>
                                  <a:pt x="2338" y="1910"/>
                                </a:lnTo>
                                <a:lnTo>
                                  <a:pt x="2355" y="1912"/>
                                </a:lnTo>
                                <a:lnTo>
                                  <a:pt x="2372" y="1913"/>
                                </a:lnTo>
                                <a:lnTo>
                                  <a:pt x="2390" y="1917"/>
                                </a:lnTo>
                                <a:lnTo>
                                  <a:pt x="2407" y="1922"/>
                                </a:lnTo>
                                <a:lnTo>
                                  <a:pt x="2424" y="1923"/>
                                </a:lnTo>
                                <a:lnTo>
                                  <a:pt x="2442" y="1924"/>
                                </a:lnTo>
                                <a:lnTo>
                                  <a:pt x="2459" y="1925"/>
                                </a:lnTo>
                                <a:lnTo>
                                  <a:pt x="2476" y="1928"/>
                                </a:lnTo>
                                <a:lnTo>
                                  <a:pt x="2494" y="1944"/>
                                </a:lnTo>
                                <a:lnTo>
                                  <a:pt x="2511" y="1937"/>
                                </a:lnTo>
                                <a:lnTo>
                                  <a:pt x="2528" y="1939"/>
                                </a:lnTo>
                                <a:lnTo>
                                  <a:pt x="2545" y="1938"/>
                                </a:lnTo>
                                <a:lnTo>
                                  <a:pt x="2563" y="1942"/>
                                </a:lnTo>
                                <a:lnTo>
                                  <a:pt x="2580" y="1945"/>
                                </a:lnTo>
                                <a:lnTo>
                                  <a:pt x="2597" y="1951"/>
                                </a:lnTo>
                                <a:lnTo>
                                  <a:pt x="2615" y="1948"/>
                                </a:lnTo>
                                <a:lnTo>
                                  <a:pt x="2632" y="1951"/>
                                </a:lnTo>
                                <a:lnTo>
                                  <a:pt x="2649" y="1952"/>
                                </a:lnTo>
                                <a:lnTo>
                                  <a:pt x="2667" y="1955"/>
                                </a:lnTo>
                                <a:lnTo>
                                  <a:pt x="2684" y="1956"/>
                                </a:lnTo>
                                <a:lnTo>
                                  <a:pt x="2701" y="1961"/>
                                </a:lnTo>
                                <a:lnTo>
                                  <a:pt x="2719" y="1951"/>
                                </a:lnTo>
                                <a:lnTo>
                                  <a:pt x="2736" y="1954"/>
                                </a:lnTo>
                                <a:lnTo>
                                  <a:pt x="2753" y="1957"/>
                                </a:lnTo>
                                <a:lnTo>
                                  <a:pt x="2771" y="1959"/>
                                </a:lnTo>
                                <a:lnTo>
                                  <a:pt x="2788" y="1960"/>
                                </a:lnTo>
                                <a:lnTo>
                                  <a:pt x="2805" y="1963"/>
                                </a:lnTo>
                                <a:lnTo>
                                  <a:pt x="2823" y="1965"/>
                                </a:lnTo>
                                <a:lnTo>
                                  <a:pt x="2840" y="1968"/>
                                </a:lnTo>
                                <a:lnTo>
                                  <a:pt x="2857" y="1968"/>
                                </a:lnTo>
                                <a:lnTo>
                                  <a:pt x="2875" y="1967"/>
                                </a:lnTo>
                                <a:lnTo>
                                  <a:pt x="2892" y="1971"/>
                                </a:lnTo>
                                <a:lnTo>
                                  <a:pt x="2909" y="1969"/>
                                </a:lnTo>
                                <a:lnTo>
                                  <a:pt x="2926" y="1966"/>
                                </a:lnTo>
                                <a:lnTo>
                                  <a:pt x="2944" y="1967"/>
                                </a:lnTo>
                                <a:lnTo>
                                  <a:pt x="2961" y="1964"/>
                                </a:lnTo>
                                <a:lnTo>
                                  <a:pt x="2978" y="1973"/>
                                </a:lnTo>
                                <a:lnTo>
                                  <a:pt x="2996" y="1975"/>
                                </a:lnTo>
                                <a:lnTo>
                                  <a:pt x="3013" y="1974"/>
                                </a:lnTo>
                                <a:lnTo>
                                  <a:pt x="3030" y="1971"/>
                                </a:lnTo>
                                <a:lnTo>
                                  <a:pt x="3048" y="1975"/>
                                </a:lnTo>
                                <a:lnTo>
                                  <a:pt x="3065" y="1973"/>
                                </a:lnTo>
                                <a:lnTo>
                                  <a:pt x="3082" y="1974"/>
                                </a:lnTo>
                                <a:lnTo>
                                  <a:pt x="3100" y="1975"/>
                                </a:lnTo>
                                <a:lnTo>
                                  <a:pt x="3117" y="1976"/>
                                </a:lnTo>
                                <a:lnTo>
                                  <a:pt x="3134" y="1979"/>
                                </a:lnTo>
                                <a:lnTo>
                                  <a:pt x="3152" y="1981"/>
                                </a:lnTo>
                                <a:lnTo>
                                  <a:pt x="3169" y="1972"/>
                                </a:lnTo>
                                <a:lnTo>
                                  <a:pt x="3186" y="1977"/>
                                </a:lnTo>
                                <a:lnTo>
                                  <a:pt x="3204" y="1975"/>
                                </a:lnTo>
                                <a:lnTo>
                                  <a:pt x="3221" y="1979"/>
                                </a:lnTo>
                                <a:lnTo>
                                  <a:pt x="3238" y="1975"/>
                                </a:lnTo>
                                <a:lnTo>
                                  <a:pt x="3255" y="1975"/>
                                </a:lnTo>
                                <a:lnTo>
                                  <a:pt x="3273" y="1973"/>
                                </a:lnTo>
                                <a:lnTo>
                                  <a:pt x="3290" y="1977"/>
                                </a:lnTo>
                                <a:lnTo>
                                  <a:pt x="3307" y="1977"/>
                                </a:lnTo>
                                <a:lnTo>
                                  <a:pt x="3325" y="1980"/>
                                </a:lnTo>
                                <a:lnTo>
                                  <a:pt x="3342" y="1982"/>
                                </a:lnTo>
                                <a:lnTo>
                                  <a:pt x="3359" y="1978"/>
                                </a:lnTo>
                                <a:lnTo>
                                  <a:pt x="3377" y="1982"/>
                                </a:lnTo>
                                <a:lnTo>
                                  <a:pt x="3394" y="1979"/>
                                </a:lnTo>
                                <a:lnTo>
                                  <a:pt x="3411" y="1984"/>
                                </a:lnTo>
                                <a:lnTo>
                                  <a:pt x="3429" y="1979"/>
                                </a:lnTo>
                                <a:lnTo>
                                  <a:pt x="3446" y="1981"/>
                                </a:lnTo>
                              </a:path>
                            </a:pathLst>
                          </a:custGeom>
                          <a:noFill/>
                          <a:ln w="3435">
                            <a:solidFill>
                              <a:srgbClr val="008A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1" name="Rectangle 1055"/>
                        <wps:cNvSpPr>
                          <a:spLocks noChangeArrowheads="1"/>
                        </wps:cNvSpPr>
                        <wps:spPr bwMode="auto">
                          <a:xfrm>
                            <a:off x="4354" y="-88"/>
                            <a:ext cx="3791" cy="2819"/>
                          </a:xfrm>
                          <a:prstGeom prst="rect">
                            <a:avLst/>
                          </a:prstGeom>
                          <a:noFill/>
                          <a:ln w="343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2" name="Line 1054"/>
                        <wps:cNvCnPr>
                          <a:cxnSpLocks noChangeShapeType="1"/>
                        </wps:cNvCnPr>
                        <wps:spPr bwMode="auto">
                          <a:xfrm>
                            <a:off x="4341" y="2603"/>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3" name="Line 1053"/>
                        <wps:cNvCnPr>
                          <a:cxnSpLocks noChangeShapeType="1"/>
                        </wps:cNvCnPr>
                        <wps:spPr bwMode="auto">
                          <a:xfrm>
                            <a:off x="4341" y="2283"/>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4" name="Line 1052"/>
                        <wps:cNvCnPr>
                          <a:cxnSpLocks noChangeShapeType="1"/>
                        </wps:cNvCnPr>
                        <wps:spPr bwMode="auto">
                          <a:xfrm>
                            <a:off x="4341" y="1963"/>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5" name="Line 1051"/>
                        <wps:cNvCnPr>
                          <a:cxnSpLocks noChangeShapeType="1"/>
                        </wps:cNvCnPr>
                        <wps:spPr bwMode="auto">
                          <a:xfrm>
                            <a:off x="4341" y="1642"/>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6" name="Line 1050"/>
                        <wps:cNvCnPr>
                          <a:cxnSpLocks noChangeShapeType="1"/>
                        </wps:cNvCnPr>
                        <wps:spPr bwMode="auto">
                          <a:xfrm>
                            <a:off x="4341" y="1322"/>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7" name="Line 1049"/>
                        <wps:cNvCnPr>
                          <a:cxnSpLocks noChangeShapeType="1"/>
                        </wps:cNvCnPr>
                        <wps:spPr bwMode="auto">
                          <a:xfrm>
                            <a:off x="4341" y="1002"/>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8" name="Line 1048"/>
                        <wps:cNvCnPr>
                          <a:cxnSpLocks noChangeShapeType="1"/>
                        </wps:cNvCnPr>
                        <wps:spPr bwMode="auto">
                          <a:xfrm>
                            <a:off x="4341" y="681"/>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099" name="Line 1047"/>
                        <wps:cNvCnPr>
                          <a:cxnSpLocks noChangeShapeType="1"/>
                        </wps:cNvCnPr>
                        <wps:spPr bwMode="auto">
                          <a:xfrm>
                            <a:off x="4341" y="361"/>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0" name="Line 1046"/>
                        <wps:cNvCnPr>
                          <a:cxnSpLocks noChangeShapeType="1"/>
                        </wps:cNvCnPr>
                        <wps:spPr bwMode="auto">
                          <a:xfrm>
                            <a:off x="4341" y="41"/>
                            <a:ext cx="14"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1" name="Line 1045"/>
                        <wps:cNvCnPr>
                          <a:cxnSpLocks noChangeShapeType="1"/>
                        </wps:cNvCnPr>
                        <wps:spPr bwMode="auto">
                          <a:xfrm>
                            <a:off x="4518" y="2745"/>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2" name="Line 1044"/>
                        <wps:cNvCnPr>
                          <a:cxnSpLocks noChangeShapeType="1"/>
                        </wps:cNvCnPr>
                        <wps:spPr bwMode="auto">
                          <a:xfrm>
                            <a:off x="5384" y="2745"/>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3" name="Line 1043"/>
                        <wps:cNvCnPr>
                          <a:cxnSpLocks noChangeShapeType="1"/>
                        </wps:cNvCnPr>
                        <wps:spPr bwMode="auto">
                          <a:xfrm>
                            <a:off x="6250" y="2745"/>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4" name="Line 1042"/>
                        <wps:cNvCnPr>
                          <a:cxnSpLocks noChangeShapeType="1"/>
                        </wps:cNvCnPr>
                        <wps:spPr bwMode="auto">
                          <a:xfrm>
                            <a:off x="7116" y="2745"/>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5" name="Line 1041"/>
                        <wps:cNvCnPr>
                          <a:cxnSpLocks noChangeShapeType="1"/>
                        </wps:cNvCnPr>
                        <wps:spPr bwMode="auto">
                          <a:xfrm>
                            <a:off x="7982" y="2745"/>
                            <a:ext cx="0" cy="0"/>
                          </a:xfrm>
                          <a:prstGeom prst="line">
                            <a:avLst/>
                          </a:prstGeom>
                          <a:noFill/>
                          <a:ln w="3435">
                            <a:solidFill>
                              <a:srgbClr val="333333"/>
                            </a:solidFill>
                            <a:round/>
                            <a:headEnd/>
                            <a:tailEnd/>
                          </a:ln>
                          <a:extLst>
                            <a:ext uri="{909E8E84-426E-40DD-AFC4-6F175D3DCCD1}">
                              <a14:hiddenFill xmlns:a14="http://schemas.microsoft.com/office/drawing/2010/main">
                                <a:noFill/>
                              </a14:hiddenFill>
                            </a:ext>
                          </a:extLst>
                        </wps:spPr>
                        <wps:bodyPr/>
                      </wps:wsp>
                      <wps:wsp>
                        <wps:cNvPr id="1106" name="Freeform 1040"/>
                        <wps:cNvSpPr>
                          <a:spLocks/>
                        </wps:cNvSpPr>
                        <wps:spPr bwMode="auto">
                          <a:xfrm>
                            <a:off x="7523" y="150"/>
                            <a:ext cx="88" cy="88"/>
                          </a:xfrm>
                          <a:custGeom>
                            <a:avLst/>
                            <a:gdLst>
                              <a:gd name="T0" fmla="+- 0 7567 7523"/>
                              <a:gd name="T1" fmla="*/ T0 w 88"/>
                              <a:gd name="T2" fmla="+- 0 151 151"/>
                              <a:gd name="T3" fmla="*/ 151 h 88"/>
                              <a:gd name="T4" fmla="+- 0 7550 7523"/>
                              <a:gd name="T5" fmla="*/ T4 w 88"/>
                              <a:gd name="T6" fmla="+- 0 154 151"/>
                              <a:gd name="T7" fmla="*/ 154 h 88"/>
                              <a:gd name="T8" fmla="+- 0 7536 7523"/>
                              <a:gd name="T9" fmla="*/ T8 w 88"/>
                              <a:gd name="T10" fmla="+- 0 164 151"/>
                              <a:gd name="T11" fmla="*/ 164 h 88"/>
                              <a:gd name="T12" fmla="+- 0 7527 7523"/>
                              <a:gd name="T13" fmla="*/ T12 w 88"/>
                              <a:gd name="T14" fmla="+- 0 177 151"/>
                              <a:gd name="T15" fmla="*/ 177 h 88"/>
                              <a:gd name="T16" fmla="+- 0 7523 7523"/>
                              <a:gd name="T17" fmla="*/ T16 w 88"/>
                              <a:gd name="T18" fmla="+- 0 194 151"/>
                              <a:gd name="T19" fmla="*/ 194 h 88"/>
                              <a:gd name="T20" fmla="+- 0 7527 7523"/>
                              <a:gd name="T21" fmla="*/ T20 w 88"/>
                              <a:gd name="T22" fmla="+- 0 211 151"/>
                              <a:gd name="T23" fmla="*/ 211 h 88"/>
                              <a:gd name="T24" fmla="+- 0 7536 7523"/>
                              <a:gd name="T25" fmla="*/ T24 w 88"/>
                              <a:gd name="T26" fmla="+- 0 225 151"/>
                              <a:gd name="T27" fmla="*/ 225 h 88"/>
                              <a:gd name="T28" fmla="+- 0 7550 7523"/>
                              <a:gd name="T29" fmla="*/ T28 w 88"/>
                              <a:gd name="T30" fmla="+- 0 235 151"/>
                              <a:gd name="T31" fmla="*/ 235 h 88"/>
                              <a:gd name="T32" fmla="+- 0 7567 7523"/>
                              <a:gd name="T33" fmla="*/ T32 w 88"/>
                              <a:gd name="T34" fmla="+- 0 238 151"/>
                              <a:gd name="T35" fmla="*/ 238 h 88"/>
                              <a:gd name="T36" fmla="+- 0 7584 7523"/>
                              <a:gd name="T37" fmla="*/ T36 w 88"/>
                              <a:gd name="T38" fmla="+- 0 235 151"/>
                              <a:gd name="T39" fmla="*/ 235 h 88"/>
                              <a:gd name="T40" fmla="+- 0 7598 7523"/>
                              <a:gd name="T41" fmla="*/ T40 w 88"/>
                              <a:gd name="T42" fmla="+- 0 225 151"/>
                              <a:gd name="T43" fmla="*/ 225 h 88"/>
                              <a:gd name="T44" fmla="+- 0 7607 7523"/>
                              <a:gd name="T45" fmla="*/ T44 w 88"/>
                              <a:gd name="T46" fmla="+- 0 211 151"/>
                              <a:gd name="T47" fmla="*/ 211 h 88"/>
                              <a:gd name="T48" fmla="+- 0 7611 7523"/>
                              <a:gd name="T49" fmla="*/ T48 w 88"/>
                              <a:gd name="T50" fmla="+- 0 194 151"/>
                              <a:gd name="T51" fmla="*/ 194 h 88"/>
                              <a:gd name="T52" fmla="+- 0 7607 7523"/>
                              <a:gd name="T53" fmla="*/ T52 w 88"/>
                              <a:gd name="T54" fmla="+- 0 177 151"/>
                              <a:gd name="T55" fmla="*/ 177 h 88"/>
                              <a:gd name="T56" fmla="+- 0 7598 7523"/>
                              <a:gd name="T57" fmla="*/ T56 w 88"/>
                              <a:gd name="T58" fmla="+- 0 164 151"/>
                              <a:gd name="T59" fmla="*/ 164 h 88"/>
                              <a:gd name="T60" fmla="+- 0 7584 7523"/>
                              <a:gd name="T61" fmla="*/ T60 w 88"/>
                              <a:gd name="T62" fmla="+- 0 154 151"/>
                              <a:gd name="T63" fmla="*/ 154 h 88"/>
                              <a:gd name="T64" fmla="+- 0 7567 7523"/>
                              <a:gd name="T65" fmla="*/ T64 w 88"/>
                              <a:gd name="T66" fmla="+- 0 151 151"/>
                              <a:gd name="T67" fmla="*/ 151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8" h="88">
                                <a:moveTo>
                                  <a:pt x="44" y="0"/>
                                </a:moveTo>
                                <a:lnTo>
                                  <a:pt x="27" y="3"/>
                                </a:lnTo>
                                <a:lnTo>
                                  <a:pt x="13" y="13"/>
                                </a:lnTo>
                                <a:lnTo>
                                  <a:pt x="4" y="26"/>
                                </a:lnTo>
                                <a:lnTo>
                                  <a:pt x="0" y="43"/>
                                </a:lnTo>
                                <a:lnTo>
                                  <a:pt x="4" y="60"/>
                                </a:lnTo>
                                <a:lnTo>
                                  <a:pt x="13" y="74"/>
                                </a:lnTo>
                                <a:lnTo>
                                  <a:pt x="27" y="84"/>
                                </a:lnTo>
                                <a:lnTo>
                                  <a:pt x="44" y="87"/>
                                </a:lnTo>
                                <a:lnTo>
                                  <a:pt x="61" y="84"/>
                                </a:lnTo>
                                <a:lnTo>
                                  <a:pt x="75" y="74"/>
                                </a:lnTo>
                                <a:lnTo>
                                  <a:pt x="84" y="60"/>
                                </a:lnTo>
                                <a:lnTo>
                                  <a:pt x="88" y="43"/>
                                </a:lnTo>
                                <a:lnTo>
                                  <a:pt x="84" y="26"/>
                                </a:lnTo>
                                <a:lnTo>
                                  <a:pt x="75" y="13"/>
                                </a:lnTo>
                                <a:lnTo>
                                  <a:pt x="61" y="3"/>
                                </a:lnTo>
                                <a:lnTo>
                                  <a:pt x="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7" name="Line 1039"/>
                        <wps:cNvCnPr>
                          <a:cxnSpLocks noChangeShapeType="1"/>
                        </wps:cNvCnPr>
                        <wps:spPr bwMode="auto">
                          <a:xfrm>
                            <a:off x="7532" y="194"/>
                            <a:ext cx="70" cy="0"/>
                          </a:xfrm>
                          <a:prstGeom prst="line">
                            <a:avLst/>
                          </a:prstGeom>
                          <a:noFill/>
                          <a:ln w="3435">
                            <a:solidFill>
                              <a:srgbClr val="1C85ED"/>
                            </a:solidFill>
                            <a:round/>
                            <a:headEnd/>
                            <a:tailEnd/>
                          </a:ln>
                          <a:extLst>
                            <a:ext uri="{909E8E84-426E-40DD-AFC4-6F175D3DCCD1}">
                              <a14:hiddenFill xmlns:a14="http://schemas.microsoft.com/office/drawing/2010/main">
                                <a:noFill/>
                              </a14:hiddenFill>
                            </a:ext>
                          </a:extLst>
                        </wps:spPr>
                        <wps:bodyPr/>
                      </wps:wsp>
                      <wps:wsp>
                        <wps:cNvPr id="1108" name="Line 1038"/>
                        <wps:cNvCnPr>
                          <a:cxnSpLocks noChangeShapeType="1"/>
                        </wps:cNvCnPr>
                        <wps:spPr bwMode="auto">
                          <a:xfrm>
                            <a:off x="7532" y="282"/>
                            <a:ext cx="70" cy="0"/>
                          </a:xfrm>
                          <a:prstGeom prst="line">
                            <a:avLst/>
                          </a:prstGeom>
                          <a:noFill/>
                          <a:ln w="3435">
                            <a:solidFill>
                              <a:srgbClr val="E21A1C"/>
                            </a:solidFill>
                            <a:round/>
                            <a:headEnd/>
                            <a:tailEnd/>
                          </a:ln>
                          <a:extLst>
                            <a:ext uri="{909E8E84-426E-40DD-AFC4-6F175D3DCCD1}">
                              <a14:hiddenFill xmlns:a14="http://schemas.microsoft.com/office/drawing/2010/main">
                                <a:noFill/>
                              </a14:hiddenFill>
                            </a:ext>
                          </a:extLst>
                        </wps:spPr>
                        <wps:bodyPr/>
                      </wps:wsp>
                      <wps:wsp>
                        <wps:cNvPr id="1109" name="Line 1037"/>
                        <wps:cNvCnPr>
                          <a:cxnSpLocks noChangeShapeType="1"/>
                        </wps:cNvCnPr>
                        <wps:spPr bwMode="auto">
                          <a:xfrm>
                            <a:off x="7532" y="369"/>
                            <a:ext cx="70" cy="0"/>
                          </a:xfrm>
                          <a:prstGeom prst="line">
                            <a:avLst/>
                          </a:prstGeom>
                          <a:noFill/>
                          <a:ln w="3435">
                            <a:solidFill>
                              <a:srgbClr val="008A00"/>
                            </a:solidFill>
                            <a:round/>
                            <a:headEnd/>
                            <a:tailEnd/>
                          </a:ln>
                          <a:extLst>
                            <a:ext uri="{909E8E84-426E-40DD-AFC4-6F175D3DCCD1}">
                              <a14:hiddenFill xmlns:a14="http://schemas.microsoft.com/office/drawing/2010/main">
                                <a:noFill/>
                              </a14:hiddenFill>
                            </a:ext>
                          </a:extLst>
                        </wps:spPr>
                        <wps:bodyPr/>
                      </wps:wsp>
                      <wps:wsp>
                        <wps:cNvPr id="1110" name="Text Box 1036"/>
                        <wps:cNvSpPr txBox="1">
                          <a:spLocks noChangeArrowheads="1"/>
                        </wps:cNvSpPr>
                        <wps:spPr bwMode="auto">
                          <a:xfrm>
                            <a:off x="4357" y="-85"/>
                            <a:ext cx="3789" cy="2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D79C3" w14:textId="77777777" w:rsidR="003162A5" w:rsidRDefault="003162A5">
                              <w:pPr>
                                <w:rPr>
                                  <w:sz w:val="10"/>
                                </w:rPr>
                              </w:pPr>
                            </w:p>
                            <w:p w14:paraId="60F5238D" w14:textId="77777777" w:rsidR="003162A5" w:rsidRDefault="003162A5">
                              <w:pPr>
                                <w:rPr>
                                  <w:sz w:val="9"/>
                                </w:rPr>
                              </w:pPr>
                            </w:p>
                            <w:p w14:paraId="3761BFC6" w14:textId="77777777" w:rsidR="003162A5" w:rsidRDefault="003162A5">
                              <w:pPr>
                                <w:spacing w:line="98" w:lineRule="exact"/>
                                <w:ind w:right="233"/>
                                <w:jc w:val="right"/>
                                <w:rPr>
                                  <w:rFonts w:ascii="Arial"/>
                                  <w:b/>
                                  <w:sz w:val="9"/>
                                </w:rPr>
                              </w:pPr>
                              <w:r>
                                <w:rPr>
                                  <w:rFonts w:ascii="Arial"/>
                                  <w:b/>
                                  <w:sz w:val="9"/>
                                </w:rPr>
                                <w:t>20</w:t>
                              </w:r>
                              <w:r>
                                <w:rPr>
                                  <w:rFonts w:ascii="Arial"/>
                                  <w:b/>
                                  <w:spacing w:val="2"/>
                                  <w:sz w:val="9"/>
                                </w:rPr>
                                <w:t xml:space="preserve"> </w:t>
                              </w:r>
                              <w:r>
                                <w:rPr>
                                  <w:rFonts w:ascii="Arial"/>
                                  <w:b/>
                                  <w:sz w:val="9"/>
                                </w:rPr>
                                <w:t>min</w:t>
                              </w:r>
                            </w:p>
                            <w:p w14:paraId="3C06E9D1" w14:textId="77777777" w:rsidR="003162A5" w:rsidRDefault="003162A5">
                              <w:pPr>
                                <w:spacing w:line="90" w:lineRule="exact"/>
                                <w:ind w:right="233"/>
                                <w:jc w:val="right"/>
                                <w:rPr>
                                  <w:rFonts w:ascii="Arial"/>
                                  <w:b/>
                                  <w:sz w:val="9"/>
                                </w:rPr>
                              </w:pPr>
                              <w:r>
                                <w:rPr>
                                  <w:rFonts w:ascii="Arial"/>
                                  <w:b/>
                                  <w:sz w:val="9"/>
                                </w:rPr>
                                <w:t>30</w:t>
                              </w:r>
                              <w:r>
                                <w:rPr>
                                  <w:rFonts w:ascii="Arial"/>
                                  <w:b/>
                                  <w:spacing w:val="2"/>
                                  <w:sz w:val="9"/>
                                </w:rPr>
                                <w:t xml:space="preserve"> </w:t>
                              </w:r>
                              <w:r>
                                <w:rPr>
                                  <w:rFonts w:ascii="Arial"/>
                                  <w:b/>
                                  <w:sz w:val="9"/>
                                </w:rPr>
                                <w:t>min</w:t>
                              </w:r>
                            </w:p>
                            <w:p w14:paraId="7044DD6D" w14:textId="77777777" w:rsidR="003162A5" w:rsidRDefault="003162A5">
                              <w:pPr>
                                <w:spacing w:line="95" w:lineRule="exact"/>
                                <w:ind w:right="233"/>
                                <w:jc w:val="right"/>
                                <w:rPr>
                                  <w:rFonts w:ascii="Arial"/>
                                  <w:b/>
                                  <w:sz w:val="9"/>
                                </w:rPr>
                              </w:pPr>
                              <w:r>
                                <w:rPr>
                                  <w:rFonts w:ascii="Arial"/>
                                  <w:b/>
                                  <w:sz w:val="9"/>
                                </w:rPr>
                                <w:t>40</w:t>
                              </w:r>
                              <w:r>
                                <w:rPr>
                                  <w:rFonts w:ascii="Arial"/>
                                  <w:b/>
                                  <w:spacing w:val="2"/>
                                  <w:sz w:val="9"/>
                                </w:rPr>
                                <w:t xml:space="preserve"> </w:t>
                              </w:r>
                              <w:r>
                                <w:rPr>
                                  <w:rFonts w:ascii="Arial"/>
                                  <w:b/>
                                  <w:sz w:val="9"/>
                                </w:rPr>
                                <w:t>min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EC033C" id="Group 1035" o:spid="_x0000_s1520" style="position:absolute;left:0;text-align:left;margin-left:217.05pt;margin-top:-4.5pt;width:190.4pt;height:141.75pt;z-index:251511808;mso-position-horizontal-relative:page;mso-position-vertical-relative:text" coordorigin="4341,-90" coordsize="3808,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">
                <v:shape id="Freeform 1058" o:spid="_x0000_s1521" style="position:absolute;left:4526;top:601;width:3447;height:1886;visibility:visible;mso-wrap-style:square;v-text-anchor:top" coordsize="3447,1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" path="m,1883r17,-1l34,1881r18,2l69,1883r17,-4l104,1885r17,-6l138,1883r18,-7l173,1881r17,4l208,1869r17,-18l242,1883r18,-2l277,1878r17,-6l312,1873r17,-4l346,1870r18,1l381,1880r17,-4l415,1879r18,-4l450,1880r17,-5l485,1877r17,-1l519,1876r18,1l554,1867r17,6l589,1873r17,-2l623,1873r18,-2l658,1864r17,8l693,1868r17,3l727,1864r17,-3l762,1865r17,3l796,1859r18,4l831,1860r17,1l866,1858r17,1l900,1854r18,1l935,1856r17,-8l970,1844r17,-5l1004,1843r18,-1l1039,1839r17,-4l1073,1830r18,5l1108,1823r17,-8l1143,1811r17,-4l1177,1811r18,-13l1212,1803r17,-12l1247,1789r17,-3l1281,1771r18,-1l1316,1754r17,-1l1351,1741r17,-12l1385,1721r18,-18l1420,1679r17,-15l1455,1646r17,-30l1489,1589r17,-14l1524,1553r17,-34l1558,1455r18,-73l1593,1310r17,-141l1628,1035r17,-166l1662,699r18,-141l1697,333,1714,r18,200l1749,901r17,328l1784,1412r17,91l1835,1559r18,4l1870,1551r17,-1l1905,1553r17,27l1939,1618r18,28l1974,1653r17,15l2009,1668r17,2l2043,1679r18,15l2078,1712r17,15l2113,1740r17,5l2147,1755r17,-2l2182,1759r17,5l2216,1772r18,-1l2251,1781r17,8l2286,1798r17,-1l2320,1809r18,5l2355,1812r17,2l2390,1821r17,3l2424,1822r18,7l2459,1831r17,-4l2494,1839r17,-6l2528,1840r17,-2l2563,1849r17,-2l2597,1850r18,2l2632,1847r17,7l2667,1854r17,-1l2701,1863r18,-5l2736,1855r17,6l2771,1861r17,l2805,1866r18,2l2840,1871r17,-3l2875,1868r17,2l2909,1868r17,l2944,1868r17,-5l2978,1874r18,-2l3013,1873r17,-1l3048,1873r17,l3082,1875r18,-2l3117,1873r17,4l3152,1878r17,-6l3186,1881r18,-7l3221,1876r17,l3255,1871r18,2l3290,1876r17,1l3325,1875r17,7l3359,1877r18,5l3394,1878r17,4l3429,1878r17,e" filled="f" strokecolor="#1c85ed" strokeweight=".09542mm">
                  <v:path arrowok="t" o:connecttype="custom" o:connectlocs="52,2484;121,2480;190,2486;260,2482;329,2470;398,2477;467,2476;537,2478;606,2472;675,2473;744,2462;814,2464;883,2460;952,2449;1022,2443;1091,2436;1160,2408;1229,2392;1299,2371;1368,2330;1437,2265;1506,2176;1576,1983;1645,1470;1714,601;1784,2013;1870,2152;1939,2219;2009,2269;2078,2313;2147,2356;2216,2373;2286,2399;2355,2413;2424,2423;2494,2440;2563,2450;2632,2448;2701,2464;2771,2462;2840,2472;2909,2469;2978,2475;3048,2474;3117,2474;3186,2482;3255,2472;3325,2476;3394,2479" o:connectangles="0,0,0,0,0,0,0,0,0,0,0,0,0,0,0,0,0,0,0,0,0,0,0,0,0,0,0,0,0,0,0,0,0,0,0,0,0,0,0,0,0,0,0,0,0,0,0,0,0"/>
                </v:shape>
                <v:shape id="Freeform 1057" o:spid="_x0000_s1522" style="position:absolute;left:4526;top:229;width:3447;height:2251;visibility:visible;mso-wrap-style:square;v-text-anchor:top" coordsize="3447,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" path="m,2246r17,3l34,2250r18,-2l69,2249r17,l104,2247r17,-4l138,2251r18,-8l173,2244r17,3l208,2239r17,-16l242,2247r18,-2l277,2247r17,-7l312,2244r17,-3l346,2239r18,6l381,2246r17,-2l415,2246r18,-5l450,2242r17,-2l485,2244r17,-1l519,2240r18,-1l554,2236r17,1l589,2238r17,-3l623,2240r18,-4l658,2227r17,8l693,2231r17,3l727,2225r17,l762,2228r17,l796,2222r18,4l831,2224r17,1l866,2229r17,-11l900,2213r18,7l935,2215r17,-3l970,2209r17,-8l1004,2204r18,-7l1039,2196r17,-6l1073,2189r18,-2l1108,2180r17,-4l1143,2168r17,-4l1177,2165r18,-14l1212,2153r17,-10l1247,2133r17,-1l1281,2117r18,-2l1316,2100r17,-5l1351,2073r17,-5l1385,2052r18,-19l1420,2001r17,-18l1455,1958r17,-32l1489,1896r35,-49l1558,1730r18,-90l1593,1536r17,-156l1628,1215r17,-186l1662,827r18,-183l1697,394,1714,r18,230l1749,1090r17,386l1784,1690r17,102l1835,1868r18,6l1870,1859r17,3l1905,1869r17,31l1939,1947r18,26l1974,1984r17,10l2009,1998r17,4l2043,2012r18,18l2078,2051r17,14l2113,2082r17,14l2147,2102r17,l2182,2106r17,3l2216,2116r18,11l2251,2137r17,6l2286,2153r17,-2l2320,2157r18,8l2355,2168r17,6l2390,2176r17,6l2424,2181r18,5l2459,2187r17,-2l2494,2199r17,-1l2528,2201r17,-1l2563,2206r17,2l2597,2212r18,l2632,2209r17,5l2667,2216r17,l2701,2224r18,-9l2736,2217r17,4l2771,2222r17,2l2805,2229r18,l2840,2232r17,3l2875,2231r17,5l2909,2236r17,-6l2944,2232r17,-1l2978,2241r18,-4l3013,2240r17,-6l3048,2242r17,-3l3082,2240r18,l3117,2241r17,2l3152,2244r17,-6l3186,2241r18,-1l3221,2242r17,l3255,2240r18,2l3290,2239r17,6l3325,2245r17,-3l3359,2247r18,2l3394,2245r17,6l3429,2243r17,e" filled="f" strokecolor="#e21a1c" strokeweight=".09542mm">
                  <v:path arrowok="t" o:connecttype="custom" o:connectlocs="52,2477;121,2472;190,2476;260,2474;329,2470;398,2473;467,2469;537,2468;606,2464;675,2464;744,2454;814,2455;883,2447;952,2441;1022,2426;1091,2416;1160,2393;1229,2372;1299,2344;1368,2297;1437,2212;1524,2076;1610,1609;1680,873;1749,1319;1835,2097;1905,2098;1974,2213;2043,2241;2113,2311;2182,2335;2251,2366;2320,2386;2390,2405;2459,2416;2528,2430;2597,2441;2667,2445;2736,2446;2805,2458;2875,2460;2944,2461;3013,2469;3082,2469;3152,2473;3221,2471;3290,2468;3359,2476;3429,2472" o:connectangles="0,0,0,0,0,0,0,0,0,0,0,0,0,0,0,0,0,0,0,0,0,0,0,0,0,0,0,0,0,0,0,0,0,0,0,0,0,0,0,0,0,0,0,0,0,0,0,0,0"/>
                </v:shape>
                <v:shape id="Freeform 1056" o:spid="_x0000_s1523" style="position:absolute;left:4526;top:492;width:3447;height:1989;visibility:visible;mso-wrap-style:square;v-text-anchor:top" coordsize="3447,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" path="m,1982r17,3l34,1981r18,1l69,1982r17,-1l104,1982r17,-3l138,1987r18,-11l173,1978r17,10l208,1977r17,-15l242,1981r18,-1l277,1982r17,-7l312,1979r17,-4l346,1977r18,1l381,1979r17,1l415,1979r18,-2l450,1979r17,-6l485,1978r17,-2l519,1973r18,2l554,1972r17,1l589,1969r17,2l623,1972r18,l658,1967r17,1l693,1968r17,2l727,1961r17,1l762,1967r17,-6l796,1958r18,4l831,1962r17,l866,1962r17,-5l900,1954r18,3l935,1954r17,-6l970,1943r17,1l1004,1944r18,-6l1039,1934r17,-1l1073,1928r18,l1108,1924r17,-9l1143,1910r17,-3l1177,1903r18,-14l1212,1897r17,-12l1247,1881r17,-1l1281,1866r18,-5l1316,1849r17,l1351,1828r17,-9l1385,1805r18,-16l1420,1761r17,-16l1455,1725r17,-25l1489,1669r17,-12l1524,1629r17,-44l1558,1518r18,-68l1593,1366r17,-148l1628,1080r17,-169l1662,738r18,-159l1697,350,1714,r18,230l1749,965r17,341l1784,1493r17,91l1835,1648r18,12l1870,1645r17,-3l1905,1648r17,26l1939,1709r18,31l1974,1749r17,11l2009,1769r17,-2l2043,1770r18,19l2078,1812r17,6l2113,1832r17,15l2147,1852r17,-3l2182,1855r17,1l2216,1864r18,9l2251,1881r17,6l2286,1898r17,-1l2320,1901r18,9l2355,1912r17,1l2390,1917r17,5l2424,1923r18,1l2459,1925r17,3l2494,1944r17,-7l2528,1939r17,-1l2563,1942r17,3l2597,1951r18,-3l2632,1951r17,1l2667,1955r17,1l2701,1961r18,-10l2736,1954r17,3l2771,1959r17,1l2805,1963r18,2l2840,1968r17,l2875,1967r17,4l2909,1969r17,-3l2944,1967r17,-3l2978,1973r18,2l3013,1974r17,-3l3048,1975r17,-2l3082,1974r18,1l3117,1976r17,3l3152,1981r17,-9l3186,1977r18,-2l3221,1979r17,-4l3255,1975r18,-2l3290,1977r17,l3325,1980r17,2l3359,1978r18,4l3394,1979r17,5l3429,1979r17,2e" filled="f" strokecolor="#008a00" strokeweight=".09542mm">
                  <v:path arrowok="t" o:connecttype="custom" o:connectlocs="52,2475;121,2472;190,2481;260,2473;329,2468;398,2473;467,2466;537,2468;606,2464;675,2461;744,2455;814,2455;883,2450;952,2441;1022,2431;1091,2421;1160,2400;1229,2378;1299,2354;1368,2312;1437,2238;1506,2150;1576,1943;1645,1404;1714,493;1784,1986;1870,2138;1939,2202;2009,2262;2078,2305;2147,2345;2216,2357;2286,2391;2355,2405;2424,2416;2494,2437;2563,2435;2632,2444;2701,2454;2771,2452;2840,2461;2909,2462;2978,2466;3048,2468;3117,2469;3186,2470;3255,2468;3325,2473;3394,2472" o:connectangles="0,0,0,0,0,0,0,0,0,0,0,0,0,0,0,0,0,0,0,0,0,0,0,0,0,0,0,0,0,0,0,0,0,0,0,0,0,0,0,0,0,0,0,0,0,0,0,0,0"/>
                </v:shape>
                <v:rect id="Rectangle 1055" o:spid="_x0000_s1524" style="position:absolute;left:4354;top:-88;width:379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" filled="f" strokecolor="#333" strokeweight=".09542mm"/>
                <v:line id="Line 1054" o:spid="_x0000_s1525" style="position:absolute;visibility:visible;mso-wrap-style:square" from="4341,2603" to="4355,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" strokecolor="#333" strokeweight=".09542mm"/>
                <v:line id="Line 1053" o:spid="_x0000_s1526" style="position:absolute;visibility:visible;mso-wrap-style:square" from="4341,2283" to="4355,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" strokecolor="#333" strokeweight=".09542mm"/>
                <v:line id="Line 1052" o:spid="_x0000_s1527" style="position:absolute;visibility:visible;mso-wrap-style:square" from="4341,1963" to="4355,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" strokecolor="#333" strokeweight=".09542mm"/>
                <v:line id="Line 1051" o:spid="_x0000_s1528" style="position:absolute;visibility:visible;mso-wrap-style:square" from="4341,1642" to="4355,1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" strokecolor="#333" strokeweight=".09542mm"/>
                <v:line id="Line 1050" o:spid="_x0000_s1529" style="position:absolute;visibility:visible;mso-wrap-style:square" from="4341,1322" to="4355,1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" strokecolor="#333" strokeweight=".09542mm"/>
                <v:line id="Line 1049" o:spid="_x0000_s1530" style="position:absolute;visibility:visible;mso-wrap-style:square" from="4341,1002" to="4355,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" strokecolor="#333" strokeweight=".09542mm"/>
                <v:line id="Line 1048" o:spid="_x0000_s1531" style="position:absolute;visibility:visible;mso-wrap-style:square" from="4341,681" to="4355,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" strokecolor="#333" strokeweight=".09542mm"/>
                <v:line id="Line 1047" o:spid="_x0000_s1532" style="position:absolute;visibility:visible;mso-wrap-style:square" from="4341,361" to="4355,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" strokecolor="#333" strokeweight=".09542mm"/>
                <v:line id="Line 1046" o:spid="_x0000_s1533" style="position:absolute;visibility:visible;mso-wrap-style:square" from="4341,41" to="435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" strokecolor="#333" strokeweight=".09542mm"/>
                <v:line id="Line 1045" o:spid="_x0000_s1534" style="position:absolute;visibility:visible;mso-wrap-style:square" from="4518,2745" to="4518,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" strokecolor="#333" strokeweight=".09542mm"/>
                <v:line id="Line 1044" o:spid="_x0000_s1535" style="position:absolute;visibility:visible;mso-wrap-style:square" from="5384,2745" to="5384,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" strokecolor="#333" strokeweight=".09542mm"/>
                <v:line id="Line 1043" o:spid="_x0000_s1536" style="position:absolute;visibility:visible;mso-wrap-style:square" from="6250,2745" to="6250,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" strokecolor="#333" strokeweight=".09542mm"/>
                <v:line id="Line 1042" o:spid="_x0000_s1537" style="position:absolute;visibility:visible;mso-wrap-style:square" from="7116,2745" to="7116,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" strokecolor="#333" strokeweight=".09542mm"/>
                <v:line id="Line 1041" o:spid="_x0000_s1538" style="position:absolute;visibility:visible;mso-wrap-style:square" from="7982,2745" to="7982,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" strokecolor="#333" strokeweight=".09542mm"/>
                <v:shape id="Freeform 1040" o:spid="_x0000_s1539" style="position:absolute;left:7523;top:150;width:88;height:88;visibility:visible;mso-wrap-style:square;v-text-anchor:top" coordsize="8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" path="m44,l27,3,13,13,4,26,,43,4,60r9,14l27,84r17,3l61,84,75,74,84,60,88,43,84,26,75,13,61,3,44,xe" stroked="f">
                  <v:path arrowok="t" o:connecttype="custom" o:connectlocs="44,151;27,154;13,164;4,177;0,194;4,211;13,225;27,235;44,238;61,235;75,225;84,211;88,194;84,177;75,164;61,154;44,151" o:connectangles="0,0,0,0,0,0,0,0,0,0,0,0,0,0,0,0,0"/>
                </v:shape>
                <v:line id="Line 1039" o:spid="_x0000_s1540" style="position:absolute;visibility:visible;mso-wrap-style:square" from="7532,194" to="760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" strokecolor="#1c85ed" strokeweight=".09542mm"/>
                <v:line id="Line 1038" o:spid="_x0000_s1541" style="position:absolute;visibility:visible;mso-wrap-style:square" from="7532,282" to="760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" strokecolor="#e21a1c" strokeweight=".09542mm"/>
                <v:line id="Line 1037" o:spid="_x0000_s1542" style="position:absolute;visibility:visible;mso-wrap-style:square" from="7532,369" to="7602,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" strokecolor="#008a00" strokeweight=".09542mm"/>
                <v:shape id="Text Box 1036" o:spid="_x0000_s1543" type="#_x0000_t202" style="position:absolute;left:4357;top:-85;width:378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j4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GXb2QEvfoHAAD//wMAUEsBAi0AFAAGAAgAAAAhANvh9svuAAAAhQEAABMAAAAAAAAA&#10;AAAAAAAAAAAAAFtDb250ZW50X1R5cGVzXS54bWxQSwECLQAUAAYACAAAACEAWvQsW78AAAAVAQAA&#10;CwAAAAAAAAAAAAAAAAAfAQAAX3JlbHMvLnJlbHNQSwECLQAUAAYACAAAACEAUKD4+MYAAADdAAAA&#10;DwAAAAAAAAAAAAAAAAAHAgAAZHJzL2Rvd25yZXYueG1sUEsFBgAAAAADAAMAtwAAAPoCAAAAAA==&#10;" filled="f" stroked="f">
                  <v:textbox inset="0,0,0,0">
                    <w:txbxContent>
                      <w:p w14:paraId="55BD79C3" w14:textId="77777777" w:rsidR="003162A5" w:rsidRDefault="003162A5">
                        <w:pPr>
                          <w:rPr>
                            <w:sz w:val="10"/>
                          </w:rPr>
                        </w:pPr>
                      </w:p>
                      <w:p w14:paraId="60F5238D" w14:textId="77777777" w:rsidR="003162A5" w:rsidRDefault="003162A5">
                        <w:pPr>
                          <w:rPr>
                            <w:sz w:val="9"/>
                          </w:rPr>
                        </w:pPr>
                      </w:p>
                      <w:p w14:paraId="3761BFC6" w14:textId="77777777" w:rsidR="003162A5" w:rsidRDefault="003162A5">
                        <w:pPr>
                          <w:spacing w:line="98" w:lineRule="exact"/>
                          <w:ind w:right="233"/>
                          <w:jc w:val="right"/>
                          <w:rPr>
                            <w:rFonts w:ascii="Arial"/>
                            <w:b/>
                            <w:sz w:val="9"/>
                          </w:rPr>
                        </w:pPr>
                        <w:r>
                          <w:rPr>
                            <w:rFonts w:ascii="Arial"/>
                            <w:b/>
                            <w:sz w:val="9"/>
                          </w:rPr>
                          <w:t>20</w:t>
                        </w:r>
                        <w:r>
                          <w:rPr>
                            <w:rFonts w:ascii="Arial"/>
                            <w:b/>
                            <w:spacing w:val="2"/>
                            <w:sz w:val="9"/>
                          </w:rPr>
                          <w:t xml:space="preserve"> </w:t>
                        </w:r>
                        <w:r>
                          <w:rPr>
                            <w:rFonts w:ascii="Arial"/>
                            <w:b/>
                            <w:sz w:val="9"/>
                          </w:rPr>
                          <w:t>min</w:t>
                        </w:r>
                      </w:p>
                      <w:p w14:paraId="3C06E9D1" w14:textId="77777777" w:rsidR="003162A5" w:rsidRDefault="003162A5">
                        <w:pPr>
                          <w:spacing w:line="90" w:lineRule="exact"/>
                          <w:ind w:right="233"/>
                          <w:jc w:val="right"/>
                          <w:rPr>
                            <w:rFonts w:ascii="Arial"/>
                            <w:b/>
                            <w:sz w:val="9"/>
                          </w:rPr>
                        </w:pPr>
                        <w:r>
                          <w:rPr>
                            <w:rFonts w:ascii="Arial"/>
                            <w:b/>
                            <w:sz w:val="9"/>
                          </w:rPr>
                          <w:t>30</w:t>
                        </w:r>
                        <w:r>
                          <w:rPr>
                            <w:rFonts w:ascii="Arial"/>
                            <w:b/>
                            <w:spacing w:val="2"/>
                            <w:sz w:val="9"/>
                          </w:rPr>
                          <w:t xml:space="preserve"> </w:t>
                        </w:r>
                        <w:r>
                          <w:rPr>
                            <w:rFonts w:ascii="Arial"/>
                            <w:b/>
                            <w:sz w:val="9"/>
                          </w:rPr>
                          <w:t>min</w:t>
                        </w:r>
                      </w:p>
                      <w:p w14:paraId="7044DD6D" w14:textId="77777777" w:rsidR="003162A5" w:rsidRDefault="003162A5">
                        <w:pPr>
                          <w:spacing w:line="95" w:lineRule="exact"/>
                          <w:ind w:right="233"/>
                          <w:jc w:val="right"/>
                          <w:rPr>
                            <w:rFonts w:ascii="Arial"/>
                            <w:b/>
                            <w:sz w:val="9"/>
                          </w:rPr>
                        </w:pPr>
                        <w:r>
                          <w:rPr>
                            <w:rFonts w:ascii="Arial"/>
                            <w:b/>
                            <w:sz w:val="9"/>
                          </w:rPr>
                          <w:t>40</w:t>
                        </w:r>
                        <w:r>
                          <w:rPr>
                            <w:rFonts w:ascii="Arial"/>
                            <w:b/>
                            <w:spacing w:val="2"/>
                            <w:sz w:val="9"/>
                          </w:rPr>
                          <w:t xml:space="preserve"> </w:t>
                        </w:r>
                        <w:r>
                          <w:rPr>
                            <w:rFonts w:ascii="Arial"/>
                            <w:b/>
                            <w:sz w:val="9"/>
                          </w:rPr>
                          <w:t>min</w:t>
                        </w:r>
                      </w:p>
                    </w:txbxContent>
                  </v:textbox>
                </v:shape>
                <w10:wrap anchorx="page"/>
              </v:group>
            </w:pict>
          </mc:Fallback>
        </mc:AlternateContent>
      </w:r>
      <w:r w:rsidR="00372F18">
        <w:rPr>
          <w:rFonts w:ascii="Arial"/>
          <w:b/>
          <w:color w:val="4D4D4D"/>
          <w:sz w:val="6"/>
        </w:rPr>
        <w:t>16</w:t>
      </w:r>
    </w:p>
    <w:p w14:paraId="64262155" w14:textId="77777777" w:rsidR="0065693B" w:rsidRDefault="0065693B">
      <w:pPr>
        <w:pStyle w:val="BodyText"/>
        <w:spacing w:before="3"/>
        <w:rPr>
          <w:rFonts w:ascii="Arial"/>
          <w:b/>
          <w:sz w:val="13"/>
        </w:rPr>
      </w:pPr>
    </w:p>
    <w:p w14:paraId="25D9973E" w14:textId="77777777" w:rsidR="0065693B" w:rsidRDefault="0065693B">
      <w:pPr>
        <w:pStyle w:val="BodyText"/>
        <w:spacing w:before="6"/>
        <w:rPr>
          <w:rFonts w:ascii="Arial"/>
          <w:b/>
          <w:sz w:val="8"/>
        </w:rPr>
      </w:pPr>
    </w:p>
    <w:p w14:paraId="278BE570" w14:textId="77777777" w:rsidR="0065693B" w:rsidRDefault="00372F18">
      <w:pPr>
        <w:ind w:left="2598"/>
        <w:rPr>
          <w:rFonts w:ascii="Arial"/>
          <w:b/>
          <w:sz w:val="6"/>
        </w:rPr>
      </w:pPr>
      <w:r>
        <w:rPr>
          <w:rFonts w:ascii="Arial"/>
          <w:b/>
          <w:color w:val="4D4D4D"/>
          <w:sz w:val="6"/>
        </w:rPr>
        <w:t>14</w:t>
      </w:r>
    </w:p>
    <w:p w14:paraId="3CEDD134" w14:textId="77777777" w:rsidR="0065693B" w:rsidRDefault="0065693B">
      <w:pPr>
        <w:pStyle w:val="BodyText"/>
        <w:spacing w:before="3"/>
        <w:rPr>
          <w:rFonts w:ascii="Arial"/>
          <w:b/>
          <w:sz w:val="13"/>
        </w:rPr>
      </w:pPr>
    </w:p>
    <w:p w14:paraId="0A7F97BA" w14:textId="77777777" w:rsidR="0065693B" w:rsidRDefault="0065693B">
      <w:pPr>
        <w:pStyle w:val="BodyText"/>
        <w:spacing w:before="7"/>
        <w:rPr>
          <w:rFonts w:ascii="Arial"/>
          <w:b/>
          <w:sz w:val="8"/>
        </w:rPr>
      </w:pPr>
    </w:p>
    <w:p w14:paraId="5BEC7A42" w14:textId="77777777" w:rsidR="0065693B" w:rsidRDefault="00372F18">
      <w:pPr>
        <w:ind w:left="2598"/>
        <w:rPr>
          <w:rFonts w:ascii="Arial"/>
          <w:b/>
          <w:sz w:val="6"/>
        </w:rPr>
      </w:pPr>
      <w:r>
        <w:rPr>
          <w:rFonts w:ascii="Arial"/>
          <w:b/>
          <w:color w:val="4D4D4D"/>
          <w:sz w:val="6"/>
        </w:rPr>
        <w:t>12</w:t>
      </w:r>
    </w:p>
    <w:p w14:paraId="1A1B1EF4" w14:textId="77777777" w:rsidR="0065693B" w:rsidRDefault="0065693B">
      <w:pPr>
        <w:pStyle w:val="BodyText"/>
        <w:spacing w:before="3"/>
        <w:rPr>
          <w:rFonts w:ascii="Arial"/>
          <w:b/>
          <w:sz w:val="13"/>
        </w:rPr>
      </w:pPr>
    </w:p>
    <w:p w14:paraId="1D7F3C7A" w14:textId="77777777" w:rsidR="0065693B" w:rsidRDefault="0065693B">
      <w:pPr>
        <w:pStyle w:val="BodyText"/>
        <w:spacing w:before="7"/>
        <w:rPr>
          <w:rFonts w:ascii="Arial"/>
          <w:b/>
          <w:sz w:val="8"/>
        </w:rPr>
      </w:pPr>
    </w:p>
    <w:p w14:paraId="353FD2E3" w14:textId="4C03EFBF" w:rsidR="0065693B" w:rsidRDefault="00B8797A">
      <w:pPr>
        <w:ind w:left="2598"/>
        <w:rPr>
          <w:rFonts w:ascii="Arial"/>
          <w:b/>
          <w:sz w:val="6"/>
        </w:rPr>
      </w:pPr>
      <w:r>
        <w:rPr>
          <w:noProof/>
        </w:rPr>
        <mc:AlternateContent>
          <mc:Choice Requires="wps">
            <w:drawing>
              <wp:anchor distT="0" distB="0" distL="114300" distR="114300" simplePos="0" relativeHeight="251513856" behindDoc="0" locked="0" layoutInCell="1" allowOverlap="1" wp14:anchorId="2344D1CA" wp14:editId="16A17B4D">
                <wp:simplePos x="0" y="0"/>
                <wp:positionH relativeFrom="page">
                  <wp:posOffset>2635250</wp:posOffset>
                </wp:positionH>
                <wp:positionV relativeFrom="paragraph">
                  <wp:posOffset>38100</wp:posOffset>
                </wp:positionV>
                <wp:extent cx="97155" cy="379730"/>
                <wp:effectExtent l="0" t="1270" r="1270" b="0"/>
                <wp:wrapNone/>
                <wp:docPr id="1086" name="Text Box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 cy="37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5125D" w14:textId="77777777" w:rsidR="003162A5" w:rsidRDefault="003162A5">
                            <w:pPr>
                              <w:spacing w:before="17"/>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4D1CA" id="Text Box 1034" o:spid="_x0000_s1544" type="#_x0000_t202" style="position:absolute;left:0;text-align:left;margin-left:207.5pt;margin-top:3pt;width:7.65pt;height:29.9pt;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" filled="f" stroked="f">
                <v:textbox style="layout-flow:vertical;mso-layout-flow-alt:bottom-to-top" inset="0,0,0,0">
                  <w:txbxContent>
                    <w:p w14:paraId="2CB5125D" w14:textId="77777777" w:rsidR="003162A5" w:rsidRDefault="003162A5">
                      <w:pPr>
                        <w:spacing w:before="17"/>
                        <w:ind w:left="20"/>
                        <w:rPr>
                          <w:rFonts w:ascii="Arial"/>
                          <w:b/>
                          <w:sz w:val="10"/>
                        </w:rPr>
                      </w:pPr>
                      <w:r>
                        <w:rPr>
                          <w:rFonts w:ascii="Arial"/>
                          <w:b/>
                          <w:sz w:val="10"/>
                        </w:rPr>
                        <w:t>Enrichment</w:t>
                      </w:r>
                    </w:p>
                  </w:txbxContent>
                </v:textbox>
                <w10:wrap anchorx="page"/>
              </v:shape>
            </w:pict>
          </mc:Fallback>
        </mc:AlternateContent>
      </w:r>
      <w:r w:rsidR="00372F18">
        <w:rPr>
          <w:rFonts w:ascii="Arial"/>
          <w:b/>
          <w:color w:val="4D4D4D"/>
          <w:sz w:val="6"/>
        </w:rPr>
        <w:t>10</w:t>
      </w:r>
    </w:p>
    <w:p w14:paraId="6C8A1BA3" w14:textId="77777777" w:rsidR="0065693B" w:rsidRDefault="0065693B">
      <w:pPr>
        <w:pStyle w:val="BodyText"/>
        <w:spacing w:before="3"/>
        <w:rPr>
          <w:rFonts w:ascii="Arial"/>
          <w:b/>
          <w:sz w:val="13"/>
        </w:rPr>
      </w:pPr>
    </w:p>
    <w:p w14:paraId="09533FDE" w14:textId="77777777" w:rsidR="0065693B" w:rsidRDefault="0065693B">
      <w:pPr>
        <w:pStyle w:val="BodyText"/>
        <w:spacing w:before="7"/>
        <w:rPr>
          <w:rFonts w:ascii="Arial"/>
          <w:b/>
          <w:sz w:val="8"/>
        </w:rPr>
      </w:pPr>
    </w:p>
    <w:p w14:paraId="59C5E0AB" w14:textId="77777777" w:rsidR="0065693B" w:rsidRDefault="00372F18">
      <w:pPr>
        <w:ind w:left="2624"/>
        <w:rPr>
          <w:rFonts w:ascii="Arial"/>
          <w:b/>
          <w:sz w:val="6"/>
        </w:rPr>
      </w:pPr>
      <w:r>
        <w:rPr>
          <w:rFonts w:ascii="Arial"/>
          <w:b/>
          <w:color w:val="4D4D4D"/>
          <w:w w:val="101"/>
          <w:sz w:val="6"/>
        </w:rPr>
        <w:t>8</w:t>
      </w:r>
    </w:p>
    <w:p w14:paraId="1748E2BB" w14:textId="77777777" w:rsidR="0065693B" w:rsidRDefault="0065693B">
      <w:pPr>
        <w:pStyle w:val="BodyText"/>
        <w:spacing w:before="3"/>
        <w:rPr>
          <w:rFonts w:ascii="Arial"/>
          <w:b/>
          <w:sz w:val="13"/>
        </w:rPr>
      </w:pPr>
    </w:p>
    <w:p w14:paraId="622ED4E8" w14:textId="77777777" w:rsidR="0065693B" w:rsidRDefault="0065693B">
      <w:pPr>
        <w:pStyle w:val="BodyText"/>
        <w:spacing w:before="6"/>
        <w:rPr>
          <w:rFonts w:ascii="Arial"/>
          <w:b/>
          <w:sz w:val="8"/>
        </w:rPr>
      </w:pPr>
    </w:p>
    <w:p w14:paraId="39AAB23B" w14:textId="77777777" w:rsidR="0065693B" w:rsidRDefault="00372F18">
      <w:pPr>
        <w:spacing w:before="1"/>
        <w:ind w:left="2624"/>
        <w:rPr>
          <w:rFonts w:ascii="Arial"/>
          <w:b/>
          <w:sz w:val="6"/>
        </w:rPr>
      </w:pPr>
      <w:r>
        <w:rPr>
          <w:rFonts w:ascii="Arial"/>
          <w:b/>
          <w:color w:val="4D4D4D"/>
          <w:w w:val="101"/>
          <w:sz w:val="6"/>
        </w:rPr>
        <w:t>6</w:t>
      </w:r>
    </w:p>
    <w:p w14:paraId="64845520" w14:textId="77777777" w:rsidR="0065693B" w:rsidRDefault="0065693B">
      <w:pPr>
        <w:pStyle w:val="BodyText"/>
        <w:spacing w:before="3"/>
        <w:rPr>
          <w:rFonts w:ascii="Arial"/>
          <w:b/>
          <w:sz w:val="13"/>
        </w:rPr>
      </w:pPr>
    </w:p>
    <w:p w14:paraId="43C2A8B5" w14:textId="77777777" w:rsidR="0065693B" w:rsidRDefault="0065693B">
      <w:pPr>
        <w:pStyle w:val="BodyText"/>
        <w:spacing w:before="6"/>
        <w:rPr>
          <w:rFonts w:ascii="Arial"/>
          <w:b/>
          <w:sz w:val="8"/>
        </w:rPr>
      </w:pPr>
    </w:p>
    <w:p w14:paraId="1DCEF9CE" w14:textId="77777777" w:rsidR="0065693B" w:rsidRDefault="00372F18">
      <w:pPr>
        <w:ind w:left="2624"/>
        <w:rPr>
          <w:rFonts w:ascii="Arial"/>
          <w:b/>
          <w:sz w:val="6"/>
        </w:rPr>
      </w:pPr>
      <w:r>
        <w:rPr>
          <w:rFonts w:ascii="Arial"/>
          <w:b/>
          <w:color w:val="4D4D4D"/>
          <w:w w:val="101"/>
          <w:sz w:val="6"/>
        </w:rPr>
        <w:t>4</w:t>
      </w:r>
    </w:p>
    <w:p w14:paraId="28520358" w14:textId="77777777" w:rsidR="0065693B" w:rsidRDefault="0065693B">
      <w:pPr>
        <w:pStyle w:val="BodyText"/>
        <w:spacing w:before="3"/>
        <w:rPr>
          <w:rFonts w:ascii="Arial"/>
          <w:b/>
          <w:sz w:val="13"/>
        </w:rPr>
      </w:pPr>
    </w:p>
    <w:p w14:paraId="6D570096" w14:textId="77777777" w:rsidR="0065693B" w:rsidRDefault="0065693B">
      <w:pPr>
        <w:pStyle w:val="BodyText"/>
        <w:spacing w:before="7"/>
        <w:rPr>
          <w:rFonts w:ascii="Arial"/>
          <w:b/>
          <w:sz w:val="8"/>
        </w:rPr>
      </w:pPr>
    </w:p>
    <w:p w14:paraId="3DBE6E7B" w14:textId="77777777" w:rsidR="0065693B" w:rsidRDefault="00372F18">
      <w:pPr>
        <w:ind w:left="2624"/>
        <w:rPr>
          <w:rFonts w:ascii="Arial"/>
          <w:b/>
          <w:sz w:val="6"/>
        </w:rPr>
      </w:pPr>
      <w:r>
        <w:rPr>
          <w:rFonts w:ascii="Arial"/>
          <w:b/>
          <w:color w:val="4D4D4D"/>
          <w:w w:val="101"/>
          <w:sz w:val="6"/>
        </w:rPr>
        <w:t>2</w:t>
      </w:r>
    </w:p>
    <w:p w14:paraId="4DA1456A" w14:textId="77777777" w:rsidR="0065693B" w:rsidRDefault="0065693B">
      <w:pPr>
        <w:pStyle w:val="BodyText"/>
        <w:spacing w:before="3"/>
        <w:rPr>
          <w:rFonts w:ascii="Arial"/>
          <w:b/>
          <w:sz w:val="13"/>
        </w:rPr>
      </w:pPr>
    </w:p>
    <w:p w14:paraId="3EF0E074" w14:textId="77777777" w:rsidR="0065693B" w:rsidRDefault="0065693B">
      <w:pPr>
        <w:pStyle w:val="BodyText"/>
        <w:spacing w:before="7"/>
        <w:rPr>
          <w:rFonts w:ascii="Arial"/>
          <w:b/>
          <w:sz w:val="8"/>
        </w:rPr>
      </w:pPr>
    </w:p>
    <w:p w14:paraId="39DFA007" w14:textId="77777777" w:rsidR="0065693B" w:rsidRDefault="00372F18">
      <w:pPr>
        <w:ind w:left="2624"/>
        <w:rPr>
          <w:rFonts w:ascii="Arial"/>
          <w:b/>
          <w:sz w:val="6"/>
        </w:rPr>
      </w:pPr>
      <w:r>
        <w:rPr>
          <w:rFonts w:ascii="Arial"/>
          <w:b/>
          <w:color w:val="4D4D4D"/>
          <w:w w:val="101"/>
          <w:sz w:val="6"/>
        </w:rPr>
        <w:t>0</w:t>
      </w:r>
    </w:p>
    <w:p w14:paraId="530AF6DF" w14:textId="77777777" w:rsidR="0065693B" w:rsidRDefault="0065693B">
      <w:pPr>
        <w:pStyle w:val="BodyText"/>
        <w:spacing w:before="8"/>
        <w:rPr>
          <w:rFonts w:ascii="Arial"/>
          <w:b/>
          <w:sz w:val="8"/>
        </w:rPr>
      </w:pPr>
    </w:p>
    <w:p w14:paraId="66ADAA0B" w14:textId="77777777" w:rsidR="0065693B" w:rsidRDefault="00372F18">
      <w:pPr>
        <w:tabs>
          <w:tab w:val="left" w:pos="3640"/>
          <w:tab w:val="left" w:pos="4557"/>
          <w:tab w:val="left" w:pos="5385"/>
          <w:tab w:val="left" w:pos="6250"/>
        </w:tabs>
        <w:spacing w:line="52" w:lineRule="exact"/>
        <w:ind w:left="2774"/>
        <w:rPr>
          <w:rFonts w:ascii="Arial" w:hAnsi="Arial"/>
          <w:b/>
          <w:sz w:val="6"/>
        </w:rPr>
      </w:pPr>
      <w:r>
        <w:rPr>
          <w:rFonts w:ascii="Arial" w:hAnsi="Arial"/>
          <w:b/>
          <w:color w:val="4D4D4D"/>
          <w:sz w:val="6"/>
        </w:rPr>
        <w:t>−2000</w:t>
      </w:r>
      <w:r>
        <w:rPr>
          <w:rFonts w:ascii="Arial" w:hAnsi="Arial"/>
          <w:b/>
          <w:color w:val="4D4D4D"/>
          <w:sz w:val="6"/>
        </w:rPr>
        <w:tab/>
        <w:t>−1000</w:t>
      </w:r>
      <w:r>
        <w:rPr>
          <w:rFonts w:ascii="Arial" w:hAnsi="Arial"/>
          <w:b/>
          <w:color w:val="4D4D4D"/>
          <w:sz w:val="6"/>
        </w:rPr>
        <w:tab/>
        <w:t>0</w:t>
      </w:r>
      <w:r>
        <w:rPr>
          <w:rFonts w:ascii="Arial" w:hAnsi="Arial"/>
          <w:b/>
          <w:color w:val="4D4D4D"/>
          <w:sz w:val="6"/>
        </w:rPr>
        <w:tab/>
        <w:t>1000</w:t>
      </w:r>
      <w:r>
        <w:rPr>
          <w:rFonts w:ascii="Arial" w:hAnsi="Arial"/>
          <w:b/>
          <w:color w:val="4D4D4D"/>
          <w:sz w:val="6"/>
        </w:rPr>
        <w:tab/>
        <w:t>2000</w:t>
      </w:r>
    </w:p>
    <w:p w14:paraId="2F614A74" w14:textId="77777777" w:rsidR="0065693B" w:rsidRDefault="00372F18">
      <w:pPr>
        <w:spacing w:line="98" w:lineRule="exact"/>
        <w:ind w:right="914"/>
        <w:jc w:val="center"/>
        <w:rPr>
          <w:rFonts w:ascii="Arial"/>
          <w:b/>
          <w:sz w:val="10"/>
        </w:rPr>
      </w:pPr>
      <w:r>
        <w:rPr>
          <w:rFonts w:ascii="Arial"/>
          <w:b/>
          <w:sz w:val="10"/>
        </w:rPr>
        <w:t>Distance to TSS (bp)</w:t>
      </w:r>
    </w:p>
    <w:p w14:paraId="4272118B" w14:textId="77777777" w:rsidR="0065693B" w:rsidRDefault="0065693B">
      <w:pPr>
        <w:pStyle w:val="BodyText"/>
        <w:spacing w:before="5"/>
        <w:rPr>
          <w:rFonts w:ascii="Arial"/>
          <w:b/>
          <w:sz w:val="10"/>
        </w:rPr>
      </w:pPr>
    </w:p>
    <w:p w14:paraId="2D17CD53" w14:textId="77777777" w:rsidR="0065693B" w:rsidRDefault="00372F18">
      <w:pPr>
        <w:spacing w:before="1"/>
        <w:ind w:right="1016"/>
        <w:jc w:val="center"/>
      </w:pPr>
      <w:r>
        <w:rPr>
          <w:w w:val="105"/>
        </w:rPr>
        <w:t>(c)</w:t>
      </w:r>
    </w:p>
    <w:p w14:paraId="052CBC1A" w14:textId="77777777" w:rsidR="0065693B" w:rsidRDefault="00372F18">
      <w:pPr>
        <w:spacing w:before="215" w:line="247" w:lineRule="auto"/>
        <w:ind w:left="377" w:right="1341"/>
        <w:jc w:val="both"/>
      </w:pPr>
      <w:r>
        <w:t>Figure 1.8: Assessment of the e</w:t>
      </w:r>
      <w:r>
        <w:rPr>
          <w:rFonts w:ascii="Trebuchet MS"/>
        </w:rPr>
        <w:t>ff</w:t>
      </w:r>
      <w:r>
        <w:t>ect of transposition times on the ATAC-seq measurements a) Representative plot of the ATAC-seq fragment size</w:t>
      </w:r>
      <w:del w:id="423" w:author="Katie Burnham" w:date="2018-11-19T16:07:00Z">
        <w:r w:rsidDel="002456EC">
          <w:delText>s</w:delText>
        </w:r>
      </w:del>
      <w:r>
        <w:t xml:space="preserve"> density distribution following 20, 30 and 40 min of transposition in healthy total CD8</w:t>
      </w:r>
      <w:r>
        <w:rPr>
          <w:position w:val="8"/>
          <w:sz w:val="16"/>
        </w:rPr>
        <w:t xml:space="preserve">+ </w:t>
      </w:r>
      <w:r>
        <w:t>cells.</w:t>
      </w:r>
    </w:p>
    <w:p w14:paraId="2038E7D8" w14:textId="3DA0EE19" w:rsidR="0065693B" w:rsidRDefault="00B8797A">
      <w:pPr>
        <w:spacing w:before="15" w:line="244" w:lineRule="auto"/>
        <w:ind w:left="377" w:right="1341"/>
        <w:jc w:val="both"/>
      </w:pPr>
      <w:r>
        <w:rPr>
          <w:noProof/>
        </w:rPr>
        <mc:AlternateContent>
          <mc:Choice Requires="wps">
            <w:drawing>
              <wp:anchor distT="0" distB="0" distL="114300" distR="114300" simplePos="0" relativeHeight="251737088" behindDoc="1" locked="0" layoutInCell="1" allowOverlap="1" wp14:anchorId="223106AE" wp14:editId="631BD400">
                <wp:simplePos x="0" y="0"/>
                <wp:positionH relativeFrom="page">
                  <wp:posOffset>6181725</wp:posOffset>
                </wp:positionH>
                <wp:positionV relativeFrom="paragraph">
                  <wp:posOffset>14605</wp:posOffset>
                </wp:positionV>
                <wp:extent cx="92710" cy="261620"/>
                <wp:effectExtent l="0" t="2540" r="2540" b="2540"/>
                <wp:wrapNone/>
                <wp:docPr id="1085" name="Text 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631F7" w14:textId="77777777" w:rsidR="003162A5" w:rsidRDefault="003162A5">
                            <w:pPr>
                              <w:spacing w:line="246" w:lineRule="exact"/>
                              <w:rPr>
                                <w:rFonts w:ascii="DejaVu Sans" w:hAnsi="DejaVu Sans"/>
                              </w:rPr>
                            </w:pPr>
                            <w:r>
                              <w:rPr>
                                <w:rFonts w:ascii="DejaVu Sans" w:hAnsi="DejaVu Sans"/>
                                <w:w w:val="7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106AE" id="Text Box 1033" o:spid="_x0000_s1545" type="#_x0000_t202" style="position:absolute;left:0;text-align:left;margin-left:486.75pt;margin-top:1.15pt;width:7.3pt;height:20.6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MstA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" filled="f" stroked="f">
                <v:textbox inset="0,0,0,0">
                  <w:txbxContent>
                    <w:p w14:paraId="217631F7" w14:textId="77777777" w:rsidR="003162A5" w:rsidRDefault="003162A5">
                      <w:pPr>
                        <w:spacing w:line="246" w:lineRule="exact"/>
                        <w:rPr>
                          <w:rFonts w:ascii="DejaVu Sans" w:hAnsi="DejaVu Sans"/>
                        </w:rPr>
                      </w:pPr>
                      <w:r>
                        <w:rPr>
                          <w:rFonts w:ascii="DejaVu Sans" w:hAnsi="DejaVu Sans"/>
                          <w:w w:val="79"/>
                        </w:rPr>
                        <w:t>≤</w:t>
                      </w:r>
                    </w:p>
                  </w:txbxContent>
                </v:textbox>
                <w10:wrap anchorx="page"/>
              </v:shape>
            </w:pict>
          </mc:Fallback>
        </mc:AlternateContent>
      </w:r>
      <w:r w:rsidR="00372F18">
        <w:t>b) Changes in the ratio between nucleosome-free fragments (NFF) (fragments 150bp) and long (</w:t>
      </w:r>
      <w:r w:rsidR="00372F18">
        <w:rPr>
          <w:rFonts w:ascii="Arial"/>
          <w:i/>
        </w:rPr>
        <w:t>&gt;</w:t>
      </w:r>
      <w:r w:rsidR="00372F18">
        <w:t>151bp) ATAC-seq nucleosome-bound fragments (NBF) across di</w:t>
      </w:r>
      <w:r w:rsidR="00372F18">
        <w:rPr>
          <w:rFonts w:ascii="Trebuchet MS"/>
        </w:rPr>
        <w:t>ff</w:t>
      </w:r>
      <w:r w:rsidR="00372F18">
        <w:t>erent transposition times in CD14</w:t>
      </w:r>
      <w:r w:rsidR="00372F18">
        <w:rPr>
          <w:position w:val="8"/>
          <w:sz w:val="16"/>
        </w:rPr>
        <w:t xml:space="preserve">+ </w:t>
      </w:r>
      <w:r w:rsidR="00372F18">
        <w:t>monocytes, tCD4</w:t>
      </w:r>
      <w:r w:rsidR="00372F18">
        <w:rPr>
          <w:position w:val="8"/>
          <w:sz w:val="16"/>
        </w:rPr>
        <w:t>+</w:t>
      </w:r>
      <w:r w:rsidR="00372F18">
        <w:t>, tCD8</w:t>
      </w:r>
      <w:r w:rsidR="00372F18">
        <w:rPr>
          <w:position w:val="8"/>
          <w:sz w:val="16"/>
        </w:rPr>
        <w:t xml:space="preserve">+ </w:t>
      </w:r>
      <w:r w:rsidR="00372F18">
        <w:t>and CD19</w:t>
      </w:r>
      <w:r w:rsidR="00372F18">
        <w:rPr>
          <w:position w:val="8"/>
          <w:sz w:val="16"/>
        </w:rPr>
        <w:t xml:space="preserve">+ </w:t>
      </w:r>
      <w:r w:rsidR="00372F18">
        <w:t>cells.</w:t>
      </w:r>
    </w:p>
    <w:p w14:paraId="42231E5D" w14:textId="77777777" w:rsidR="0065693B" w:rsidRDefault="0065693B">
      <w:pPr>
        <w:pStyle w:val="BodyText"/>
        <w:rPr>
          <w:sz w:val="28"/>
        </w:rPr>
      </w:pPr>
    </w:p>
    <w:p w14:paraId="5850A7E8" w14:textId="77777777" w:rsidR="0065693B" w:rsidRDefault="00372F18">
      <w:pPr>
        <w:pStyle w:val="BodyText"/>
        <w:spacing w:before="182" w:line="415" w:lineRule="auto"/>
        <w:ind w:left="377" w:right="1341" w:firstLine="566"/>
        <w:jc w:val="both"/>
      </w:pPr>
      <w:r>
        <w:t>Transposition times did not significantly a</w:t>
      </w:r>
      <w:r>
        <w:rPr>
          <w:rFonts w:ascii="Trebuchet MS"/>
        </w:rPr>
        <w:t>ff</w:t>
      </w:r>
      <w:r>
        <w:t>ect the signal-to-noise ratio measured as fold-enrichment at the TSS</w:t>
      </w:r>
      <w:ins w:id="424" w:author="Katie Burnham" w:date="2018-11-19T16:24:00Z">
        <w:r w:rsidR="00D33E8B">
          <w:t>,</w:t>
        </w:r>
      </w:ins>
      <w:r>
        <w:t xml:space="preserve"> </w:t>
      </w:r>
      <w:del w:id="425" w:author="Katie Burnham" w:date="2018-11-19T16:24:00Z">
        <w:r w:rsidDel="00D33E8B">
          <w:delText xml:space="preserve">and </w:delText>
        </w:r>
      </w:del>
      <w:ins w:id="426" w:author="Katie Burnham" w:date="2018-11-19T16:24:00Z">
        <w:r w:rsidR="00D33E8B">
          <w:t xml:space="preserve">with </w:t>
        </w:r>
      </w:ins>
      <w:r>
        <w:t xml:space="preserve">the largest enrichment values </w:t>
      </w:r>
      <w:del w:id="427" w:author="Katie Burnham" w:date="2018-11-19T16:24:00Z">
        <w:r w:rsidDel="00D33E8B">
          <w:delText>showing the best enrichment at</w:delText>
        </w:r>
      </w:del>
      <w:ins w:id="428" w:author="Katie Burnham" w:date="2018-11-19T16:24:00Z">
        <w:r w:rsidR="00D33E8B">
          <w:t>corresponding to</w:t>
        </w:r>
      </w:ins>
      <w:r>
        <w:t xml:space="preserve"> di</w:t>
      </w:r>
      <w:r>
        <w:rPr>
          <w:rFonts w:ascii="Trebuchet MS"/>
        </w:rPr>
        <w:t>ff</w:t>
      </w:r>
      <w:r>
        <w:t>erent times across the four cell types</w:t>
      </w:r>
      <w:r>
        <w:rPr>
          <w:spacing w:val="38"/>
        </w:rPr>
        <w:t xml:space="preserve"> </w:t>
      </w:r>
      <w:r>
        <w:t>(Figure</w:t>
      </w:r>
    </w:p>
    <w:p w14:paraId="29464C1E" w14:textId="77777777" w:rsidR="0065693B" w:rsidRDefault="00B8797A">
      <w:pPr>
        <w:pStyle w:val="BodyText"/>
        <w:spacing w:before="4" w:line="415" w:lineRule="auto"/>
        <w:ind w:left="377" w:right="1341"/>
        <w:jc w:val="both"/>
      </w:pPr>
      <w:hyperlink w:anchor="_bookmark10" w:history="1">
        <w:r w:rsidR="00372F18">
          <w:t>1.8</w:t>
        </w:r>
      </w:hyperlink>
      <w:r w:rsidR="00372F18">
        <w:t xml:space="preserve"> c). For all cell types, 30 and 40 min yielded the </w:t>
      </w:r>
      <w:r w:rsidR="00372F18">
        <w:rPr>
          <w:spacing w:val="-7"/>
        </w:rPr>
        <w:t>ATAC-seq</w:t>
      </w:r>
      <w:r w:rsidR="00372F18">
        <w:rPr>
          <w:spacing w:val="43"/>
        </w:rPr>
        <w:t xml:space="preserve"> </w:t>
      </w:r>
      <w:r w:rsidR="00372F18">
        <w:t>libraries with the largest enrichment, with the di</w:t>
      </w:r>
      <w:r w:rsidR="00372F18">
        <w:rPr>
          <w:rFonts w:ascii="Trebuchet MS"/>
        </w:rPr>
        <w:t>ff</w:t>
      </w:r>
      <w:r w:rsidR="00372F18">
        <w:t>erences between the two being very moderate</w:t>
      </w:r>
      <w:r w:rsidR="00372F18">
        <w:rPr>
          <w:spacing w:val="-15"/>
        </w:rPr>
        <w:t xml:space="preserve"> </w:t>
      </w:r>
      <w:r w:rsidR="00372F18">
        <w:t>(not</w:t>
      </w:r>
      <w:r w:rsidR="00372F18">
        <w:rPr>
          <w:spacing w:val="-15"/>
        </w:rPr>
        <w:t xml:space="preserve"> </w:t>
      </w:r>
      <w:r w:rsidR="00372F18">
        <w:t>more</w:t>
      </w:r>
      <w:r w:rsidR="00372F18">
        <w:rPr>
          <w:spacing w:val="-15"/>
        </w:rPr>
        <w:t xml:space="preserve"> </w:t>
      </w:r>
      <w:r w:rsidR="00372F18">
        <w:t>than</w:t>
      </w:r>
      <w:r w:rsidR="00372F18">
        <w:rPr>
          <w:spacing w:val="-15"/>
        </w:rPr>
        <w:t xml:space="preserve"> </w:t>
      </w:r>
      <w:r w:rsidR="00372F18">
        <w:t>4</w:t>
      </w:r>
      <w:r w:rsidR="00372F18">
        <w:rPr>
          <w:spacing w:val="-15"/>
        </w:rPr>
        <w:t xml:space="preserve"> </w:t>
      </w:r>
      <w:r w:rsidR="00372F18">
        <w:t>units</w:t>
      </w:r>
      <w:r w:rsidR="00372F18">
        <w:rPr>
          <w:spacing w:val="-15"/>
        </w:rPr>
        <w:t xml:space="preserve"> </w:t>
      </w:r>
      <w:r w:rsidR="00372F18">
        <w:t>di</w:t>
      </w:r>
      <w:r w:rsidR="00372F18">
        <w:rPr>
          <w:rFonts w:ascii="Trebuchet MS"/>
        </w:rPr>
        <w:t>ff</w:t>
      </w:r>
      <w:r w:rsidR="00372F18">
        <w:t>erence)</w:t>
      </w:r>
      <w:r w:rsidR="00372F18">
        <w:rPr>
          <w:spacing w:val="-14"/>
        </w:rPr>
        <w:t xml:space="preserve"> </w:t>
      </w:r>
      <w:r w:rsidR="00372F18">
        <w:t>across</w:t>
      </w:r>
      <w:r w:rsidR="00372F18">
        <w:rPr>
          <w:spacing w:val="-15"/>
        </w:rPr>
        <w:t xml:space="preserve"> </w:t>
      </w:r>
      <w:r w:rsidR="00372F18">
        <w:t>all</w:t>
      </w:r>
      <w:r w:rsidR="00372F18">
        <w:rPr>
          <w:spacing w:val="-15"/>
        </w:rPr>
        <w:t xml:space="preserve"> </w:t>
      </w:r>
      <w:r w:rsidR="00372F18">
        <w:t>cell</w:t>
      </w:r>
      <w:r w:rsidR="00372F18">
        <w:rPr>
          <w:spacing w:val="-15"/>
        </w:rPr>
        <w:t xml:space="preserve"> </w:t>
      </w:r>
      <w:r w:rsidR="00372F18">
        <w:t>types</w:t>
      </w:r>
      <w:r w:rsidR="00372F18">
        <w:rPr>
          <w:spacing w:val="-15"/>
        </w:rPr>
        <w:t xml:space="preserve"> </w:t>
      </w:r>
      <w:r w:rsidR="00372F18">
        <w:t>(data</w:t>
      </w:r>
      <w:r w:rsidR="00372F18">
        <w:rPr>
          <w:spacing w:val="-15"/>
        </w:rPr>
        <w:t xml:space="preserve"> </w:t>
      </w:r>
      <w:r w:rsidR="00372F18">
        <w:t>not</w:t>
      </w:r>
      <w:r w:rsidR="00372F18">
        <w:rPr>
          <w:spacing w:val="-14"/>
        </w:rPr>
        <w:t xml:space="preserve"> </w:t>
      </w:r>
      <w:r w:rsidR="00372F18">
        <w:t xml:space="preserve">shown). Before performing this formal comparison </w:t>
      </w:r>
      <w:del w:id="429" w:author="Katie Burnham" w:date="2018-11-19T16:25:00Z">
        <w:r w:rsidR="00372F18" w:rsidDel="00D33E8B">
          <w:delText>for the</w:delText>
        </w:r>
      </w:del>
      <w:ins w:id="430" w:author="Katie Burnham" w:date="2018-11-19T16:25:00Z">
        <w:r w:rsidR="00D33E8B">
          <w:t>of</w:t>
        </w:r>
      </w:ins>
      <w:r w:rsidR="00372F18">
        <w:t xml:space="preserve"> transposition times,</w:t>
      </w:r>
      <w:r w:rsidR="00372F18">
        <w:rPr>
          <w:spacing w:val="-11"/>
        </w:rPr>
        <w:t xml:space="preserve"> </w:t>
      </w:r>
      <w:r w:rsidR="00372F18">
        <w:t>some</w:t>
      </w:r>
    </w:p>
    <w:p w14:paraId="08E2F6C4" w14:textId="77777777" w:rsidR="0065693B" w:rsidRDefault="0065693B">
      <w:pPr>
        <w:spacing w:line="415" w:lineRule="auto"/>
        <w:jc w:val="both"/>
        <w:sectPr w:rsidR="0065693B">
          <w:type w:val="continuous"/>
          <w:pgSz w:w="11910" w:h="16840"/>
          <w:pgMar w:top="1580" w:right="0" w:bottom="800" w:left="1680" w:header="720" w:footer="720" w:gutter="0"/>
          <w:cols w:space="720"/>
        </w:sectPr>
      </w:pPr>
    </w:p>
    <w:p w14:paraId="062164D8" w14:textId="77777777" w:rsidR="0065693B" w:rsidRDefault="0065693B">
      <w:pPr>
        <w:pStyle w:val="BodyText"/>
        <w:rPr>
          <w:sz w:val="20"/>
        </w:rPr>
      </w:pPr>
    </w:p>
    <w:p w14:paraId="4A266951" w14:textId="77777777" w:rsidR="0065693B" w:rsidRDefault="0065693B">
      <w:pPr>
        <w:pStyle w:val="BodyText"/>
        <w:spacing w:before="9"/>
        <w:rPr>
          <w:sz w:val="15"/>
        </w:rPr>
      </w:pPr>
    </w:p>
    <w:p w14:paraId="3EA320C4" w14:textId="77777777" w:rsidR="0065693B" w:rsidRDefault="00372F18">
      <w:pPr>
        <w:pStyle w:val="BodyText"/>
        <w:spacing w:before="100" w:line="420" w:lineRule="auto"/>
        <w:ind w:left="377" w:right="1341"/>
        <w:jc w:val="both"/>
      </w:pPr>
      <w:r>
        <w:t xml:space="preserve">sample recruitment had already been conducted using standard </w:t>
      </w:r>
      <w:r>
        <w:rPr>
          <w:spacing w:val="-7"/>
        </w:rPr>
        <w:t xml:space="preserve">ATAC-seq </w:t>
      </w:r>
      <w:r>
        <w:t>with transposition</w:t>
      </w:r>
      <w:r>
        <w:rPr>
          <w:spacing w:val="-11"/>
        </w:rPr>
        <w:t xml:space="preserve"> </w:t>
      </w:r>
      <w:r>
        <w:t>for</w:t>
      </w:r>
      <w:r>
        <w:rPr>
          <w:spacing w:val="-11"/>
        </w:rPr>
        <w:t xml:space="preserve"> </w:t>
      </w:r>
      <w:r>
        <w:t>40</w:t>
      </w:r>
      <w:r>
        <w:rPr>
          <w:spacing w:val="-9"/>
        </w:rPr>
        <w:t xml:space="preserve"> </w:t>
      </w:r>
      <w:r>
        <w:t>min,</w:t>
      </w:r>
      <w:r>
        <w:rPr>
          <w:spacing w:val="-9"/>
        </w:rPr>
        <w:t xml:space="preserve"> </w:t>
      </w:r>
      <w:r>
        <w:t>as</w:t>
      </w:r>
      <w:r>
        <w:rPr>
          <w:spacing w:val="-10"/>
        </w:rPr>
        <w:t xml:space="preserve"> </w:t>
      </w:r>
      <w:r>
        <w:t>it</w:t>
      </w:r>
      <w:r>
        <w:rPr>
          <w:spacing w:val="-11"/>
        </w:rPr>
        <w:t xml:space="preserve"> </w:t>
      </w:r>
      <w:ins w:id="431" w:author="Katie Burnham" w:date="2018-11-19T16:28:00Z">
        <w:r w:rsidR="00D33E8B">
          <w:rPr>
            <w:spacing w:val="-11"/>
          </w:rPr>
          <w:t>was</w:t>
        </w:r>
      </w:ins>
      <w:del w:id="432" w:author="Katie Burnham" w:date="2018-11-19T16:28:00Z">
        <w:r w:rsidDel="00D33E8B">
          <w:delText>showed</w:delText>
        </w:r>
      </w:del>
      <w:ins w:id="433" w:author="Katie Burnham" w:date="2018-11-19T16:28:00Z">
        <w:r w:rsidR="00D33E8B">
          <w:t xml:space="preserve"> found</w:t>
        </w:r>
      </w:ins>
      <w:r>
        <w:rPr>
          <w:spacing w:val="-10"/>
        </w:rPr>
        <w:t xml:space="preserve"> </w:t>
      </w:r>
      <w:r>
        <w:t>to</w:t>
      </w:r>
      <w:r>
        <w:rPr>
          <w:spacing w:val="-10"/>
        </w:rPr>
        <w:t xml:space="preserve"> </w:t>
      </w:r>
      <w:r>
        <w:t>be</w:t>
      </w:r>
      <w:r>
        <w:rPr>
          <w:spacing w:val="-10"/>
        </w:rPr>
        <w:t xml:space="preserve"> </w:t>
      </w:r>
      <w:r>
        <w:t>the</w:t>
      </w:r>
      <w:r>
        <w:rPr>
          <w:spacing w:val="-11"/>
        </w:rPr>
        <w:t xml:space="preserve"> </w:t>
      </w:r>
      <w:r>
        <w:t>most</w:t>
      </w:r>
      <w:r>
        <w:rPr>
          <w:spacing w:val="-10"/>
        </w:rPr>
        <w:t xml:space="preserve"> </w:t>
      </w:r>
      <w:r>
        <w:t>appropriate</w:t>
      </w:r>
      <w:r>
        <w:rPr>
          <w:spacing w:val="-10"/>
        </w:rPr>
        <w:t xml:space="preserve"> </w:t>
      </w:r>
      <w:r>
        <w:t>condition</w:t>
      </w:r>
      <w:r>
        <w:rPr>
          <w:spacing w:val="-11"/>
        </w:rPr>
        <w:t xml:space="preserve"> </w:t>
      </w:r>
      <w:r>
        <w:t xml:space="preserve">based on the tapestation profiles from library QC (here not shown). Although in this analysis 30 min </w:t>
      </w:r>
      <w:del w:id="434" w:author="Katie Burnham" w:date="2018-11-19T16:28:00Z">
        <w:r w:rsidDel="00D33E8B">
          <w:delText>showed to be</w:delText>
        </w:r>
      </w:del>
      <w:ins w:id="435" w:author="Katie Burnham" w:date="2018-11-19T16:28:00Z">
        <w:r w:rsidR="00D33E8B">
          <w:t>was</w:t>
        </w:r>
      </w:ins>
      <w:r>
        <w:t xml:space="preserve"> the best condition, the di</w:t>
      </w:r>
      <w:r>
        <w:rPr>
          <w:rFonts w:ascii="Trebuchet MS"/>
        </w:rPr>
        <w:t>ff</w:t>
      </w:r>
      <w:r>
        <w:t>erences between 30</w:t>
      </w:r>
      <w:r>
        <w:rPr>
          <w:spacing w:val="-36"/>
        </w:rPr>
        <w:t xml:space="preserve"> </w:t>
      </w:r>
      <w:r>
        <w:t xml:space="preserve">min and 40 min were minor and 40 min was </w:t>
      </w:r>
      <w:del w:id="436" w:author="Katie Burnham" w:date="2018-11-19T16:28:00Z">
        <w:r w:rsidDel="00D33E8B">
          <w:delText xml:space="preserve">kept </w:delText>
        </w:r>
      </w:del>
      <w:ins w:id="437" w:author="Katie Burnham" w:date="2018-11-19T16:28:00Z">
        <w:r w:rsidR="00D33E8B">
          <w:t xml:space="preserve">used </w:t>
        </w:r>
      </w:ins>
      <w:r>
        <w:t>for the rest of patient</w:t>
      </w:r>
      <w:del w:id="438" w:author="Katie Burnham" w:date="2018-11-19T16:29:00Z">
        <w:r w:rsidDel="00D33E8B">
          <w:delText>s</w:delText>
        </w:r>
      </w:del>
      <w:r>
        <w:t xml:space="preserve"> sample</w:t>
      </w:r>
      <w:del w:id="439" w:author="Katie Burnham" w:date="2018-11-19T16:29:00Z">
        <w:r w:rsidDel="00D33E8B">
          <w:delText>s</w:delText>
        </w:r>
      </w:del>
      <w:r>
        <w:t xml:space="preserve"> </w:t>
      </w:r>
      <w:del w:id="440" w:author="Katie Burnham" w:date="2018-11-19T16:29:00Z">
        <w:r w:rsidDel="00D33E8B">
          <w:delText xml:space="preserve">recruitment </w:delText>
        </w:r>
      </w:del>
      <w:ins w:id="441" w:author="Katie Burnham" w:date="2018-11-19T16:29:00Z">
        <w:r w:rsidR="00D33E8B">
          <w:t xml:space="preserve">processing </w:t>
        </w:r>
      </w:ins>
      <w:r>
        <w:t>using</w:t>
      </w:r>
      <w:r>
        <w:rPr>
          <w:spacing w:val="6"/>
        </w:rPr>
        <w:t xml:space="preserve"> </w:t>
      </w:r>
      <w:r>
        <w:rPr>
          <w:spacing w:val="-6"/>
        </w:rPr>
        <w:t>ATAC-seq.</w:t>
      </w:r>
    </w:p>
    <w:p w14:paraId="132CDEF7" w14:textId="77777777" w:rsidR="0065693B" w:rsidRDefault="00372F18">
      <w:pPr>
        <w:pStyle w:val="BodyText"/>
        <w:spacing w:line="420" w:lineRule="auto"/>
        <w:ind w:left="377" w:right="1341" w:firstLine="566"/>
        <w:jc w:val="both"/>
      </w:pPr>
      <w:r>
        <w:t>In</w:t>
      </w:r>
      <w:r>
        <w:rPr>
          <w:spacing w:val="-14"/>
        </w:rPr>
        <w:t xml:space="preserve"> </w:t>
      </w:r>
      <w:r>
        <w:t>addition</w:t>
      </w:r>
      <w:r>
        <w:rPr>
          <w:spacing w:val="-14"/>
        </w:rPr>
        <w:t xml:space="preserve"> </w:t>
      </w:r>
      <w:r>
        <w:t>to</w:t>
      </w:r>
      <w:r>
        <w:rPr>
          <w:spacing w:val="-14"/>
        </w:rPr>
        <w:t xml:space="preserve"> </w:t>
      </w:r>
      <w:r>
        <w:t>testing</w:t>
      </w:r>
      <w:r>
        <w:rPr>
          <w:spacing w:val="-14"/>
        </w:rPr>
        <w:t xml:space="preserve"> </w:t>
      </w:r>
      <w:r>
        <w:t>di</w:t>
      </w:r>
      <w:r>
        <w:rPr>
          <w:rFonts w:ascii="Trebuchet MS" w:hAnsi="Trebuchet MS"/>
        </w:rPr>
        <w:t>ff</w:t>
      </w:r>
      <w:r>
        <w:t>erent</w:t>
      </w:r>
      <w:r>
        <w:rPr>
          <w:spacing w:val="-14"/>
        </w:rPr>
        <w:t xml:space="preserve"> </w:t>
      </w:r>
      <w:r>
        <w:t>transposition</w:t>
      </w:r>
      <w:r>
        <w:rPr>
          <w:spacing w:val="-14"/>
        </w:rPr>
        <w:t xml:space="preserve"> </w:t>
      </w:r>
      <w:r>
        <w:t>times,</w:t>
      </w:r>
      <w:r>
        <w:rPr>
          <w:spacing w:val="-12"/>
        </w:rPr>
        <w:t xml:space="preserve"> </w:t>
      </w:r>
      <w:r>
        <w:t>comparison</w:t>
      </w:r>
      <w:r>
        <w:rPr>
          <w:spacing w:val="-14"/>
        </w:rPr>
        <w:t xml:space="preserve"> </w:t>
      </w:r>
      <w:r>
        <w:t>between</w:t>
      </w:r>
      <w:r>
        <w:rPr>
          <w:spacing w:val="-14"/>
        </w:rPr>
        <w:t xml:space="preserve"> </w:t>
      </w:r>
      <w:r>
        <w:t xml:space="preserve">the standard </w:t>
      </w:r>
      <w:r>
        <w:rPr>
          <w:spacing w:val="-7"/>
        </w:rPr>
        <w:t xml:space="preserve">ATAC-seq </w:t>
      </w:r>
      <w:r>
        <w:t xml:space="preserve">and the improved </w:t>
      </w:r>
      <w:r>
        <w:rPr>
          <w:spacing w:val="-10"/>
        </w:rPr>
        <w:t xml:space="preserve">Fast-ATAC </w:t>
      </w:r>
      <w:r>
        <w:t xml:space="preserve">protocol (Corces2016) was also conducted. The aim was to reproduce the two main improvements (reduction of MT reads and signal enhancement) from the </w:t>
      </w:r>
      <w:r>
        <w:rPr>
          <w:spacing w:val="-10"/>
        </w:rPr>
        <w:t xml:space="preserve">Fast-ATAC </w:t>
      </w:r>
      <w:r>
        <w:t xml:space="preserve">publication before implementing the replacement of the </w:t>
      </w:r>
      <w:r>
        <w:rPr>
          <w:spacing w:val="-7"/>
        </w:rPr>
        <w:t xml:space="preserve">ATAC-seq </w:t>
      </w:r>
      <w:r>
        <w:t>protocol, used at the time for patient</w:t>
      </w:r>
      <w:del w:id="442" w:author="Katie Burnham" w:date="2018-11-19T16:29:00Z">
        <w:r w:rsidDel="00D33E8B">
          <w:delText>s’</w:delText>
        </w:r>
      </w:del>
      <w:r>
        <w:t xml:space="preserve"> sample</w:t>
      </w:r>
      <w:del w:id="443" w:author="Katie Burnham" w:date="2018-11-19T16:29:00Z">
        <w:r w:rsidDel="00D33E8B">
          <w:delText>s</w:delText>
        </w:r>
      </w:del>
      <w:r>
        <w:t xml:space="preserve"> processing. Similarly to the </w:t>
      </w:r>
      <w:ins w:id="444" w:author="Katie Burnham" w:date="2018-11-19T16:29:00Z">
        <w:r w:rsidR="00D33E8B">
          <w:t xml:space="preserve">data </w:t>
        </w:r>
      </w:ins>
      <w:ins w:id="445" w:author="Katie Burnham" w:date="2018-11-19T16:30:00Z">
        <w:r w:rsidR="00D33E8B">
          <w:t xml:space="preserve">of </w:t>
        </w:r>
      </w:ins>
      <w:r>
        <w:t>Corces and colleagues</w:t>
      </w:r>
      <w:del w:id="446" w:author="Katie Burnham" w:date="2018-11-19T16:29:00Z">
        <w:r w:rsidDel="00D33E8B">
          <w:delText xml:space="preserve"> data</w:delText>
        </w:r>
      </w:del>
      <w:r>
        <w:t xml:space="preserve">, the percentage of MT reads in the </w:t>
      </w:r>
      <w:r>
        <w:rPr>
          <w:spacing w:val="-10"/>
        </w:rPr>
        <w:t xml:space="preserve">Fast-ATAC </w:t>
      </w:r>
      <w:r>
        <w:t xml:space="preserve">libraries was lower for all the cell types compared to </w:t>
      </w:r>
      <w:r>
        <w:rPr>
          <w:spacing w:val="-7"/>
        </w:rPr>
        <w:t xml:space="preserve">ATAC-seq </w:t>
      </w:r>
      <w:r>
        <w:t xml:space="preserve">(Figure </w:t>
      </w:r>
      <w:hyperlink w:anchor="_bookmark11" w:history="1">
        <w:r>
          <w:t>1.9</w:t>
        </w:r>
      </w:hyperlink>
      <w:r>
        <w:t xml:space="preserve"> a).</w:t>
      </w:r>
      <w:r>
        <w:rPr>
          <w:spacing w:val="29"/>
        </w:rPr>
        <w:t xml:space="preserve"> </w:t>
      </w:r>
      <w:r>
        <w:rPr>
          <w:spacing w:val="-3"/>
        </w:rPr>
        <w:t xml:space="preserve">Importantly, </w:t>
      </w:r>
      <w:r>
        <w:t>the MT percentage</w:t>
      </w:r>
    </w:p>
    <w:p w14:paraId="3B726274" w14:textId="77777777" w:rsidR="0065693B" w:rsidRDefault="00372F18">
      <w:pPr>
        <w:pStyle w:val="BodyText"/>
        <w:spacing w:line="275" w:lineRule="exact"/>
        <w:ind w:left="377"/>
      </w:pPr>
      <w:r>
        <w:t>in tCD4</w:t>
      </w:r>
      <w:r>
        <w:rPr>
          <w:position w:val="9"/>
          <w:sz w:val="18"/>
        </w:rPr>
        <w:t xml:space="preserve">+ </w:t>
      </w:r>
      <w:r>
        <w:t>and tCD8</w:t>
      </w:r>
      <w:r>
        <w:rPr>
          <w:position w:val="9"/>
          <w:sz w:val="18"/>
        </w:rPr>
        <w:t xml:space="preserve">+ </w:t>
      </w:r>
      <w:r>
        <w:t>cells showed a reduction from 50% to less than</w:t>
      </w:r>
      <w:r>
        <w:rPr>
          <w:spacing w:val="31"/>
        </w:rPr>
        <w:t xml:space="preserve"> </w:t>
      </w:r>
      <w:r>
        <w:t>20%.</w:t>
      </w:r>
    </w:p>
    <w:p w14:paraId="2E37C2E0" w14:textId="37D25B3A" w:rsidR="0065693B" w:rsidRDefault="00372F18">
      <w:pPr>
        <w:pStyle w:val="BodyText"/>
        <w:spacing w:before="33" w:line="478" w:lineRule="exact"/>
        <w:ind w:left="377" w:right="1341"/>
        <w:jc w:val="both"/>
      </w:pPr>
      <w:del w:id="447" w:author="Katie Burnham" w:date="2018-11-19T16:30:00Z">
        <w:r w:rsidDel="00D33E8B">
          <w:delText xml:space="preserve">Regarding </w:delText>
        </w:r>
      </w:del>
      <w:ins w:id="448" w:author="Katie Burnham" w:date="2018-11-19T16:30:00Z">
        <w:r w:rsidR="00D33E8B">
          <w:t xml:space="preserve">With regard to </w:t>
        </w:r>
      </w:ins>
      <w:r>
        <w:t xml:space="preserve">the </w:t>
      </w:r>
      <w:del w:id="449" w:author="Katie Burnham" w:date="2018-11-19T16:30:00Z">
        <w:r w:rsidDel="00D33E8B">
          <w:delText xml:space="preserve">reduction in </w:delText>
        </w:r>
      </w:del>
      <w:r>
        <w:t xml:space="preserve">background signal, opposing trends were observed across cell types (Figure </w:t>
      </w:r>
      <w:hyperlink w:anchor="_bookmark11" w:history="1">
        <w:r>
          <w:t xml:space="preserve">1.9 </w:t>
        </w:r>
      </w:hyperlink>
      <w:r>
        <w:t xml:space="preserve">b). </w:t>
      </w:r>
      <w:r>
        <w:rPr>
          <w:spacing w:val="-7"/>
        </w:rPr>
        <w:t xml:space="preserve">ATAC-seq </w:t>
      </w:r>
      <w:r>
        <w:t xml:space="preserve">TSS enrichment was improved by the </w:t>
      </w:r>
      <w:r>
        <w:rPr>
          <w:spacing w:val="-10"/>
        </w:rPr>
        <w:t xml:space="preserve">Fast-ATAC </w:t>
      </w:r>
      <w:r>
        <w:t>protocol in CD14</w:t>
      </w:r>
      <w:r>
        <w:rPr>
          <w:position w:val="9"/>
          <w:sz w:val="18"/>
        </w:rPr>
        <w:t xml:space="preserve">+ </w:t>
      </w:r>
      <w:r>
        <w:t>monocytes (6.9 to 23.2) and tCD4</w:t>
      </w:r>
      <w:r>
        <w:rPr>
          <w:position w:val="9"/>
          <w:sz w:val="18"/>
        </w:rPr>
        <w:t xml:space="preserve">+ </w:t>
      </w:r>
      <w:r>
        <w:t>cells (14.8 to 17.9). The improvement was particularly relevant in CD14</w:t>
      </w:r>
      <w:r>
        <w:rPr>
          <w:position w:val="9"/>
          <w:sz w:val="18"/>
        </w:rPr>
        <w:t xml:space="preserve">+ </w:t>
      </w:r>
      <w:r>
        <w:t>monocytes</w:t>
      </w:r>
      <w:ins w:id="450" w:author="Alicia Lledolara" w:date="2018-11-23T10:39:00Z">
        <w:r w:rsidR="00B8797A">
          <w:t xml:space="preserve"> for this particular sample</w:t>
        </w:r>
      </w:ins>
      <w:r>
        <w:t xml:space="preserve">, where the TSS fold enrichment in </w:t>
      </w:r>
      <w:r>
        <w:rPr>
          <w:spacing w:val="-7"/>
        </w:rPr>
        <w:t xml:space="preserve">ATAC-seq </w:t>
      </w:r>
      <w:r>
        <w:t>was just above the threshold cut-o</w:t>
      </w:r>
      <w:r>
        <w:rPr>
          <w:rFonts w:ascii="Trebuchet MS"/>
        </w:rPr>
        <w:t xml:space="preserve">ff </w:t>
      </w:r>
      <w:r>
        <w:t xml:space="preserve">of 6. In contrast, </w:t>
      </w:r>
      <w:r>
        <w:rPr>
          <w:spacing w:val="-10"/>
        </w:rPr>
        <w:t xml:space="preserve">Fast-ATAC </w:t>
      </w:r>
      <w:r>
        <w:t>tCD8</w:t>
      </w:r>
      <w:r>
        <w:rPr>
          <w:position w:val="9"/>
          <w:sz w:val="18"/>
        </w:rPr>
        <w:t xml:space="preserve">+ </w:t>
      </w:r>
      <w:r>
        <w:t>and CD19</w:t>
      </w:r>
      <w:r>
        <w:rPr>
          <w:position w:val="9"/>
          <w:sz w:val="18"/>
        </w:rPr>
        <w:t xml:space="preserve">+ </w:t>
      </w:r>
      <w:r>
        <w:t xml:space="preserve">libraries presented a reduction when compared to the </w:t>
      </w:r>
      <w:r>
        <w:rPr>
          <w:spacing w:val="-7"/>
        </w:rPr>
        <w:t xml:space="preserve">ATAC-seq </w:t>
      </w:r>
      <w:r>
        <w:t xml:space="preserve">libraries. </w:t>
      </w:r>
      <w:del w:id="451" w:author="Alicia Lledolara" w:date="2018-11-23T10:39:00Z">
        <w:r w:rsidDel="00B8797A">
          <w:delText>Since only one repeat was performed and</w:delText>
        </w:r>
      </w:del>
      <w:ins w:id="452" w:author="Alicia Lledolara" w:date="2018-11-23T10:39:00Z">
        <w:r w:rsidR="00B8797A">
          <w:t xml:space="preserve">When comparing across the different ATAC-seq samples generated up to that time, </w:t>
        </w:r>
      </w:ins>
      <w:ins w:id="453" w:author="Alicia Lledolara" w:date="2018-11-23T10:40:00Z">
        <w:r w:rsidR="00B8797A">
          <w:t>wide variation on</w:t>
        </w:r>
      </w:ins>
      <w:ins w:id="454" w:author="Alicia Lledolara" w:date="2018-11-23T10:39:00Z">
        <w:r w:rsidR="00B8797A">
          <w:t xml:space="preserve"> </w:t>
        </w:r>
      </w:ins>
      <w:r>
        <w:t xml:space="preserve"> TSS enrichment </w:t>
      </w:r>
      <w:del w:id="455" w:author="Alicia Lledolara" w:date="2018-11-23T10:40:00Z">
        <w:r w:rsidDel="00B8797A">
          <w:delText>has been</w:delText>
        </w:r>
      </w:del>
      <w:ins w:id="456" w:author="Alicia Lledolara" w:date="2018-11-23T10:40:00Z">
        <w:r w:rsidR="00B8797A">
          <w:t>were</w:t>
        </w:r>
      </w:ins>
      <w:r>
        <w:t xml:space="preserve"> observed </w:t>
      </w:r>
      <w:del w:id="457" w:author="Alicia Lledolara" w:date="2018-11-23T10:40:00Z">
        <w:r w:rsidDel="00B8797A">
          <w:delText>to vary from sample to sample using</w:delText>
        </w:r>
      </w:del>
      <w:ins w:id="458" w:author="Alicia Lledolara" w:date="2018-11-23T10:40:00Z">
        <w:r w:rsidR="00B8797A">
          <w:t>and therefore</w:t>
        </w:r>
      </w:ins>
      <w:r>
        <w:t xml:space="preserve"> </w:t>
      </w:r>
      <w:del w:id="459" w:author="Katie Burnham" w:date="2018-11-19T16:46:00Z">
        <w:r w:rsidDel="00336148">
          <w:delText>the</w:delText>
        </w:r>
      </w:del>
      <w:del w:id="460" w:author="Alicia Lledolara" w:date="2018-11-23T10:40:00Z">
        <w:r w:rsidDel="00B8797A">
          <w:delText xml:space="preserve"> </w:delText>
        </w:r>
        <w:r w:rsidDel="00B8797A">
          <w:rPr>
            <w:spacing w:val="-5"/>
          </w:rPr>
          <w:delText>ATAc</w:delText>
        </w:r>
      </w:del>
      <w:ins w:id="461" w:author="Katie Burnham" w:date="2018-11-19T16:46:00Z">
        <w:del w:id="462" w:author="Alicia Lledolara" w:date="2018-11-23T10:40:00Z">
          <w:r w:rsidR="00336148" w:rsidDel="00B8797A">
            <w:rPr>
              <w:spacing w:val="-5"/>
            </w:rPr>
            <w:delText>C</w:delText>
          </w:r>
        </w:del>
      </w:ins>
      <w:del w:id="463" w:author="Alicia Lledolara" w:date="2018-11-23T10:40:00Z">
        <w:r w:rsidDel="00B8797A">
          <w:rPr>
            <w:spacing w:val="-5"/>
          </w:rPr>
          <w:delText>-seq</w:delText>
        </w:r>
      </w:del>
      <w:r>
        <w:rPr>
          <w:spacing w:val="-5"/>
        </w:rPr>
        <w:t xml:space="preserve">, </w:t>
      </w:r>
      <w:r>
        <w:t xml:space="preserve">no final conclusion </w:t>
      </w:r>
      <w:ins w:id="464" w:author="Alicia Lledolara" w:date="2018-11-23T10:40:00Z">
        <w:r w:rsidR="00B8797A">
          <w:t xml:space="preserve">on the </w:t>
        </w:r>
      </w:ins>
      <w:ins w:id="465" w:author="Alicia Lledolara" w:date="2018-11-23T10:41:00Z">
        <w:r w:rsidR="00B8797A">
          <w:t xml:space="preserve">signal improvement by the </w:t>
        </w:r>
      </w:ins>
      <w:ins w:id="466" w:author="Alicia Lledolara" w:date="2018-11-23T10:40:00Z">
        <w:r w:rsidR="00B8797A">
          <w:t>Fast-ATAC</w:t>
        </w:r>
      </w:ins>
      <w:ins w:id="467" w:author="Alicia Lledolara" w:date="2018-11-23T10:41:00Z">
        <w:r w:rsidR="00B8797A">
          <w:t xml:space="preserve"> protocol </w:t>
        </w:r>
      </w:ins>
      <w:r>
        <w:t>could be drawn</w:t>
      </w:r>
      <w:del w:id="468" w:author="Alicia Lledolara" w:date="2018-11-23T10:41:00Z">
        <w:r w:rsidDel="00B8797A">
          <w:delText xml:space="preserve"> </w:delText>
        </w:r>
        <w:bookmarkStart w:id="469" w:name="_GoBack"/>
        <w:bookmarkEnd w:id="469"/>
        <w:r w:rsidDel="00B8797A">
          <w:delText>from these results</w:delText>
        </w:r>
      </w:del>
      <w:r>
        <w:t xml:space="preserve">. </w:t>
      </w:r>
      <w:r>
        <w:rPr>
          <w:spacing w:val="-4"/>
        </w:rPr>
        <w:t xml:space="preserve">Conversely, </w:t>
      </w:r>
      <w:r>
        <w:t xml:space="preserve">the </w:t>
      </w:r>
      <w:del w:id="470" w:author="Katie Burnham" w:date="2018-11-19T16:46:00Z">
        <w:r w:rsidDel="00336148">
          <w:delText xml:space="preserve">significant </w:delText>
        </w:r>
      </w:del>
      <w:ins w:id="471" w:author="Katie Burnham" w:date="2018-11-19T16:46:00Z">
        <w:r w:rsidR="00336148">
          <w:t xml:space="preserve">large </w:t>
        </w:r>
      </w:ins>
      <w:del w:id="472" w:author="Katie Burnham" w:date="2018-11-19T16:46:00Z">
        <w:r w:rsidDel="00336148">
          <w:delText xml:space="preserve">the </w:delText>
        </w:r>
      </w:del>
      <w:r>
        <w:t xml:space="preserve">decrease </w:t>
      </w:r>
      <w:ins w:id="473" w:author="Katie Burnham" w:date="2018-11-19T16:46:00Z">
        <w:r w:rsidR="00336148">
          <w:t>in</w:t>
        </w:r>
      </w:ins>
      <w:del w:id="474" w:author="Katie Burnham" w:date="2018-11-19T16:46:00Z">
        <w:r w:rsidDel="00336148">
          <w:delText>of</w:delText>
        </w:r>
      </w:del>
      <w:r>
        <w:t xml:space="preserve"> MT reads together with the reduced duration of the protocol supported the replacement of </w:t>
      </w:r>
      <w:r>
        <w:rPr>
          <w:spacing w:val="-7"/>
        </w:rPr>
        <w:t xml:space="preserve">ATAC-seq </w:t>
      </w:r>
      <w:r>
        <w:t xml:space="preserve">by </w:t>
      </w:r>
      <w:r>
        <w:rPr>
          <w:spacing w:val="-10"/>
        </w:rPr>
        <w:t xml:space="preserve">Fast-ATAC </w:t>
      </w:r>
      <w:r>
        <w:t>for future patient recruitments (see Chapter</w:t>
      </w:r>
      <w:r>
        <w:rPr>
          <w:spacing w:val="9"/>
        </w:rPr>
        <w:t xml:space="preserve"> </w:t>
      </w:r>
      <w:r>
        <w:t>??).</w:t>
      </w:r>
    </w:p>
    <w:p w14:paraId="2C3BD0D6" w14:textId="77777777" w:rsidR="0065693B" w:rsidRDefault="0065693B">
      <w:pPr>
        <w:spacing w:line="478" w:lineRule="exact"/>
        <w:jc w:val="both"/>
        <w:sectPr w:rsidR="0065693B">
          <w:pgSz w:w="11910" w:h="16840"/>
          <w:pgMar w:top="1540" w:right="0" w:bottom="800" w:left="1680" w:header="1231" w:footer="615" w:gutter="0"/>
          <w:cols w:space="720"/>
        </w:sectPr>
      </w:pPr>
    </w:p>
    <w:p w14:paraId="0DC763D5" w14:textId="77777777" w:rsidR="0065693B" w:rsidRDefault="0065693B">
      <w:pPr>
        <w:pStyle w:val="BodyText"/>
        <w:rPr>
          <w:sz w:val="20"/>
        </w:rPr>
      </w:pPr>
    </w:p>
    <w:p w14:paraId="354D9DCC" w14:textId="77777777" w:rsidR="0065693B" w:rsidRDefault="0065693B">
      <w:pPr>
        <w:pStyle w:val="BodyText"/>
        <w:spacing w:before="9"/>
        <w:rPr>
          <w:sz w:val="29"/>
        </w:rPr>
      </w:pPr>
    </w:p>
    <w:p w14:paraId="7DAB7685" w14:textId="77777777" w:rsidR="0065693B" w:rsidRDefault="0065693B">
      <w:pPr>
        <w:pStyle w:val="BodyText"/>
        <w:spacing w:before="10"/>
        <w:rPr>
          <w:sz w:val="8"/>
        </w:rPr>
      </w:pPr>
    </w:p>
    <w:p w14:paraId="35EEBD3C" w14:textId="28107B7D" w:rsidR="0065693B" w:rsidRDefault="00B8797A">
      <w:pPr>
        <w:ind w:right="432"/>
        <w:jc w:val="center"/>
        <w:rPr>
          <w:rFonts w:ascii="Arial"/>
          <w:sz w:val="8"/>
        </w:rPr>
      </w:pPr>
      <w:r>
        <w:rPr>
          <w:noProof/>
        </w:rPr>
        <mc:AlternateContent>
          <mc:Choice Requires="wpg">
            <w:drawing>
              <wp:anchor distT="0" distB="0" distL="114300" distR="114300" simplePos="0" relativeHeight="251738112" behindDoc="1" locked="0" layoutInCell="1" allowOverlap="1" wp14:anchorId="4DDA01F3" wp14:editId="65AFE5D1">
                <wp:simplePos x="0" y="0"/>
                <wp:positionH relativeFrom="page">
                  <wp:posOffset>1494790</wp:posOffset>
                </wp:positionH>
                <wp:positionV relativeFrom="paragraph">
                  <wp:posOffset>-38100</wp:posOffset>
                </wp:positionV>
                <wp:extent cx="2421255" cy="1838325"/>
                <wp:effectExtent l="8890" t="10795" r="8255" b="8255"/>
                <wp:wrapNone/>
                <wp:docPr id="1069" name="Group 1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255" cy="1838325"/>
                          <a:chOff x="2354" y="-60"/>
                          <a:chExt cx="3813" cy="2895"/>
                        </a:xfrm>
                      </wpg:grpSpPr>
                      <wps:wsp>
                        <wps:cNvPr id="1070" name="Line 1032"/>
                        <wps:cNvCnPr>
                          <a:cxnSpLocks noChangeShapeType="1"/>
                        </wps:cNvCnPr>
                        <wps:spPr bwMode="auto">
                          <a:xfrm>
                            <a:off x="3394" y="1315"/>
                            <a:ext cx="1731" cy="380"/>
                          </a:xfrm>
                          <a:prstGeom prst="line">
                            <a:avLst/>
                          </a:prstGeom>
                          <a:noFill/>
                          <a:ln w="3571">
                            <a:solidFill>
                              <a:srgbClr val="F8766C"/>
                            </a:solidFill>
                            <a:round/>
                            <a:headEnd/>
                            <a:tailEnd/>
                          </a:ln>
                          <a:extLst>
                            <a:ext uri="{909E8E84-426E-40DD-AFC4-6F175D3DCCD1}">
                              <a14:hiddenFill xmlns:a14="http://schemas.microsoft.com/office/drawing/2010/main">
                                <a:noFill/>
                              </a14:hiddenFill>
                            </a:ext>
                          </a:extLst>
                        </wps:spPr>
                        <wps:bodyPr/>
                      </wps:wsp>
                      <wps:wsp>
                        <wps:cNvPr id="1071" name="Line 1031"/>
                        <wps:cNvCnPr>
                          <a:cxnSpLocks noChangeShapeType="1"/>
                        </wps:cNvCnPr>
                        <wps:spPr bwMode="auto">
                          <a:xfrm>
                            <a:off x="3394" y="213"/>
                            <a:ext cx="1731" cy="2063"/>
                          </a:xfrm>
                          <a:prstGeom prst="line">
                            <a:avLst/>
                          </a:prstGeom>
                          <a:noFill/>
                          <a:ln w="3571">
                            <a:solidFill>
                              <a:srgbClr val="7BAD00"/>
                            </a:solidFill>
                            <a:round/>
                            <a:headEnd/>
                            <a:tailEnd/>
                          </a:ln>
                          <a:extLst>
                            <a:ext uri="{909E8E84-426E-40DD-AFC4-6F175D3DCCD1}">
                              <a14:hiddenFill xmlns:a14="http://schemas.microsoft.com/office/drawing/2010/main">
                                <a:noFill/>
                              </a14:hiddenFill>
                            </a:ext>
                          </a:extLst>
                        </wps:spPr>
                        <wps:bodyPr/>
                      </wps:wsp>
                      <wps:wsp>
                        <wps:cNvPr id="1072" name="Line 1030"/>
                        <wps:cNvCnPr>
                          <a:cxnSpLocks noChangeShapeType="1"/>
                        </wps:cNvCnPr>
                        <wps:spPr bwMode="auto">
                          <a:xfrm>
                            <a:off x="3394" y="74"/>
                            <a:ext cx="1731" cy="2179"/>
                          </a:xfrm>
                          <a:prstGeom prst="line">
                            <a:avLst/>
                          </a:prstGeom>
                          <a:noFill/>
                          <a:ln w="3571">
                            <a:solidFill>
                              <a:srgbClr val="00BEC4"/>
                            </a:solidFill>
                            <a:round/>
                            <a:headEnd/>
                            <a:tailEnd/>
                          </a:ln>
                          <a:extLst>
                            <a:ext uri="{909E8E84-426E-40DD-AFC4-6F175D3DCCD1}">
                              <a14:hiddenFill xmlns:a14="http://schemas.microsoft.com/office/drawing/2010/main">
                                <a:noFill/>
                              </a14:hiddenFill>
                            </a:ext>
                          </a:extLst>
                        </wps:spPr>
                        <wps:bodyPr/>
                      </wps:wsp>
                      <wps:wsp>
                        <wps:cNvPr id="1073" name="Line 1029"/>
                        <wps:cNvCnPr>
                          <a:cxnSpLocks noChangeShapeType="1"/>
                        </wps:cNvCnPr>
                        <wps:spPr bwMode="auto">
                          <a:xfrm>
                            <a:off x="3394" y="1256"/>
                            <a:ext cx="1731" cy="1444"/>
                          </a:xfrm>
                          <a:prstGeom prst="line">
                            <a:avLst/>
                          </a:prstGeom>
                          <a:noFill/>
                          <a:ln w="3571">
                            <a:solidFill>
                              <a:srgbClr val="C67BFF"/>
                            </a:solidFill>
                            <a:round/>
                            <a:headEnd/>
                            <a:tailEnd/>
                          </a:ln>
                          <a:extLst>
                            <a:ext uri="{909E8E84-426E-40DD-AFC4-6F175D3DCCD1}">
                              <a14:hiddenFill xmlns:a14="http://schemas.microsoft.com/office/drawing/2010/main">
                                <a:noFill/>
                              </a14:hiddenFill>
                            </a:ext>
                          </a:extLst>
                        </wps:spPr>
                        <wps:bodyPr/>
                      </wps:wsp>
                      <wps:wsp>
                        <wps:cNvPr id="1074" name="Freeform 1028"/>
                        <wps:cNvSpPr>
                          <a:spLocks/>
                        </wps:cNvSpPr>
                        <wps:spPr bwMode="auto">
                          <a:xfrm>
                            <a:off x="3384" y="1304"/>
                            <a:ext cx="21" cy="21"/>
                          </a:xfrm>
                          <a:custGeom>
                            <a:avLst/>
                            <a:gdLst>
                              <a:gd name="T0" fmla="+- 0 3400 3384"/>
                              <a:gd name="T1" fmla="*/ T0 w 21"/>
                              <a:gd name="T2" fmla="+- 0 1304 1304"/>
                              <a:gd name="T3" fmla="*/ 1304 h 21"/>
                              <a:gd name="T4" fmla="+- 0 3389 3384"/>
                              <a:gd name="T5" fmla="*/ T4 w 21"/>
                              <a:gd name="T6" fmla="+- 0 1304 1304"/>
                              <a:gd name="T7" fmla="*/ 1304 h 21"/>
                              <a:gd name="T8" fmla="+- 0 3384 3384"/>
                              <a:gd name="T9" fmla="*/ T8 w 21"/>
                              <a:gd name="T10" fmla="+- 0 1309 1304"/>
                              <a:gd name="T11" fmla="*/ 1309 h 21"/>
                              <a:gd name="T12" fmla="+- 0 3384 3384"/>
                              <a:gd name="T13" fmla="*/ T12 w 21"/>
                              <a:gd name="T14" fmla="+- 0 1320 1304"/>
                              <a:gd name="T15" fmla="*/ 1320 h 21"/>
                              <a:gd name="T16" fmla="+- 0 3389 3384"/>
                              <a:gd name="T17" fmla="*/ T16 w 21"/>
                              <a:gd name="T18" fmla="+- 0 1325 1304"/>
                              <a:gd name="T19" fmla="*/ 1325 h 21"/>
                              <a:gd name="T20" fmla="+- 0 3400 3384"/>
                              <a:gd name="T21" fmla="*/ T20 w 21"/>
                              <a:gd name="T22" fmla="+- 0 1325 1304"/>
                              <a:gd name="T23" fmla="*/ 1325 h 21"/>
                              <a:gd name="T24" fmla="+- 0 3405 3384"/>
                              <a:gd name="T25" fmla="*/ T24 w 21"/>
                              <a:gd name="T26" fmla="+- 0 1320 1304"/>
                              <a:gd name="T27" fmla="*/ 1320 h 21"/>
                              <a:gd name="T28" fmla="+- 0 3405 3384"/>
                              <a:gd name="T29" fmla="*/ T28 w 21"/>
                              <a:gd name="T30" fmla="+- 0 1309 1304"/>
                              <a:gd name="T31" fmla="*/ 1309 h 21"/>
                              <a:gd name="T32" fmla="+- 0 3400 3384"/>
                              <a:gd name="T33" fmla="*/ T32 w 21"/>
                              <a:gd name="T34" fmla="+- 0 1304 1304"/>
                              <a:gd name="T35" fmla="*/ 1304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5"/>
                                </a:lnTo>
                                <a:lnTo>
                                  <a:pt x="0" y="16"/>
                                </a:lnTo>
                                <a:lnTo>
                                  <a:pt x="5" y="21"/>
                                </a:lnTo>
                                <a:lnTo>
                                  <a:pt x="16" y="21"/>
                                </a:lnTo>
                                <a:lnTo>
                                  <a:pt x="21" y="16"/>
                                </a:lnTo>
                                <a:lnTo>
                                  <a:pt x="21" y="5"/>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5" name="Line 1027"/>
                        <wps:cNvCnPr>
                          <a:cxnSpLocks noChangeShapeType="1"/>
                        </wps:cNvCnPr>
                        <wps:spPr bwMode="auto">
                          <a:xfrm>
                            <a:off x="3380" y="1256"/>
                            <a:ext cx="29"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76" name="Line 1026"/>
                        <wps:cNvCnPr>
                          <a:cxnSpLocks noChangeShapeType="1"/>
                        </wps:cNvCnPr>
                        <wps:spPr bwMode="auto">
                          <a:xfrm>
                            <a:off x="3394" y="1270"/>
                            <a:ext cx="0"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77" name="Freeform 1025"/>
                        <wps:cNvSpPr>
                          <a:spLocks/>
                        </wps:cNvSpPr>
                        <wps:spPr bwMode="auto">
                          <a:xfrm>
                            <a:off x="3380" y="197"/>
                            <a:ext cx="28" cy="24"/>
                          </a:xfrm>
                          <a:custGeom>
                            <a:avLst/>
                            <a:gdLst>
                              <a:gd name="T0" fmla="+- 0 3394 3381"/>
                              <a:gd name="T1" fmla="*/ T0 w 28"/>
                              <a:gd name="T2" fmla="+- 0 197 197"/>
                              <a:gd name="T3" fmla="*/ 197 h 24"/>
                              <a:gd name="T4" fmla="+- 0 3381 3381"/>
                              <a:gd name="T5" fmla="*/ T4 w 28"/>
                              <a:gd name="T6" fmla="+- 0 221 197"/>
                              <a:gd name="T7" fmla="*/ 221 h 24"/>
                              <a:gd name="T8" fmla="+- 0 3408 3381"/>
                              <a:gd name="T9" fmla="*/ T8 w 28"/>
                              <a:gd name="T10" fmla="+- 0 221 197"/>
                              <a:gd name="T11" fmla="*/ 221 h 24"/>
                              <a:gd name="T12" fmla="+- 0 3394 3381"/>
                              <a:gd name="T13" fmla="*/ T12 w 28"/>
                              <a:gd name="T14" fmla="+- 0 197 197"/>
                              <a:gd name="T15" fmla="*/ 197 h 24"/>
                            </a:gdLst>
                            <a:ahLst/>
                            <a:cxnLst>
                              <a:cxn ang="0">
                                <a:pos x="T1" y="T3"/>
                              </a:cxn>
                              <a:cxn ang="0">
                                <a:pos x="T5" y="T7"/>
                              </a:cxn>
                              <a:cxn ang="0">
                                <a:pos x="T9" y="T11"/>
                              </a:cxn>
                              <a:cxn ang="0">
                                <a:pos x="T13" y="T15"/>
                              </a:cxn>
                            </a:cxnLst>
                            <a:rect l="0" t="0" r="r" b="b"/>
                            <a:pathLst>
                              <a:path w="28" h="24">
                                <a:moveTo>
                                  <a:pt x="13" y="0"/>
                                </a:moveTo>
                                <a:lnTo>
                                  <a:pt x="0" y="24"/>
                                </a:lnTo>
                                <a:lnTo>
                                  <a:pt x="27" y="24"/>
                                </a:lnTo>
                                <a:lnTo>
                                  <a:pt x="13"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8" name="Rectangle 1024"/>
                        <wps:cNvSpPr>
                          <a:spLocks noChangeArrowheads="1"/>
                        </wps:cNvSpPr>
                        <wps:spPr bwMode="auto">
                          <a:xfrm>
                            <a:off x="3384" y="63"/>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9" name="Freeform 1023"/>
                        <wps:cNvSpPr>
                          <a:spLocks/>
                        </wps:cNvSpPr>
                        <wps:spPr bwMode="auto">
                          <a:xfrm>
                            <a:off x="5114" y="1684"/>
                            <a:ext cx="21" cy="21"/>
                          </a:xfrm>
                          <a:custGeom>
                            <a:avLst/>
                            <a:gdLst>
                              <a:gd name="T0" fmla="+- 0 5130 5114"/>
                              <a:gd name="T1" fmla="*/ T0 w 21"/>
                              <a:gd name="T2" fmla="+- 0 1685 1685"/>
                              <a:gd name="T3" fmla="*/ 1685 h 21"/>
                              <a:gd name="T4" fmla="+- 0 5119 5114"/>
                              <a:gd name="T5" fmla="*/ T4 w 21"/>
                              <a:gd name="T6" fmla="+- 0 1685 1685"/>
                              <a:gd name="T7" fmla="*/ 1685 h 21"/>
                              <a:gd name="T8" fmla="+- 0 5114 5114"/>
                              <a:gd name="T9" fmla="*/ T8 w 21"/>
                              <a:gd name="T10" fmla="+- 0 1689 1685"/>
                              <a:gd name="T11" fmla="*/ 1689 h 21"/>
                              <a:gd name="T12" fmla="+- 0 5114 5114"/>
                              <a:gd name="T13" fmla="*/ T12 w 21"/>
                              <a:gd name="T14" fmla="+- 0 1701 1685"/>
                              <a:gd name="T15" fmla="*/ 1701 h 21"/>
                              <a:gd name="T16" fmla="+- 0 5119 5114"/>
                              <a:gd name="T17" fmla="*/ T16 w 21"/>
                              <a:gd name="T18" fmla="+- 0 1705 1685"/>
                              <a:gd name="T19" fmla="*/ 1705 h 21"/>
                              <a:gd name="T20" fmla="+- 0 5130 5114"/>
                              <a:gd name="T21" fmla="*/ T20 w 21"/>
                              <a:gd name="T22" fmla="+- 0 1705 1685"/>
                              <a:gd name="T23" fmla="*/ 1705 h 21"/>
                              <a:gd name="T24" fmla="+- 0 5135 5114"/>
                              <a:gd name="T25" fmla="*/ T24 w 21"/>
                              <a:gd name="T26" fmla="+- 0 1701 1685"/>
                              <a:gd name="T27" fmla="*/ 1701 h 21"/>
                              <a:gd name="T28" fmla="+- 0 5135 5114"/>
                              <a:gd name="T29" fmla="*/ T28 w 21"/>
                              <a:gd name="T30" fmla="+- 0 1689 1685"/>
                              <a:gd name="T31" fmla="*/ 1689 h 21"/>
                              <a:gd name="T32" fmla="+- 0 5130 5114"/>
                              <a:gd name="T33" fmla="*/ T32 w 21"/>
                              <a:gd name="T34" fmla="+- 0 1685 1685"/>
                              <a:gd name="T35" fmla="*/ 1685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4"/>
                                </a:lnTo>
                                <a:lnTo>
                                  <a:pt x="0" y="16"/>
                                </a:lnTo>
                                <a:lnTo>
                                  <a:pt x="5" y="20"/>
                                </a:lnTo>
                                <a:lnTo>
                                  <a:pt x="16" y="20"/>
                                </a:lnTo>
                                <a:lnTo>
                                  <a:pt x="21" y="16"/>
                                </a:lnTo>
                                <a:lnTo>
                                  <a:pt x="21" y="4"/>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0" name="Line 1022"/>
                        <wps:cNvCnPr>
                          <a:cxnSpLocks noChangeShapeType="1"/>
                        </wps:cNvCnPr>
                        <wps:spPr bwMode="auto">
                          <a:xfrm>
                            <a:off x="5110" y="2700"/>
                            <a:ext cx="29"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81" name="Line 1021"/>
                        <wps:cNvCnPr>
                          <a:cxnSpLocks noChangeShapeType="1"/>
                        </wps:cNvCnPr>
                        <wps:spPr bwMode="auto">
                          <a:xfrm>
                            <a:off x="5125" y="2715"/>
                            <a:ext cx="0"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82" name="Freeform 1020"/>
                        <wps:cNvSpPr>
                          <a:spLocks/>
                        </wps:cNvSpPr>
                        <wps:spPr bwMode="auto">
                          <a:xfrm>
                            <a:off x="5110" y="2259"/>
                            <a:ext cx="28" cy="24"/>
                          </a:xfrm>
                          <a:custGeom>
                            <a:avLst/>
                            <a:gdLst>
                              <a:gd name="T0" fmla="+- 0 5125 5111"/>
                              <a:gd name="T1" fmla="*/ T0 w 28"/>
                              <a:gd name="T2" fmla="+- 0 2260 2260"/>
                              <a:gd name="T3" fmla="*/ 2260 h 24"/>
                              <a:gd name="T4" fmla="+- 0 5111 5111"/>
                              <a:gd name="T5" fmla="*/ T4 w 28"/>
                              <a:gd name="T6" fmla="+- 0 2284 2260"/>
                              <a:gd name="T7" fmla="*/ 2284 h 24"/>
                              <a:gd name="T8" fmla="+- 0 5139 5111"/>
                              <a:gd name="T9" fmla="*/ T8 w 28"/>
                              <a:gd name="T10" fmla="+- 0 2284 2260"/>
                              <a:gd name="T11" fmla="*/ 2284 h 24"/>
                              <a:gd name="T12" fmla="+- 0 5125 5111"/>
                              <a:gd name="T13" fmla="*/ T12 w 28"/>
                              <a:gd name="T14" fmla="+- 0 2260 2260"/>
                              <a:gd name="T15" fmla="*/ 2260 h 24"/>
                            </a:gdLst>
                            <a:ahLst/>
                            <a:cxnLst>
                              <a:cxn ang="0">
                                <a:pos x="T1" y="T3"/>
                              </a:cxn>
                              <a:cxn ang="0">
                                <a:pos x="T5" y="T7"/>
                              </a:cxn>
                              <a:cxn ang="0">
                                <a:pos x="T9" y="T11"/>
                              </a:cxn>
                              <a:cxn ang="0">
                                <a:pos x="T13" y="T15"/>
                              </a:cxn>
                            </a:cxnLst>
                            <a:rect l="0" t="0" r="r" b="b"/>
                            <a:pathLst>
                              <a:path w="28" h="24">
                                <a:moveTo>
                                  <a:pt x="14" y="0"/>
                                </a:moveTo>
                                <a:lnTo>
                                  <a:pt x="0" y="24"/>
                                </a:lnTo>
                                <a:lnTo>
                                  <a:pt x="28" y="24"/>
                                </a:lnTo>
                                <a:lnTo>
                                  <a:pt x="14"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3" name="Rectangle 1019"/>
                        <wps:cNvSpPr>
                          <a:spLocks noChangeArrowheads="1"/>
                        </wps:cNvSpPr>
                        <wps:spPr bwMode="auto">
                          <a:xfrm>
                            <a:off x="5114" y="2242"/>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 name="Text Box 1018"/>
                        <wps:cNvSpPr txBox="1">
                          <a:spLocks noChangeArrowheads="1"/>
                        </wps:cNvSpPr>
                        <wps:spPr bwMode="auto">
                          <a:xfrm>
                            <a:off x="2356" y="-58"/>
                            <a:ext cx="3807" cy="2889"/>
                          </a:xfrm>
                          <a:prstGeom prst="rect">
                            <a:avLst/>
                          </a:prstGeom>
                          <a:noFill/>
                          <a:ln w="3571">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9525CDB" w14:textId="77777777" w:rsidR="003162A5" w:rsidRDefault="003162A5">
                              <w:pPr>
                                <w:spacing w:before="70"/>
                                <w:ind w:left="3109"/>
                                <w:rPr>
                                  <w:rFonts w:ascii="Arial"/>
                                  <w:b/>
                                  <w:sz w:val="9"/>
                                </w:rPr>
                              </w:pPr>
                              <w:r>
                                <w:rPr>
                                  <w:rFonts w:ascii="Arial"/>
                                  <w:b/>
                                  <w:w w:val="105"/>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67C13465" w14:textId="77777777" w:rsidR="003162A5" w:rsidRDefault="003162A5">
                              <w:pPr>
                                <w:spacing w:before="20"/>
                                <w:ind w:left="3109"/>
                                <w:rPr>
                                  <w:rFonts w:ascii="Arial"/>
                                  <w:b/>
                                  <w:sz w:val="9"/>
                                </w:rPr>
                              </w:pPr>
                              <w:r>
                                <w:rPr>
                                  <w:rFonts w:ascii="Arial"/>
                                  <w:b/>
                                  <w:w w:val="105"/>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7A03E3D3" w14:textId="77777777" w:rsidR="003162A5" w:rsidRDefault="003162A5">
                              <w:pPr>
                                <w:spacing w:before="19" w:line="247" w:lineRule="auto"/>
                                <w:ind w:left="3432" w:right="113" w:hanging="324"/>
                                <w:rPr>
                                  <w:rFonts w:ascii="Arial"/>
                                  <w:b/>
                                  <w:sz w:val="9"/>
                                </w:rPr>
                              </w:pPr>
                              <w:r>
                                <w:rPr>
                                  <w:rFonts w:ascii="Arial"/>
                                  <w:b/>
                                  <w:w w:val="105"/>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DA01F3" id="Group 1017" o:spid="_x0000_s1546" style="position:absolute;left:0;text-align:left;margin-left:117.7pt;margin-top:-3pt;width:190.65pt;height:144.75pt;z-index:-251578368;mso-position-horizontal-relative:page;mso-position-vertical-relative:text" coordorigin="2354,-60" coordsize="3813,2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">
                <v:line id="Line 1032" o:spid="_x0000_s1547" style="position:absolute;visibility:visible;mso-wrap-style:square" from="3394,1315" to="5125,1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" strokecolor="#f8766c" strokeweight=".09919mm"/>
                <v:line id="Line 1031" o:spid="_x0000_s1548" style="position:absolute;visibility:visible;mso-wrap-style:square" from="3394,213" to="5125,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" strokecolor="#7bad00" strokeweight=".09919mm"/>
                <v:line id="Line 1030" o:spid="_x0000_s1549" style="position:absolute;visibility:visible;mso-wrap-style:square" from="3394,74" to="5125,2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" strokecolor="#00bec4" strokeweight=".09919mm"/>
                <v:line id="Line 1029" o:spid="_x0000_s1550" style="position:absolute;visibility:visible;mso-wrap-style:square" from="3394,1256" to="5125,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" strokecolor="#c67bff" strokeweight=".09919mm"/>
                <v:shape id="Freeform 1028" o:spid="_x0000_s1551" style="position:absolute;left:3384;top:1304;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" path="m16,l5,,,5,,16r5,5l16,21r5,-5l21,5,16,xe" fillcolor="#f8766c" stroked="f">
                  <v:path arrowok="t" o:connecttype="custom" o:connectlocs="16,1304;5,1304;0,1309;0,1320;5,1325;16,1325;21,1320;21,1309;16,1304" o:connectangles="0,0,0,0,0,0,0,0,0"/>
                </v:shape>
                <v:line id="Line 1027" o:spid="_x0000_s1552" style="position:absolute;visibility:visible;mso-wrap-style:square" from="3380,1256" to="3409,1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" strokecolor="#c67bff" strokeweight=".06583mm"/>
                <v:line id="Line 1026" o:spid="_x0000_s1553" style="position:absolute;visibility:visible;mso-wrap-style:square" from="3394,1270" to="3394,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" strokecolor="#c67bff" strokeweight=".06583mm"/>
                <v:shape id="Freeform 1025" o:spid="_x0000_s1554" style="position:absolute;left:3380;top:197;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" path="m13,l,24r27,l13,xe" fillcolor="#7bad00" stroked="f">
                  <v:path arrowok="t" o:connecttype="custom" o:connectlocs="13,197;0,221;27,221;13,197" o:connectangles="0,0,0,0"/>
                </v:shape>
                <v:rect id="Rectangle 1024" o:spid="_x0000_s1555" style="position:absolute;left:3384;top:63;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" fillcolor="#00bec4" stroked="f"/>
                <v:shape id="Freeform 1023" o:spid="_x0000_s1556" style="position:absolute;left:5114;top:1684;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" path="m16,l5,,,4,,16r5,4l16,20r5,-4l21,4,16,xe" fillcolor="#f8766c" stroked="f">
                  <v:path arrowok="t" o:connecttype="custom" o:connectlocs="16,1685;5,1685;0,1689;0,1701;5,1705;16,1705;21,1701;21,1689;16,1685" o:connectangles="0,0,0,0,0,0,0,0,0"/>
                </v:shape>
                <v:line id="Line 1022" o:spid="_x0000_s1557" style="position:absolute;visibility:visible;mso-wrap-style:square" from="5110,2700" to="5139,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" strokecolor="#c67bff" strokeweight=".06583mm"/>
                <v:line id="Line 1021" o:spid="_x0000_s1558" style="position:absolute;visibility:visible;mso-wrap-style:square" from="5125,2715" to="5125,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" strokecolor="#c67bff" strokeweight=".06583mm"/>
                <v:shape id="Freeform 1020" o:spid="_x0000_s1559" style="position:absolute;left:5110;top:2259;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" path="m14,l,24r28,l14,xe" fillcolor="#7bad00" stroked="f">
                  <v:path arrowok="t" o:connecttype="custom" o:connectlocs="14,2260;0,2284;28,2284;14,2260" o:connectangles="0,0,0,0"/>
                </v:shape>
                <v:rect id="Rectangle 1019" o:spid="_x0000_s1560" style="position:absolute;left:5114;top:2242;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" fillcolor="#00bec4" stroked="f"/>
                <v:shape id="Text Box 1018" o:spid="_x0000_s1561" type="#_x0000_t202" style="position:absolute;left:2356;top:-58;width:380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" filled="f" strokecolor="#333" strokeweight=".09919mm">
                  <v:textbox inset="0,0,0,0">
                    <w:txbxContent>
                      <w:p w14:paraId="79525CDB" w14:textId="77777777" w:rsidR="003162A5" w:rsidRDefault="003162A5">
                        <w:pPr>
                          <w:spacing w:before="70"/>
                          <w:ind w:left="3109"/>
                          <w:rPr>
                            <w:rFonts w:ascii="Arial"/>
                            <w:b/>
                            <w:sz w:val="9"/>
                          </w:rPr>
                        </w:pPr>
                        <w:r>
                          <w:rPr>
                            <w:rFonts w:ascii="Arial"/>
                            <w:b/>
                            <w:w w:val="105"/>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67C13465" w14:textId="77777777" w:rsidR="003162A5" w:rsidRDefault="003162A5">
                        <w:pPr>
                          <w:spacing w:before="20"/>
                          <w:ind w:left="3109"/>
                          <w:rPr>
                            <w:rFonts w:ascii="Arial"/>
                            <w:b/>
                            <w:sz w:val="9"/>
                          </w:rPr>
                        </w:pPr>
                        <w:r>
                          <w:rPr>
                            <w:rFonts w:ascii="Arial"/>
                            <w:b/>
                            <w:w w:val="105"/>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7A03E3D3" w14:textId="77777777" w:rsidR="003162A5" w:rsidRDefault="003162A5">
                        <w:pPr>
                          <w:spacing w:before="19" w:line="247" w:lineRule="auto"/>
                          <w:ind w:left="3432" w:right="113" w:hanging="324"/>
                          <w:rPr>
                            <w:rFonts w:ascii="Arial"/>
                            <w:b/>
                            <w:sz w:val="9"/>
                          </w:rPr>
                        </w:pPr>
                        <w:r>
                          <w:rPr>
                            <w:rFonts w:ascii="Arial"/>
                            <w:b/>
                            <w:w w:val="105"/>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v:textbox>
                </v:shape>
                <w10:wrap anchorx="page"/>
              </v:group>
            </w:pict>
          </mc:Fallback>
        </mc:AlternateContent>
      </w:r>
      <w:r>
        <w:rPr>
          <w:noProof/>
        </w:rPr>
        <mc:AlternateContent>
          <mc:Choice Requires="wpg">
            <w:drawing>
              <wp:anchor distT="0" distB="0" distL="114300" distR="114300" simplePos="0" relativeHeight="251520000" behindDoc="0" locked="0" layoutInCell="1" allowOverlap="1" wp14:anchorId="3F899EB8" wp14:editId="43FDA4CE">
                <wp:simplePos x="0" y="0"/>
                <wp:positionH relativeFrom="page">
                  <wp:posOffset>3515360</wp:posOffset>
                </wp:positionH>
                <wp:positionV relativeFrom="paragraph">
                  <wp:posOffset>27305</wp:posOffset>
                </wp:positionV>
                <wp:extent cx="52705" cy="118110"/>
                <wp:effectExtent l="635" t="9525" r="3810" b="5715"/>
                <wp:wrapNone/>
                <wp:docPr id="1066" name="Group 1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 cy="118110"/>
                          <a:chOff x="5536" y="43"/>
                          <a:chExt cx="83" cy="186"/>
                        </a:xfrm>
                      </wpg:grpSpPr>
                      <wps:wsp>
                        <wps:cNvPr id="1067" name="Freeform 1016"/>
                        <wps:cNvSpPr>
                          <a:spLocks/>
                        </wps:cNvSpPr>
                        <wps:spPr bwMode="auto">
                          <a:xfrm>
                            <a:off x="5546" y="42"/>
                            <a:ext cx="62" cy="62"/>
                          </a:xfrm>
                          <a:custGeom>
                            <a:avLst/>
                            <a:gdLst>
                              <a:gd name="T0" fmla="+- 0 5577 5547"/>
                              <a:gd name="T1" fmla="*/ T0 w 62"/>
                              <a:gd name="T2" fmla="+- 0 43 43"/>
                              <a:gd name="T3" fmla="*/ 43 h 62"/>
                              <a:gd name="T4" fmla="+- 0 5565 5547"/>
                              <a:gd name="T5" fmla="*/ T4 w 62"/>
                              <a:gd name="T6" fmla="+- 0 45 43"/>
                              <a:gd name="T7" fmla="*/ 45 h 62"/>
                              <a:gd name="T8" fmla="+- 0 5556 5547"/>
                              <a:gd name="T9" fmla="*/ T8 w 62"/>
                              <a:gd name="T10" fmla="+- 0 52 43"/>
                              <a:gd name="T11" fmla="*/ 52 h 62"/>
                              <a:gd name="T12" fmla="+- 0 5549 5547"/>
                              <a:gd name="T13" fmla="*/ T12 w 62"/>
                              <a:gd name="T14" fmla="+- 0 62 43"/>
                              <a:gd name="T15" fmla="*/ 62 h 62"/>
                              <a:gd name="T16" fmla="+- 0 5547 5547"/>
                              <a:gd name="T17" fmla="*/ T16 w 62"/>
                              <a:gd name="T18" fmla="+- 0 74 43"/>
                              <a:gd name="T19" fmla="*/ 74 h 62"/>
                              <a:gd name="T20" fmla="+- 0 5549 5547"/>
                              <a:gd name="T21" fmla="*/ T20 w 62"/>
                              <a:gd name="T22" fmla="+- 0 86 43"/>
                              <a:gd name="T23" fmla="*/ 86 h 62"/>
                              <a:gd name="T24" fmla="+- 0 5556 5547"/>
                              <a:gd name="T25" fmla="*/ T24 w 62"/>
                              <a:gd name="T26" fmla="+- 0 95 43"/>
                              <a:gd name="T27" fmla="*/ 95 h 62"/>
                              <a:gd name="T28" fmla="+- 0 5565 5547"/>
                              <a:gd name="T29" fmla="*/ T28 w 62"/>
                              <a:gd name="T30" fmla="+- 0 102 43"/>
                              <a:gd name="T31" fmla="*/ 102 h 62"/>
                              <a:gd name="T32" fmla="+- 0 5577 5547"/>
                              <a:gd name="T33" fmla="*/ T32 w 62"/>
                              <a:gd name="T34" fmla="+- 0 104 43"/>
                              <a:gd name="T35" fmla="*/ 104 h 62"/>
                              <a:gd name="T36" fmla="+- 0 5589 5547"/>
                              <a:gd name="T37" fmla="*/ T36 w 62"/>
                              <a:gd name="T38" fmla="+- 0 102 43"/>
                              <a:gd name="T39" fmla="*/ 102 h 62"/>
                              <a:gd name="T40" fmla="+- 0 5599 5547"/>
                              <a:gd name="T41" fmla="*/ T40 w 62"/>
                              <a:gd name="T42" fmla="+- 0 95 43"/>
                              <a:gd name="T43" fmla="*/ 95 h 62"/>
                              <a:gd name="T44" fmla="+- 0 5606 5547"/>
                              <a:gd name="T45" fmla="*/ T44 w 62"/>
                              <a:gd name="T46" fmla="+- 0 86 43"/>
                              <a:gd name="T47" fmla="*/ 86 h 62"/>
                              <a:gd name="T48" fmla="+- 0 5608 5547"/>
                              <a:gd name="T49" fmla="*/ T48 w 62"/>
                              <a:gd name="T50" fmla="+- 0 74 43"/>
                              <a:gd name="T51" fmla="*/ 74 h 62"/>
                              <a:gd name="T52" fmla="+- 0 5606 5547"/>
                              <a:gd name="T53" fmla="*/ T52 w 62"/>
                              <a:gd name="T54" fmla="+- 0 62 43"/>
                              <a:gd name="T55" fmla="*/ 62 h 62"/>
                              <a:gd name="T56" fmla="+- 0 5599 5547"/>
                              <a:gd name="T57" fmla="*/ T56 w 62"/>
                              <a:gd name="T58" fmla="+- 0 52 43"/>
                              <a:gd name="T59" fmla="*/ 52 h 62"/>
                              <a:gd name="T60" fmla="+- 0 5589 5547"/>
                              <a:gd name="T61" fmla="*/ T60 w 62"/>
                              <a:gd name="T62" fmla="+- 0 45 43"/>
                              <a:gd name="T63" fmla="*/ 45 h 62"/>
                              <a:gd name="T64" fmla="+- 0 5577 5547"/>
                              <a:gd name="T65" fmla="*/ T64 w 62"/>
                              <a:gd name="T66" fmla="+- 0 43 43"/>
                              <a:gd name="T67" fmla="*/ 4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8" name="Freeform 1015"/>
                        <wps:cNvSpPr>
                          <a:spLocks/>
                        </wps:cNvSpPr>
                        <wps:spPr bwMode="auto">
                          <a:xfrm>
                            <a:off x="5535" y="150"/>
                            <a:ext cx="83" cy="78"/>
                          </a:xfrm>
                          <a:custGeom>
                            <a:avLst/>
                            <a:gdLst>
                              <a:gd name="T0" fmla="+- 0 5577 5536"/>
                              <a:gd name="T1" fmla="*/ T0 w 83"/>
                              <a:gd name="T2" fmla="+- 0 151 151"/>
                              <a:gd name="T3" fmla="*/ 151 h 78"/>
                              <a:gd name="T4" fmla="+- 0 5536 5536"/>
                              <a:gd name="T5" fmla="*/ T4 w 83"/>
                              <a:gd name="T6" fmla="+- 0 228 151"/>
                              <a:gd name="T7" fmla="*/ 228 h 78"/>
                              <a:gd name="T8" fmla="+- 0 5619 5536"/>
                              <a:gd name="T9" fmla="*/ T8 w 83"/>
                              <a:gd name="T10" fmla="+- 0 228 151"/>
                              <a:gd name="T11" fmla="*/ 228 h 78"/>
                              <a:gd name="T12" fmla="+- 0 5577 5536"/>
                              <a:gd name="T13" fmla="*/ T12 w 83"/>
                              <a:gd name="T14" fmla="+- 0 151 151"/>
                              <a:gd name="T15" fmla="*/ 151 h 78"/>
                            </a:gdLst>
                            <a:ahLst/>
                            <a:cxnLst>
                              <a:cxn ang="0">
                                <a:pos x="T1" y="T3"/>
                              </a:cxn>
                              <a:cxn ang="0">
                                <a:pos x="T5" y="T7"/>
                              </a:cxn>
                              <a:cxn ang="0">
                                <a:pos x="T9" y="T11"/>
                              </a:cxn>
                              <a:cxn ang="0">
                                <a:pos x="T13" y="T15"/>
                              </a:cxn>
                            </a:cxnLst>
                            <a:rect l="0" t="0" r="r" b="b"/>
                            <a:pathLst>
                              <a:path w="83" h="78">
                                <a:moveTo>
                                  <a:pt x="41" y="0"/>
                                </a:moveTo>
                                <a:lnTo>
                                  <a:pt x="0" y="77"/>
                                </a:lnTo>
                                <a:lnTo>
                                  <a:pt x="83" y="77"/>
                                </a:lnTo>
                                <a:lnTo>
                                  <a:pt x="41"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7BF0C" id="Group 1014" o:spid="_x0000_s1026" style="position:absolute;margin-left:276.8pt;margin-top:2.15pt;width:4.15pt;height:9.3pt;z-index:251520000;mso-position-horizontal-relative:page" coordorigin="5536,43" coordsize="83,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">
                <v:shape id="Freeform 1016" o:spid="_x0000_s1027" style="position:absolute;left:5546;top:42;width:62;height:62;visibility:visible;mso-wrap-style:square;v-text-anchor:top" coordsize="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" path="m30,l18,2,9,9,2,19,,31,2,43r7,9l18,59r12,2l42,59,52,52r7,-9l61,31,59,19,52,9,42,2,30,xe" fillcolor="#f8766c" stroked="f">
                  <v:path arrowok="t" o:connecttype="custom" o:connectlocs="30,43;18,45;9,52;2,62;0,74;2,86;9,95;18,102;30,104;42,102;52,95;59,86;61,74;59,62;52,52;42,45;30,43" o:connectangles="0,0,0,0,0,0,0,0,0,0,0,0,0,0,0,0,0"/>
                </v:shape>
                <v:shape id="Freeform 1015" o:spid="_x0000_s1028" style="position:absolute;left:5535;top:150;width:83;height:78;visibility:visible;mso-wrap-style:square;v-text-anchor:top" coordsize="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" path="m41,l,77r83,l41,xe" fillcolor="#7bad00" stroked="f">
                  <v:path arrowok="t" o:connecttype="custom" o:connectlocs="41,151;0,228;83,228;41,151" o:connectangles="0,0,0,0"/>
                </v:shape>
                <w10:wrap anchorx="page"/>
              </v:group>
            </w:pict>
          </mc:Fallback>
        </mc:AlternateContent>
      </w:r>
      <w:r>
        <w:rPr>
          <w:noProof/>
        </w:rPr>
        <mc:AlternateContent>
          <mc:Choice Requires="wpg">
            <w:drawing>
              <wp:anchor distT="0" distB="0" distL="114300" distR="114300" simplePos="0" relativeHeight="251521024" behindDoc="0" locked="0" layoutInCell="1" allowOverlap="1" wp14:anchorId="1D9AD1B6" wp14:editId="740CE76F">
                <wp:simplePos x="0" y="0"/>
                <wp:positionH relativeFrom="page">
                  <wp:posOffset>4212590</wp:posOffset>
                </wp:positionH>
                <wp:positionV relativeFrom="paragraph">
                  <wp:posOffset>-55880</wp:posOffset>
                </wp:positionV>
                <wp:extent cx="2407920" cy="1830705"/>
                <wp:effectExtent l="12065" t="12065" r="8890" b="5080"/>
                <wp:wrapNone/>
                <wp:docPr id="1037" name="Group 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7920" cy="1830705"/>
                          <a:chOff x="6634" y="-88"/>
                          <a:chExt cx="3792" cy="2883"/>
                        </a:xfrm>
                      </wpg:grpSpPr>
                      <wps:wsp>
                        <wps:cNvPr id="1038" name="Line 1013"/>
                        <wps:cNvCnPr>
                          <a:cxnSpLocks noChangeShapeType="1"/>
                        </wps:cNvCnPr>
                        <wps:spPr bwMode="auto">
                          <a:xfrm>
                            <a:off x="7678" y="2402"/>
                            <a:ext cx="1715" cy="0"/>
                          </a:xfrm>
                          <a:prstGeom prst="line">
                            <a:avLst/>
                          </a:prstGeom>
                          <a:noFill/>
                          <a:ln w="3562">
                            <a:solidFill>
                              <a:srgbClr val="F8766C"/>
                            </a:solidFill>
                            <a:round/>
                            <a:headEnd/>
                            <a:tailEnd/>
                          </a:ln>
                          <a:extLst>
                            <a:ext uri="{909E8E84-426E-40DD-AFC4-6F175D3DCCD1}">
                              <a14:hiddenFill xmlns:a14="http://schemas.microsoft.com/office/drawing/2010/main">
                                <a:noFill/>
                              </a14:hiddenFill>
                            </a:ext>
                          </a:extLst>
                        </wps:spPr>
                        <wps:bodyPr/>
                      </wps:wsp>
                      <wps:wsp>
                        <wps:cNvPr id="1039" name="Line 1012"/>
                        <wps:cNvCnPr>
                          <a:cxnSpLocks noChangeShapeType="1"/>
                        </wps:cNvCnPr>
                        <wps:spPr bwMode="auto">
                          <a:xfrm>
                            <a:off x="7678" y="1373"/>
                            <a:ext cx="1715" cy="0"/>
                          </a:xfrm>
                          <a:prstGeom prst="line">
                            <a:avLst/>
                          </a:prstGeom>
                          <a:noFill/>
                          <a:ln w="3562">
                            <a:solidFill>
                              <a:srgbClr val="7BAD00"/>
                            </a:solidFill>
                            <a:round/>
                            <a:headEnd/>
                            <a:tailEnd/>
                          </a:ln>
                          <a:extLst>
                            <a:ext uri="{909E8E84-426E-40DD-AFC4-6F175D3DCCD1}">
                              <a14:hiddenFill xmlns:a14="http://schemas.microsoft.com/office/drawing/2010/main">
                                <a:noFill/>
                              </a14:hiddenFill>
                            </a:ext>
                          </a:extLst>
                        </wps:spPr>
                        <wps:bodyPr/>
                      </wps:wsp>
                      <wps:wsp>
                        <wps:cNvPr id="1040" name="Line 1011"/>
                        <wps:cNvCnPr>
                          <a:cxnSpLocks noChangeShapeType="1"/>
                        </wps:cNvCnPr>
                        <wps:spPr bwMode="auto">
                          <a:xfrm>
                            <a:off x="7678" y="527"/>
                            <a:ext cx="1715" cy="378"/>
                          </a:xfrm>
                          <a:prstGeom prst="line">
                            <a:avLst/>
                          </a:prstGeom>
                          <a:noFill/>
                          <a:ln w="3562">
                            <a:solidFill>
                              <a:srgbClr val="00BEC4"/>
                            </a:solidFill>
                            <a:round/>
                            <a:headEnd/>
                            <a:tailEnd/>
                          </a:ln>
                          <a:extLst>
                            <a:ext uri="{909E8E84-426E-40DD-AFC4-6F175D3DCCD1}">
                              <a14:hiddenFill xmlns:a14="http://schemas.microsoft.com/office/drawing/2010/main">
                                <a:noFill/>
                              </a14:hiddenFill>
                            </a:ext>
                          </a:extLst>
                        </wps:spPr>
                        <wps:bodyPr/>
                      </wps:wsp>
                      <wps:wsp>
                        <wps:cNvPr id="1041" name="Line 1010"/>
                        <wps:cNvCnPr>
                          <a:cxnSpLocks noChangeShapeType="1"/>
                        </wps:cNvCnPr>
                        <wps:spPr bwMode="auto">
                          <a:xfrm>
                            <a:off x="7678" y="878"/>
                            <a:ext cx="1715" cy="951"/>
                          </a:xfrm>
                          <a:prstGeom prst="line">
                            <a:avLst/>
                          </a:prstGeom>
                          <a:noFill/>
                          <a:ln w="3562">
                            <a:solidFill>
                              <a:srgbClr val="C67BFF"/>
                            </a:solidFill>
                            <a:round/>
                            <a:headEnd/>
                            <a:tailEnd/>
                          </a:ln>
                          <a:extLst>
                            <a:ext uri="{909E8E84-426E-40DD-AFC4-6F175D3DCCD1}">
                              <a14:hiddenFill xmlns:a14="http://schemas.microsoft.com/office/drawing/2010/main">
                                <a:noFill/>
                              </a14:hiddenFill>
                            </a:ext>
                          </a:extLst>
                        </wps:spPr>
                        <wps:bodyPr/>
                      </wps:wsp>
                      <wps:wsp>
                        <wps:cNvPr id="1042" name="Freeform 1009"/>
                        <wps:cNvSpPr>
                          <a:spLocks/>
                        </wps:cNvSpPr>
                        <wps:spPr bwMode="auto">
                          <a:xfrm>
                            <a:off x="7667" y="2391"/>
                            <a:ext cx="21" cy="21"/>
                          </a:xfrm>
                          <a:custGeom>
                            <a:avLst/>
                            <a:gdLst>
                              <a:gd name="T0" fmla="+- 0 7683 7667"/>
                              <a:gd name="T1" fmla="*/ T0 w 21"/>
                              <a:gd name="T2" fmla="+- 0 2392 2392"/>
                              <a:gd name="T3" fmla="*/ 2392 h 21"/>
                              <a:gd name="T4" fmla="+- 0 7672 7667"/>
                              <a:gd name="T5" fmla="*/ T4 w 21"/>
                              <a:gd name="T6" fmla="+- 0 2392 2392"/>
                              <a:gd name="T7" fmla="*/ 2392 h 21"/>
                              <a:gd name="T8" fmla="+- 0 7667 7667"/>
                              <a:gd name="T9" fmla="*/ T8 w 21"/>
                              <a:gd name="T10" fmla="+- 0 2397 2392"/>
                              <a:gd name="T11" fmla="*/ 2397 h 21"/>
                              <a:gd name="T12" fmla="+- 0 7667 7667"/>
                              <a:gd name="T13" fmla="*/ T12 w 21"/>
                              <a:gd name="T14" fmla="+- 0 2408 2392"/>
                              <a:gd name="T15" fmla="*/ 2408 h 21"/>
                              <a:gd name="T16" fmla="+- 0 7672 7667"/>
                              <a:gd name="T17" fmla="*/ T16 w 21"/>
                              <a:gd name="T18" fmla="+- 0 2412 2392"/>
                              <a:gd name="T19" fmla="*/ 2412 h 21"/>
                              <a:gd name="T20" fmla="+- 0 7683 7667"/>
                              <a:gd name="T21" fmla="*/ T20 w 21"/>
                              <a:gd name="T22" fmla="+- 0 2412 2392"/>
                              <a:gd name="T23" fmla="*/ 2412 h 21"/>
                              <a:gd name="T24" fmla="+- 0 7688 7667"/>
                              <a:gd name="T25" fmla="*/ T24 w 21"/>
                              <a:gd name="T26" fmla="+- 0 2408 2392"/>
                              <a:gd name="T27" fmla="*/ 2408 h 21"/>
                              <a:gd name="T28" fmla="+- 0 7688 7667"/>
                              <a:gd name="T29" fmla="*/ T28 w 21"/>
                              <a:gd name="T30" fmla="+- 0 2397 2392"/>
                              <a:gd name="T31" fmla="*/ 2397 h 21"/>
                              <a:gd name="T32" fmla="+- 0 7683 7667"/>
                              <a:gd name="T33" fmla="*/ T32 w 21"/>
                              <a:gd name="T34" fmla="+- 0 2392 2392"/>
                              <a:gd name="T35" fmla="*/ 2392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5"/>
                                </a:lnTo>
                                <a:lnTo>
                                  <a:pt x="0" y="16"/>
                                </a:lnTo>
                                <a:lnTo>
                                  <a:pt x="5" y="20"/>
                                </a:lnTo>
                                <a:lnTo>
                                  <a:pt x="16" y="20"/>
                                </a:lnTo>
                                <a:lnTo>
                                  <a:pt x="21" y="16"/>
                                </a:lnTo>
                                <a:lnTo>
                                  <a:pt x="21" y="5"/>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3" name="Freeform 1008"/>
                        <wps:cNvSpPr>
                          <a:spLocks/>
                        </wps:cNvSpPr>
                        <wps:spPr bwMode="auto">
                          <a:xfrm>
                            <a:off x="7663" y="1357"/>
                            <a:ext cx="28" cy="24"/>
                          </a:xfrm>
                          <a:custGeom>
                            <a:avLst/>
                            <a:gdLst>
                              <a:gd name="T0" fmla="+- 0 7678 7664"/>
                              <a:gd name="T1" fmla="*/ T0 w 28"/>
                              <a:gd name="T2" fmla="+- 0 1357 1357"/>
                              <a:gd name="T3" fmla="*/ 1357 h 24"/>
                              <a:gd name="T4" fmla="+- 0 7664 7664"/>
                              <a:gd name="T5" fmla="*/ T4 w 28"/>
                              <a:gd name="T6" fmla="+- 0 1381 1357"/>
                              <a:gd name="T7" fmla="*/ 1381 h 24"/>
                              <a:gd name="T8" fmla="+- 0 7691 7664"/>
                              <a:gd name="T9" fmla="*/ T8 w 28"/>
                              <a:gd name="T10" fmla="+- 0 1381 1357"/>
                              <a:gd name="T11" fmla="*/ 1381 h 24"/>
                              <a:gd name="T12" fmla="+- 0 7678 7664"/>
                              <a:gd name="T13" fmla="*/ T12 w 28"/>
                              <a:gd name="T14" fmla="+- 0 1357 1357"/>
                              <a:gd name="T15" fmla="*/ 1357 h 24"/>
                            </a:gdLst>
                            <a:ahLst/>
                            <a:cxnLst>
                              <a:cxn ang="0">
                                <a:pos x="T1" y="T3"/>
                              </a:cxn>
                              <a:cxn ang="0">
                                <a:pos x="T5" y="T7"/>
                              </a:cxn>
                              <a:cxn ang="0">
                                <a:pos x="T9" y="T11"/>
                              </a:cxn>
                              <a:cxn ang="0">
                                <a:pos x="T13" y="T15"/>
                              </a:cxn>
                            </a:cxnLst>
                            <a:rect l="0" t="0" r="r" b="b"/>
                            <a:pathLst>
                              <a:path w="28" h="24">
                                <a:moveTo>
                                  <a:pt x="14" y="0"/>
                                </a:moveTo>
                                <a:lnTo>
                                  <a:pt x="0" y="24"/>
                                </a:lnTo>
                                <a:lnTo>
                                  <a:pt x="27" y="24"/>
                                </a:lnTo>
                                <a:lnTo>
                                  <a:pt x="14"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Rectangle 1007"/>
                        <wps:cNvSpPr>
                          <a:spLocks noChangeArrowheads="1"/>
                        </wps:cNvSpPr>
                        <wps:spPr bwMode="auto">
                          <a:xfrm>
                            <a:off x="7667" y="516"/>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Line 1006"/>
                        <wps:cNvCnPr>
                          <a:cxnSpLocks noChangeShapeType="1"/>
                        </wps:cNvCnPr>
                        <wps:spPr bwMode="auto">
                          <a:xfrm>
                            <a:off x="7663" y="878"/>
                            <a:ext cx="29"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46" name="Line 1005"/>
                        <wps:cNvCnPr>
                          <a:cxnSpLocks noChangeShapeType="1"/>
                        </wps:cNvCnPr>
                        <wps:spPr bwMode="auto">
                          <a:xfrm>
                            <a:off x="7678" y="893"/>
                            <a:ext cx="0"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47" name="Freeform 1004"/>
                        <wps:cNvSpPr>
                          <a:spLocks/>
                        </wps:cNvSpPr>
                        <wps:spPr bwMode="auto">
                          <a:xfrm>
                            <a:off x="9383" y="269"/>
                            <a:ext cx="21" cy="21"/>
                          </a:xfrm>
                          <a:custGeom>
                            <a:avLst/>
                            <a:gdLst>
                              <a:gd name="T0" fmla="+- 0 9399 9383"/>
                              <a:gd name="T1" fmla="*/ T0 w 21"/>
                              <a:gd name="T2" fmla="+- 0 269 269"/>
                              <a:gd name="T3" fmla="*/ 269 h 21"/>
                              <a:gd name="T4" fmla="+- 0 9388 9383"/>
                              <a:gd name="T5" fmla="*/ T4 w 21"/>
                              <a:gd name="T6" fmla="+- 0 269 269"/>
                              <a:gd name="T7" fmla="*/ 269 h 21"/>
                              <a:gd name="T8" fmla="+- 0 9383 9383"/>
                              <a:gd name="T9" fmla="*/ T8 w 21"/>
                              <a:gd name="T10" fmla="+- 0 274 269"/>
                              <a:gd name="T11" fmla="*/ 274 h 21"/>
                              <a:gd name="T12" fmla="+- 0 9383 9383"/>
                              <a:gd name="T13" fmla="*/ T12 w 21"/>
                              <a:gd name="T14" fmla="+- 0 285 269"/>
                              <a:gd name="T15" fmla="*/ 285 h 21"/>
                              <a:gd name="T16" fmla="+- 0 9388 9383"/>
                              <a:gd name="T17" fmla="*/ T16 w 21"/>
                              <a:gd name="T18" fmla="+- 0 290 269"/>
                              <a:gd name="T19" fmla="*/ 290 h 21"/>
                              <a:gd name="T20" fmla="+- 0 9399 9383"/>
                              <a:gd name="T21" fmla="*/ T20 w 21"/>
                              <a:gd name="T22" fmla="+- 0 290 269"/>
                              <a:gd name="T23" fmla="*/ 290 h 21"/>
                              <a:gd name="T24" fmla="+- 0 9404 9383"/>
                              <a:gd name="T25" fmla="*/ T24 w 21"/>
                              <a:gd name="T26" fmla="+- 0 285 269"/>
                              <a:gd name="T27" fmla="*/ 285 h 21"/>
                              <a:gd name="T28" fmla="+- 0 9404 9383"/>
                              <a:gd name="T29" fmla="*/ T28 w 21"/>
                              <a:gd name="T30" fmla="+- 0 274 269"/>
                              <a:gd name="T31" fmla="*/ 274 h 21"/>
                              <a:gd name="T32" fmla="+- 0 9399 9383"/>
                              <a:gd name="T33" fmla="*/ T32 w 21"/>
                              <a:gd name="T34" fmla="+- 0 269 269"/>
                              <a:gd name="T35" fmla="*/ 269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21">
                                <a:moveTo>
                                  <a:pt x="16" y="0"/>
                                </a:moveTo>
                                <a:lnTo>
                                  <a:pt x="5" y="0"/>
                                </a:lnTo>
                                <a:lnTo>
                                  <a:pt x="0" y="5"/>
                                </a:lnTo>
                                <a:lnTo>
                                  <a:pt x="0" y="16"/>
                                </a:lnTo>
                                <a:lnTo>
                                  <a:pt x="5" y="21"/>
                                </a:lnTo>
                                <a:lnTo>
                                  <a:pt x="16" y="21"/>
                                </a:lnTo>
                                <a:lnTo>
                                  <a:pt x="21" y="16"/>
                                </a:lnTo>
                                <a:lnTo>
                                  <a:pt x="21" y="5"/>
                                </a:lnTo>
                                <a:lnTo>
                                  <a:pt x="16"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Freeform 1003"/>
                        <wps:cNvSpPr>
                          <a:spLocks/>
                        </wps:cNvSpPr>
                        <wps:spPr bwMode="auto">
                          <a:xfrm>
                            <a:off x="9379" y="953"/>
                            <a:ext cx="28" cy="24"/>
                          </a:xfrm>
                          <a:custGeom>
                            <a:avLst/>
                            <a:gdLst>
                              <a:gd name="T0" fmla="+- 0 9393 9380"/>
                              <a:gd name="T1" fmla="*/ T0 w 28"/>
                              <a:gd name="T2" fmla="+- 0 954 954"/>
                              <a:gd name="T3" fmla="*/ 954 h 24"/>
                              <a:gd name="T4" fmla="+- 0 9380 9380"/>
                              <a:gd name="T5" fmla="*/ T4 w 28"/>
                              <a:gd name="T6" fmla="+- 0 978 954"/>
                              <a:gd name="T7" fmla="*/ 978 h 24"/>
                              <a:gd name="T8" fmla="+- 0 9407 9380"/>
                              <a:gd name="T9" fmla="*/ T8 w 28"/>
                              <a:gd name="T10" fmla="+- 0 978 954"/>
                              <a:gd name="T11" fmla="*/ 978 h 24"/>
                              <a:gd name="T12" fmla="+- 0 9393 9380"/>
                              <a:gd name="T13" fmla="*/ T12 w 28"/>
                              <a:gd name="T14" fmla="+- 0 954 954"/>
                              <a:gd name="T15" fmla="*/ 954 h 24"/>
                            </a:gdLst>
                            <a:ahLst/>
                            <a:cxnLst>
                              <a:cxn ang="0">
                                <a:pos x="T1" y="T3"/>
                              </a:cxn>
                              <a:cxn ang="0">
                                <a:pos x="T5" y="T7"/>
                              </a:cxn>
                              <a:cxn ang="0">
                                <a:pos x="T9" y="T11"/>
                              </a:cxn>
                              <a:cxn ang="0">
                                <a:pos x="T13" y="T15"/>
                              </a:cxn>
                            </a:cxnLst>
                            <a:rect l="0" t="0" r="r" b="b"/>
                            <a:pathLst>
                              <a:path w="28" h="24">
                                <a:moveTo>
                                  <a:pt x="13" y="0"/>
                                </a:moveTo>
                                <a:lnTo>
                                  <a:pt x="0" y="24"/>
                                </a:lnTo>
                                <a:lnTo>
                                  <a:pt x="27" y="24"/>
                                </a:lnTo>
                                <a:lnTo>
                                  <a:pt x="13"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Rectangle 1002"/>
                        <wps:cNvSpPr>
                          <a:spLocks noChangeArrowheads="1"/>
                        </wps:cNvSpPr>
                        <wps:spPr bwMode="auto">
                          <a:xfrm>
                            <a:off x="9383" y="894"/>
                            <a:ext cx="21" cy="21"/>
                          </a:xfrm>
                          <a:prstGeom prst="rect">
                            <a:avLst/>
                          </a:prstGeom>
                          <a:solidFill>
                            <a:srgbClr val="00BE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0" name="Line 1001"/>
                        <wps:cNvCnPr>
                          <a:cxnSpLocks noChangeShapeType="1"/>
                        </wps:cNvCnPr>
                        <wps:spPr bwMode="auto">
                          <a:xfrm>
                            <a:off x="9379" y="1829"/>
                            <a:ext cx="29"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51" name="Line 1000"/>
                        <wps:cNvCnPr>
                          <a:cxnSpLocks noChangeShapeType="1"/>
                        </wps:cNvCnPr>
                        <wps:spPr bwMode="auto">
                          <a:xfrm>
                            <a:off x="9393" y="1844"/>
                            <a:ext cx="0"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52" name="Rectangle 999"/>
                        <wps:cNvSpPr>
                          <a:spLocks noChangeArrowheads="1"/>
                        </wps:cNvSpPr>
                        <wps:spPr bwMode="auto">
                          <a:xfrm>
                            <a:off x="6648" y="-86"/>
                            <a:ext cx="3775" cy="2866"/>
                          </a:xfrm>
                          <a:prstGeom prst="rect">
                            <a:avLst/>
                          </a:prstGeom>
                          <a:noFill/>
                          <a:ln w="356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3" name="Line 998"/>
                        <wps:cNvCnPr>
                          <a:cxnSpLocks noChangeShapeType="1"/>
                        </wps:cNvCnPr>
                        <wps:spPr bwMode="auto">
                          <a:xfrm>
                            <a:off x="6634" y="2650"/>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4" name="Line 997"/>
                        <wps:cNvCnPr>
                          <a:cxnSpLocks noChangeShapeType="1"/>
                        </wps:cNvCnPr>
                        <wps:spPr bwMode="auto">
                          <a:xfrm>
                            <a:off x="6634" y="1998"/>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5" name="Line 996"/>
                        <wps:cNvCnPr>
                          <a:cxnSpLocks noChangeShapeType="1"/>
                        </wps:cNvCnPr>
                        <wps:spPr bwMode="auto">
                          <a:xfrm>
                            <a:off x="6634" y="1347"/>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6" name="Line 995"/>
                        <wps:cNvCnPr>
                          <a:cxnSpLocks noChangeShapeType="1"/>
                        </wps:cNvCnPr>
                        <wps:spPr bwMode="auto">
                          <a:xfrm>
                            <a:off x="6634" y="696"/>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7" name="Line 994"/>
                        <wps:cNvCnPr>
                          <a:cxnSpLocks noChangeShapeType="1"/>
                        </wps:cNvCnPr>
                        <wps:spPr bwMode="auto">
                          <a:xfrm>
                            <a:off x="6634" y="45"/>
                            <a:ext cx="14"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8" name="Line 993"/>
                        <wps:cNvCnPr>
                          <a:cxnSpLocks noChangeShapeType="1"/>
                        </wps:cNvCnPr>
                        <wps:spPr bwMode="auto">
                          <a:xfrm>
                            <a:off x="7678" y="2794"/>
                            <a:ext cx="0"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59" name="Line 992"/>
                        <wps:cNvCnPr>
                          <a:cxnSpLocks noChangeShapeType="1"/>
                        </wps:cNvCnPr>
                        <wps:spPr bwMode="auto">
                          <a:xfrm>
                            <a:off x="9393" y="2794"/>
                            <a:ext cx="0" cy="0"/>
                          </a:xfrm>
                          <a:prstGeom prst="line">
                            <a:avLst/>
                          </a:prstGeom>
                          <a:noFill/>
                          <a:ln w="3562">
                            <a:solidFill>
                              <a:srgbClr val="333333"/>
                            </a:solidFill>
                            <a:round/>
                            <a:headEnd/>
                            <a:tailEnd/>
                          </a:ln>
                          <a:extLst>
                            <a:ext uri="{909E8E84-426E-40DD-AFC4-6F175D3DCCD1}">
                              <a14:hiddenFill xmlns:a14="http://schemas.microsoft.com/office/drawing/2010/main">
                                <a:noFill/>
                              </a14:hiddenFill>
                            </a:ext>
                          </a:extLst>
                        </wps:spPr>
                        <wps:bodyPr/>
                      </wps:wsp>
                      <wps:wsp>
                        <wps:cNvPr id="1060" name="Freeform 991"/>
                        <wps:cNvSpPr>
                          <a:spLocks/>
                        </wps:cNvSpPr>
                        <wps:spPr bwMode="auto">
                          <a:xfrm>
                            <a:off x="9838" y="45"/>
                            <a:ext cx="62" cy="62"/>
                          </a:xfrm>
                          <a:custGeom>
                            <a:avLst/>
                            <a:gdLst>
                              <a:gd name="T0" fmla="+- 0 9869 9838"/>
                              <a:gd name="T1" fmla="*/ T0 w 62"/>
                              <a:gd name="T2" fmla="+- 0 45 45"/>
                              <a:gd name="T3" fmla="*/ 45 h 62"/>
                              <a:gd name="T4" fmla="+- 0 9857 9838"/>
                              <a:gd name="T5" fmla="*/ T4 w 62"/>
                              <a:gd name="T6" fmla="+- 0 47 45"/>
                              <a:gd name="T7" fmla="*/ 47 h 62"/>
                              <a:gd name="T8" fmla="+- 0 9847 9838"/>
                              <a:gd name="T9" fmla="*/ T8 w 62"/>
                              <a:gd name="T10" fmla="+- 0 54 45"/>
                              <a:gd name="T11" fmla="*/ 54 h 62"/>
                              <a:gd name="T12" fmla="+- 0 9841 9838"/>
                              <a:gd name="T13" fmla="*/ T12 w 62"/>
                              <a:gd name="T14" fmla="+- 0 64 45"/>
                              <a:gd name="T15" fmla="*/ 64 h 62"/>
                              <a:gd name="T16" fmla="+- 0 9838 9838"/>
                              <a:gd name="T17" fmla="*/ T16 w 62"/>
                              <a:gd name="T18" fmla="+- 0 76 45"/>
                              <a:gd name="T19" fmla="*/ 76 h 62"/>
                              <a:gd name="T20" fmla="+- 0 9841 9838"/>
                              <a:gd name="T21" fmla="*/ T20 w 62"/>
                              <a:gd name="T22" fmla="+- 0 88 45"/>
                              <a:gd name="T23" fmla="*/ 88 h 62"/>
                              <a:gd name="T24" fmla="+- 0 9847 9838"/>
                              <a:gd name="T25" fmla="*/ T24 w 62"/>
                              <a:gd name="T26" fmla="+- 0 97 45"/>
                              <a:gd name="T27" fmla="*/ 97 h 62"/>
                              <a:gd name="T28" fmla="+- 0 9857 9838"/>
                              <a:gd name="T29" fmla="*/ T28 w 62"/>
                              <a:gd name="T30" fmla="+- 0 104 45"/>
                              <a:gd name="T31" fmla="*/ 104 h 62"/>
                              <a:gd name="T32" fmla="+- 0 9869 9838"/>
                              <a:gd name="T33" fmla="*/ T32 w 62"/>
                              <a:gd name="T34" fmla="+- 0 106 45"/>
                              <a:gd name="T35" fmla="*/ 106 h 62"/>
                              <a:gd name="T36" fmla="+- 0 9881 9838"/>
                              <a:gd name="T37" fmla="*/ T36 w 62"/>
                              <a:gd name="T38" fmla="+- 0 104 45"/>
                              <a:gd name="T39" fmla="*/ 104 h 62"/>
                              <a:gd name="T40" fmla="+- 0 9891 9838"/>
                              <a:gd name="T41" fmla="*/ T40 w 62"/>
                              <a:gd name="T42" fmla="+- 0 97 45"/>
                              <a:gd name="T43" fmla="*/ 97 h 62"/>
                              <a:gd name="T44" fmla="+- 0 9897 9838"/>
                              <a:gd name="T45" fmla="*/ T44 w 62"/>
                              <a:gd name="T46" fmla="+- 0 88 45"/>
                              <a:gd name="T47" fmla="*/ 88 h 62"/>
                              <a:gd name="T48" fmla="+- 0 9900 9838"/>
                              <a:gd name="T49" fmla="*/ T48 w 62"/>
                              <a:gd name="T50" fmla="+- 0 76 45"/>
                              <a:gd name="T51" fmla="*/ 76 h 62"/>
                              <a:gd name="T52" fmla="+- 0 9897 9838"/>
                              <a:gd name="T53" fmla="*/ T52 w 62"/>
                              <a:gd name="T54" fmla="+- 0 64 45"/>
                              <a:gd name="T55" fmla="*/ 64 h 62"/>
                              <a:gd name="T56" fmla="+- 0 9891 9838"/>
                              <a:gd name="T57" fmla="*/ T56 w 62"/>
                              <a:gd name="T58" fmla="+- 0 54 45"/>
                              <a:gd name="T59" fmla="*/ 54 h 62"/>
                              <a:gd name="T60" fmla="+- 0 9881 9838"/>
                              <a:gd name="T61" fmla="*/ T60 w 62"/>
                              <a:gd name="T62" fmla="+- 0 47 45"/>
                              <a:gd name="T63" fmla="*/ 47 h 62"/>
                              <a:gd name="T64" fmla="+- 0 9869 9838"/>
                              <a:gd name="T65" fmla="*/ T64 w 62"/>
                              <a:gd name="T66" fmla="+- 0 45 45"/>
                              <a:gd name="T67" fmla="*/ 4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1" y="0"/>
                                </a:moveTo>
                                <a:lnTo>
                                  <a:pt x="19" y="2"/>
                                </a:lnTo>
                                <a:lnTo>
                                  <a:pt x="9" y="9"/>
                                </a:lnTo>
                                <a:lnTo>
                                  <a:pt x="3" y="19"/>
                                </a:lnTo>
                                <a:lnTo>
                                  <a:pt x="0" y="31"/>
                                </a:lnTo>
                                <a:lnTo>
                                  <a:pt x="3" y="43"/>
                                </a:lnTo>
                                <a:lnTo>
                                  <a:pt x="9" y="52"/>
                                </a:lnTo>
                                <a:lnTo>
                                  <a:pt x="19" y="59"/>
                                </a:lnTo>
                                <a:lnTo>
                                  <a:pt x="31" y="61"/>
                                </a:lnTo>
                                <a:lnTo>
                                  <a:pt x="43" y="59"/>
                                </a:lnTo>
                                <a:lnTo>
                                  <a:pt x="53" y="52"/>
                                </a:lnTo>
                                <a:lnTo>
                                  <a:pt x="59" y="43"/>
                                </a:lnTo>
                                <a:lnTo>
                                  <a:pt x="62" y="31"/>
                                </a:lnTo>
                                <a:lnTo>
                                  <a:pt x="59" y="19"/>
                                </a:lnTo>
                                <a:lnTo>
                                  <a:pt x="53" y="9"/>
                                </a:lnTo>
                                <a:lnTo>
                                  <a:pt x="43" y="2"/>
                                </a:lnTo>
                                <a:lnTo>
                                  <a:pt x="31" y="0"/>
                                </a:lnTo>
                                <a:close/>
                              </a:path>
                            </a:pathLst>
                          </a:custGeom>
                          <a:solidFill>
                            <a:srgbClr val="F876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Freeform 990"/>
                        <wps:cNvSpPr>
                          <a:spLocks/>
                        </wps:cNvSpPr>
                        <wps:spPr bwMode="auto">
                          <a:xfrm>
                            <a:off x="9827" y="152"/>
                            <a:ext cx="83" cy="77"/>
                          </a:xfrm>
                          <a:custGeom>
                            <a:avLst/>
                            <a:gdLst>
                              <a:gd name="T0" fmla="+- 0 9869 9827"/>
                              <a:gd name="T1" fmla="*/ T0 w 83"/>
                              <a:gd name="T2" fmla="+- 0 153 153"/>
                              <a:gd name="T3" fmla="*/ 153 h 77"/>
                              <a:gd name="T4" fmla="+- 0 9827 9827"/>
                              <a:gd name="T5" fmla="*/ T4 w 83"/>
                              <a:gd name="T6" fmla="+- 0 230 153"/>
                              <a:gd name="T7" fmla="*/ 230 h 77"/>
                              <a:gd name="T8" fmla="+- 0 9910 9827"/>
                              <a:gd name="T9" fmla="*/ T8 w 83"/>
                              <a:gd name="T10" fmla="+- 0 230 153"/>
                              <a:gd name="T11" fmla="*/ 230 h 77"/>
                              <a:gd name="T12" fmla="+- 0 9869 9827"/>
                              <a:gd name="T13" fmla="*/ T12 w 83"/>
                              <a:gd name="T14" fmla="+- 0 153 153"/>
                              <a:gd name="T15" fmla="*/ 153 h 77"/>
                            </a:gdLst>
                            <a:ahLst/>
                            <a:cxnLst>
                              <a:cxn ang="0">
                                <a:pos x="T1" y="T3"/>
                              </a:cxn>
                              <a:cxn ang="0">
                                <a:pos x="T5" y="T7"/>
                              </a:cxn>
                              <a:cxn ang="0">
                                <a:pos x="T9" y="T11"/>
                              </a:cxn>
                              <a:cxn ang="0">
                                <a:pos x="T13" y="T15"/>
                              </a:cxn>
                            </a:cxnLst>
                            <a:rect l="0" t="0" r="r" b="b"/>
                            <a:pathLst>
                              <a:path w="83" h="77">
                                <a:moveTo>
                                  <a:pt x="42" y="0"/>
                                </a:moveTo>
                                <a:lnTo>
                                  <a:pt x="0" y="77"/>
                                </a:lnTo>
                                <a:lnTo>
                                  <a:pt x="83" y="77"/>
                                </a:lnTo>
                                <a:lnTo>
                                  <a:pt x="42" y="0"/>
                                </a:lnTo>
                                <a:close/>
                              </a:path>
                            </a:pathLst>
                          </a:custGeom>
                          <a:solidFill>
                            <a:srgbClr val="7BAD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Line 989"/>
                        <wps:cNvCnPr>
                          <a:cxnSpLocks noChangeShapeType="1"/>
                        </wps:cNvCnPr>
                        <wps:spPr bwMode="auto">
                          <a:xfrm>
                            <a:off x="9792" y="426"/>
                            <a:ext cx="149" cy="0"/>
                          </a:xfrm>
                          <a:prstGeom prst="line">
                            <a:avLst/>
                          </a:prstGeom>
                          <a:noFill/>
                          <a:ln w="3562">
                            <a:solidFill>
                              <a:srgbClr val="C67BFF"/>
                            </a:solidFill>
                            <a:round/>
                            <a:headEnd/>
                            <a:tailEnd/>
                          </a:ln>
                          <a:extLst>
                            <a:ext uri="{909E8E84-426E-40DD-AFC4-6F175D3DCCD1}">
                              <a14:hiddenFill xmlns:a14="http://schemas.microsoft.com/office/drawing/2010/main">
                                <a:noFill/>
                              </a14:hiddenFill>
                            </a:ext>
                          </a:extLst>
                        </wps:spPr>
                        <wps:bodyPr/>
                      </wps:wsp>
                      <wps:wsp>
                        <wps:cNvPr id="1063" name="Line 988"/>
                        <wps:cNvCnPr>
                          <a:cxnSpLocks noChangeShapeType="1"/>
                        </wps:cNvCnPr>
                        <wps:spPr bwMode="auto">
                          <a:xfrm>
                            <a:off x="9825" y="426"/>
                            <a:ext cx="87"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64" name="Line 987"/>
                        <wps:cNvCnPr>
                          <a:cxnSpLocks noChangeShapeType="1"/>
                        </wps:cNvCnPr>
                        <wps:spPr bwMode="auto">
                          <a:xfrm>
                            <a:off x="9869" y="470"/>
                            <a:ext cx="0" cy="0"/>
                          </a:xfrm>
                          <a:prstGeom prst="line">
                            <a:avLst/>
                          </a:prstGeom>
                          <a:noFill/>
                          <a:ln w="2364">
                            <a:solidFill>
                              <a:srgbClr val="C67BFF"/>
                            </a:solidFill>
                            <a:round/>
                            <a:headEnd/>
                            <a:tailEnd/>
                          </a:ln>
                          <a:extLst>
                            <a:ext uri="{909E8E84-426E-40DD-AFC4-6F175D3DCCD1}">
                              <a14:hiddenFill xmlns:a14="http://schemas.microsoft.com/office/drawing/2010/main">
                                <a:noFill/>
                              </a14:hiddenFill>
                            </a:ext>
                          </a:extLst>
                        </wps:spPr>
                        <wps:bodyPr/>
                      </wps:wsp>
                      <wps:wsp>
                        <wps:cNvPr id="1065" name="Text Box 986"/>
                        <wps:cNvSpPr txBox="1">
                          <a:spLocks noChangeArrowheads="1"/>
                        </wps:cNvSpPr>
                        <wps:spPr bwMode="auto">
                          <a:xfrm>
                            <a:off x="6650" y="-83"/>
                            <a:ext cx="3772" cy="2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672FF" w14:textId="77777777" w:rsidR="003162A5" w:rsidRDefault="003162A5">
                              <w:pPr>
                                <w:spacing w:before="9"/>
                                <w:rPr>
                                  <w:sz w:val="8"/>
                                </w:rPr>
                              </w:pPr>
                            </w:p>
                            <w:p w14:paraId="40E666EC" w14:textId="77777777" w:rsidR="003162A5" w:rsidRDefault="003162A5">
                              <w:pPr>
                                <w:ind w:left="3109"/>
                                <w:rPr>
                                  <w:rFonts w:ascii="Arial"/>
                                  <w:b/>
                                  <w:sz w:val="9"/>
                                </w:rPr>
                              </w:pPr>
                              <w:r>
                                <w:rPr>
                                  <w:rFonts w:ascii="Arial"/>
                                  <w:b/>
                                  <w:w w:val="104"/>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620744BF" w14:textId="77777777" w:rsidR="003162A5" w:rsidRDefault="003162A5">
                              <w:pPr>
                                <w:spacing w:before="20"/>
                                <w:ind w:left="3109"/>
                                <w:rPr>
                                  <w:rFonts w:ascii="Arial"/>
                                  <w:b/>
                                  <w:sz w:val="9"/>
                                </w:rPr>
                              </w:pPr>
                              <w:r>
                                <w:rPr>
                                  <w:rFonts w:ascii="Arial"/>
                                  <w:b/>
                                  <w:w w:val="104"/>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4BE54B7F" w14:textId="77777777" w:rsidR="003162A5" w:rsidRDefault="003162A5">
                              <w:pPr>
                                <w:spacing w:before="18" w:line="247" w:lineRule="auto"/>
                                <w:ind w:left="3431" w:right="79" w:hanging="323"/>
                                <w:rPr>
                                  <w:rFonts w:ascii="Arial"/>
                                  <w:b/>
                                  <w:sz w:val="9"/>
                                </w:rPr>
                              </w:pPr>
                              <w:r>
                                <w:rPr>
                                  <w:rFonts w:ascii="Arial"/>
                                  <w:b/>
                                  <w:w w:val="104"/>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AD1B6" id="Group 985" o:spid="_x0000_s1562" style="position:absolute;left:0;text-align:left;margin-left:331.7pt;margin-top:-4.4pt;width:189.6pt;height:144.15pt;z-index:251521024;mso-position-horizontal-relative:page;mso-position-vertical-relative:text" coordorigin="6634,-88" coordsize="3792,2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">
                <v:line id="Line 1013" o:spid="_x0000_s1563" style="position:absolute;visibility:visible;mso-wrap-style:square" from="7678,2402" to="9393,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" strokecolor="#f8766c" strokeweight=".09894mm"/>
                <v:line id="Line 1012" o:spid="_x0000_s1564" style="position:absolute;visibility:visible;mso-wrap-style:square" from="7678,1373" to="9393,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" strokecolor="#7bad00" strokeweight=".09894mm"/>
                <v:line id="Line 1011" o:spid="_x0000_s1565" style="position:absolute;visibility:visible;mso-wrap-style:square" from="7678,527" to="939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" strokecolor="#00bec4" strokeweight=".09894mm"/>
                <v:line id="Line 1010" o:spid="_x0000_s1566" style="position:absolute;visibility:visible;mso-wrap-style:square" from="7678,878" to="9393,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" strokecolor="#c67bff" strokeweight=".09894mm"/>
                <v:shape id="Freeform 1009" o:spid="_x0000_s1567" style="position:absolute;left:7667;top:2391;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" path="m16,l5,,,5,,16r5,4l16,20r5,-4l21,5,16,xe" fillcolor="#f8766c" stroked="f">
                  <v:path arrowok="t" o:connecttype="custom" o:connectlocs="16,2392;5,2392;0,2397;0,2408;5,2412;16,2412;21,2408;21,2397;16,2392" o:connectangles="0,0,0,0,0,0,0,0,0"/>
                </v:shape>
                <v:shape id="Freeform 1008" o:spid="_x0000_s1568" style="position:absolute;left:7663;top:1357;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" path="m14,l,24r27,l14,xe" fillcolor="#7bad00" stroked="f">
                  <v:path arrowok="t" o:connecttype="custom" o:connectlocs="14,1357;0,1381;27,1381;14,1357" o:connectangles="0,0,0,0"/>
                </v:shape>
                <v:rect id="Rectangle 1007" o:spid="_x0000_s1569" style="position:absolute;left:7667;top:516;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" fillcolor="#00bec4" stroked="f"/>
                <v:line id="Line 1006" o:spid="_x0000_s1570" style="position:absolute;visibility:visible;mso-wrap-style:square" from="7663,878" to="769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" strokecolor="#c67bff" strokeweight=".06567mm"/>
                <v:line id="Line 1005" o:spid="_x0000_s1571" style="position:absolute;visibility:visible;mso-wrap-style:square" from="7678,893" to="7678,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" strokecolor="#c67bff" strokeweight=".06567mm"/>
                <v:shape id="Freeform 1004" o:spid="_x0000_s1572" style="position:absolute;left:9383;top:269;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" path="m16,l5,,,5,,16r5,5l16,21r5,-5l21,5,16,xe" fillcolor="#f8766c" stroked="f">
                  <v:path arrowok="t" o:connecttype="custom" o:connectlocs="16,269;5,269;0,274;0,285;5,290;16,290;21,285;21,274;16,269" o:connectangles="0,0,0,0,0,0,0,0,0"/>
                </v:shape>
                <v:shape id="Freeform 1003" o:spid="_x0000_s1573" style="position:absolute;left:9379;top:95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" path="m13,l,24r27,l13,xe" fillcolor="#7bad00" stroked="f">
                  <v:path arrowok="t" o:connecttype="custom" o:connectlocs="13,954;0,978;27,978;13,954" o:connectangles="0,0,0,0"/>
                </v:shape>
                <v:rect id="Rectangle 1002" o:spid="_x0000_s1574" style="position:absolute;left:9383;top:894;width:21;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" fillcolor="#00bec4" stroked="f"/>
                <v:line id="Line 1001" o:spid="_x0000_s1575" style="position:absolute;visibility:visible;mso-wrap-style:square" from="9379,1829" to="9408,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" strokecolor="#c67bff" strokeweight=".06567mm"/>
                <v:line id="Line 1000" o:spid="_x0000_s1576" style="position:absolute;visibility:visible;mso-wrap-style:square" from="9393,1844" to="9393,1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" strokecolor="#c67bff" strokeweight=".06567mm"/>
                <v:rect id="Rectangle 999" o:spid="_x0000_s1577" style="position:absolute;left:6648;top:-86;width:377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" filled="f" strokecolor="#333" strokeweight=".09894mm"/>
                <v:line id="Line 998" o:spid="_x0000_s1578" style="position:absolute;visibility:visible;mso-wrap-style:square" from="6634,2650" to="6648,2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" strokecolor="#333" strokeweight=".09894mm"/>
                <v:line id="Line 997" o:spid="_x0000_s1579" style="position:absolute;visibility:visible;mso-wrap-style:square" from="6634,1998" to="6648,1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" strokecolor="#333" strokeweight=".09894mm"/>
                <v:line id="Line 996" o:spid="_x0000_s1580" style="position:absolute;visibility:visible;mso-wrap-style:square" from="6634,1347" to="6648,1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" strokecolor="#333" strokeweight=".09894mm"/>
                <v:line id="Line 995" o:spid="_x0000_s1581" style="position:absolute;visibility:visible;mso-wrap-style:square" from="6634,696" to="6648,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" strokecolor="#333" strokeweight=".09894mm"/>
                <v:line id="Line 994" o:spid="_x0000_s1582" style="position:absolute;visibility:visible;mso-wrap-style:square" from="6634,45" to="664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" strokecolor="#333" strokeweight=".09894mm"/>
                <v:line id="Line 993" o:spid="_x0000_s1583" style="position:absolute;visibility:visible;mso-wrap-style:square" from="7678,2794" to="7678,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" strokecolor="#333" strokeweight=".09894mm"/>
                <v:line id="Line 992" o:spid="_x0000_s1584" style="position:absolute;visibility:visible;mso-wrap-style:square" from="9393,2794" to="9393,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" strokecolor="#333" strokeweight=".09894mm"/>
                <v:shape id="Freeform 991" o:spid="_x0000_s1585" style="position:absolute;left:9838;top:45;width:62;height:62;visibility:visible;mso-wrap-style:square;v-text-anchor:top" coordsize="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" path="m31,l19,2,9,9,3,19,,31,3,43r6,9l19,59r12,2l43,59,53,52r6,-9l62,31,59,19,53,9,43,2,31,xe" fillcolor="#f8766c" stroked="f">
                  <v:path arrowok="t" o:connecttype="custom" o:connectlocs="31,45;19,47;9,54;3,64;0,76;3,88;9,97;19,104;31,106;43,104;53,97;59,88;62,76;59,64;53,54;43,47;31,45" o:connectangles="0,0,0,0,0,0,0,0,0,0,0,0,0,0,0,0,0"/>
                </v:shape>
                <v:shape id="Freeform 990" o:spid="_x0000_s1586" style="position:absolute;left:9827;top:152;width:83;height:77;visibility:visible;mso-wrap-style:square;v-text-anchor:top" coordsize="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" path="m42,l,77r83,l42,xe" fillcolor="#7bad00" stroked="f">
                  <v:path arrowok="t" o:connecttype="custom" o:connectlocs="42,153;0,230;83,230;42,153" o:connectangles="0,0,0,0"/>
                </v:shape>
                <v:line id="Line 989" o:spid="_x0000_s1587" style="position:absolute;visibility:visible;mso-wrap-style:square" from="9792,426" to="994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" strokecolor="#c67bff" strokeweight=".09894mm"/>
                <v:line id="Line 988" o:spid="_x0000_s1588" style="position:absolute;visibility:visible;mso-wrap-style:square" from="9825,426" to="9912,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" strokecolor="#c67bff" strokeweight=".06567mm"/>
                <v:line id="Line 987" o:spid="_x0000_s1589" style="position:absolute;visibility:visible;mso-wrap-style:square" from="9869,470" to="9869,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" strokecolor="#c67bff" strokeweight=".06567mm"/>
                <v:shape id="Text Box 986" o:spid="_x0000_s1590" type="#_x0000_t202" style="position:absolute;left:6650;top:-83;width:3772;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213672FF" w14:textId="77777777" w:rsidR="003162A5" w:rsidRDefault="003162A5">
                        <w:pPr>
                          <w:spacing w:before="9"/>
                          <w:rPr>
                            <w:sz w:val="8"/>
                          </w:rPr>
                        </w:pPr>
                      </w:p>
                      <w:p w14:paraId="40E666EC" w14:textId="77777777" w:rsidR="003162A5" w:rsidRDefault="003162A5">
                        <w:pPr>
                          <w:ind w:left="3109"/>
                          <w:rPr>
                            <w:rFonts w:ascii="Arial"/>
                            <w:b/>
                            <w:sz w:val="9"/>
                          </w:rPr>
                        </w:pPr>
                        <w:r>
                          <w:rPr>
                            <w:rFonts w:ascii="Arial"/>
                            <w:b/>
                            <w:w w:val="104"/>
                            <w:sz w:val="9"/>
                            <w:u w:val="single" w:color="F8766C"/>
                          </w:rPr>
                          <w:t xml:space="preserve"> </w:t>
                        </w:r>
                        <w:r>
                          <w:rPr>
                            <w:rFonts w:ascii="Arial"/>
                            <w:b/>
                            <w:sz w:val="9"/>
                            <w:u w:val="single" w:color="F8766C"/>
                          </w:rPr>
                          <w:t xml:space="preserve">        </w:t>
                        </w:r>
                        <w:r>
                          <w:rPr>
                            <w:rFonts w:ascii="Arial"/>
                            <w:b/>
                            <w:sz w:val="9"/>
                          </w:rPr>
                          <w:t xml:space="preserve">    </w:t>
                        </w:r>
                        <w:r>
                          <w:rPr>
                            <w:rFonts w:ascii="Arial"/>
                            <w:b/>
                            <w:w w:val="105"/>
                            <w:sz w:val="9"/>
                          </w:rPr>
                          <w:t>CD14</w:t>
                        </w:r>
                      </w:p>
                      <w:p w14:paraId="620744BF" w14:textId="77777777" w:rsidR="003162A5" w:rsidRDefault="003162A5">
                        <w:pPr>
                          <w:spacing w:before="20"/>
                          <w:ind w:left="3109"/>
                          <w:rPr>
                            <w:rFonts w:ascii="Arial"/>
                            <w:b/>
                            <w:sz w:val="9"/>
                          </w:rPr>
                        </w:pPr>
                        <w:r>
                          <w:rPr>
                            <w:rFonts w:ascii="Arial"/>
                            <w:b/>
                            <w:w w:val="104"/>
                            <w:sz w:val="9"/>
                            <w:u w:val="single" w:color="7BAD00"/>
                          </w:rPr>
                          <w:t xml:space="preserve"> </w:t>
                        </w:r>
                        <w:r>
                          <w:rPr>
                            <w:rFonts w:ascii="Arial"/>
                            <w:b/>
                            <w:sz w:val="9"/>
                            <w:u w:val="single" w:color="7BAD00"/>
                          </w:rPr>
                          <w:t xml:space="preserve">        </w:t>
                        </w:r>
                        <w:r>
                          <w:rPr>
                            <w:rFonts w:ascii="Arial"/>
                            <w:b/>
                            <w:sz w:val="9"/>
                          </w:rPr>
                          <w:t xml:space="preserve">    </w:t>
                        </w:r>
                        <w:r>
                          <w:rPr>
                            <w:rFonts w:ascii="Arial"/>
                            <w:b/>
                            <w:w w:val="105"/>
                            <w:sz w:val="9"/>
                          </w:rPr>
                          <w:t>CD4</w:t>
                        </w:r>
                      </w:p>
                      <w:p w14:paraId="4BE54B7F" w14:textId="77777777" w:rsidR="003162A5" w:rsidRDefault="003162A5">
                        <w:pPr>
                          <w:spacing w:before="18" w:line="247" w:lineRule="auto"/>
                          <w:ind w:left="3431" w:right="79" w:hanging="323"/>
                          <w:rPr>
                            <w:rFonts w:ascii="Arial"/>
                            <w:b/>
                            <w:sz w:val="9"/>
                          </w:rPr>
                        </w:pPr>
                        <w:r>
                          <w:rPr>
                            <w:rFonts w:ascii="Arial"/>
                            <w:b/>
                            <w:w w:val="104"/>
                            <w:sz w:val="9"/>
                            <w:u w:val="single" w:color="00BEC4"/>
                          </w:rPr>
                          <w:t xml:space="preserve"> </w:t>
                        </w:r>
                        <w:r>
                          <w:rPr>
                            <w:rFonts w:ascii="Arial"/>
                            <w:b/>
                            <w:sz w:val="9"/>
                            <w:u w:val="single" w:color="00BEC4"/>
                          </w:rPr>
                          <w:t xml:space="preserve">        </w:t>
                        </w:r>
                        <w:r>
                          <w:rPr>
                            <w:rFonts w:ascii="Arial"/>
                            <w:b/>
                            <w:sz w:val="9"/>
                          </w:rPr>
                          <w:t xml:space="preserve">    </w:t>
                        </w:r>
                        <w:r>
                          <w:rPr>
                            <w:rFonts w:ascii="Arial"/>
                            <w:b/>
                            <w:w w:val="105"/>
                            <w:sz w:val="9"/>
                          </w:rPr>
                          <w:t>CD8 CD19</w:t>
                        </w:r>
                      </w:p>
                    </w:txbxContent>
                  </v:textbox>
                </v:shape>
                <w10:wrap anchorx="page"/>
              </v:group>
            </w:pict>
          </mc:Fallback>
        </mc:AlternateContent>
      </w:r>
      <w:bookmarkStart w:id="475" w:name="_bookmark5"/>
      <w:bookmarkEnd w:id="475"/>
      <w:r w:rsidR="00372F18">
        <w:rPr>
          <w:rFonts w:ascii="Arial"/>
          <w:color w:val="4D4D4D"/>
          <w:w w:val="105"/>
          <w:sz w:val="8"/>
        </w:rPr>
        <w:t>25</w:t>
      </w:r>
    </w:p>
    <w:p w14:paraId="22DE7673" w14:textId="76124619" w:rsidR="0065693B" w:rsidRDefault="00B8797A">
      <w:pPr>
        <w:spacing w:before="70"/>
        <w:ind w:left="558"/>
        <w:rPr>
          <w:rFonts w:ascii="Arial"/>
          <w:sz w:val="8"/>
        </w:rPr>
      </w:pPr>
      <w:r>
        <w:rPr>
          <w:noProof/>
        </w:rPr>
        <mc:AlternateContent>
          <mc:Choice Requires="wpg">
            <w:drawing>
              <wp:anchor distT="0" distB="0" distL="0" distR="0" simplePos="0" relativeHeight="251468800" behindDoc="0" locked="0" layoutInCell="1" allowOverlap="1" wp14:anchorId="576BF6ED" wp14:editId="1266352A">
                <wp:simplePos x="0" y="0"/>
                <wp:positionH relativeFrom="page">
                  <wp:posOffset>3472815</wp:posOffset>
                </wp:positionH>
                <wp:positionV relativeFrom="paragraph">
                  <wp:posOffset>183515</wp:posOffset>
                </wp:positionV>
                <wp:extent cx="138430" cy="55880"/>
                <wp:effectExtent l="5715" t="5080" r="8255" b="5715"/>
                <wp:wrapTopAndBottom/>
                <wp:docPr id="1033" name="Group 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430" cy="55880"/>
                          <a:chOff x="5469" y="289"/>
                          <a:chExt cx="218" cy="88"/>
                        </a:xfrm>
                      </wpg:grpSpPr>
                      <wps:wsp>
                        <wps:cNvPr id="1034" name="Line 984"/>
                        <wps:cNvCnPr>
                          <a:cxnSpLocks noChangeShapeType="1"/>
                        </wps:cNvCnPr>
                        <wps:spPr bwMode="auto">
                          <a:xfrm>
                            <a:off x="5469" y="333"/>
                            <a:ext cx="217" cy="0"/>
                          </a:xfrm>
                          <a:prstGeom prst="line">
                            <a:avLst/>
                          </a:prstGeom>
                          <a:noFill/>
                          <a:ln w="3571">
                            <a:solidFill>
                              <a:srgbClr val="C67BFF"/>
                            </a:solidFill>
                            <a:round/>
                            <a:headEnd/>
                            <a:tailEnd/>
                          </a:ln>
                          <a:extLst>
                            <a:ext uri="{909E8E84-426E-40DD-AFC4-6F175D3DCCD1}">
                              <a14:hiddenFill xmlns:a14="http://schemas.microsoft.com/office/drawing/2010/main">
                                <a:noFill/>
                              </a14:hiddenFill>
                            </a:ext>
                          </a:extLst>
                        </wps:spPr>
                        <wps:bodyPr/>
                      </wps:wsp>
                      <wps:wsp>
                        <wps:cNvPr id="1035" name="Line 983"/>
                        <wps:cNvCnPr>
                          <a:cxnSpLocks noChangeShapeType="1"/>
                        </wps:cNvCnPr>
                        <wps:spPr bwMode="auto">
                          <a:xfrm>
                            <a:off x="5534" y="333"/>
                            <a:ext cx="87"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s:wsp>
                        <wps:cNvPr id="1036" name="Line 982"/>
                        <wps:cNvCnPr>
                          <a:cxnSpLocks noChangeShapeType="1"/>
                        </wps:cNvCnPr>
                        <wps:spPr bwMode="auto">
                          <a:xfrm>
                            <a:off x="5577" y="376"/>
                            <a:ext cx="0" cy="0"/>
                          </a:xfrm>
                          <a:prstGeom prst="line">
                            <a:avLst/>
                          </a:prstGeom>
                          <a:noFill/>
                          <a:ln w="2370">
                            <a:solidFill>
                              <a:srgbClr val="C67B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B12456" id="Group 981" o:spid="_x0000_s1026" style="position:absolute;margin-left:273.45pt;margin-top:14.45pt;width:10.9pt;height:4.4pt;z-index:251468800;mso-wrap-distance-left:0;mso-wrap-distance-right:0;mso-position-horizontal-relative:page" coordorigin="5469,289" coordsize="21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">
                <v:line id="Line 984" o:spid="_x0000_s1027" style="position:absolute;visibility:visible;mso-wrap-style:square" from="5469,333" to="568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" strokecolor="#c67bff" strokeweight=".09919mm"/>
                <v:line id="Line 983" o:spid="_x0000_s1028" style="position:absolute;visibility:visible;mso-wrap-style:square" from="5534,333" to="562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" strokecolor="#c67bff" strokeweight=".06583mm"/>
                <v:line id="Line 982" o:spid="_x0000_s1029" style="position:absolute;visibility:visible;mso-wrap-style:square" from="5577,376" to="5577,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" strokecolor="#c67bff" strokeweight=".06583mm"/>
                <w10:wrap type="topAndBottom" anchorx="page"/>
              </v:group>
            </w:pict>
          </mc:Fallback>
        </mc:AlternateContent>
      </w:r>
      <w:r>
        <w:rPr>
          <w:noProof/>
        </w:rPr>
        <mc:AlternateContent>
          <mc:Choice Requires="wps">
            <w:drawing>
              <wp:anchor distT="0" distB="0" distL="114300" distR="114300" simplePos="0" relativeHeight="251518976" behindDoc="0" locked="0" layoutInCell="1" allowOverlap="1" wp14:anchorId="63ECCAB2" wp14:editId="1617639C">
                <wp:simplePos x="0" y="0"/>
                <wp:positionH relativeFrom="page">
                  <wp:posOffset>1487170</wp:posOffset>
                </wp:positionH>
                <wp:positionV relativeFrom="paragraph">
                  <wp:posOffset>75565</wp:posOffset>
                </wp:positionV>
                <wp:extent cx="8890" cy="0"/>
                <wp:effectExtent l="10795" t="11430" r="8890" b="7620"/>
                <wp:wrapNone/>
                <wp:docPr id="1032" name="Line 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8E99A" id="Line 980" o:spid="_x0000_s1026" style="position:absolute;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5.95pt" to="117.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" strokecolor="#333" strokeweight=".09919mm">
                <w10:wrap anchorx="page"/>
              </v:line>
            </w:pict>
          </mc:Fallback>
        </mc:AlternateContent>
      </w:r>
      <w:r w:rsidR="00372F18">
        <w:rPr>
          <w:rFonts w:ascii="Arial"/>
          <w:color w:val="4D4D4D"/>
          <w:w w:val="105"/>
          <w:sz w:val="8"/>
        </w:rPr>
        <w:t>50</w:t>
      </w:r>
    </w:p>
    <w:p w14:paraId="4B72D07A" w14:textId="77777777" w:rsidR="0065693B" w:rsidRDefault="0065693B">
      <w:pPr>
        <w:pStyle w:val="BodyText"/>
        <w:rPr>
          <w:rFonts w:ascii="Arial"/>
          <w:sz w:val="8"/>
        </w:rPr>
      </w:pPr>
    </w:p>
    <w:p w14:paraId="0EB4A2BA" w14:textId="77777777" w:rsidR="0065693B" w:rsidRDefault="00372F18">
      <w:pPr>
        <w:spacing w:before="59"/>
        <w:ind w:right="432"/>
        <w:jc w:val="center"/>
        <w:rPr>
          <w:rFonts w:ascii="Arial"/>
          <w:sz w:val="8"/>
        </w:rPr>
      </w:pPr>
      <w:r>
        <w:rPr>
          <w:rFonts w:ascii="Arial"/>
          <w:color w:val="4D4D4D"/>
          <w:w w:val="105"/>
          <w:sz w:val="8"/>
        </w:rPr>
        <w:t>20</w:t>
      </w:r>
    </w:p>
    <w:p w14:paraId="42D37B35" w14:textId="5A352838" w:rsidR="0065693B" w:rsidRDefault="00B8797A">
      <w:pPr>
        <w:spacing w:before="56"/>
        <w:ind w:left="558"/>
        <w:rPr>
          <w:rFonts w:ascii="Arial"/>
          <w:sz w:val="8"/>
        </w:rPr>
      </w:pPr>
      <w:r>
        <w:rPr>
          <w:noProof/>
        </w:rPr>
        <mc:AlternateContent>
          <mc:Choice Requires="wps">
            <w:drawing>
              <wp:anchor distT="0" distB="0" distL="114300" distR="114300" simplePos="0" relativeHeight="251517952" behindDoc="0" locked="0" layoutInCell="1" allowOverlap="1" wp14:anchorId="0E28FE63" wp14:editId="23F0713E">
                <wp:simplePos x="0" y="0"/>
                <wp:positionH relativeFrom="page">
                  <wp:posOffset>1487170</wp:posOffset>
                </wp:positionH>
                <wp:positionV relativeFrom="paragraph">
                  <wp:posOffset>66675</wp:posOffset>
                </wp:positionV>
                <wp:extent cx="8890" cy="0"/>
                <wp:effectExtent l="10795" t="12700" r="8890" b="6350"/>
                <wp:wrapNone/>
                <wp:docPr id="1031" name="Lin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369F0" id="Line 979" o:spid="_x0000_s1026" style="position:absolute;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5.25pt" to="117.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" strokecolor="#333" strokeweight=".09919mm">
                <w10:wrap anchorx="page"/>
              </v:line>
            </w:pict>
          </mc:Fallback>
        </mc:AlternateContent>
      </w:r>
      <w:r w:rsidR="00372F18">
        <w:rPr>
          <w:rFonts w:ascii="Arial"/>
          <w:color w:val="4D4D4D"/>
          <w:w w:val="105"/>
          <w:sz w:val="8"/>
        </w:rPr>
        <w:t>40</w:t>
      </w:r>
    </w:p>
    <w:p w14:paraId="462A7E97" w14:textId="77777777" w:rsidR="0065693B" w:rsidRDefault="0065693B">
      <w:pPr>
        <w:pStyle w:val="BodyText"/>
        <w:rPr>
          <w:rFonts w:ascii="Arial"/>
          <w:sz w:val="27"/>
        </w:rPr>
      </w:pPr>
    </w:p>
    <w:p w14:paraId="674734A1" w14:textId="77777777" w:rsidR="0065693B" w:rsidRDefault="0065693B">
      <w:pPr>
        <w:pStyle w:val="BodyText"/>
        <w:spacing w:before="9"/>
        <w:rPr>
          <w:rFonts w:ascii="Arial"/>
          <w:sz w:val="8"/>
        </w:rPr>
      </w:pPr>
    </w:p>
    <w:p w14:paraId="31BAF329" w14:textId="0D4A652D" w:rsidR="0065693B" w:rsidRDefault="00B8797A">
      <w:pPr>
        <w:ind w:right="432"/>
        <w:jc w:val="center"/>
        <w:rPr>
          <w:rFonts w:ascii="Arial"/>
          <w:sz w:val="8"/>
        </w:rPr>
      </w:pPr>
      <w:r>
        <w:rPr>
          <w:noProof/>
        </w:rPr>
        <mc:AlternateContent>
          <mc:Choice Requires="wps">
            <w:drawing>
              <wp:anchor distT="0" distB="0" distL="114300" distR="114300" simplePos="0" relativeHeight="251522048" behindDoc="0" locked="0" layoutInCell="1" allowOverlap="1" wp14:anchorId="55B3C8C5" wp14:editId="76A4046B">
                <wp:simplePos x="0" y="0"/>
                <wp:positionH relativeFrom="page">
                  <wp:posOffset>1323340</wp:posOffset>
                </wp:positionH>
                <wp:positionV relativeFrom="paragraph">
                  <wp:posOffset>-207645</wp:posOffset>
                </wp:positionV>
                <wp:extent cx="100330" cy="441325"/>
                <wp:effectExtent l="0" t="0" r="0" b="0"/>
                <wp:wrapNone/>
                <wp:docPr id="1030"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 cy="44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DFD3F" w14:textId="77777777" w:rsidR="003162A5" w:rsidRDefault="003162A5">
                            <w:pPr>
                              <w:spacing w:before="21"/>
                              <w:ind w:left="20"/>
                              <w:rPr>
                                <w:rFonts w:ascii="Arial"/>
                                <w:b/>
                                <w:sz w:val="10"/>
                              </w:rPr>
                            </w:pPr>
                            <w:r>
                              <w:rPr>
                                <w:rFonts w:ascii="Arial"/>
                                <w:b/>
                                <w:w w:val="105"/>
                                <w:sz w:val="10"/>
                              </w:rPr>
                              <w:t>MT reads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B3C8C5" id="Text Box 978" o:spid="_x0000_s1591" type="#_x0000_t202" style="position:absolute;left:0;text-align:left;margin-left:104.2pt;margin-top:-16.35pt;width:7.9pt;height:34.75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" filled="f" stroked="f">
                <v:textbox style="layout-flow:vertical;mso-layout-flow-alt:bottom-to-top" inset="0,0,0,0">
                  <w:txbxContent>
                    <w:p w14:paraId="068DFD3F" w14:textId="77777777" w:rsidR="003162A5" w:rsidRDefault="003162A5">
                      <w:pPr>
                        <w:spacing w:before="21"/>
                        <w:ind w:left="20"/>
                        <w:rPr>
                          <w:rFonts w:ascii="Arial"/>
                          <w:b/>
                          <w:sz w:val="10"/>
                        </w:rPr>
                      </w:pPr>
                      <w:r>
                        <w:rPr>
                          <w:rFonts w:ascii="Arial"/>
                          <w:b/>
                          <w:w w:val="105"/>
                          <w:sz w:val="10"/>
                        </w:rPr>
                        <w:t>MT reads (%)</w:t>
                      </w:r>
                    </w:p>
                  </w:txbxContent>
                </v:textbox>
                <w10:wrap anchorx="page"/>
              </v:shape>
            </w:pict>
          </mc:Fallback>
        </mc:AlternateContent>
      </w:r>
      <w:r>
        <w:rPr>
          <w:noProof/>
        </w:rPr>
        <mc:AlternateContent>
          <mc:Choice Requires="wps">
            <w:drawing>
              <wp:anchor distT="0" distB="0" distL="114300" distR="114300" simplePos="0" relativeHeight="251523072" behindDoc="0" locked="0" layoutInCell="1" allowOverlap="1" wp14:anchorId="6D2A1F3B" wp14:editId="716BC6E6">
                <wp:simplePos x="0" y="0"/>
                <wp:positionH relativeFrom="page">
                  <wp:posOffset>4029710</wp:posOffset>
                </wp:positionH>
                <wp:positionV relativeFrom="paragraph">
                  <wp:posOffset>-237490</wp:posOffset>
                </wp:positionV>
                <wp:extent cx="100330" cy="532130"/>
                <wp:effectExtent l="635" t="0" r="3810" b="4445"/>
                <wp:wrapNone/>
                <wp:docPr id="1029"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 cy="53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4721F" w14:textId="77777777" w:rsidR="003162A5" w:rsidRDefault="003162A5">
                            <w:pPr>
                              <w:spacing w:before="21"/>
                              <w:ind w:left="20"/>
                              <w:rPr>
                                <w:rFonts w:ascii="Arial"/>
                                <w:b/>
                                <w:sz w:val="10"/>
                              </w:rPr>
                            </w:pPr>
                            <w:r>
                              <w:rPr>
                                <w:rFonts w:ascii="Arial"/>
                                <w:b/>
                                <w:w w:val="105"/>
                                <w:sz w:val="10"/>
                              </w:rPr>
                              <w:t>TSS 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A1F3B" id="Text Box 977" o:spid="_x0000_s1592" type="#_x0000_t202" style="position:absolute;left:0;text-align:left;margin-left:317.3pt;margin-top:-18.7pt;width:7.9pt;height:41.9pt;z-index:25152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" filled="f" stroked="f">
                <v:textbox style="layout-flow:vertical;mso-layout-flow-alt:bottom-to-top" inset="0,0,0,0">
                  <w:txbxContent>
                    <w:p w14:paraId="75B4721F" w14:textId="77777777" w:rsidR="003162A5" w:rsidRDefault="003162A5">
                      <w:pPr>
                        <w:spacing w:before="21"/>
                        <w:ind w:left="20"/>
                        <w:rPr>
                          <w:rFonts w:ascii="Arial"/>
                          <w:b/>
                          <w:sz w:val="10"/>
                        </w:rPr>
                      </w:pPr>
                      <w:r>
                        <w:rPr>
                          <w:rFonts w:ascii="Arial"/>
                          <w:b/>
                          <w:w w:val="105"/>
                          <w:sz w:val="10"/>
                        </w:rPr>
                        <w:t>TSS enrichment</w:t>
                      </w:r>
                    </w:p>
                  </w:txbxContent>
                </v:textbox>
                <w10:wrap anchorx="page"/>
              </v:shape>
            </w:pict>
          </mc:Fallback>
        </mc:AlternateContent>
      </w:r>
      <w:r w:rsidR="00372F18">
        <w:rPr>
          <w:rFonts w:ascii="Arial"/>
          <w:color w:val="4D4D4D"/>
          <w:w w:val="105"/>
          <w:sz w:val="8"/>
        </w:rPr>
        <w:t>15</w:t>
      </w:r>
    </w:p>
    <w:p w14:paraId="6C0F2A3C" w14:textId="457C798F" w:rsidR="0065693B" w:rsidRDefault="00B8797A">
      <w:pPr>
        <w:spacing w:before="40"/>
        <w:ind w:left="558"/>
        <w:rPr>
          <w:rFonts w:ascii="Arial"/>
          <w:sz w:val="8"/>
        </w:rPr>
      </w:pPr>
      <w:r>
        <w:rPr>
          <w:noProof/>
        </w:rPr>
        <mc:AlternateContent>
          <mc:Choice Requires="wps">
            <w:drawing>
              <wp:anchor distT="0" distB="0" distL="114300" distR="114300" simplePos="0" relativeHeight="251516928" behindDoc="0" locked="0" layoutInCell="1" allowOverlap="1" wp14:anchorId="03FD0955" wp14:editId="2C75FD20">
                <wp:simplePos x="0" y="0"/>
                <wp:positionH relativeFrom="page">
                  <wp:posOffset>1487170</wp:posOffset>
                </wp:positionH>
                <wp:positionV relativeFrom="paragraph">
                  <wp:posOffset>56515</wp:posOffset>
                </wp:positionV>
                <wp:extent cx="8890" cy="0"/>
                <wp:effectExtent l="10795" t="6350" r="8890" b="12700"/>
                <wp:wrapNone/>
                <wp:docPr id="1028"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60017" id="Line 976" o:spid="_x0000_s1026" style="position:absolute;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4.45pt" to="117.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" strokecolor="#333" strokeweight=".09919mm">
                <w10:wrap anchorx="page"/>
              </v:line>
            </w:pict>
          </mc:Fallback>
        </mc:AlternateContent>
      </w:r>
      <w:r w:rsidR="00372F18">
        <w:rPr>
          <w:rFonts w:ascii="Arial"/>
          <w:color w:val="4D4D4D"/>
          <w:w w:val="105"/>
          <w:sz w:val="8"/>
        </w:rPr>
        <w:t>30</w:t>
      </w:r>
    </w:p>
    <w:p w14:paraId="1CD41E6F" w14:textId="77777777" w:rsidR="0065693B" w:rsidRDefault="0065693B">
      <w:pPr>
        <w:pStyle w:val="BodyText"/>
        <w:spacing w:before="4"/>
        <w:rPr>
          <w:rFonts w:ascii="Arial"/>
          <w:sz w:val="28"/>
        </w:rPr>
      </w:pPr>
    </w:p>
    <w:p w14:paraId="10A04BB0" w14:textId="77777777" w:rsidR="0065693B" w:rsidRDefault="0065693B">
      <w:pPr>
        <w:pStyle w:val="BodyText"/>
        <w:spacing w:before="9"/>
        <w:rPr>
          <w:rFonts w:ascii="Arial"/>
          <w:sz w:val="8"/>
        </w:rPr>
      </w:pPr>
    </w:p>
    <w:p w14:paraId="70845DBA" w14:textId="77777777" w:rsidR="0065693B" w:rsidRDefault="00372F18">
      <w:pPr>
        <w:ind w:right="432"/>
        <w:jc w:val="center"/>
        <w:rPr>
          <w:rFonts w:ascii="Arial"/>
          <w:sz w:val="8"/>
        </w:rPr>
      </w:pPr>
      <w:r>
        <w:rPr>
          <w:rFonts w:ascii="Arial"/>
          <w:color w:val="4D4D4D"/>
          <w:w w:val="105"/>
          <w:sz w:val="8"/>
        </w:rPr>
        <w:t>10</w:t>
      </w:r>
    </w:p>
    <w:p w14:paraId="210C8AA7" w14:textId="1BBA43F5" w:rsidR="0065693B" w:rsidRDefault="00B8797A">
      <w:pPr>
        <w:spacing w:before="25"/>
        <w:ind w:left="558"/>
        <w:rPr>
          <w:rFonts w:ascii="Arial"/>
          <w:sz w:val="8"/>
        </w:rPr>
      </w:pPr>
      <w:r>
        <w:rPr>
          <w:noProof/>
        </w:rPr>
        <mc:AlternateContent>
          <mc:Choice Requires="wps">
            <w:drawing>
              <wp:anchor distT="0" distB="0" distL="114300" distR="114300" simplePos="0" relativeHeight="251515904" behindDoc="0" locked="0" layoutInCell="1" allowOverlap="1" wp14:anchorId="1D5BAEC3" wp14:editId="1F445695">
                <wp:simplePos x="0" y="0"/>
                <wp:positionH relativeFrom="page">
                  <wp:posOffset>1487170</wp:posOffset>
                </wp:positionH>
                <wp:positionV relativeFrom="paragraph">
                  <wp:posOffset>46990</wp:posOffset>
                </wp:positionV>
                <wp:extent cx="8890" cy="0"/>
                <wp:effectExtent l="10795" t="10160" r="8890" b="8890"/>
                <wp:wrapNone/>
                <wp:docPr id="1027" name="Lin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D43CA" id="Line 975" o:spid="_x0000_s1026" style="position:absolute;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3.7pt" to="117.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" strokecolor="#333" strokeweight=".09919mm">
                <w10:wrap anchorx="page"/>
              </v:line>
            </w:pict>
          </mc:Fallback>
        </mc:AlternateContent>
      </w:r>
      <w:r w:rsidR="00372F18">
        <w:rPr>
          <w:rFonts w:ascii="Arial"/>
          <w:color w:val="4D4D4D"/>
          <w:w w:val="105"/>
          <w:sz w:val="8"/>
        </w:rPr>
        <w:t>20</w:t>
      </w:r>
    </w:p>
    <w:p w14:paraId="792FF9AA" w14:textId="77777777" w:rsidR="0065693B" w:rsidRDefault="0065693B">
      <w:pPr>
        <w:pStyle w:val="BodyText"/>
        <w:spacing w:before="8"/>
        <w:rPr>
          <w:rFonts w:ascii="Arial"/>
          <w:sz w:val="29"/>
        </w:rPr>
      </w:pPr>
    </w:p>
    <w:p w14:paraId="4089D629" w14:textId="77777777" w:rsidR="0065693B" w:rsidRDefault="0065693B">
      <w:pPr>
        <w:rPr>
          <w:rFonts w:ascii="Arial"/>
          <w:sz w:val="29"/>
        </w:rPr>
        <w:sectPr w:rsidR="0065693B">
          <w:pgSz w:w="11910" w:h="16840"/>
          <w:pgMar w:top="1540" w:right="0" w:bottom="800" w:left="1680" w:header="1231" w:footer="615" w:gutter="0"/>
          <w:cols w:space="720"/>
        </w:sectPr>
      </w:pPr>
    </w:p>
    <w:p w14:paraId="02E9AFDA" w14:textId="77777777" w:rsidR="0065693B" w:rsidRDefault="0065693B">
      <w:pPr>
        <w:pStyle w:val="BodyText"/>
        <w:rPr>
          <w:rFonts w:ascii="Arial"/>
          <w:sz w:val="8"/>
        </w:rPr>
      </w:pPr>
    </w:p>
    <w:p w14:paraId="5A0BE036" w14:textId="77777777" w:rsidR="0065693B" w:rsidRDefault="0065693B">
      <w:pPr>
        <w:pStyle w:val="BodyText"/>
        <w:spacing w:before="7"/>
        <w:rPr>
          <w:rFonts w:ascii="Arial"/>
          <w:sz w:val="9"/>
        </w:rPr>
      </w:pPr>
    </w:p>
    <w:p w14:paraId="14A5634B" w14:textId="4CE5416A" w:rsidR="0065693B" w:rsidRDefault="00B8797A">
      <w:pPr>
        <w:ind w:left="558"/>
        <w:rPr>
          <w:rFonts w:ascii="Arial"/>
          <w:sz w:val="8"/>
        </w:rPr>
      </w:pPr>
      <w:r>
        <w:rPr>
          <w:noProof/>
        </w:rPr>
        <mc:AlternateContent>
          <mc:Choice Requires="wps">
            <w:drawing>
              <wp:anchor distT="0" distB="0" distL="114300" distR="114300" simplePos="0" relativeHeight="251514880" behindDoc="0" locked="0" layoutInCell="1" allowOverlap="1" wp14:anchorId="614C411C" wp14:editId="3813064B">
                <wp:simplePos x="0" y="0"/>
                <wp:positionH relativeFrom="page">
                  <wp:posOffset>1487170</wp:posOffset>
                </wp:positionH>
                <wp:positionV relativeFrom="paragraph">
                  <wp:posOffset>31115</wp:posOffset>
                </wp:positionV>
                <wp:extent cx="8890" cy="0"/>
                <wp:effectExtent l="10795" t="13970" r="8890" b="5080"/>
                <wp:wrapNone/>
                <wp:docPr id="1026" name="Line 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148A5E" id="Line 974" o:spid="_x0000_s1026" style="position:absolute;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7.1pt,2.45pt" to="117.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wXFQIAACo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" strokecolor="#333" strokeweight=".09919mm">
                <w10:wrap anchorx="page"/>
              </v:line>
            </w:pict>
          </mc:Fallback>
        </mc:AlternateContent>
      </w:r>
      <w:r w:rsidR="00372F18">
        <w:rPr>
          <w:rFonts w:ascii="Arial"/>
          <w:color w:val="4D4D4D"/>
          <w:w w:val="105"/>
          <w:sz w:val="8"/>
        </w:rPr>
        <w:t>10</w:t>
      </w:r>
    </w:p>
    <w:p w14:paraId="27DEFF67" w14:textId="77777777" w:rsidR="0065693B" w:rsidRDefault="0065693B">
      <w:pPr>
        <w:pStyle w:val="BodyText"/>
        <w:spacing w:before="7"/>
        <w:rPr>
          <w:rFonts w:ascii="Arial"/>
          <w:sz w:val="2"/>
        </w:rPr>
      </w:pPr>
    </w:p>
    <w:p w14:paraId="30F8CD03" w14:textId="48B6FCC6" w:rsidR="0065693B" w:rsidRDefault="00B8797A">
      <w:pPr>
        <w:pStyle w:val="BodyText"/>
        <w:spacing w:line="20" w:lineRule="exact"/>
        <w:ind w:left="1711"/>
        <w:rPr>
          <w:rFonts w:ascii="Arial"/>
          <w:sz w:val="2"/>
        </w:rPr>
      </w:pPr>
      <w:r>
        <w:rPr>
          <w:rFonts w:ascii="Arial"/>
          <w:noProof/>
          <w:sz w:val="2"/>
        </w:rPr>
        <mc:AlternateContent>
          <mc:Choice Requires="wpg">
            <w:drawing>
              <wp:inline distT="0" distB="0" distL="0" distR="0" wp14:anchorId="2A6C4C89" wp14:editId="09A637CA">
                <wp:extent cx="3810" cy="9525"/>
                <wp:effectExtent l="10160" t="13335" r="5080" b="5715"/>
                <wp:docPr id="1024"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025" name="Line 973"/>
                        <wps:cNvCnPr>
                          <a:cxnSpLocks noChangeShapeType="1"/>
                        </wps:cNvCnPr>
                        <wps:spPr bwMode="auto">
                          <a:xfrm>
                            <a:off x="3" y="14"/>
                            <a:ext cx="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7B19E5" id="Group 972"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">
                <v:line id="Line 973"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" strokecolor="#333" strokeweight=".09919mm"/>
                <w10:anchorlock/>
              </v:group>
            </w:pict>
          </mc:Fallback>
        </mc:AlternateContent>
      </w:r>
    </w:p>
    <w:p w14:paraId="53DDC794" w14:textId="77777777" w:rsidR="0065693B" w:rsidRDefault="00372F18">
      <w:pPr>
        <w:spacing w:before="18"/>
        <w:jc w:val="right"/>
        <w:rPr>
          <w:rFonts w:ascii="Arial"/>
          <w:sz w:val="8"/>
        </w:rPr>
      </w:pPr>
      <w:r>
        <w:rPr>
          <w:rFonts w:ascii="Arial"/>
          <w:color w:val="4D4D4D"/>
          <w:w w:val="105"/>
          <w:sz w:val="8"/>
        </w:rPr>
        <w:t>ATAC</w:t>
      </w:r>
    </w:p>
    <w:p w14:paraId="7E3E4A49" w14:textId="77777777" w:rsidR="0065693B" w:rsidRDefault="00372F18">
      <w:pPr>
        <w:pStyle w:val="BodyText"/>
        <w:rPr>
          <w:rFonts w:ascii="Arial"/>
          <w:sz w:val="12"/>
        </w:rPr>
      </w:pPr>
      <w:r>
        <w:br w:type="column"/>
      </w:r>
    </w:p>
    <w:p w14:paraId="36B4C456" w14:textId="77777777" w:rsidR="0065693B" w:rsidRDefault="0065693B">
      <w:pPr>
        <w:pStyle w:val="BodyText"/>
        <w:rPr>
          <w:rFonts w:ascii="Arial"/>
          <w:sz w:val="12"/>
        </w:rPr>
      </w:pPr>
    </w:p>
    <w:p w14:paraId="4FDCEDC9" w14:textId="77777777" w:rsidR="0065693B" w:rsidRDefault="0065693B">
      <w:pPr>
        <w:pStyle w:val="BodyText"/>
        <w:spacing w:before="3"/>
        <w:rPr>
          <w:rFonts w:ascii="Arial"/>
          <w:sz w:val="12"/>
        </w:rPr>
      </w:pPr>
    </w:p>
    <w:p w14:paraId="699B09FD" w14:textId="77777777" w:rsidR="0065693B" w:rsidRDefault="00372F18">
      <w:pPr>
        <w:ind w:left="521"/>
        <w:rPr>
          <w:rFonts w:ascii="Arial"/>
          <w:b/>
          <w:sz w:val="10"/>
        </w:rPr>
      </w:pPr>
      <w:r>
        <w:rPr>
          <w:rFonts w:ascii="Arial"/>
          <w:b/>
          <w:w w:val="105"/>
          <w:sz w:val="10"/>
        </w:rPr>
        <w:t>Method</w:t>
      </w:r>
    </w:p>
    <w:p w14:paraId="7BDB242B" w14:textId="77777777" w:rsidR="0065693B" w:rsidRDefault="0065693B">
      <w:pPr>
        <w:pStyle w:val="BodyText"/>
        <w:spacing w:before="11"/>
        <w:rPr>
          <w:rFonts w:ascii="Arial"/>
          <w:b/>
          <w:sz w:val="15"/>
        </w:rPr>
      </w:pPr>
    </w:p>
    <w:p w14:paraId="21079017" w14:textId="77777777" w:rsidR="0065693B" w:rsidRDefault="00372F18">
      <w:pPr>
        <w:ind w:left="462"/>
      </w:pPr>
      <w:r>
        <w:rPr>
          <w:w w:val="105"/>
        </w:rPr>
        <w:t>(a)</w:t>
      </w:r>
    </w:p>
    <w:p w14:paraId="3A2F8F9B" w14:textId="77777777" w:rsidR="0065693B" w:rsidRDefault="00372F18">
      <w:pPr>
        <w:pStyle w:val="BodyText"/>
        <w:spacing w:before="1" w:after="40"/>
        <w:rPr>
          <w:sz w:val="25"/>
        </w:rPr>
      </w:pPr>
      <w:r>
        <w:br w:type="column"/>
      </w:r>
    </w:p>
    <w:p w14:paraId="4DA51190" w14:textId="3D498B6B" w:rsidR="0065693B" w:rsidRDefault="00B8797A">
      <w:pPr>
        <w:pStyle w:val="BodyText"/>
        <w:spacing w:line="20" w:lineRule="exact"/>
        <w:ind w:left="638"/>
        <w:rPr>
          <w:sz w:val="2"/>
        </w:rPr>
      </w:pPr>
      <w:r>
        <w:rPr>
          <w:noProof/>
          <w:sz w:val="2"/>
        </w:rPr>
        <mc:AlternateContent>
          <mc:Choice Requires="wpg">
            <w:drawing>
              <wp:inline distT="0" distB="0" distL="0" distR="0" wp14:anchorId="6024AE7B" wp14:editId="5053E373">
                <wp:extent cx="3810" cy="9525"/>
                <wp:effectExtent l="4445" t="13970" r="10795" b="5080"/>
                <wp:docPr id="1022" name="Group 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1023" name="Line 971"/>
                        <wps:cNvCnPr>
                          <a:cxnSpLocks noChangeShapeType="1"/>
                        </wps:cNvCnPr>
                        <wps:spPr bwMode="auto">
                          <a:xfrm>
                            <a:off x="3" y="14"/>
                            <a:ext cx="0" cy="0"/>
                          </a:xfrm>
                          <a:prstGeom prst="line">
                            <a:avLst/>
                          </a:prstGeom>
                          <a:noFill/>
                          <a:ln w="3571">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3550985" id="Group 970"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">
                <v:line id="Line 97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" strokecolor="#333" strokeweight=".09919mm"/>
                <w10:anchorlock/>
              </v:group>
            </w:pict>
          </mc:Fallback>
        </mc:AlternateContent>
      </w:r>
    </w:p>
    <w:p w14:paraId="509F9C80" w14:textId="77777777" w:rsidR="0065693B" w:rsidRDefault="00372F18">
      <w:pPr>
        <w:spacing w:before="18"/>
        <w:ind w:left="440"/>
        <w:rPr>
          <w:rFonts w:ascii="Arial" w:hAnsi="Arial"/>
          <w:sz w:val="8"/>
        </w:rPr>
      </w:pPr>
      <w:r>
        <w:rPr>
          <w:rFonts w:ascii="Arial" w:hAnsi="Arial"/>
          <w:color w:val="4D4D4D"/>
          <w:w w:val="105"/>
          <w:sz w:val="8"/>
        </w:rPr>
        <w:t>FAST−ATAC</w:t>
      </w:r>
    </w:p>
    <w:p w14:paraId="1643B684" w14:textId="77777777" w:rsidR="0065693B" w:rsidRDefault="00372F18">
      <w:pPr>
        <w:pStyle w:val="BodyText"/>
        <w:spacing w:before="9"/>
        <w:rPr>
          <w:rFonts w:ascii="Arial"/>
          <w:sz w:val="8"/>
        </w:rPr>
      </w:pPr>
      <w:r>
        <w:br w:type="column"/>
      </w:r>
    </w:p>
    <w:p w14:paraId="3EBD9B87" w14:textId="77777777" w:rsidR="0065693B" w:rsidRDefault="00372F18">
      <w:pPr>
        <w:ind w:left="558"/>
        <w:rPr>
          <w:rFonts w:ascii="Arial"/>
          <w:sz w:val="8"/>
        </w:rPr>
      </w:pPr>
      <w:r>
        <w:rPr>
          <w:rFonts w:ascii="Arial"/>
          <w:color w:val="4D4D4D"/>
          <w:w w:val="104"/>
          <w:sz w:val="8"/>
        </w:rPr>
        <w:t>5</w:t>
      </w:r>
    </w:p>
    <w:p w14:paraId="0B045F04" w14:textId="77777777" w:rsidR="0065693B" w:rsidRDefault="0065693B">
      <w:pPr>
        <w:pStyle w:val="BodyText"/>
        <w:spacing w:before="4"/>
        <w:rPr>
          <w:rFonts w:ascii="Arial"/>
          <w:sz w:val="11"/>
        </w:rPr>
      </w:pPr>
    </w:p>
    <w:p w14:paraId="41BDCF2E" w14:textId="77777777" w:rsidR="0065693B" w:rsidRDefault="00372F18">
      <w:pPr>
        <w:jc w:val="right"/>
        <w:rPr>
          <w:rFonts w:ascii="Arial" w:hAnsi="Arial"/>
          <w:sz w:val="8"/>
        </w:rPr>
      </w:pPr>
      <w:r>
        <w:rPr>
          <w:rFonts w:ascii="Arial" w:hAnsi="Arial"/>
          <w:color w:val="4D4D4D"/>
          <w:w w:val="105"/>
          <w:sz w:val="8"/>
        </w:rPr>
        <w:t>ATAC−seq</w:t>
      </w:r>
    </w:p>
    <w:p w14:paraId="29C1F06D" w14:textId="77777777" w:rsidR="0065693B" w:rsidRDefault="00372F18">
      <w:pPr>
        <w:pStyle w:val="BodyText"/>
        <w:rPr>
          <w:rFonts w:ascii="Arial"/>
          <w:sz w:val="12"/>
        </w:rPr>
      </w:pPr>
      <w:r>
        <w:br w:type="column"/>
      </w:r>
    </w:p>
    <w:p w14:paraId="103161D6" w14:textId="77777777" w:rsidR="0065693B" w:rsidRDefault="0065693B">
      <w:pPr>
        <w:pStyle w:val="BodyText"/>
        <w:rPr>
          <w:rFonts w:ascii="Arial"/>
          <w:sz w:val="12"/>
        </w:rPr>
      </w:pPr>
    </w:p>
    <w:p w14:paraId="51831938" w14:textId="77777777" w:rsidR="0065693B" w:rsidRDefault="0065693B">
      <w:pPr>
        <w:pStyle w:val="BodyText"/>
        <w:spacing w:before="8"/>
        <w:rPr>
          <w:rFonts w:ascii="Arial"/>
          <w:sz w:val="11"/>
        </w:rPr>
      </w:pPr>
    </w:p>
    <w:p w14:paraId="2D6B6850" w14:textId="77777777" w:rsidR="0065693B" w:rsidRDefault="00372F18">
      <w:pPr>
        <w:ind w:left="438"/>
        <w:rPr>
          <w:rFonts w:ascii="Arial"/>
          <w:b/>
          <w:sz w:val="10"/>
        </w:rPr>
      </w:pPr>
      <w:r>
        <w:rPr>
          <w:rFonts w:ascii="Arial"/>
          <w:b/>
          <w:w w:val="105"/>
          <w:sz w:val="10"/>
        </w:rPr>
        <w:t>Method</w:t>
      </w:r>
    </w:p>
    <w:p w14:paraId="0C8D9F48" w14:textId="77777777" w:rsidR="0065693B" w:rsidRDefault="0065693B">
      <w:pPr>
        <w:pStyle w:val="BodyText"/>
        <w:spacing w:before="4"/>
        <w:rPr>
          <w:rFonts w:ascii="Arial"/>
          <w:b/>
          <w:sz w:val="14"/>
        </w:rPr>
      </w:pPr>
    </w:p>
    <w:p w14:paraId="302434F2" w14:textId="77777777" w:rsidR="0065693B" w:rsidRDefault="00372F18">
      <w:pPr>
        <w:ind w:left="342"/>
      </w:pPr>
      <w:r>
        <w:rPr>
          <w:w w:val="110"/>
        </w:rPr>
        <w:t>(b)</w:t>
      </w:r>
    </w:p>
    <w:p w14:paraId="780FECB2" w14:textId="77777777" w:rsidR="0065693B" w:rsidRDefault="00372F18">
      <w:pPr>
        <w:pStyle w:val="BodyText"/>
        <w:rPr>
          <w:sz w:val="8"/>
        </w:rPr>
      </w:pPr>
      <w:r>
        <w:br w:type="column"/>
      </w:r>
    </w:p>
    <w:p w14:paraId="15F85F21" w14:textId="77777777" w:rsidR="0065693B" w:rsidRDefault="0065693B">
      <w:pPr>
        <w:pStyle w:val="BodyText"/>
        <w:rPr>
          <w:sz w:val="8"/>
        </w:rPr>
      </w:pPr>
    </w:p>
    <w:p w14:paraId="74662F34" w14:textId="77777777" w:rsidR="0065693B" w:rsidRDefault="0065693B">
      <w:pPr>
        <w:pStyle w:val="BodyText"/>
        <w:rPr>
          <w:sz w:val="8"/>
        </w:rPr>
      </w:pPr>
    </w:p>
    <w:p w14:paraId="0F2DE344" w14:textId="77777777" w:rsidR="0065693B" w:rsidRDefault="00372F18">
      <w:pPr>
        <w:spacing w:before="51"/>
        <w:ind w:left="428"/>
        <w:rPr>
          <w:rFonts w:ascii="Arial"/>
          <w:sz w:val="8"/>
        </w:rPr>
      </w:pPr>
      <w:r>
        <w:rPr>
          <w:rFonts w:ascii="Arial"/>
          <w:color w:val="4D4D4D"/>
          <w:w w:val="105"/>
          <w:sz w:val="8"/>
        </w:rPr>
        <w:t>Fast-ATAC</w:t>
      </w:r>
    </w:p>
    <w:p w14:paraId="6E746777" w14:textId="77777777" w:rsidR="0065693B" w:rsidRDefault="0065693B">
      <w:pPr>
        <w:rPr>
          <w:rFonts w:ascii="Arial"/>
          <w:sz w:val="8"/>
        </w:rPr>
        <w:sectPr w:rsidR="0065693B">
          <w:type w:val="continuous"/>
          <w:pgSz w:w="11910" w:h="16840"/>
          <w:pgMar w:top="1580" w:right="0" w:bottom="800" w:left="1680" w:header="720" w:footer="720" w:gutter="0"/>
          <w:cols w:num="6" w:space="720" w:equalWidth="0">
            <w:col w:w="1829" w:space="40"/>
            <w:col w:w="896" w:space="39"/>
            <w:col w:w="940" w:space="593"/>
            <w:col w:w="1853" w:space="40"/>
            <w:col w:w="812" w:space="40"/>
            <w:col w:w="3148"/>
          </w:cols>
        </w:sectPr>
      </w:pPr>
    </w:p>
    <w:p w14:paraId="02B2302D" w14:textId="77777777" w:rsidR="0065693B" w:rsidRDefault="0065693B">
      <w:pPr>
        <w:pStyle w:val="BodyText"/>
        <w:rPr>
          <w:rFonts w:ascii="Arial"/>
          <w:sz w:val="10"/>
        </w:rPr>
      </w:pPr>
    </w:p>
    <w:p w14:paraId="08EEF037" w14:textId="77777777" w:rsidR="0065693B" w:rsidRDefault="00372F18">
      <w:pPr>
        <w:spacing w:before="100" w:line="244" w:lineRule="auto"/>
        <w:ind w:left="377" w:right="1341"/>
        <w:jc w:val="both"/>
      </w:pPr>
      <w:r>
        <w:t>Figure 1.9: Di</w:t>
      </w:r>
      <w:r>
        <w:rPr>
          <w:rFonts w:ascii="Trebuchet MS"/>
        </w:rPr>
        <w:t>ff</w:t>
      </w:r>
      <w:r>
        <w:t xml:space="preserve">erences in MT DNA abundance and </w:t>
      </w:r>
      <w:del w:id="476" w:author="Katie Burnham" w:date="2018-11-19T16:46:00Z">
        <w:r w:rsidDel="00336148">
          <w:delText xml:space="preserve">and </w:delText>
        </w:r>
      </w:del>
      <w:r>
        <w:t xml:space="preserve">TSS enrichment between </w:t>
      </w:r>
      <w:r>
        <w:rPr>
          <w:spacing w:val="-7"/>
        </w:rPr>
        <w:t xml:space="preserve">ATAC-seq </w:t>
      </w:r>
      <w:r>
        <w:t xml:space="preserve">and </w:t>
      </w:r>
      <w:r>
        <w:rPr>
          <w:spacing w:val="-9"/>
        </w:rPr>
        <w:t xml:space="preserve">Fast-ATAC </w:t>
      </w:r>
      <w:r>
        <w:t xml:space="preserve">protocols. Representation of changes in a) percentage of MT reads and b) TSS fold-enrichment between </w:t>
      </w:r>
      <w:r>
        <w:rPr>
          <w:spacing w:val="-7"/>
        </w:rPr>
        <w:t xml:space="preserve">ATAC-seq </w:t>
      </w:r>
      <w:r>
        <w:t xml:space="preserve">and </w:t>
      </w:r>
      <w:r>
        <w:rPr>
          <w:spacing w:val="-9"/>
        </w:rPr>
        <w:t xml:space="preserve">Fast-ATAC </w:t>
      </w:r>
      <w:r>
        <w:t>libraries for CD14</w:t>
      </w:r>
      <w:r>
        <w:rPr>
          <w:position w:val="8"/>
          <w:sz w:val="16"/>
        </w:rPr>
        <w:t xml:space="preserve">+ </w:t>
      </w:r>
      <w:r>
        <w:t>monocytes, tCD4</w:t>
      </w:r>
      <w:r>
        <w:rPr>
          <w:position w:val="8"/>
          <w:sz w:val="16"/>
        </w:rPr>
        <w:t>+</w:t>
      </w:r>
      <w:r>
        <w:t>, tCD8</w:t>
      </w:r>
      <w:r>
        <w:rPr>
          <w:position w:val="8"/>
          <w:sz w:val="16"/>
        </w:rPr>
        <w:t xml:space="preserve">+ </w:t>
      </w:r>
      <w:r>
        <w:t>and CD19</w:t>
      </w:r>
      <w:r>
        <w:rPr>
          <w:position w:val="8"/>
          <w:sz w:val="16"/>
        </w:rPr>
        <w:t xml:space="preserve">+ </w:t>
      </w:r>
      <w:r>
        <w:t>cells.</w:t>
      </w:r>
    </w:p>
    <w:p w14:paraId="5182147F" w14:textId="77777777" w:rsidR="0065693B" w:rsidRDefault="0065693B">
      <w:pPr>
        <w:pStyle w:val="BodyText"/>
        <w:rPr>
          <w:sz w:val="28"/>
        </w:rPr>
      </w:pPr>
    </w:p>
    <w:p w14:paraId="0659248C" w14:textId="77777777" w:rsidR="0065693B" w:rsidRDefault="0065693B">
      <w:pPr>
        <w:pStyle w:val="BodyText"/>
        <w:spacing w:before="3"/>
        <w:rPr>
          <w:sz w:val="23"/>
        </w:rPr>
      </w:pPr>
    </w:p>
    <w:p w14:paraId="24DBBFF0" w14:textId="77777777" w:rsidR="0065693B" w:rsidRDefault="00372F18">
      <w:pPr>
        <w:pStyle w:val="Heading2"/>
        <w:numPr>
          <w:ilvl w:val="2"/>
          <w:numId w:val="2"/>
        </w:numPr>
        <w:tabs>
          <w:tab w:val="left" w:pos="1283"/>
          <w:tab w:val="left" w:pos="1285"/>
          <w:tab w:val="left" w:pos="3055"/>
          <w:tab w:val="left" w:pos="3555"/>
          <w:tab w:val="left" w:pos="5091"/>
          <w:tab w:val="left" w:pos="5819"/>
          <w:tab w:val="left" w:pos="7590"/>
          <w:tab w:val="left" w:pos="8080"/>
        </w:tabs>
        <w:spacing w:before="1" w:line="448" w:lineRule="auto"/>
        <w:ind w:right="1342"/>
      </w:pPr>
      <w:r>
        <w:rPr>
          <w:w w:val="110"/>
        </w:rPr>
        <w:t>Limitations</w:t>
      </w:r>
      <w:r>
        <w:rPr>
          <w:w w:val="110"/>
        </w:rPr>
        <w:tab/>
        <w:t>of</w:t>
      </w:r>
      <w:r>
        <w:rPr>
          <w:w w:val="110"/>
        </w:rPr>
        <w:tab/>
      </w:r>
      <w:r>
        <w:rPr>
          <w:spacing w:val="-9"/>
          <w:w w:val="110"/>
        </w:rPr>
        <w:t>ATAC-seq</w:t>
      </w:r>
      <w:r>
        <w:rPr>
          <w:spacing w:val="-9"/>
          <w:w w:val="110"/>
        </w:rPr>
        <w:tab/>
      </w:r>
      <w:r>
        <w:rPr>
          <w:w w:val="110"/>
        </w:rPr>
        <w:t>and</w:t>
      </w:r>
      <w:r>
        <w:rPr>
          <w:w w:val="110"/>
        </w:rPr>
        <w:tab/>
      </w:r>
      <w:r>
        <w:rPr>
          <w:spacing w:val="-15"/>
          <w:w w:val="110"/>
        </w:rPr>
        <w:t>FAST-ATAC</w:t>
      </w:r>
      <w:r>
        <w:rPr>
          <w:spacing w:val="-15"/>
          <w:w w:val="110"/>
        </w:rPr>
        <w:tab/>
      </w:r>
      <w:r>
        <w:rPr>
          <w:w w:val="110"/>
        </w:rPr>
        <w:t>to</w:t>
      </w:r>
      <w:r>
        <w:rPr>
          <w:w w:val="110"/>
        </w:rPr>
        <w:tab/>
      </w:r>
      <w:r>
        <w:rPr>
          <w:w w:val="105"/>
        </w:rPr>
        <w:t xml:space="preserve">assess </w:t>
      </w:r>
      <w:r>
        <w:rPr>
          <w:w w:val="110"/>
        </w:rPr>
        <w:t>chromatin accessibility in</w:t>
      </w:r>
      <w:r>
        <w:rPr>
          <w:spacing w:val="-19"/>
          <w:w w:val="110"/>
        </w:rPr>
        <w:t xml:space="preserve"> </w:t>
      </w:r>
      <w:r>
        <w:rPr>
          <w:spacing w:val="-9"/>
          <w:w w:val="110"/>
        </w:rPr>
        <w:t>KC</w:t>
      </w:r>
    </w:p>
    <w:p w14:paraId="1D5F330E" w14:textId="77777777" w:rsidR="0065693B" w:rsidRDefault="00372F18">
      <w:pPr>
        <w:pStyle w:val="BodyText"/>
        <w:spacing w:before="72" w:line="420" w:lineRule="auto"/>
        <w:ind w:left="377" w:right="1341" w:firstLine="566"/>
        <w:jc w:val="both"/>
      </w:pPr>
      <w:r>
        <w:t>This project also aimed to characterise the regulatory landscape in</w:t>
      </w:r>
      <w:r>
        <w:rPr>
          <w:spacing w:val="-41"/>
        </w:rPr>
        <w:t xml:space="preserve"> </w:t>
      </w:r>
      <w:r>
        <w:rPr>
          <w:spacing w:val="-4"/>
        </w:rPr>
        <w:t xml:space="preserve">KCs, </w:t>
      </w:r>
      <w:r>
        <w:t>one of</w:t>
      </w:r>
      <w:r>
        <w:rPr>
          <w:spacing w:val="-10"/>
        </w:rPr>
        <w:t xml:space="preserve"> </w:t>
      </w:r>
      <w:r>
        <w:t>the</w:t>
      </w:r>
      <w:r>
        <w:rPr>
          <w:spacing w:val="-10"/>
        </w:rPr>
        <w:t xml:space="preserve"> </w:t>
      </w:r>
      <w:r>
        <w:t>most</w:t>
      </w:r>
      <w:r>
        <w:rPr>
          <w:spacing w:val="-10"/>
        </w:rPr>
        <w:t xml:space="preserve"> </w:t>
      </w:r>
      <w:r>
        <w:t>relevant</w:t>
      </w:r>
      <w:r>
        <w:rPr>
          <w:spacing w:val="-10"/>
        </w:rPr>
        <w:t xml:space="preserve"> </w:t>
      </w:r>
      <w:r>
        <w:t>cell</w:t>
      </w:r>
      <w:r>
        <w:rPr>
          <w:spacing w:val="-9"/>
        </w:rPr>
        <w:t xml:space="preserve"> </w:t>
      </w:r>
      <w:r>
        <w:t>types</w:t>
      </w:r>
      <w:r>
        <w:rPr>
          <w:spacing w:val="-10"/>
        </w:rPr>
        <w:t xml:space="preserve"> </w:t>
      </w:r>
      <w:r>
        <w:t>in</w:t>
      </w:r>
      <w:r>
        <w:rPr>
          <w:spacing w:val="-10"/>
        </w:rPr>
        <w:t xml:space="preserve"> </w:t>
      </w:r>
      <w:r>
        <w:t>psoriasis</w:t>
      </w:r>
      <w:r>
        <w:rPr>
          <w:spacing w:val="-10"/>
        </w:rPr>
        <w:t xml:space="preserve"> </w:t>
      </w:r>
      <w:r>
        <w:rPr>
          <w:spacing w:val="-3"/>
        </w:rPr>
        <w:t>pathophysiology.</w:t>
      </w:r>
      <w:r>
        <w:rPr>
          <w:spacing w:val="15"/>
        </w:rPr>
        <w:t xml:space="preserve"> </w:t>
      </w:r>
      <w:r>
        <w:t>In</w:t>
      </w:r>
      <w:r>
        <w:rPr>
          <w:spacing w:val="-10"/>
        </w:rPr>
        <w:t xml:space="preserve"> </w:t>
      </w:r>
      <w:r>
        <w:t>order</w:t>
      </w:r>
      <w:r>
        <w:rPr>
          <w:spacing w:val="-10"/>
        </w:rPr>
        <w:t xml:space="preserve"> </w:t>
      </w:r>
      <w:r>
        <w:t>to</w:t>
      </w:r>
      <w:r>
        <w:rPr>
          <w:spacing w:val="-9"/>
        </w:rPr>
        <w:t xml:space="preserve"> </w:t>
      </w:r>
      <w:r>
        <w:t>determine the</w:t>
      </w:r>
      <w:r>
        <w:rPr>
          <w:spacing w:val="-7"/>
        </w:rPr>
        <w:t xml:space="preserve"> </w:t>
      </w:r>
      <w:r>
        <w:t>performance</w:t>
      </w:r>
      <w:r>
        <w:rPr>
          <w:spacing w:val="-7"/>
        </w:rPr>
        <w:t xml:space="preserve"> </w:t>
      </w:r>
      <w:r>
        <w:t>of</w:t>
      </w:r>
      <w:r>
        <w:rPr>
          <w:spacing w:val="-7"/>
        </w:rPr>
        <w:t xml:space="preserve"> </w:t>
      </w:r>
      <w:r>
        <w:t>the</w:t>
      </w:r>
      <w:r>
        <w:rPr>
          <w:spacing w:val="-7"/>
        </w:rPr>
        <w:t xml:space="preserve"> </w:t>
      </w:r>
      <w:r>
        <w:t>standard</w:t>
      </w:r>
      <w:r>
        <w:rPr>
          <w:spacing w:val="-7"/>
        </w:rPr>
        <w:t xml:space="preserve"> ATAC-seq </w:t>
      </w:r>
      <w:r>
        <w:t>protocol</w:t>
      </w:r>
      <w:r>
        <w:rPr>
          <w:spacing w:val="-7"/>
        </w:rPr>
        <w:t xml:space="preserve"> </w:t>
      </w:r>
      <w:r>
        <w:t>from</w:t>
      </w:r>
      <w:r>
        <w:rPr>
          <w:spacing w:val="-7"/>
        </w:rPr>
        <w:t xml:space="preserve"> </w:t>
      </w:r>
      <w:r>
        <w:t>Buenrostro</w:t>
      </w:r>
      <w:r>
        <w:rPr>
          <w:spacing w:val="-7"/>
        </w:rPr>
        <w:t xml:space="preserve"> </w:t>
      </w:r>
      <w:r>
        <w:rPr>
          <w:rFonts w:ascii="Times New Roman" w:hAnsi="Times New Roman"/>
          <w:i/>
        </w:rPr>
        <w:t>et</w:t>
      </w:r>
      <w:r>
        <w:rPr>
          <w:rFonts w:ascii="Times New Roman" w:hAnsi="Times New Roman"/>
          <w:i/>
          <w:spacing w:val="-10"/>
        </w:rPr>
        <w:t xml:space="preserve"> </w:t>
      </w:r>
      <w:r>
        <w:rPr>
          <w:rFonts w:ascii="Times New Roman" w:hAnsi="Times New Roman"/>
          <w:i/>
        </w:rPr>
        <w:t>al.</w:t>
      </w:r>
      <w:r>
        <w:t>,</w:t>
      </w:r>
      <w:r>
        <w:rPr>
          <w:spacing w:val="-5"/>
        </w:rPr>
        <w:t xml:space="preserve"> </w:t>
      </w:r>
      <w:r>
        <w:t>2013</w:t>
      </w:r>
      <w:r>
        <w:rPr>
          <w:spacing w:val="-7"/>
        </w:rPr>
        <w:t xml:space="preserve"> </w:t>
      </w:r>
      <w:r>
        <w:t xml:space="preserve">( referred to </w:t>
      </w:r>
      <w:r>
        <w:rPr>
          <w:spacing w:val="-14"/>
        </w:rPr>
        <w:t xml:space="preserve">ATAC </w:t>
      </w:r>
      <w:r>
        <w:t xml:space="preserve">1 in this subsection), a cell suspension from a psoriatic lesional skin biopsy was generated and </w:t>
      </w:r>
      <w:r>
        <w:rPr>
          <w:spacing w:val="-14"/>
        </w:rPr>
        <w:t xml:space="preserve">ATAC </w:t>
      </w:r>
      <w:r>
        <w:t>1 was performed in 50,000 cells at two di</w:t>
      </w:r>
      <w:r>
        <w:rPr>
          <w:rFonts w:ascii="Trebuchet MS" w:hAnsi="Trebuchet MS"/>
        </w:rPr>
        <w:t>ff</w:t>
      </w:r>
      <w:r>
        <w:t>erent</w:t>
      </w:r>
      <w:r>
        <w:rPr>
          <w:spacing w:val="-14"/>
        </w:rPr>
        <w:t xml:space="preserve"> </w:t>
      </w:r>
      <w:r>
        <w:t>transposition</w:t>
      </w:r>
      <w:r>
        <w:rPr>
          <w:spacing w:val="-14"/>
        </w:rPr>
        <w:t xml:space="preserve"> </w:t>
      </w:r>
      <w:r>
        <w:t>times</w:t>
      </w:r>
      <w:r>
        <w:rPr>
          <w:spacing w:val="-14"/>
        </w:rPr>
        <w:t xml:space="preserve"> </w:t>
      </w:r>
      <w:r>
        <w:t>(30</w:t>
      </w:r>
      <w:r>
        <w:rPr>
          <w:spacing w:val="-14"/>
        </w:rPr>
        <w:t xml:space="preserve"> </w:t>
      </w:r>
      <w:r>
        <w:t>and</w:t>
      </w:r>
      <w:r>
        <w:rPr>
          <w:spacing w:val="-14"/>
        </w:rPr>
        <w:t xml:space="preserve"> </w:t>
      </w:r>
      <w:r>
        <w:t>40</w:t>
      </w:r>
      <w:r>
        <w:rPr>
          <w:spacing w:val="-14"/>
        </w:rPr>
        <w:t xml:space="preserve"> </w:t>
      </w:r>
      <w:r>
        <w:t>min).</w:t>
      </w:r>
      <w:r>
        <w:rPr>
          <w:spacing w:val="2"/>
        </w:rPr>
        <w:t xml:space="preserve"> </w:t>
      </w:r>
      <w:r>
        <w:t>Since</w:t>
      </w:r>
      <w:r>
        <w:rPr>
          <w:spacing w:val="-14"/>
        </w:rPr>
        <w:t xml:space="preserve"> </w:t>
      </w:r>
      <w:r>
        <w:t>biopsy</w:t>
      </w:r>
      <w:r>
        <w:rPr>
          <w:spacing w:val="-14"/>
        </w:rPr>
        <w:t xml:space="preserve"> </w:t>
      </w:r>
      <w:r>
        <w:t>handling</w:t>
      </w:r>
      <w:r>
        <w:rPr>
          <w:spacing w:val="-14"/>
        </w:rPr>
        <w:t xml:space="preserve"> </w:t>
      </w:r>
      <w:r>
        <w:t>and</w:t>
      </w:r>
      <w:r>
        <w:rPr>
          <w:spacing w:val="-14"/>
        </w:rPr>
        <w:t xml:space="preserve"> </w:t>
      </w:r>
      <w:r>
        <w:t xml:space="preserve">lesional epidermal </w:t>
      </w:r>
      <w:r>
        <w:rPr>
          <w:spacing w:val="-5"/>
        </w:rPr>
        <w:t xml:space="preserve">KCs </w:t>
      </w:r>
      <w:r>
        <w:t xml:space="preserve">are particularly challenging, this was considered the best system to test the performance of the standard protocol in the clinical setting of interest for the </w:t>
      </w:r>
      <w:r>
        <w:rPr>
          <w:spacing w:val="-4"/>
        </w:rPr>
        <w:t>study.</w:t>
      </w:r>
      <w:r>
        <w:rPr>
          <w:spacing w:val="49"/>
        </w:rPr>
        <w:t xml:space="preserve"> </w:t>
      </w:r>
      <w:r>
        <w:t xml:space="preserve">Library QC based on tapestation profiles for the two samples revealed expected DNA fragment sizes that recapitulated the characteristic nucleosome pattern every </w:t>
      </w:r>
      <w:r>
        <w:rPr>
          <w:rFonts w:ascii="DejaVu Sans" w:hAnsi="DejaVu Sans"/>
        </w:rPr>
        <w:t>∼</w:t>
      </w:r>
      <w:r>
        <w:t xml:space="preserve">200bp generated by transposition of nucleosome- free and nucleosome-bound DNA (Figure </w:t>
      </w:r>
      <w:hyperlink w:anchor="_bookmark13" w:history="1">
        <w:r>
          <w:t>1.11</w:t>
        </w:r>
      </w:hyperlink>
      <w:r>
        <w:t xml:space="preserve"> a). This was consistent with the fragment size distribution from the NGS data, presenting NFF and NBF (mono-and di-nuclosomes only) for both transposition times (Figure </w:t>
      </w:r>
      <w:hyperlink w:anchor="_bookmark13" w:history="1">
        <w:r>
          <w:t>1.11</w:t>
        </w:r>
      </w:hyperlink>
      <w:r>
        <w:rPr>
          <w:spacing w:val="-9"/>
        </w:rPr>
        <w:t xml:space="preserve"> </w:t>
      </w:r>
      <w:r>
        <w:t>b).</w:t>
      </w:r>
    </w:p>
    <w:p w14:paraId="683663E5" w14:textId="77777777" w:rsidR="0065693B" w:rsidRDefault="0065693B">
      <w:pPr>
        <w:spacing w:line="420" w:lineRule="auto"/>
        <w:jc w:val="both"/>
        <w:sectPr w:rsidR="0065693B">
          <w:type w:val="continuous"/>
          <w:pgSz w:w="11910" w:h="16840"/>
          <w:pgMar w:top="1580" w:right="0" w:bottom="800" w:left="1680" w:header="720" w:footer="720" w:gutter="0"/>
          <w:cols w:space="720"/>
        </w:sectPr>
      </w:pPr>
    </w:p>
    <w:p w14:paraId="09A330CC" w14:textId="77777777" w:rsidR="0065693B" w:rsidRDefault="0065693B">
      <w:pPr>
        <w:pStyle w:val="BodyText"/>
        <w:rPr>
          <w:sz w:val="20"/>
        </w:rPr>
      </w:pPr>
    </w:p>
    <w:p w14:paraId="5493A51A" w14:textId="77777777" w:rsidR="0065693B" w:rsidRDefault="0065693B">
      <w:pPr>
        <w:pStyle w:val="BodyText"/>
        <w:spacing w:before="9"/>
        <w:rPr>
          <w:sz w:val="15"/>
        </w:rPr>
      </w:pPr>
    </w:p>
    <w:p w14:paraId="3F31A99E" w14:textId="77777777" w:rsidR="0065693B" w:rsidRDefault="00372F18">
      <w:pPr>
        <w:pStyle w:val="BodyText"/>
        <w:spacing w:before="100" w:line="417" w:lineRule="auto"/>
        <w:ind w:left="377" w:right="1341"/>
        <w:jc w:val="both"/>
      </w:pPr>
      <w:r>
        <w:t xml:space="preserve">However the relative abundance of the mono-nucleosome fragments appeared </w:t>
      </w:r>
      <w:del w:id="477" w:author="Katie Burnham" w:date="2018-11-19T16:54:00Z">
        <w:r w:rsidDel="00336148">
          <w:delText>to have the same density as</w:delText>
        </w:r>
      </w:del>
      <w:ins w:id="478" w:author="Katie Burnham" w:date="2018-11-19T16:54:00Z">
        <w:r w:rsidR="00336148">
          <w:t>roughly equal to</w:t>
        </w:r>
      </w:ins>
      <w:r>
        <w:t xml:space="preserve"> the </w:t>
      </w:r>
      <w:r>
        <w:rPr>
          <w:spacing w:val="-6"/>
        </w:rPr>
        <w:t xml:space="preserve">NFF, </w:t>
      </w:r>
      <w:r>
        <w:t xml:space="preserve">which is not observed in higher quality libraries. Regarding the signal-to-noise ratio, </w:t>
      </w:r>
      <w:ins w:id="479" w:author="Katie Burnham" w:date="2018-11-19T16:56:00Z">
        <w:r w:rsidR="00336148">
          <w:t xml:space="preserve">libraries for </w:t>
        </w:r>
      </w:ins>
      <w:r>
        <w:t xml:space="preserve">both </w:t>
      </w:r>
      <w:del w:id="480" w:author="Katie Burnham" w:date="2018-11-19T16:56:00Z">
        <w:r w:rsidDel="003162A5">
          <w:delText xml:space="preserve">of </w:delText>
        </w:r>
        <w:r w:rsidDel="00336148">
          <w:delText xml:space="preserve">the </w:delText>
        </w:r>
      </w:del>
      <w:r>
        <w:t xml:space="preserve">transposition times </w:t>
      </w:r>
      <w:del w:id="481" w:author="Katie Burnham" w:date="2018-11-19T16:56:00Z">
        <w:r w:rsidDel="00336148">
          <w:delText xml:space="preserve">libraries </w:delText>
        </w:r>
      </w:del>
      <w:r>
        <w:t>presented TSS fold enrichment below the acceptable cut-o</w:t>
      </w:r>
      <w:r>
        <w:rPr>
          <w:rFonts w:ascii="Trebuchet MS" w:hAnsi="Trebuchet MS"/>
        </w:rPr>
        <w:t xml:space="preserve">ff </w:t>
      </w:r>
      <w:r>
        <w:t xml:space="preserve">threshold of 6, showing slightly better signal (3.5 fold-enrichment) </w:t>
      </w:r>
      <w:ins w:id="482" w:author="Katie Burnham" w:date="2018-11-19T16:56:00Z">
        <w:r w:rsidR="003162A5">
          <w:t xml:space="preserve">in </w:t>
        </w:r>
      </w:ins>
      <w:r>
        <w:t xml:space="preserve">the 30 min library (Figure </w:t>
      </w:r>
      <w:hyperlink w:anchor="_bookmark13" w:history="1">
        <w:r>
          <w:t xml:space="preserve">1.11 </w:t>
        </w:r>
      </w:hyperlink>
      <w:r>
        <w:t>c). Cell suspension</w:t>
      </w:r>
      <w:ins w:id="483" w:author="Katie Burnham" w:date="2018-11-19T16:56:00Z">
        <w:r w:rsidR="003162A5">
          <w:t>s</w:t>
        </w:r>
      </w:ins>
      <w:r>
        <w:t xml:space="preserve"> obtained from skin biopsies using trypsinisation of the epidermal layer are enriched in KC</w:t>
      </w:r>
      <w:ins w:id="484" w:author="Katie Burnham" w:date="2018-11-19T16:56:00Z">
        <w:r w:rsidR="003162A5">
          <w:t xml:space="preserve"> </w:t>
        </w:r>
      </w:ins>
      <w:r>
        <w:t>(</w:t>
      </w:r>
      <w:r>
        <w:rPr>
          <w:rFonts w:ascii="DejaVu Sans" w:hAnsi="DejaVu Sans"/>
        </w:rPr>
        <w:t>∼</w:t>
      </w:r>
      <w:r>
        <w:t xml:space="preserve">90%). </w:t>
      </w:r>
      <w:r>
        <w:rPr>
          <w:spacing w:val="-3"/>
        </w:rPr>
        <w:t xml:space="preserve">However, </w:t>
      </w:r>
      <w:r>
        <w:t>they also contain significant amounts of dead cells and free-DNA release</w:t>
      </w:r>
      <w:del w:id="485" w:author="Katie Burnham" w:date="2018-11-19T16:57:00Z">
        <w:r w:rsidDel="003162A5">
          <w:delText>s</w:delText>
        </w:r>
      </w:del>
      <w:ins w:id="486" w:author="Katie Burnham" w:date="2018-11-19T16:57:00Z">
        <w:r w:rsidR="003162A5">
          <w:t>d</w:t>
        </w:r>
      </w:ins>
      <w:r>
        <w:t xml:space="preserve"> by apoptotic cells</w:t>
      </w:r>
      <w:ins w:id="487" w:author="Katie Burnham" w:date="2018-11-19T16:57:00Z">
        <w:r w:rsidR="003162A5">
          <w:t>,</w:t>
        </w:r>
      </w:ins>
      <w:r>
        <w:t xml:space="preserve"> which could contribute to the increased background noise observed</w:t>
      </w:r>
      <w:r>
        <w:rPr>
          <w:spacing w:val="18"/>
        </w:rPr>
        <w:t xml:space="preserve"> </w:t>
      </w:r>
      <w:r>
        <w:t>above.</w:t>
      </w:r>
    </w:p>
    <w:p w14:paraId="6F44DDB3" w14:textId="77777777" w:rsidR="0065693B" w:rsidRDefault="00372F18">
      <w:pPr>
        <w:pStyle w:val="BodyText"/>
        <w:spacing w:before="11" w:line="420" w:lineRule="auto"/>
        <w:ind w:left="377" w:right="1341" w:firstLine="566"/>
        <w:jc w:val="both"/>
      </w:pPr>
      <w:r>
        <w:t>Following Buenrostro and colleagues</w:t>
      </w:r>
      <w:ins w:id="488" w:author="Katie Burnham" w:date="2018-11-19T16:57:00Z">
        <w:r w:rsidR="003162A5">
          <w:t>’</w:t>
        </w:r>
      </w:ins>
      <w:r>
        <w:t xml:space="preserve"> </w:t>
      </w:r>
      <w:r>
        <w:rPr>
          <w:spacing w:val="-7"/>
        </w:rPr>
        <w:t xml:space="preserve">ATAC-seq </w:t>
      </w:r>
      <w:r>
        <w:t xml:space="preserve">protocol, a modified version for </w:t>
      </w:r>
      <w:r>
        <w:rPr>
          <w:spacing w:val="-5"/>
        </w:rPr>
        <w:t xml:space="preserve">KCs </w:t>
      </w:r>
      <w:r>
        <w:t xml:space="preserve">by Bao and colleagues (named </w:t>
      </w:r>
      <w:r>
        <w:rPr>
          <w:spacing w:val="-7"/>
        </w:rPr>
        <w:t xml:space="preserve">ATAC-seq </w:t>
      </w:r>
      <w:r>
        <w:t xml:space="preserve">2 in this subsection) and the </w:t>
      </w:r>
      <w:r>
        <w:rPr>
          <w:spacing w:val="-10"/>
        </w:rPr>
        <w:t xml:space="preserve">Fast-ATAC </w:t>
      </w:r>
      <w:r>
        <w:t xml:space="preserve">protocols </w:t>
      </w:r>
      <w:del w:id="489" w:author="Katie Burnham" w:date="2018-11-19T16:57:00Z">
        <w:r w:rsidDel="003162A5">
          <w:delText xml:space="preserve">was </w:delText>
        </w:r>
      </w:del>
      <w:ins w:id="490" w:author="Katie Burnham" w:date="2018-11-19T16:57:00Z">
        <w:r w:rsidR="003162A5">
          <w:t xml:space="preserve">were </w:t>
        </w:r>
      </w:ins>
      <w:r>
        <w:t xml:space="preserve">released (Bao2015; Corces2016). Interestingly, </w:t>
      </w:r>
      <w:r>
        <w:rPr>
          <w:spacing w:val="-6"/>
        </w:rPr>
        <w:t xml:space="preserve">Bao’s </w:t>
      </w:r>
      <w:r>
        <w:t xml:space="preserve">protocol was applied directly on the cell culture plate containing adherent NHEKs, avoiding a trypsinisation step that could increase cell death. In line with </w:t>
      </w:r>
      <w:r>
        <w:rPr>
          <w:spacing w:val="-6"/>
        </w:rPr>
        <w:t xml:space="preserve">Bao’s </w:t>
      </w:r>
      <w:r>
        <w:t xml:space="preserve">paper, to prevent background noise due to presence of dead </w:t>
      </w:r>
      <w:ins w:id="491" w:author="Katie Burnham" w:date="2018-11-19T16:58:00Z">
        <w:r w:rsidR="003162A5">
          <w:t xml:space="preserve">cells </w:t>
        </w:r>
      </w:ins>
      <w:del w:id="492" w:author="Katie Burnham" w:date="2018-11-19T16:59:00Z">
        <w:r w:rsidDel="003162A5">
          <w:delText xml:space="preserve">in </w:delText>
        </w:r>
      </w:del>
      <w:ins w:id="493" w:author="Katie Burnham" w:date="2018-11-19T16:59:00Z">
        <w:r w:rsidR="003162A5">
          <w:t xml:space="preserve">affecting </w:t>
        </w:r>
      </w:ins>
      <w:r>
        <w:t>the assessment of the di</w:t>
      </w:r>
      <w:r>
        <w:rPr>
          <w:rFonts w:ascii="Trebuchet MS" w:hAnsi="Trebuchet MS"/>
        </w:rPr>
        <w:t>ff</w:t>
      </w:r>
      <w:r>
        <w:t xml:space="preserve">erent protocols, two systems were implemented. First, all the cells obtained from the epidermis of control skin biopsies were cultured for 3h in a 96-well plate and washed afterward to minimise the presence of apoptotic cells. This procedure known as adherent assay allows </w:t>
      </w:r>
      <w:del w:id="494" w:author="Katie Burnham" w:date="2018-11-19T16:58:00Z">
        <w:r w:rsidDel="003162A5">
          <w:delText xml:space="preserve">to </w:delText>
        </w:r>
      </w:del>
      <w:ins w:id="495" w:author="Katie Burnham" w:date="2018-11-19T16:58:00Z">
        <w:r w:rsidR="003162A5">
          <w:t xml:space="preserve">the </w:t>
        </w:r>
      </w:ins>
      <w:r>
        <w:t>isolat</w:t>
      </w:r>
      <w:del w:id="496" w:author="Katie Burnham" w:date="2018-11-19T16:58:00Z">
        <w:r w:rsidDel="003162A5">
          <w:delText>e</w:delText>
        </w:r>
      </w:del>
      <w:ins w:id="497" w:author="Katie Burnham" w:date="2018-11-19T16:58:00Z">
        <w:r w:rsidR="003162A5">
          <w:t>ion of</w:t>
        </w:r>
      </w:ins>
      <w:r>
        <w:t xml:space="preserve"> viable undi</w:t>
      </w:r>
      <w:r>
        <w:rPr>
          <w:rFonts w:ascii="Trebuchet MS" w:hAnsi="Trebuchet MS"/>
        </w:rPr>
        <w:t>ff</w:t>
      </w:r>
      <w:r>
        <w:t xml:space="preserve">erentiated </w:t>
      </w:r>
      <w:r>
        <w:rPr>
          <w:spacing w:val="-4"/>
        </w:rPr>
        <w:t>KCs.</w:t>
      </w:r>
      <w:r>
        <w:rPr>
          <w:spacing w:val="49"/>
        </w:rPr>
        <w:t xml:space="preserve"> </w:t>
      </w:r>
      <w:r>
        <w:t>Second, cultured NHEKs (50,000 cells) were also incorporated</w:t>
      </w:r>
      <w:r>
        <w:rPr>
          <w:spacing w:val="-7"/>
        </w:rPr>
        <w:t xml:space="preserve"> </w:t>
      </w:r>
      <w:r>
        <w:t>as</w:t>
      </w:r>
      <w:r>
        <w:rPr>
          <w:spacing w:val="-7"/>
        </w:rPr>
        <w:t xml:space="preserve"> </w:t>
      </w:r>
      <w:r>
        <w:t>a</w:t>
      </w:r>
      <w:r>
        <w:rPr>
          <w:spacing w:val="-6"/>
        </w:rPr>
        <w:t xml:space="preserve"> </w:t>
      </w:r>
      <w:r>
        <w:t>control</w:t>
      </w:r>
      <w:r>
        <w:rPr>
          <w:spacing w:val="-7"/>
        </w:rPr>
        <w:t xml:space="preserve"> </w:t>
      </w:r>
      <w:r>
        <w:t>to</w:t>
      </w:r>
      <w:r>
        <w:rPr>
          <w:spacing w:val="-7"/>
        </w:rPr>
        <w:t xml:space="preserve"> </w:t>
      </w:r>
      <w:r>
        <w:t>test</w:t>
      </w:r>
      <w:r>
        <w:rPr>
          <w:spacing w:val="-6"/>
        </w:rPr>
        <w:t xml:space="preserve"> </w:t>
      </w:r>
      <w:r>
        <w:t>the</w:t>
      </w:r>
      <w:r>
        <w:rPr>
          <w:spacing w:val="-7"/>
        </w:rPr>
        <w:t xml:space="preserve"> </w:t>
      </w:r>
      <w:r>
        <w:t>performance</w:t>
      </w:r>
      <w:r>
        <w:rPr>
          <w:spacing w:val="-7"/>
        </w:rPr>
        <w:t xml:space="preserve"> </w:t>
      </w:r>
      <w:r>
        <w:t>of</w:t>
      </w:r>
      <w:r>
        <w:rPr>
          <w:spacing w:val="-6"/>
        </w:rPr>
        <w:t xml:space="preserve"> </w:t>
      </w:r>
      <w:r>
        <w:t>the</w:t>
      </w:r>
      <w:r>
        <w:rPr>
          <w:spacing w:val="-7"/>
        </w:rPr>
        <w:t xml:space="preserve"> </w:t>
      </w:r>
      <w:r>
        <w:t>di</w:t>
      </w:r>
      <w:r>
        <w:rPr>
          <w:rFonts w:ascii="Trebuchet MS" w:hAnsi="Trebuchet MS"/>
        </w:rPr>
        <w:t>ff</w:t>
      </w:r>
      <w:r>
        <w:t>erent</w:t>
      </w:r>
      <w:r>
        <w:rPr>
          <w:spacing w:val="-7"/>
        </w:rPr>
        <w:t xml:space="preserve"> </w:t>
      </w:r>
      <w:r>
        <w:rPr>
          <w:spacing w:val="-14"/>
        </w:rPr>
        <w:t>ATAC</w:t>
      </w:r>
      <w:r>
        <w:rPr>
          <w:spacing w:val="-6"/>
        </w:rPr>
        <w:t xml:space="preserve"> </w:t>
      </w:r>
      <w:r>
        <w:t xml:space="preserve">protocols. The three </w:t>
      </w:r>
      <w:r>
        <w:rPr>
          <w:spacing w:val="-14"/>
        </w:rPr>
        <w:t xml:space="preserve">ATAC </w:t>
      </w:r>
      <w:r>
        <w:t xml:space="preserve">protocols </w:t>
      </w:r>
      <w:r>
        <w:rPr>
          <w:spacing w:val="-11"/>
        </w:rPr>
        <w:t xml:space="preserve">(ATAC </w:t>
      </w:r>
      <w:r>
        <w:t xml:space="preserve">1, </w:t>
      </w:r>
      <w:r>
        <w:rPr>
          <w:spacing w:val="-14"/>
        </w:rPr>
        <w:t xml:space="preserve">ATAC </w:t>
      </w:r>
      <w:r>
        <w:t xml:space="preserve">2 and </w:t>
      </w:r>
      <w:r>
        <w:rPr>
          <w:spacing w:val="-10"/>
        </w:rPr>
        <w:t xml:space="preserve">Fast-ATAC </w:t>
      </w:r>
      <w:r>
        <w:t xml:space="preserve">using C1 conditions, </w:t>
      </w:r>
      <w:r>
        <w:rPr>
          <w:spacing w:val="-5"/>
        </w:rPr>
        <w:t xml:space="preserve">Table </w:t>
      </w:r>
      <w:hyperlink w:anchor="_bookmark12" w:history="1">
        <w:r>
          <w:t>1.3)</w:t>
        </w:r>
      </w:hyperlink>
      <w:r>
        <w:t xml:space="preserve"> were performed directly on the plate adherent cells with no cell detachment</w:t>
      </w:r>
      <w:r>
        <w:rPr>
          <w:spacing w:val="2"/>
        </w:rPr>
        <w:t xml:space="preserve"> </w:t>
      </w:r>
      <w:r>
        <w:t>step.</w:t>
      </w:r>
    </w:p>
    <w:p w14:paraId="3FFA0AEC" w14:textId="77777777" w:rsidR="0065693B" w:rsidRDefault="00372F18">
      <w:pPr>
        <w:pStyle w:val="BodyText"/>
        <w:spacing w:before="222" w:line="420" w:lineRule="auto"/>
        <w:ind w:left="377" w:right="1341" w:firstLine="566"/>
        <w:jc w:val="both"/>
      </w:pPr>
      <w:r>
        <w:t>For</w:t>
      </w:r>
      <w:r>
        <w:rPr>
          <w:spacing w:val="-7"/>
        </w:rPr>
        <w:t xml:space="preserve"> </w:t>
      </w:r>
      <w:del w:id="498" w:author="Katie Burnham" w:date="2018-11-19T16:59:00Z">
        <w:r w:rsidDel="003162A5">
          <w:delText>the</w:delText>
        </w:r>
        <w:r w:rsidDel="003162A5">
          <w:rPr>
            <w:spacing w:val="-7"/>
          </w:rPr>
          <w:delText xml:space="preserve"> </w:delText>
        </w:r>
      </w:del>
      <w:ins w:id="499" w:author="Katie Burnham" w:date="2018-11-19T16:59:00Z">
        <w:r w:rsidR="003162A5">
          <w:t>all</w:t>
        </w:r>
        <w:r w:rsidR="003162A5">
          <w:rPr>
            <w:spacing w:val="-7"/>
          </w:rPr>
          <w:t xml:space="preserve"> </w:t>
        </w:r>
      </w:ins>
      <w:r>
        <w:t>three</w:t>
      </w:r>
      <w:r>
        <w:rPr>
          <w:spacing w:val="-7"/>
        </w:rPr>
        <w:t xml:space="preserve"> </w:t>
      </w:r>
      <w:r>
        <w:t>protocols,</w:t>
      </w:r>
      <w:r>
        <w:rPr>
          <w:spacing w:val="-5"/>
        </w:rPr>
        <w:t xml:space="preserve"> </w:t>
      </w:r>
      <w:r>
        <w:t>the</w:t>
      </w:r>
      <w:r>
        <w:rPr>
          <w:spacing w:val="-7"/>
        </w:rPr>
        <w:t xml:space="preserve"> </w:t>
      </w:r>
      <w:r>
        <w:t>library</w:t>
      </w:r>
      <w:r>
        <w:rPr>
          <w:spacing w:val="-7"/>
        </w:rPr>
        <w:t xml:space="preserve"> </w:t>
      </w:r>
      <w:r>
        <w:t>size</w:t>
      </w:r>
      <w:r>
        <w:rPr>
          <w:spacing w:val="-7"/>
        </w:rPr>
        <w:t xml:space="preserve"> </w:t>
      </w:r>
      <w:r>
        <w:t>distribution</w:t>
      </w:r>
      <w:r>
        <w:rPr>
          <w:spacing w:val="-6"/>
        </w:rPr>
        <w:t xml:space="preserve"> </w:t>
      </w:r>
      <w:r>
        <w:t>of</w:t>
      </w:r>
      <w:r>
        <w:rPr>
          <w:spacing w:val="-7"/>
        </w:rPr>
        <w:t xml:space="preserve"> </w:t>
      </w:r>
      <w:r>
        <w:t>sequenced</w:t>
      </w:r>
      <w:r>
        <w:rPr>
          <w:spacing w:val="-7"/>
        </w:rPr>
        <w:t xml:space="preserve"> </w:t>
      </w:r>
      <w:r>
        <w:t xml:space="preserve">fragments showed presence of the NFR and a poorly defined nucleosome pattern, particularly for the </w:t>
      </w:r>
      <w:r>
        <w:rPr>
          <w:spacing w:val="-14"/>
        </w:rPr>
        <w:t xml:space="preserve">ATAC </w:t>
      </w:r>
      <w:r>
        <w:t xml:space="preserve">2 protocol in both NHEKs and adherent </w:t>
      </w:r>
      <w:r>
        <w:rPr>
          <w:spacing w:val="-5"/>
        </w:rPr>
        <w:t xml:space="preserve">KCs </w:t>
      </w:r>
      <w:r>
        <w:t>from skin biopsies (Figure ?? a).</w:t>
      </w:r>
      <w:r>
        <w:rPr>
          <w:spacing w:val="28"/>
        </w:rPr>
        <w:t xml:space="preserve"> </w:t>
      </w:r>
      <w:r>
        <w:t>Similarly to the results in cell suspensions from</w:t>
      </w:r>
    </w:p>
    <w:p w14:paraId="7681D2FA" w14:textId="77777777" w:rsidR="0065693B" w:rsidRDefault="0065693B">
      <w:pPr>
        <w:spacing w:line="420" w:lineRule="auto"/>
        <w:jc w:val="both"/>
        <w:sectPr w:rsidR="0065693B">
          <w:pgSz w:w="11910" w:h="16840"/>
          <w:pgMar w:top="1540" w:right="0" w:bottom="800" w:left="1680" w:header="1231" w:footer="615" w:gutter="0"/>
          <w:cols w:space="720"/>
        </w:sectPr>
      </w:pPr>
    </w:p>
    <w:p w14:paraId="6D87B974" w14:textId="77777777" w:rsidR="0065693B" w:rsidRDefault="0065693B">
      <w:pPr>
        <w:pStyle w:val="BodyText"/>
        <w:rPr>
          <w:sz w:val="20"/>
        </w:rPr>
      </w:pPr>
    </w:p>
    <w:p w14:paraId="0AE28211" w14:textId="77777777" w:rsidR="0065693B" w:rsidRDefault="0065693B">
      <w:pPr>
        <w:pStyle w:val="BodyText"/>
        <w:rPr>
          <w:sz w:val="20"/>
        </w:rPr>
      </w:pPr>
    </w:p>
    <w:p w14:paraId="2EA48172" w14:textId="77777777" w:rsidR="0065693B" w:rsidRDefault="0065693B">
      <w:pPr>
        <w:pStyle w:val="BodyText"/>
        <w:rPr>
          <w:sz w:val="20"/>
        </w:rPr>
      </w:pPr>
    </w:p>
    <w:p w14:paraId="7806BFE3" w14:textId="77777777" w:rsidR="0065693B" w:rsidRDefault="0065693B">
      <w:pPr>
        <w:pStyle w:val="BodyText"/>
        <w:rPr>
          <w:sz w:val="20"/>
        </w:rPr>
      </w:pPr>
    </w:p>
    <w:p w14:paraId="35FC60A0" w14:textId="77777777" w:rsidR="0065693B" w:rsidRDefault="0065693B">
      <w:pPr>
        <w:pStyle w:val="BodyText"/>
        <w:rPr>
          <w:sz w:val="20"/>
        </w:rPr>
      </w:pPr>
    </w:p>
    <w:p w14:paraId="2E13A907" w14:textId="77777777" w:rsidR="0065693B" w:rsidRDefault="0065693B">
      <w:pPr>
        <w:pStyle w:val="BodyText"/>
        <w:rPr>
          <w:sz w:val="20"/>
        </w:rPr>
      </w:pPr>
    </w:p>
    <w:p w14:paraId="43482F49" w14:textId="77777777" w:rsidR="0065693B" w:rsidRDefault="0065693B">
      <w:pPr>
        <w:pStyle w:val="BodyText"/>
        <w:rPr>
          <w:sz w:val="20"/>
        </w:rPr>
      </w:pPr>
    </w:p>
    <w:p w14:paraId="434AD0C5" w14:textId="77777777" w:rsidR="0065693B" w:rsidRDefault="0065693B">
      <w:pPr>
        <w:pStyle w:val="BodyText"/>
        <w:rPr>
          <w:sz w:val="20"/>
        </w:rPr>
      </w:pPr>
    </w:p>
    <w:p w14:paraId="2837F9D2" w14:textId="77777777" w:rsidR="0065693B" w:rsidRDefault="0065693B">
      <w:pPr>
        <w:pStyle w:val="BodyText"/>
        <w:rPr>
          <w:sz w:val="20"/>
        </w:rPr>
      </w:pPr>
    </w:p>
    <w:p w14:paraId="0677C87B" w14:textId="77777777" w:rsidR="0065693B" w:rsidRDefault="0065693B">
      <w:pPr>
        <w:pStyle w:val="BodyText"/>
        <w:rPr>
          <w:sz w:val="20"/>
        </w:rPr>
      </w:pPr>
    </w:p>
    <w:p w14:paraId="3C52CC55" w14:textId="77777777" w:rsidR="0065693B" w:rsidRDefault="0065693B">
      <w:pPr>
        <w:pStyle w:val="BodyText"/>
        <w:rPr>
          <w:sz w:val="20"/>
        </w:rPr>
      </w:pPr>
    </w:p>
    <w:p w14:paraId="4F75B4D1" w14:textId="77777777" w:rsidR="0065693B" w:rsidRDefault="0065693B">
      <w:pPr>
        <w:pStyle w:val="BodyText"/>
        <w:spacing w:before="10"/>
        <w:rPr>
          <w:sz w:val="22"/>
        </w:rPr>
      </w:pPr>
    </w:p>
    <w:p w14:paraId="71A68AE4" w14:textId="718452A7" w:rsidR="0065693B" w:rsidRDefault="00B8797A">
      <w:pPr>
        <w:spacing w:before="101"/>
        <w:ind w:left="1876"/>
        <w:rPr>
          <w:rFonts w:ascii="Arial"/>
          <w:b/>
          <w:sz w:val="12"/>
        </w:rPr>
      </w:pPr>
      <w:r>
        <w:rPr>
          <w:noProof/>
        </w:rPr>
        <mc:AlternateContent>
          <mc:Choice Requires="wpg">
            <w:drawing>
              <wp:anchor distT="0" distB="0" distL="114300" distR="114300" simplePos="0" relativeHeight="251524096" behindDoc="0" locked="0" layoutInCell="1" allowOverlap="1" wp14:anchorId="7A46A089" wp14:editId="49F25A70">
                <wp:simplePos x="0" y="0"/>
                <wp:positionH relativeFrom="page">
                  <wp:posOffset>2440305</wp:posOffset>
                </wp:positionH>
                <wp:positionV relativeFrom="paragraph">
                  <wp:posOffset>-180340</wp:posOffset>
                </wp:positionV>
                <wp:extent cx="3430270" cy="1760220"/>
                <wp:effectExtent l="1905" t="0" r="0" b="0"/>
                <wp:wrapNone/>
                <wp:docPr id="1013" name="Group 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0270" cy="1760220"/>
                          <a:chOff x="3843" y="-284"/>
                          <a:chExt cx="5402" cy="2772"/>
                        </a:xfrm>
                      </wpg:grpSpPr>
                      <pic:pic xmlns:pic="http://schemas.openxmlformats.org/drawingml/2006/picture">
                        <pic:nvPicPr>
                          <pic:cNvPr id="1014" name="Picture 9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3842" y="-108"/>
                            <a:ext cx="5350" cy="2447"/>
                          </a:xfrm>
                          <a:prstGeom prst="rect">
                            <a:avLst/>
                          </a:prstGeom>
                          <a:noFill/>
                          <a:extLst>
                            <a:ext uri="{909E8E84-426E-40DD-AFC4-6F175D3DCCD1}">
                              <a14:hiddenFill xmlns:a14="http://schemas.microsoft.com/office/drawing/2010/main">
                                <a:solidFill>
                                  <a:srgbClr val="FFFFFF"/>
                                </a:solidFill>
                              </a14:hiddenFill>
                            </a:ext>
                          </a:extLst>
                        </pic:spPr>
                      </pic:pic>
                      <wps:wsp>
                        <wps:cNvPr id="1015" name="AutoShape 968"/>
                        <wps:cNvSpPr>
                          <a:spLocks/>
                        </wps:cNvSpPr>
                        <wps:spPr bwMode="auto">
                          <a:xfrm>
                            <a:off x="4562" y="2166"/>
                            <a:ext cx="4626" cy="322"/>
                          </a:xfrm>
                          <a:custGeom>
                            <a:avLst/>
                            <a:gdLst>
                              <a:gd name="T0" fmla="+- 0 4724 4562"/>
                              <a:gd name="T1" fmla="*/ T0 w 4626"/>
                              <a:gd name="T2" fmla="+- 0 2169 2167"/>
                              <a:gd name="T3" fmla="*/ 2169 h 322"/>
                              <a:gd name="T4" fmla="+- 0 4562 4562"/>
                              <a:gd name="T5" fmla="*/ T4 w 4626"/>
                              <a:gd name="T6" fmla="+- 0 2169 2167"/>
                              <a:gd name="T7" fmla="*/ 2169 h 322"/>
                              <a:gd name="T8" fmla="+- 0 4562 4562"/>
                              <a:gd name="T9" fmla="*/ T8 w 4626"/>
                              <a:gd name="T10" fmla="+- 0 2390 2167"/>
                              <a:gd name="T11" fmla="*/ 2390 h 322"/>
                              <a:gd name="T12" fmla="+- 0 4724 4562"/>
                              <a:gd name="T13" fmla="*/ T12 w 4626"/>
                              <a:gd name="T14" fmla="+- 0 2390 2167"/>
                              <a:gd name="T15" fmla="*/ 2390 h 322"/>
                              <a:gd name="T16" fmla="+- 0 4724 4562"/>
                              <a:gd name="T17" fmla="*/ T16 w 4626"/>
                              <a:gd name="T18" fmla="+- 0 2169 2167"/>
                              <a:gd name="T19" fmla="*/ 2169 h 322"/>
                              <a:gd name="T20" fmla="+- 0 5559 4562"/>
                              <a:gd name="T21" fmla="*/ T20 w 4626"/>
                              <a:gd name="T22" fmla="+- 0 2189 2167"/>
                              <a:gd name="T23" fmla="*/ 2189 h 322"/>
                              <a:gd name="T24" fmla="+- 0 5397 4562"/>
                              <a:gd name="T25" fmla="*/ T24 w 4626"/>
                              <a:gd name="T26" fmla="+- 0 2189 2167"/>
                              <a:gd name="T27" fmla="*/ 2189 h 322"/>
                              <a:gd name="T28" fmla="+- 0 5397 4562"/>
                              <a:gd name="T29" fmla="*/ T28 w 4626"/>
                              <a:gd name="T30" fmla="+- 0 2409 2167"/>
                              <a:gd name="T31" fmla="*/ 2409 h 322"/>
                              <a:gd name="T32" fmla="+- 0 5559 4562"/>
                              <a:gd name="T33" fmla="*/ T32 w 4626"/>
                              <a:gd name="T34" fmla="+- 0 2409 2167"/>
                              <a:gd name="T35" fmla="*/ 2409 h 322"/>
                              <a:gd name="T36" fmla="+- 0 5559 4562"/>
                              <a:gd name="T37" fmla="*/ T36 w 4626"/>
                              <a:gd name="T38" fmla="+- 0 2189 2167"/>
                              <a:gd name="T39" fmla="*/ 2189 h 322"/>
                              <a:gd name="T40" fmla="+- 0 6222 4562"/>
                              <a:gd name="T41" fmla="*/ T40 w 4626"/>
                              <a:gd name="T42" fmla="+- 0 2174 2167"/>
                              <a:gd name="T43" fmla="*/ 2174 h 322"/>
                              <a:gd name="T44" fmla="+- 0 6060 4562"/>
                              <a:gd name="T45" fmla="*/ T44 w 4626"/>
                              <a:gd name="T46" fmla="+- 0 2174 2167"/>
                              <a:gd name="T47" fmla="*/ 2174 h 322"/>
                              <a:gd name="T48" fmla="+- 0 6060 4562"/>
                              <a:gd name="T49" fmla="*/ T48 w 4626"/>
                              <a:gd name="T50" fmla="+- 0 2440 2167"/>
                              <a:gd name="T51" fmla="*/ 2440 h 322"/>
                              <a:gd name="T52" fmla="+- 0 6222 4562"/>
                              <a:gd name="T53" fmla="*/ T52 w 4626"/>
                              <a:gd name="T54" fmla="+- 0 2440 2167"/>
                              <a:gd name="T55" fmla="*/ 2440 h 322"/>
                              <a:gd name="T56" fmla="+- 0 6222 4562"/>
                              <a:gd name="T57" fmla="*/ T56 w 4626"/>
                              <a:gd name="T58" fmla="+- 0 2174 2167"/>
                              <a:gd name="T59" fmla="*/ 2174 h 322"/>
                              <a:gd name="T60" fmla="+- 0 6792 4562"/>
                              <a:gd name="T61" fmla="*/ T60 w 4626"/>
                              <a:gd name="T62" fmla="+- 0 2174 2167"/>
                              <a:gd name="T63" fmla="*/ 2174 h 322"/>
                              <a:gd name="T64" fmla="+- 0 6630 4562"/>
                              <a:gd name="T65" fmla="*/ T64 w 4626"/>
                              <a:gd name="T66" fmla="+- 0 2174 2167"/>
                              <a:gd name="T67" fmla="*/ 2174 h 322"/>
                              <a:gd name="T68" fmla="+- 0 6630 4562"/>
                              <a:gd name="T69" fmla="*/ T68 w 4626"/>
                              <a:gd name="T70" fmla="+- 0 2440 2167"/>
                              <a:gd name="T71" fmla="*/ 2440 h 322"/>
                              <a:gd name="T72" fmla="+- 0 6792 4562"/>
                              <a:gd name="T73" fmla="*/ T72 w 4626"/>
                              <a:gd name="T74" fmla="+- 0 2440 2167"/>
                              <a:gd name="T75" fmla="*/ 2440 h 322"/>
                              <a:gd name="T76" fmla="+- 0 6792 4562"/>
                              <a:gd name="T77" fmla="*/ T76 w 4626"/>
                              <a:gd name="T78" fmla="+- 0 2174 2167"/>
                              <a:gd name="T79" fmla="*/ 2174 h 322"/>
                              <a:gd name="T80" fmla="+- 0 7151 4562"/>
                              <a:gd name="T81" fmla="*/ T80 w 4626"/>
                              <a:gd name="T82" fmla="+- 0 2174 2167"/>
                              <a:gd name="T83" fmla="*/ 2174 h 322"/>
                              <a:gd name="T84" fmla="+- 0 6988 4562"/>
                              <a:gd name="T85" fmla="*/ T84 w 4626"/>
                              <a:gd name="T86" fmla="+- 0 2174 2167"/>
                              <a:gd name="T87" fmla="*/ 2174 h 322"/>
                              <a:gd name="T88" fmla="+- 0 6988 4562"/>
                              <a:gd name="T89" fmla="*/ T88 w 4626"/>
                              <a:gd name="T90" fmla="+- 0 2440 2167"/>
                              <a:gd name="T91" fmla="*/ 2440 h 322"/>
                              <a:gd name="T92" fmla="+- 0 7151 4562"/>
                              <a:gd name="T93" fmla="*/ T92 w 4626"/>
                              <a:gd name="T94" fmla="+- 0 2440 2167"/>
                              <a:gd name="T95" fmla="*/ 2440 h 322"/>
                              <a:gd name="T96" fmla="+- 0 7151 4562"/>
                              <a:gd name="T97" fmla="*/ T96 w 4626"/>
                              <a:gd name="T98" fmla="+- 0 2174 2167"/>
                              <a:gd name="T99" fmla="*/ 2174 h 322"/>
                              <a:gd name="T100" fmla="+- 0 7450 4562"/>
                              <a:gd name="T101" fmla="*/ T100 w 4626"/>
                              <a:gd name="T102" fmla="+- 0 2175 2167"/>
                              <a:gd name="T103" fmla="*/ 2175 h 322"/>
                              <a:gd name="T104" fmla="+- 0 7287 4562"/>
                              <a:gd name="T105" fmla="*/ T104 w 4626"/>
                              <a:gd name="T106" fmla="+- 0 2175 2167"/>
                              <a:gd name="T107" fmla="*/ 2175 h 322"/>
                              <a:gd name="T108" fmla="+- 0 7287 4562"/>
                              <a:gd name="T109" fmla="*/ T108 w 4626"/>
                              <a:gd name="T110" fmla="+- 0 2440 2167"/>
                              <a:gd name="T111" fmla="*/ 2440 h 322"/>
                              <a:gd name="T112" fmla="+- 0 7450 4562"/>
                              <a:gd name="T113" fmla="*/ T112 w 4626"/>
                              <a:gd name="T114" fmla="+- 0 2440 2167"/>
                              <a:gd name="T115" fmla="*/ 2440 h 322"/>
                              <a:gd name="T116" fmla="+- 0 7450 4562"/>
                              <a:gd name="T117" fmla="*/ T116 w 4626"/>
                              <a:gd name="T118" fmla="+- 0 2175 2167"/>
                              <a:gd name="T119" fmla="*/ 2175 h 322"/>
                              <a:gd name="T120" fmla="+- 0 7723 4562"/>
                              <a:gd name="T121" fmla="*/ T120 w 4626"/>
                              <a:gd name="T122" fmla="+- 0 2174 2167"/>
                              <a:gd name="T123" fmla="*/ 2174 h 322"/>
                              <a:gd name="T124" fmla="+- 0 7560 4562"/>
                              <a:gd name="T125" fmla="*/ T124 w 4626"/>
                              <a:gd name="T126" fmla="+- 0 2174 2167"/>
                              <a:gd name="T127" fmla="*/ 2174 h 322"/>
                              <a:gd name="T128" fmla="+- 0 7560 4562"/>
                              <a:gd name="T129" fmla="*/ T128 w 4626"/>
                              <a:gd name="T130" fmla="+- 0 2440 2167"/>
                              <a:gd name="T131" fmla="*/ 2440 h 322"/>
                              <a:gd name="T132" fmla="+- 0 7723 4562"/>
                              <a:gd name="T133" fmla="*/ T132 w 4626"/>
                              <a:gd name="T134" fmla="+- 0 2440 2167"/>
                              <a:gd name="T135" fmla="*/ 2440 h 322"/>
                              <a:gd name="T136" fmla="+- 0 7723 4562"/>
                              <a:gd name="T137" fmla="*/ T136 w 4626"/>
                              <a:gd name="T138" fmla="+- 0 2174 2167"/>
                              <a:gd name="T139" fmla="*/ 2174 h 322"/>
                              <a:gd name="T140" fmla="+- 0 8123 4562"/>
                              <a:gd name="T141" fmla="*/ T140 w 4626"/>
                              <a:gd name="T142" fmla="+- 0 2169 2167"/>
                              <a:gd name="T143" fmla="*/ 2169 h 322"/>
                              <a:gd name="T144" fmla="+- 0 7961 4562"/>
                              <a:gd name="T145" fmla="*/ T144 w 4626"/>
                              <a:gd name="T146" fmla="+- 0 2169 2167"/>
                              <a:gd name="T147" fmla="*/ 2169 h 322"/>
                              <a:gd name="T148" fmla="+- 0 7961 4562"/>
                              <a:gd name="T149" fmla="*/ T148 w 4626"/>
                              <a:gd name="T150" fmla="+- 0 2434 2167"/>
                              <a:gd name="T151" fmla="*/ 2434 h 322"/>
                              <a:gd name="T152" fmla="+- 0 8123 4562"/>
                              <a:gd name="T153" fmla="*/ T152 w 4626"/>
                              <a:gd name="T154" fmla="+- 0 2434 2167"/>
                              <a:gd name="T155" fmla="*/ 2434 h 322"/>
                              <a:gd name="T156" fmla="+- 0 8123 4562"/>
                              <a:gd name="T157" fmla="*/ T156 w 4626"/>
                              <a:gd name="T158" fmla="+- 0 2169 2167"/>
                              <a:gd name="T159" fmla="*/ 2169 h 322"/>
                              <a:gd name="T160" fmla="+- 0 8439 4562"/>
                              <a:gd name="T161" fmla="*/ T160 w 4626"/>
                              <a:gd name="T162" fmla="+- 0 2167 2167"/>
                              <a:gd name="T163" fmla="*/ 2167 h 322"/>
                              <a:gd name="T164" fmla="+- 0 8277 4562"/>
                              <a:gd name="T165" fmla="*/ T164 w 4626"/>
                              <a:gd name="T166" fmla="+- 0 2167 2167"/>
                              <a:gd name="T167" fmla="*/ 2167 h 322"/>
                              <a:gd name="T168" fmla="+- 0 8277 4562"/>
                              <a:gd name="T169" fmla="*/ T168 w 4626"/>
                              <a:gd name="T170" fmla="+- 0 2476 2167"/>
                              <a:gd name="T171" fmla="*/ 2476 h 322"/>
                              <a:gd name="T172" fmla="+- 0 8439 4562"/>
                              <a:gd name="T173" fmla="*/ T172 w 4626"/>
                              <a:gd name="T174" fmla="+- 0 2476 2167"/>
                              <a:gd name="T175" fmla="*/ 2476 h 322"/>
                              <a:gd name="T176" fmla="+- 0 8439 4562"/>
                              <a:gd name="T177" fmla="*/ T176 w 4626"/>
                              <a:gd name="T178" fmla="+- 0 2167 2167"/>
                              <a:gd name="T179" fmla="*/ 2167 h 322"/>
                              <a:gd name="T180" fmla="+- 0 8677 4562"/>
                              <a:gd name="T181" fmla="*/ T180 w 4626"/>
                              <a:gd name="T182" fmla="+- 0 2177 2167"/>
                              <a:gd name="T183" fmla="*/ 2177 h 322"/>
                              <a:gd name="T184" fmla="+- 0 8514 4562"/>
                              <a:gd name="T185" fmla="*/ T184 w 4626"/>
                              <a:gd name="T186" fmla="+- 0 2177 2167"/>
                              <a:gd name="T187" fmla="*/ 2177 h 322"/>
                              <a:gd name="T188" fmla="+- 0 8514 4562"/>
                              <a:gd name="T189" fmla="*/ T188 w 4626"/>
                              <a:gd name="T190" fmla="+- 0 2488 2167"/>
                              <a:gd name="T191" fmla="*/ 2488 h 322"/>
                              <a:gd name="T192" fmla="+- 0 8677 4562"/>
                              <a:gd name="T193" fmla="*/ T192 w 4626"/>
                              <a:gd name="T194" fmla="+- 0 2488 2167"/>
                              <a:gd name="T195" fmla="*/ 2488 h 322"/>
                              <a:gd name="T196" fmla="+- 0 8677 4562"/>
                              <a:gd name="T197" fmla="*/ T196 w 4626"/>
                              <a:gd name="T198" fmla="+- 0 2177 2167"/>
                              <a:gd name="T199" fmla="*/ 2177 h 322"/>
                              <a:gd name="T200" fmla="+- 0 9188 4562"/>
                              <a:gd name="T201" fmla="*/ T200 w 4626"/>
                              <a:gd name="T202" fmla="+- 0 2167 2167"/>
                              <a:gd name="T203" fmla="*/ 2167 h 322"/>
                              <a:gd name="T204" fmla="+- 0 8886 4562"/>
                              <a:gd name="T205" fmla="*/ T204 w 4626"/>
                              <a:gd name="T206" fmla="+- 0 2167 2167"/>
                              <a:gd name="T207" fmla="*/ 2167 h 322"/>
                              <a:gd name="T208" fmla="+- 0 8886 4562"/>
                              <a:gd name="T209" fmla="*/ T208 w 4626"/>
                              <a:gd name="T210" fmla="+- 0 2426 2167"/>
                              <a:gd name="T211" fmla="*/ 2426 h 322"/>
                              <a:gd name="T212" fmla="+- 0 9188 4562"/>
                              <a:gd name="T213" fmla="*/ T212 w 4626"/>
                              <a:gd name="T214" fmla="+- 0 2426 2167"/>
                              <a:gd name="T215" fmla="*/ 2426 h 322"/>
                              <a:gd name="T216" fmla="+- 0 9188 4562"/>
                              <a:gd name="T217" fmla="*/ T216 w 4626"/>
                              <a:gd name="T218" fmla="+- 0 2167 2167"/>
                              <a:gd name="T219" fmla="*/ 2167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626" h="322">
                                <a:moveTo>
                                  <a:pt x="162" y="2"/>
                                </a:moveTo>
                                <a:lnTo>
                                  <a:pt x="0" y="2"/>
                                </a:lnTo>
                                <a:lnTo>
                                  <a:pt x="0" y="223"/>
                                </a:lnTo>
                                <a:lnTo>
                                  <a:pt x="162" y="223"/>
                                </a:lnTo>
                                <a:lnTo>
                                  <a:pt x="162" y="2"/>
                                </a:lnTo>
                                <a:moveTo>
                                  <a:pt x="997" y="22"/>
                                </a:moveTo>
                                <a:lnTo>
                                  <a:pt x="835" y="22"/>
                                </a:lnTo>
                                <a:lnTo>
                                  <a:pt x="835" y="242"/>
                                </a:lnTo>
                                <a:lnTo>
                                  <a:pt x="997" y="242"/>
                                </a:lnTo>
                                <a:lnTo>
                                  <a:pt x="997" y="22"/>
                                </a:lnTo>
                                <a:moveTo>
                                  <a:pt x="1660" y="7"/>
                                </a:moveTo>
                                <a:lnTo>
                                  <a:pt x="1498" y="7"/>
                                </a:lnTo>
                                <a:lnTo>
                                  <a:pt x="1498" y="273"/>
                                </a:lnTo>
                                <a:lnTo>
                                  <a:pt x="1660" y="273"/>
                                </a:lnTo>
                                <a:lnTo>
                                  <a:pt x="1660" y="7"/>
                                </a:lnTo>
                                <a:moveTo>
                                  <a:pt x="2230" y="7"/>
                                </a:moveTo>
                                <a:lnTo>
                                  <a:pt x="2068" y="7"/>
                                </a:lnTo>
                                <a:lnTo>
                                  <a:pt x="2068" y="273"/>
                                </a:lnTo>
                                <a:lnTo>
                                  <a:pt x="2230" y="273"/>
                                </a:lnTo>
                                <a:lnTo>
                                  <a:pt x="2230" y="7"/>
                                </a:lnTo>
                                <a:moveTo>
                                  <a:pt x="2589" y="7"/>
                                </a:moveTo>
                                <a:lnTo>
                                  <a:pt x="2426" y="7"/>
                                </a:lnTo>
                                <a:lnTo>
                                  <a:pt x="2426" y="273"/>
                                </a:lnTo>
                                <a:lnTo>
                                  <a:pt x="2589" y="273"/>
                                </a:lnTo>
                                <a:lnTo>
                                  <a:pt x="2589" y="7"/>
                                </a:lnTo>
                                <a:moveTo>
                                  <a:pt x="2888" y="8"/>
                                </a:moveTo>
                                <a:lnTo>
                                  <a:pt x="2725" y="8"/>
                                </a:lnTo>
                                <a:lnTo>
                                  <a:pt x="2725" y="273"/>
                                </a:lnTo>
                                <a:lnTo>
                                  <a:pt x="2888" y="273"/>
                                </a:lnTo>
                                <a:lnTo>
                                  <a:pt x="2888" y="8"/>
                                </a:lnTo>
                                <a:moveTo>
                                  <a:pt x="3161" y="7"/>
                                </a:moveTo>
                                <a:lnTo>
                                  <a:pt x="2998" y="7"/>
                                </a:lnTo>
                                <a:lnTo>
                                  <a:pt x="2998" y="273"/>
                                </a:lnTo>
                                <a:lnTo>
                                  <a:pt x="3161" y="273"/>
                                </a:lnTo>
                                <a:lnTo>
                                  <a:pt x="3161" y="7"/>
                                </a:lnTo>
                                <a:moveTo>
                                  <a:pt x="3561" y="2"/>
                                </a:moveTo>
                                <a:lnTo>
                                  <a:pt x="3399" y="2"/>
                                </a:lnTo>
                                <a:lnTo>
                                  <a:pt x="3399" y="267"/>
                                </a:lnTo>
                                <a:lnTo>
                                  <a:pt x="3561" y="267"/>
                                </a:lnTo>
                                <a:lnTo>
                                  <a:pt x="3561" y="2"/>
                                </a:lnTo>
                                <a:moveTo>
                                  <a:pt x="3877" y="0"/>
                                </a:moveTo>
                                <a:lnTo>
                                  <a:pt x="3715" y="0"/>
                                </a:lnTo>
                                <a:lnTo>
                                  <a:pt x="3715" y="309"/>
                                </a:lnTo>
                                <a:lnTo>
                                  <a:pt x="3877" y="309"/>
                                </a:lnTo>
                                <a:lnTo>
                                  <a:pt x="3877" y="0"/>
                                </a:lnTo>
                                <a:moveTo>
                                  <a:pt x="4115" y="10"/>
                                </a:moveTo>
                                <a:lnTo>
                                  <a:pt x="3952" y="10"/>
                                </a:lnTo>
                                <a:lnTo>
                                  <a:pt x="3952" y="321"/>
                                </a:lnTo>
                                <a:lnTo>
                                  <a:pt x="4115" y="321"/>
                                </a:lnTo>
                                <a:lnTo>
                                  <a:pt x="4115" y="10"/>
                                </a:lnTo>
                                <a:moveTo>
                                  <a:pt x="4626" y="0"/>
                                </a:moveTo>
                                <a:lnTo>
                                  <a:pt x="4324" y="0"/>
                                </a:lnTo>
                                <a:lnTo>
                                  <a:pt x="4324" y="259"/>
                                </a:lnTo>
                                <a:lnTo>
                                  <a:pt x="4626" y="259"/>
                                </a:lnTo>
                                <a:lnTo>
                                  <a:pt x="462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6" name="Picture 9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6466" y="-229"/>
                            <a:ext cx="290" cy="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7" name="Picture 9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6937" y="-225"/>
                            <a:ext cx="290" cy="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8" name="Picture 9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7389" y="-238"/>
                            <a:ext cx="290" cy="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9" name="Picture 9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442" y="-284"/>
                            <a:ext cx="351" cy="388"/>
                          </a:xfrm>
                          <a:prstGeom prst="rect">
                            <a:avLst/>
                          </a:prstGeom>
                          <a:noFill/>
                          <a:extLst>
                            <a:ext uri="{909E8E84-426E-40DD-AFC4-6F175D3DCCD1}">
                              <a14:hiddenFill xmlns:a14="http://schemas.microsoft.com/office/drawing/2010/main">
                                <a:solidFill>
                                  <a:srgbClr val="FFFFFF"/>
                                </a:solidFill>
                              </a14:hiddenFill>
                            </a:ext>
                          </a:extLst>
                        </pic:spPr>
                      </pic:pic>
                      <wps:wsp>
                        <wps:cNvPr id="1020" name="Rectangle 963"/>
                        <wps:cNvSpPr>
                          <a:spLocks noChangeArrowheads="1"/>
                        </wps:cNvSpPr>
                        <wps:spPr bwMode="auto">
                          <a:xfrm>
                            <a:off x="4542" y="-229"/>
                            <a:ext cx="4235" cy="2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 name="Text Box 962"/>
                        <wps:cNvSpPr txBox="1">
                          <a:spLocks noChangeArrowheads="1"/>
                        </wps:cNvSpPr>
                        <wps:spPr bwMode="auto">
                          <a:xfrm>
                            <a:off x="8973" y="2183"/>
                            <a:ext cx="272"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4D176" w14:textId="77777777" w:rsidR="003162A5" w:rsidRDefault="003162A5">
                              <w:pPr>
                                <w:spacing w:line="261" w:lineRule="auto"/>
                                <w:ind w:right="-1"/>
                                <w:rPr>
                                  <w:rFonts w:ascii="Arial"/>
                                  <w:b/>
                                  <w:sz w:val="12"/>
                                </w:rPr>
                              </w:pPr>
                              <w:r>
                                <w:rPr>
                                  <w:rFonts w:ascii="Arial"/>
                                  <w:b/>
                                  <w:w w:val="105"/>
                                  <w:sz w:val="12"/>
                                </w:rPr>
                                <w:t>Size</w:t>
                              </w:r>
                              <w:r>
                                <w:rPr>
                                  <w:rFonts w:ascii="Arial"/>
                                  <w:b/>
                                  <w:w w:val="104"/>
                                  <w:sz w:val="12"/>
                                </w:rPr>
                                <w:t xml:space="preserve"> </w:t>
                              </w:r>
                              <w:r>
                                <w:rPr>
                                  <w:rFonts w:ascii="Arial"/>
                                  <w:b/>
                                  <w:w w:val="105"/>
                                  <w:sz w:val="12"/>
                                </w:rPr>
                                <w:t>(bp)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46A089" id="Group 961" o:spid="_x0000_s1593" style="position:absolute;left:0;text-align:left;margin-left:192.15pt;margin-top:-14.2pt;width:270.1pt;height:138.6pt;z-index:251524096;mso-position-horizontal-relative:page;mso-position-vertical-relative:text" coordorigin="3843,-284" coordsize="5402,27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">
                <v:shape id="Picture 969" o:spid="_x0000_s1594" type="#_x0000_t75" style="position:absolute;left:3842;top:-108;width:5350;height: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">
                  <v:imagedata r:id="rId71" o:title=""/>
                </v:shape>
                <v:shape id="AutoShape 968" o:spid="_x0000_s1595" style="position:absolute;left:4562;top:2166;width:4626;height:322;visibility:visible;mso-wrap-style:square;v-text-anchor:top" coordsize="462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" path="m162,2l,2,,223r162,l162,2m997,22r-162,l835,242r162,l997,22m1660,7r-162,l1498,273r162,l1660,7t570,l2068,7r,266l2230,273r,-266m2589,7r-163,l2426,273r163,l2589,7t299,1l2725,8r,265l2888,273r,-265m3161,7r-163,l2998,273r163,l3161,7m3561,2r-162,l3399,267r162,l3561,2m3877,l3715,r,309l3877,309,3877,t238,10l3952,10r,311l4115,321r,-311m4626,l4324,r,259l4626,259,4626,e" stroked="f">
                  <v:path arrowok="t" o:connecttype="custom" o:connectlocs="162,2169;0,2169;0,2390;162,2390;162,2169;997,2189;835,2189;835,2409;997,2409;997,2189;1660,2174;1498,2174;1498,2440;1660,2440;1660,2174;2230,2174;2068,2174;2068,2440;2230,2440;2230,2174;2589,2174;2426,2174;2426,2440;2589,2440;2589,2174;2888,2175;2725,2175;2725,2440;2888,2440;2888,2175;3161,2174;2998,2174;2998,2440;3161,2440;3161,2174;3561,2169;3399,2169;3399,2434;3561,2434;3561,2169;3877,2167;3715,2167;3715,2476;3877,2476;3877,2167;4115,2177;3952,2177;3952,2488;4115,2488;4115,2177;4626,2167;4324,2167;4324,2426;4626,2426;4626,2167" o:connectangles="0,0,0,0,0,0,0,0,0,0,0,0,0,0,0,0,0,0,0,0,0,0,0,0,0,0,0,0,0,0,0,0,0,0,0,0,0,0,0,0,0,0,0,0,0,0,0,0,0,0,0,0,0,0,0"/>
                </v:shape>
                <v:shape id="Picture 967" o:spid="_x0000_s1596" type="#_x0000_t75" style="position:absolute;left:6466;top:-229;width:290;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">
                  <v:imagedata r:id="rId72" o:title=""/>
                </v:shape>
                <v:shape id="Picture 966" o:spid="_x0000_s1597" type="#_x0000_t75" style="position:absolute;left:6937;top:-225;width:290;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">
                  <v:imagedata r:id="rId73" o:title=""/>
                </v:shape>
                <v:shape id="Picture 965" o:spid="_x0000_s1598" type="#_x0000_t75" style="position:absolute;left:7389;top:-238;width:290;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">
                  <v:imagedata r:id="rId74" o:title=""/>
                </v:shape>
                <v:shape id="Picture 964" o:spid="_x0000_s1599" type="#_x0000_t75" style="position:absolute;left:8442;top:-284;width:351;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">
                  <v:imagedata r:id="rId75" o:title=""/>
                </v:shape>
                <v:rect id="Rectangle 963" o:spid="_x0000_s1600" style="position:absolute;left:4542;top:-229;width:4235;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" stroked="f"/>
                <v:shape id="Text Box 962" o:spid="_x0000_s1601" type="#_x0000_t202" style="position:absolute;left:8973;top:2183;width:272;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" filled="f" stroked="f">
                  <v:textbox inset="0,0,0,0">
                    <w:txbxContent>
                      <w:p w14:paraId="3DD4D176" w14:textId="77777777" w:rsidR="003162A5" w:rsidRDefault="003162A5">
                        <w:pPr>
                          <w:spacing w:line="261" w:lineRule="auto"/>
                          <w:ind w:right="-1"/>
                          <w:rPr>
                            <w:rFonts w:ascii="Arial"/>
                            <w:b/>
                            <w:sz w:val="12"/>
                          </w:rPr>
                        </w:pPr>
                        <w:r>
                          <w:rPr>
                            <w:rFonts w:ascii="Arial"/>
                            <w:b/>
                            <w:w w:val="105"/>
                            <w:sz w:val="12"/>
                          </w:rPr>
                          <w:t>Size</w:t>
                        </w:r>
                        <w:r>
                          <w:rPr>
                            <w:rFonts w:ascii="Arial"/>
                            <w:b/>
                            <w:w w:val="104"/>
                            <w:sz w:val="12"/>
                          </w:rPr>
                          <w:t xml:space="preserve"> </w:t>
                        </w:r>
                        <w:r>
                          <w:rPr>
                            <w:rFonts w:ascii="Arial"/>
                            <w:b/>
                            <w:w w:val="105"/>
                            <w:sz w:val="12"/>
                          </w:rPr>
                          <w:t>(bp)</w:t>
                        </w:r>
                      </w:p>
                    </w:txbxContent>
                  </v:textbox>
                </v:shape>
                <w10:wrap anchorx="page"/>
              </v:group>
            </w:pict>
          </mc:Fallback>
        </mc:AlternateContent>
      </w:r>
      <w:r>
        <w:rPr>
          <w:noProof/>
        </w:rPr>
        <mc:AlternateContent>
          <mc:Choice Requires="wps">
            <w:drawing>
              <wp:anchor distT="0" distB="0" distL="114300" distR="114300" simplePos="0" relativeHeight="251543552" behindDoc="0" locked="0" layoutInCell="1" allowOverlap="1" wp14:anchorId="0289B1A4" wp14:editId="27A978ED">
                <wp:simplePos x="0" y="0"/>
                <wp:positionH relativeFrom="page">
                  <wp:posOffset>2910205</wp:posOffset>
                </wp:positionH>
                <wp:positionV relativeFrom="paragraph">
                  <wp:posOffset>-136525</wp:posOffset>
                </wp:positionV>
                <wp:extent cx="233680" cy="79375"/>
                <wp:effectExtent l="0" t="50800" r="0" b="60325"/>
                <wp:wrapNone/>
                <wp:docPr id="1012" name="WordArt 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33680"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AD043F9" w14:textId="77777777" w:rsidR="00B8797A" w:rsidRDefault="00B8797A" w:rsidP="00B8797A">
                            <w:pPr>
                              <w:pStyle w:val="NormalWeb"/>
                              <w:spacing w:before="0" w:beforeAutospacing="0" w:after="0" w:afterAutospacing="0"/>
                              <w:jc w:val="center"/>
                            </w:pPr>
                            <w:r>
                              <w:rPr>
                                <w:rFonts w:ascii="&amp;quot" w:hAnsi="&amp;quot"/>
                                <w:b/>
                                <w:bCs/>
                                <w:color w:val="000000"/>
                                <w:sz w:val="12"/>
                                <w:szCs w:val="12"/>
                              </w:rPr>
                              <w:t>Lower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89B1A4" id="WordArt 960" o:spid="_x0000_s1602" type="#_x0000_t202" style="position:absolute;left:0;text-align:left;margin-left:229.15pt;margin-top:-10.75pt;width:18.4pt;height:6.25pt;rotation:-45;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" filled="f" stroked="f">
                <v:stroke joinstyle="round"/>
                <o:lock v:ext="edit" shapetype="t"/>
                <v:textbox style="mso-fit-shape-to-text:t">
                  <w:txbxContent>
                    <w:p w14:paraId="4AD043F9" w14:textId="77777777" w:rsidR="00B8797A" w:rsidRDefault="00B8797A" w:rsidP="00B8797A">
                      <w:pPr>
                        <w:pStyle w:val="NormalWeb"/>
                        <w:spacing w:before="0" w:beforeAutospacing="0" w:after="0" w:afterAutospacing="0"/>
                        <w:jc w:val="center"/>
                      </w:pPr>
                      <w:r>
                        <w:rPr>
                          <w:rFonts w:ascii="&amp;quot" w:hAnsi="&amp;quot"/>
                          <w:b/>
                          <w:bCs/>
                          <w:color w:val="000000"/>
                          <w:sz w:val="12"/>
                          <w:szCs w:val="12"/>
                        </w:rPr>
                        <w:t>Lower</w:t>
                      </w:r>
                    </w:p>
                  </w:txbxContent>
                </v:textbox>
                <w10:wrap anchorx="page"/>
              </v:shape>
            </w:pict>
          </mc:Fallback>
        </mc:AlternateContent>
      </w:r>
      <w:r>
        <w:rPr>
          <w:noProof/>
        </w:rPr>
        <mc:AlternateContent>
          <mc:Choice Requires="wps">
            <w:drawing>
              <wp:anchor distT="0" distB="0" distL="114300" distR="114300" simplePos="0" relativeHeight="251544576" behindDoc="0" locked="0" layoutInCell="1" allowOverlap="1" wp14:anchorId="77709C71" wp14:editId="2876833D">
                <wp:simplePos x="0" y="0"/>
                <wp:positionH relativeFrom="page">
                  <wp:posOffset>4154805</wp:posOffset>
                </wp:positionH>
                <wp:positionV relativeFrom="paragraph">
                  <wp:posOffset>-100330</wp:posOffset>
                </wp:positionV>
                <wp:extent cx="132715" cy="79375"/>
                <wp:effectExtent l="1905" t="29845" r="0" b="24130"/>
                <wp:wrapNone/>
                <wp:docPr id="1011" name="WordArt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3271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DA64450" w14:textId="77777777" w:rsidR="00B8797A" w:rsidRDefault="00B8797A" w:rsidP="00B8797A">
                            <w:pPr>
                              <w:pStyle w:val="NormalWeb"/>
                              <w:spacing w:before="0" w:beforeAutospacing="0" w:after="0" w:afterAutospacing="0"/>
                              <w:jc w:val="center"/>
                            </w:pPr>
                            <w:r>
                              <w:rPr>
                                <w:rFonts w:ascii="&amp;quot" w:hAnsi="&amp;quot"/>
                                <w:b/>
                                <w:bCs/>
                                <w:color w:val="000000"/>
                                <w:sz w:val="12"/>
                                <w:szCs w:val="12"/>
                              </w:rPr>
                              <w:t>178</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7709C71" id="WordArt 959" o:spid="_x0000_s1603" type="#_x0000_t202" style="position:absolute;left:0;text-align:left;margin-left:327.15pt;margin-top:-7.9pt;width:10.45pt;height:6.25pt;rotation:-45;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" filled="f" stroked="f">
                <v:stroke joinstyle="round"/>
                <o:lock v:ext="edit" shapetype="t"/>
                <v:textbox style="mso-fit-shape-to-text:t">
                  <w:txbxContent>
                    <w:p w14:paraId="5DA64450" w14:textId="77777777" w:rsidR="00B8797A" w:rsidRDefault="00B8797A" w:rsidP="00B8797A">
                      <w:pPr>
                        <w:pStyle w:val="NormalWeb"/>
                        <w:spacing w:before="0" w:beforeAutospacing="0" w:after="0" w:afterAutospacing="0"/>
                        <w:jc w:val="center"/>
                      </w:pPr>
                      <w:r>
                        <w:rPr>
                          <w:rFonts w:ascii="&amp;quot" w:hAnsi="&amp;quot"/>
                          <w:b/>
                          <w:bCs/>
                          <w:color w:val="000000"/>
                          <w:sz w:val="12"/>
                          <w:szCs w:val="12"/>
                        </w:rPr>
                        <w:t>178</w:t>
                      </w:r>
                    </w:p>
                  </w:txbxContent>
                </v:textbox>
                <w10:wrap anchorx="page"/>
              </v:shape>
            </w:pict>
          </mc:Fallback>
        </mc:AlternateContent>
      </w:r>
      <w:r>
        <w:rPr>
          <w:noProof/>
        </w:rPr>
        <mc:AlternateContent>
          <mc:Choice Requires="wps">
            <w:drawing>
              <wp:anchor distT="0" distB="0" distL="114300" distR="114300" simplePos="0" relativeHeight="251545600" behindDoc="0" locked="0" layoutInCell="1" allowOverlap="1" wp14:anchorId="362EA047" wp14:editId="1141CF16">
                <wp:simplePos x="0" y="0"/>
                <wp:positionH relativeFrom="page">
                  <wp:posOffset>4449445</wp:posOffset>
                </wp:positionH>
                <wp:positionV relativeFrom="paragraph">
                  <wp:posOffset>-100330</wp:posOffset>
                </wp:positionV>
                <wp:extent cx="132715" cy="79375"/>
                <wp:effectExtent l="1270" t="29845" r="0" b="24130"/>
                <wp:wrapNone/>
                <wp:docPr id="1010" name="WordArt 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3271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5F6DA21" w14:textId="77777777" w:rsidR="00B8797A" w:rsidRDefault="00B8797A" w:rsidP="00B8797A">
                            <w:pPr>
                              <w:pStyle w:val="NormalWeb"/>
                              <w:spacing w:before="0" w:beforeAutospacing="0" w:after="0" w:afterAutospacing="0"/>
                              <w:jc w:val="center"/>
                            </w:pPr>
                            <w:r>
                              <w:rPr>
                                <w:rFonts w:ascii="&amp;quot" w:hAnsi="&amp;quot"/>
                                <w:b/>
                                <w:bCs/>
                                <w:color w:val="000000"/>
                                <w:sz w:val="12"/>
                                <w:szCs w:val="12"/>
                              </w:rPr>
                              <w:t>296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62EA047" id="WordArt 958" o:spid="_x0000_s1604" type="#_x0000_t202" style="position:absolute;left:0;text-align:left;margin-left:350.35pt;margin-top:-7.9pt;width:10.45pt;height:6.25pt;rotation:-45;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" filled="f" stroked="f">
                <v:stroke joinstyle="round"/>
                <o:lock v:ext="edit" shapetype="t"/>
                <v:textbox style="mso-fit-shape-to-text:t">
                  <w:txbxContent>
                    <w:p w14:paraId="15F6DA21" w14:textId="77777777" w:rsidR="00B8797A" w:rsidRDefault="00B8797A" w:rsidP="00B8797A">
                      <w:pPr>
                        <w:pStyle w:val="NormalWeb"/>
                        <w:spacing w:before="0" w:beforeAutospacing="0" w:after="0" w:afterAutospacing="0"/>
                        <w:jc w:val="center"/>
                      </w:pPr>
                      <w:r>
                        <w:rPr>
                          <w:rFonts w:ascii="&amp;quot" w:hAnsi="&amp;quot"/>
                          <w:b/>
                          <w:bCs/>
                          <w:color w:val="000000"/>
                          <w:sz w:val="12"/>
                          <w:szCs w:val="12"/>
                        </w:rPr>
                        <w:t>296</w:t>
                      </w:r>
                    </w:p>
                  </w:txbxContent>
                </v:textbox>
                <w10:wrap anchorx="page"/>
              </v:shape>
            </w:pict>
          </mc:Fallback>
        </mc:AlternateContent>
      </w:r>
      <w:r>
        <w:rPr>
          <w:noProof/>
        </w:rPr>
        <mc:AlternateContent>
          <mc:Choice Requires="wps">
            <w:drawing>
              <wp:anchor distT="0" distB="0" distL="114300" distR="114300" simplePos="0" relativeHeight="251546624" behindDoc="0" locked="0" layoutInCell="1" allowOverlap="1" wp14:anchorId="35C78CB3" wp14:editId="49DBCB2B">
                <wp:simplePos x="0" y="0"/>
                <wp:positionH relativeFrom="page">
                  <wp:posOffset>4732020</wp:posOffset>
                </wp:positionH>
                <wp:positionV relativeFrom="paragraph">
                  <wp:posOffset>-111760</wp:posOffset>
                </wp:positionV>
                <wp:extent cx="132715" cy="79375"/>
                <wp:effectExtent l="7620" t="27940" r="0" b="6985"/>
                <wp:wrapNone/>
                <wp:docPr id="1009" name="WordArt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3271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B97A4BE" w14:textId="77777777" w:rsidR="00B8797A" w:rsidRDefault="00B8797A" w:rsidP="00B8797A">
                            <w:pPr>
                              <w:pStyle w:val="NormalWeb"/>
                              <w:spacing w:before="0" w:beforeAutospacing="0" w:after="0" w:afterAutospacing="0"/>
                              <w:jc w:val="center"/>
                            </w:pPr>
                            <w:r>
                              <w:rPr>
                                <w:rFonts w:ascii="&amp;quot" w:hAnsi="&amp;quot"/>
                                <w:b/>
                                <w:bCs/>
                                <w:color w:val="000000"/>
                                <w:sz w:val="12"/>
                                <w:szCs w:val="12"/>
                              </w:rPr>
                              <w:t>450</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5C78CB3" id="WordArt 957" o:spid="_x0000_s1605" type="#_x0000_t202" style="position:absolute;left:0;text-align:left;margin-left:372.6pt;margin-top:-8.8pt;width:10.45pt;height:6.25pt;rotation:-45;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" filled="f" stroked="f">
                <v:stroke joinstyle="round"/>
                <o:lock v:ext="edit" shapetype="t"/>
                <v:textbox style="mso-fit-shape-to-text:t">
                  <w:txbxContent>
                    <w:p w14:paraId="3B97A4BE" w14:textId="77777777" w:rsidR="00B8797A" w:rsidRDefault="00B8797A" w:rsidP="00B8797A">
                      <w:pPr>
                        <w:pStyle w:val="NormalWeb"/>
                        <w:spacing w:before="0" w:beforeAutospacing="0" w:after="0" w:afterAutospacing="0"/>
                        <w:jc w:val="center"/>
                      </w:pPr>
                      <w:r>
                        <w:rPr>
                          <w:rFonts w:ascii="&amp;quot" w:hAnsi="&amp;quot"/>
                          <w:b/>
                          <w:bCs/>
                          <w:color w:val="000000"/>
                          <w:sz w:val="12"/>
                          <w:szCs w:val="12"/>
                        </w:rPr>
                        <w:t>450</w:t>
                      </w:r>
                    </w:p>
                  </w:txbxContent>
                </v:textbox>
                <w10:wrap anchorx="page"/>
              </v:shape>
            </w:pict>
          </mc:Fallback>
        </mc:AlternateContent>
      </w:r>
      <w:r>
        <w:rPr>
          <w:noProof/>
        </w:rPr>
        <mc:AlternateContent>
          <mc:Choice Requires="wps">
            <w:drawing>
              <wp:anchor distT="0" distB="0" distL="114300" distR="114300" simplePos="0" relativeHeight="251547648" behindDoc="0" locked="0" layoutInCell="1" allowOverlap="1" wp14:anchorId="436D7EC0" wp14:editId="51CECC4F">
                <wp:simplePos x="0" y="0"/>
                <wp:positionH relativeFrom="page">
                  <wp:posOffset>5394960</wp:posOffset>
                </wp:positionH>
                <wp:positionV relativeFrom="paragraph">
                  <wp:posOffset>-128270</wp:posOffset>
                </wp:positionV>
                <wp:extent cx="229235" cy="79375"/>
                <wp:effectExtent l="0" t="49530" r="0" b="52070"/>
                <wp:wrapNone/>
                <wp:docPr id="1008" name="WordArt 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29235" cy="793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56BB935" w14:textId="77777777" w:rsidR="00B8797A" w:rsidRDefault="00B8797A" w:rsidP="00B8797A">
                            <w:pPr>
                              <w:pStyle w:val="NormalWeb"/>
                              <w:spacing w:before="0" w:beforeAutospacing="0" w:after="0" w:afterAutospacing="0"/>
                              <w:jc w:val="center"/>
                            </w:pPr>
                            <w:r>
                              <w:rPr>
                                <w:rFonts w:ascii="&amp;quot" w:hAnsi="&amp;quot"/>
                                <w:b/>
                                <w:bCs/>
                                <w:color w:val="000000"/>
                                <w:sz w:val="12"/>
                                <w:szCs w:val="12"/>
                              </w:rPr>
                              <w:t>Upper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36D7EC0" id="WordArt 956" o:spid="_x0000_s1606" type="#_x0000_t202" style="position:absolute;left:0;text-align:left;margin-left:424.8pt;margin-top:-10.1pt;width:18.05pt;height:6.25pt;rotation:-45;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" filled="f" stroked="f">
                <v:stroke joinstyle="round"/>
                <o:lock v:ext="edit" shapetype="t"/>
                <v:textbox style="mso-fit-shape-to-text:t">
                  <w:txbxContent>
                    <w:p w14:paraId="456BB935" w14:textId="77777777" w:rsidR="00B8797A" w:rsidRDefault="00B8797A" w:rsidP="00B8797A">
                      <w:pPr>
                        <w:pStyle w:val="NormalWeb"/>
                        <w:spacing w:before="0" w:beforeAutospacing="0" w:after="0" w:afterAutospacing="0"/>
                        <w:jc w:val="center"/>
                      </w:pPr>
                      <w:r>
                        <w:rPr>
                          <w:rFonts w:ascii="&amp;quot" w:hAnsi="&amp;quot"/>
                          <w:b/>
                          <w:bCs/>
                          <w:color w:val="000000"/>
                          <w:sz w:val="12"/>
                          <w:szCs w:val="12"/>
                        </w:rPr>
                        <w:t>Upper</w:t>
                      </w:r>
                    </w:p>
                  </w:txbxContent>
                </v:textbox>
                <w10:wrap anchorx="page"/>
              </v:shape>
            </w:pict>
          </mc:Fallback>
        </mc:AlternateContent>
      </w:r>
      <w:bookmarkStart w:id="500" w:name="_bookmark6"/>
      <w:bookmarkEnd w:id="500"/>
      <w:r w:rsidR="00372F18">
        <w:rPr>
          <w:rFonts w:ascii="Arial"/>
          <w:b/>
          <w:w w:val="105"/>
          <w:sz w:val="12"/>
        </w:rPr>
        <w:t>5000</w:t>
      </w:r>
    </w:p>
    <w:p w14:paraId="1D2B4C49" w14:textId="77777777" w:rsidR="0065693B" w:rsidRDefault="0065693B">
      <w:pPr>
        <w:pStyle w:val="BodyText"/>
        <w:spacing w:before="9"/>
        <w:rPr>
          <w:rFonts w:ascii="Arial"/>
          <w:b/>
          <w:sz w:val="20"/>
        </w:rPr>
      </w:pPr>
    </w:p>
    <w:p w14:paraId="211A3EF3" w14:textId="1062BF70" w:rsidR="0065693B" w:rsidRDefault="00B8797A">
      <w:pPr>
        <w:spacing w:before="1"/>
        <w:ind w:left="1858"/>
        <w:rPr>
          <w:rFonts w:ascii="Arial"/>
          <w:b/>
          <w:sz w:val="12"/>
        </w:rPr>
      </w:pPr>
      <w:r>
        <w:rPr>
          <w:noProof/>
        </w:rPr>
        <mc:AlternateContent>
          <mc:Choice Requires="wps">
            <w:drawing>
              <wp:anchor distT="0" distB="0" distL="114300" distR="114300" simplePos="0" relativeHeight="251533312" behindDoc="0" locked="0" layoutInCell="1" allowOverlap="1" wp14:anchorId="5AA46FC7" wp14:editId="06734D22">
                <wp:simplePos x="0" y="0"/>
                <wp:positionH relativeFrom="page">
                  <wp:posOffset>2110740</wp:posOffset>
                </wp:positionH>
                <wp:positionV relativeFrom="paragraph">
                  <wp:posOffset>125730</wp:posOffset>
                </wp:positionV>
                <wp:extent cx="114300" cy="352425"/>
                <wp:effectExtent l="0" t="0" r="3810" b="2540"/>
                <wp:wrapNone/>
                <wp:docPr id="1007" name="Text Box 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6A002" w14:textId="77777777" w:rsidR="003162A5" w:rsidRDefault="003162A5">
                            <w:pPr>
                              <w:spacing w:before="20"/>
                              <w:ind w:left="20"/>
                              <w:rPr>
                                <w:rFonts w:ascii="Arial"/>
                                <w:b/>
                                <w:sz w:val="12"/>
                              </w:rPr>
                            </w:pPr>
                            <w:r>
                              <w:rPr>
                                <w:rFonts w:ascii="Arial"/>
                                <w:b/>
                                <w:w w:val="105"/>
                                <w:sz w:val="12"/>
                              </w:rPr>
                              <w:t>Intensity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46FC7" id="Text Box 955" o:spid="_x0000_s1607" type="#_x0000_t202" style="position:absolute;left:0;text-align:left;margin-left:166.2pt;margin-top:9.9pt;width:9pt;height:27.75pt;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" filled="f" stroked="f">
                <v:textbox style="layout-flow:vertical;mso-layout-flow-alt:bottom-to-top" inset="0,0,0,0">
                  <w:txbxContent>
                    <w:p w14:paraId="15A6A002" w14:textId="77777777" w:rsidR="003162A5" w:rsidRDefault="003162A5">
                      <w:pPr>
                        <w:spacing w:before="20"/>
                        <w:ind w:left="20"/>
                        <w:rPr>
                          <w:rFonts w:ascii="Arial"/>
                          <w:b/>
                          <w:sz w:val="12"/>
                        </w:rPr>
                      </w:pPr>
                      <w:r>
                        <w:rPr>
                          <w:rFonts w:ascii="Arial"/>
                          <w:b/>
                          <w:w w:val="105"/>
                          <w:sz w:val="12"/>
                        </w:rPr>
                        <w:t>Intensity</w:t>
                      </w:r>
                    </w:p>
                  </w:txbxContent>
                </v:textbox>
                <w10:wrap anchorx="page"/>
              </v:shape>
            </w:pict>
          </mc:Fallback>
        </mc:AlternateContent>
      </w:r>
      <w:r w:rsidR="00372F18">
        <w:rPr>
          <w:rFonts w:ascii="Arial"/>
          <w:b/>
          <w:w w:val="105"/>
          <w:sz w:val="12"/>
        </w:rPr>
        <w:t>4000</w:t>
      </w:r>
    </w:p>
    <w:p w14:paraId="06EDAD1F" w14:textId="77777777" w:rsidR="0065693B" w:rsidRDefault="0065693B">
      <w:pPr>
        <w:pStyle w:val="BodyText"/>
        <w:rPr>
          <w:rFonts w:ascii="Arial"/>
          <w:b/>
          <w:sz w:val="14"/>
        </w:rPr>
      </w:pPr>
    </w:p>
    <w:p w14:paraId="6717449E" w14:textId="77777777" w:rsidR="0065693B" w:rsidRDefault="00372F18">
      <w:pPr>
        <w:spacing w:before="84"/>
        <w:ind w:left="1857"/>
        <w:rPr>
          <w:rFonts w:ascii="Arial"/>
          <w:b/>
          <w:sz w:val="12"/>
        </w:rPr>
      </w:pPr>
      <w:r>
        <w:rPr>
          <w:rFonts w:ascii="Arial"/>
          <w:b/>
          <w:w w:val="105"/>
          <w:sz w:val="12"/>
        </w:rPr>
        <w:t>3000</w:t>
      </w:r>
    </w:p>
    <w:p w14:paraId="02B050BF" w14:textId="77777777" w:rsidR="0065693B" w:rsidRDefault="0065693B">
      <w:pPr>
        <w:pStyle w:val="BodyText"/>
        <w:spacing w:before="7"/>
        <w:rPr>
          <w:rFonts w:ascii="Arial"/>
          <w:b/>
          <w:sz w:val="12"/>
        </w:rPr>
      </w:pPr>
    </w:p>
    <w:p w14:paraId="41165FB7" w14:textId="77777777" w:rsidR="0065693B" w:rsidRDefault="00372F18">
      <w:pPr>
        <w:spacing w:before="100"/>
        <w:ind w:left="1887"/>
        <w:rPr>
          <w:rFonts w:ascii="Arial"/>
          <w:b/>
          <w:sz w:val="12"/>
        </w:rPr>
      </w:pPr>
      <w:r>
        <w:rPr>
          <w:rFonts w:ascii="Arial"/>
          <w:b/>
          <w:w w:val="105"/>
          <w:sz w:val="12"/>
        </w:rPr>
        <w:t>2000</w:t>
      </w:r>
    </w:p>
    <w:p w14:paraId="1262CF65" w14:textId="77777777" w:rsidR="0065693B" w:rsidRDefault="0065693B">
      <w:pPr>
        <w:pStyle w:val="BodyText"/>
        <w:spacing w:before="7"/>
        <w:rPr>
          <w:rFonts w:ascii="Arial"/>
          <w:b/>
          <w:sz w:val="12"/>
        </w:rPr>
      </w:pPr>
    </w:p>
    <w:p w14:paraId="73BB0CFC" w14:textId="77777777" w:rsidR="0065693B" w:rsidRDefault="00372F18">
      <w:pPr>
        <w:spacing w:before="101"/>
        <w:ind w:left="1876"/>
        <w:rPr>
          <w:rFonts w:ascii="Arial"/>
          <w:b/>
          <w:sz w:val="12"/>
        </w:rPr>
      </w:pPr>
      <w:r>
        <w:rPr>
          <w:rFonts w:ascii="Arial"/>
          <w:b/>
          <w:w w:val="105"/>
          <w:sz w:val="12"/>
        </w:rPr>
        <w:t>1000</w:t>
      </w:r>
    </w:p>
    <w:p w14:paraId="69EE21B2" w14:textId="77777777" w:rsidR="0065693B" w:rsidRDefault="0065693B">
      <w:pPr>
        <w:pStyle w:val="BodyText"/>
        <w:spacing w:before="7"/>
        <w:rPr>
          <w:rFonts w:ascii="Arial"/>
          <w:b/>
          <w:sz w:val="11"/>
        </w:rPr>
      </w:pPr>
    </w:p>
    <w:p w14:paraId="6F8F9722" w14:textId="2872BC7A" w:rsidR="0065693B" w:rsidRDefault="00B8797A">
      <w:pPr>
        <w:spacing w:before="101"/>
        <w:ind w:left="1984"/>
        <w:rPr>
          <w:rFonts w:ascii="Arial"/>
          <w:b/>
          <w:sz w:val="12"/>
        </w:rPr>
      </w:pPr>
      <w:r>
        <w:rPr>
          <w:noProof/>
        </w:rPr>
        <mc:AlternateContent>
          <mc:Choice Requires="wps">
            <w:drawing>
              <wp:anchor distT="0" distB="0" distL="114300" distR="114300" simplePos="0" relativeHeight="251534336" behindDoc="0" locked="0" layoutInCell="1" allowOverlap="1" wp14:anchorId="716111F0" wp14:editId="77C05466">
                <wp:simplePos x="0" y="0"/>
                <wp:positionH relativeFrom="page">
                  <wp:posOffset>2882900</wp:posOffset>
                </wp:positionH>
                <wp:positionV relativeFrom="paragraph">
                  <wp:posOffset>168910</wp:posOffset>
                </wp:positionV>
                <wp:extent cx="114300" cy="114300"/>
                <wp:effectExtent l="0" t="635" r="3175" b="0"/>
                <wp:wrapNone/>
                <wp:docPr id="1006" name="Text Box 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B0AD8" w14:textId="77777777" w:rsidR="003162A5" w:rsidRDefault="003162A5">
                            <w:pPr>
                              <w:spacing w:before="20"/>
                              <w:ind w:left="20"/>
                              <w:rPr>
                                <w:rFonts w:ascii="Arial"/>
                                <w:b/>
                                <w:sz w:val="12"/>
                              </w:rPr>
                            </w:pPr>
                            <w:r>
                              <w:rPr>
                                <w:rFonts w:ascii="Arial"/>
                                <w:b/>
                                <w:w w:val="105"/>
                                <w:sz w:val="12"/>
                              </w:rPr>
                              <w:t>25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6111F0" id="Text Box 954" o:spid="_x0000_s1608" type="#_x0000_t202" style="position:absolute;left:0;text-align:left;margin-left:227pt;margin-top:13.3pt;width:9pt;height:9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" filled="f" stroked="f">
                <v:textbox style="layout-flow:vertical;mso-layout-flow-alt:bottom-to-top" inset="0,0,0,0">
                  <w:txbxContent>
                    <w:p w14:paraId="424B0AD8" w14:textId="77777777" w:rsidR="003162A5" w:rsidRDefault="003162A5">
                      <w:pPr>
                        <w:spacing w:before="20"/>
                        <w:ind w:left="20"/>
                        <w:rPr>
                          <w:rFonts w:ascii="Arial"/>
                          <w:b/>
                          <w:sz w:val="12"/>
                        </w:rPr>
                      </w:pPr>
                      <w:r>
                        <w:rPr>
                          <w:rFonts w:ascii="Arial"/>
                          <w:b/>
                          <w:w w:val="105"/>
                          <w:sz w:val="12"/>
                        </w:rPr>
                        <w:t>25</w:t>
                      </w:r>
                    </w:p>
                  </w:txbxContent>
                </v:textbox>
                <w10:wrap anchorx="page"/>
              </v:shape>
            </w:pict>
          </mc:Fallback>
        </mc:AlternateContent>
      </w:r>
      <w:r>
        <w:rPr>
          <w:noProof/>
        </w:rPr>
        <mc:AlternateContent>
          <mc:Choice Requires="wps">
            <w:drawing>
              <wp:anchor distT="0" distB="0" distL="114300" distR="114300" simplePos="0" relativeHeight="251535360" behindDoc="0" locked="0" layoutInCell="1" allowOverlap="1" wp14:anchorId="33FA0C90" wp14:editId="70C844BF">
                <wp:simplePos x="0" y="0"/>
                <wp:positionH relativeFrom="page">
                  <wp:posOffset>3413125</wp:posOffset>
                </wp:positionH>
                <wp:positionV relativeFrom="paragraph">
                  <wp:posOffset>181610</wp:posOffset>
                </wp:positionV>
                <wp:extent cx="114300" cy="114300"/>
                <wp:effectExtent l="3175" t="3810" r="0" b="0"/>
                <wp:wrapNone/>
                <wp:docPr id="1005" name="Text 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26866" w14:textId="77777777" w:rsidR="003162A5" w:rsidRDefault="003162A5">
                            <w:pPr>
                              <w:spacing w:before="20"/>
                              <w:ind w:left="20"/>
                              <w:rPr>
                                <w:rFonts w:ascii="Arial"/>
                                <w:b/>
                                <w:sz w:val="12"/>
                              </w:rPr>
                            </w:pPr>
                            <w:r>
                              <w:rPr>
                                <w:rFonts w:ascii="Arial"/>
                                <w:b/>
                                <w:w w:val="105"/>
                                <w:sz w:val="12"/>
                              </w:rPr>
                              <w:t>50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A0C90" id="Text Box 953" o:spid="_x0000_s1609" type="#_x0000_t202" style="position:absolute;left:0;text-align:left;margin-left:268.75pt;margin-top:14.3pt;width:9pt;height:9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" filled="f" stroked="f">
                <v:textbox style="layout-flow:vertical;mso-layout-flow-alt:bottom-to-top" inset="0,0,0,0">
                  <w:txbxContent>
                    <w:p w14:paraId="1BB26866" w14:textId="77777777" w:rsidR="003162A5" w:rsidRDefault="003162A5">
                      <w:pPr>
                        <w:spacing w:before="20"/>
                        <w:ind w:left="20"/>
                        <w:rPr>
                          <w:rFonts w:ascii="Arial"/>
                          <w:b/>
                          <w:sz w:val="12"/>
                        </w:rPr>
                      </w:pPr>
                      <w:r>
                        <w:rPr>
                          <w:rFonts w:ascii="Arial"/>
                          <w:b/>
                          <w:w w:val="105"/>
                          <w:sz w:val="12"/>
                        </w:rPr>
                        <w:t>50</w:t>
                      </w:r>
                    </w:p>
                  </w:txbxContent>
                </v:textbox>
                <w10:wrap anchorx="page"/>
              </v:shape>
            </w:pict>
          </mc:Fallback>
        </mc:AlternateContent>
      </w:r>
      <w:r>
        <w:rPr>
          <w:noProof/>
        </w:rPr>
        <mc:AlternateContent>
          <mc:Choice Requires="wps">
            <w:drawing>
              <wp:anchor distT="0" distB="0" distL="114300" distR="114300" simplePos="0" relativeHeight="251536384" behindDoc="0" locked="0" layoutInCell="1" allowOverlap="1" wp14:anchorId="1AC0CB34" wp14:editId="79F3B1C5">
                <wp:simplePos x="0" y="0"/>
                <wp:positionH relativeFrom="page">
                  <wp:posOffset>3834130</wp:posOffset>
                </wp:positionH>
                <wp:positionV relativeFrom="paragraph">
                  <wp:posOffset>156845</wp:posOffset>
                </wp:positionV>
                <wp:extent cx="114300" cy="158750"/>
                <wp:effectExtent l="0" t="0" r="4445" b="0"/>
                <wp:wrapNone/>
                <wp:docPr id="1004" name="Text 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2C354" w14:textId="77777777" w:rsidR="003162A5" w:rsidRDefault="003162A5">
                            <w:pPr>
                              <w:spacing w:before="20"/>
                              <w:ind w:left="20"/>
                              <w:rPr>
                                <w:rFonts w:ascii="Arial"/>
                                <w:b/>
                                <w:sz w:val="12"/>
                              </w:rPr>
                            </w:pPr>
                            <w:r>
                              <w:rPr>
                                <w:rFonts w:ascii="Arial"/>
                                <w:b/>
                                <w:w w:val="105"/>
                                <w:sz w:val="12"/>
                              </w:rPr>
                              <w:t>100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0CB34" id="Text Box 952" o:spid="_x0000_s1610" type="#_x0000_t202" style="position:absolute;left:0;text-align:left;margin-left:301.9pt;margin-top:12.35pt;width:9pt;height:12.5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" filled="f" stroked="f">
                <v:textbox style="layout-flow:vertical;mso-layout-flow-alt:bottom-to-top" inset="0,0,0,0">
                  <w:txbxContent>
                    <w:p w14:paraId="29E2C354" w14:textId="77777777" w:rsidR="003162A5" w:rsidRDefault="003162A5">
                      <w:pPr>
                        <w:spacing w:before="20"/>
                        <w:ind w:left="20"/>
                        <w:rPr>
                          <w:rFonts w:ascii="Arial"/>
                          <w:b/>
                          <w:sz w:val="12"/>
                        </w:rPr>
                      </w:pPr>
                      <w:r>
                        <w:rPr>
                          <w:rFonts w:ascii="Arial"/>
                          <w:b/>
                          <w:w w:val="105"/>
                          <w:sz w:val="12"/>
                        </w:rPr>
                        <w:t>100</w:t>
                      </w:r>
                    </w:p>
                  </w:txbxContent>
                </v:textbox>
                <w10:wrap anchorx="page"/>
              </v:shape>
            </w:pict>
          </mc:Fallback>
        </mc:AlternateContent>
      </w:r>
      <w:r>
        <w:rPr>
          <w:noProof/>
        </w:rPr>
        <mc:AlternateContent>
          <mc:Choice Requires="wps">
            <w:drawing>
              <wp:anchor distT="0" distB="0" distL="114300" distR="114300" simplePos="0" relativeHeight="251537408" behindDoc="0" locked="0" layoutInCell="1" allowOverlap="1" wp14:anchorId="71404A07" wp14:editId="1FFA7AB6">
                <wp:simplePos x="0" y="0"/>
                <wp:positionH relativeFrom="page">
                  <wp:posOffset>4196080</wp:posOffset>
                </wp:positionH>
                <wp:positionV relativeFrom="paragraph">
                  <wp:posOffset>185420</wp:posOffset>
                </wp:positionV>
                <wp:extent cx="114300" cy="158115"/>
                <wp:effectExtent l="0" t="0" r="4445" b="0"/>
                <wp:wrapNone/>
                <wp:docPr id="1003" name="Text Box 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F6824" w14:textId="77777777" w:rsidR="003162A5" w:rsidRDefault="003162A5">
                            <w:pPr>
                              <w:spacing w:before="20"/>
                              <w:ind w:left="20"/>
                              <w:rPr>
                                <w:rFonts w:ascii="Arial"/>
                                <w:b/>
                                <w:sz w:val="12"/>
                              </w:rPr>
                            </w:pPr>
                            <w:r>
                              <w:rPr>
                                <w:rFonts w:ascii="Arial"/>
                                <w:b/>
                                <w:w w:val="105"/>
                                <w:sz w:val="12"/>
                              </w:rPr>
                              <w:t>200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04A07" id="Text Box 951" o:spid="_x0000_s1611" type="#_x0000_t202" style="position:absolute;left:0;text-align:left;margin-left:330.4pt;margin-top:14.6pt;width:9pt;height:12.4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" filled="f" stroked="f">
                <v:textbox style="layout-flow:vertical;mso-layout-flow-alt:bottom-to-top" inset="0,0,0,0">
                  <w:txbxContent>
                    <w:p w14:paraId="033F6824" w14:textId="77777777" w:rsidR="003162A5" w:rsidRDefault="003162A5">
                      <w:pPr>
                        <w:spacing w:before="20"/>
                        <w:ind w:left="20"/>
                        <w:rPr>
                          <w:rFonts w:ascii="Arial"/>
                          <w:b/>
                          <w:sz w:val="12"/>
                        </w:rPr>
                      </w:pPr>
                      <w:r>
                        <w:rPr>
                          <w:rFonts w:ascii="Arial"/>
                          <w:b/>
                          <w:w w:val="105"/>
                          <w:sz w:val="12"/>
                        </w:rPr>
                        <w:t>200</w:t>
                      </w:r>
                    </w:p>
                  </w:txbxContent>
                </v:textbox>
                <w10:wrap anchorx="page"/>
              </v:shape>
            </w:pict>
          </mc:Fallback>
        </mc:AlternateContent>
      </w:r>
      <w:r>
        <w:rPr>
          <w:noProof/>
        </w:rPr>
        <mc:AlternateContent>
          <mc:Choice Requires="wps">
            <w:drawing>
              <wp:anchor distT="0" distB="0" distL="114300" distR="114300" simplePos="0" relativeHeight="251538432" behindDoc="0" locked="0" layoutInCell="1" allowOverlap="1" wp14:anchorId="4A64DAF7" wp14:editId="5BA74FD9">
                <wp:simplePos x="0" y="0"/>
                <wp:positionH relativeFrom="page">
                  <wp:posOffset>4423410</wp:posOffset>
                </wp:positionH>
                <wp:positionV relativeFrom="paragraph">
                  <wp:posOffset>184785</wp:posOffset>
                </wp:positionV>
                <wp:extent cx="114300" cy="158750"/>
                <wp:effectExtent l="3810" t="0" r="0" b="0"/>
                <wp:wrapNone/>
                <wp:docPr id="1002" name="Text Box 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D3B13" w14:textId="77777777" w:rsidR="003162A5" w:rsidRDefault="003162A5">
                            <w:pPr>
                              <w:spacing w:before="20"/>
                              <w:ind w:left="20"/>
                              <w:rPr>
                                <w:rFonts w:ascii="Arial"/>
                                <w:b/>
                                <w:sz w:val="12"/>
                              </w:rPr>
                            </w:pPr>
                            <w:r>
                              <w:rPr>
                                <w:rFonts w:ascii="Arial"/>
                                <w:b/>
                                <w:w w:val="105"/>
                                <w:sz w:val="12"/>
                              </w:rPr>
                              <w:t>300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4DAF7" id="Text Box 950" o:spid="_x0000_s1612" type="#_x0000_t202" style="position:absolute;left:0;text-align:left;margin-left:348.3pt;margin-top:14.55pt;width:9pt;height:12.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" filled="f" stroked="f">
                <v:textbox style="layout-flow:vertical;mso-layout-flow-alt:bottom-to-top" inset="0,0,0,0">
                  <w:txbxContent>
                    <w:p w14:paraId="14AD3B13" w14:textId="77777777" w:rsidR="003162A5" w:rsidRDefault="003162A5">
                      <w:pPr>
                        <w:spacing w:before="20"/>
                        <w:ind w:left="20"/>
                        <w:rPr>
                          <w:rFonts w:ascii="Arial"/>
                          <w:b/>
                          <w:sz w:val="12"/>
                        </w:rPr>
                      </w:pPr>
                      <w:r>
                        <w:rPr>
                          <w:rFonts w:ascii="Arial"/>
                          <w:b/>
                          <w:w w:val="105"/>
                          <w:sz w:val="12"/>
                        </w:rPr>
                        <w:t>300</w:t>
                      </w:r>
                    </w:p>
                  </w:txbxContent>
                </v:textbox>
                <w10:wrap anchorx="page"/>
              </v:shape>
            </w:pict>
          </mc:Fallback>
        </mc:AlternateContent>
      </w:r>
      <w:r>
        <w:rPr>
          <w:noProof/>
        </w:rPr>
        <mc:AlternateContent>
          <mc:Choice Requires="wps">
            <w:drawing>
              <wp:anchor distT="0" distB="0" distL="114300" distR="114300" simplePos="0" relativeHeight="251539456" behindDoc="0" locked="0" layoutInCell="1" allowOverlap="1" wp14:anchorId="1A310947" wp14:editId="6CBCB88B">
                <wp:simplePos x="0" y="0"/>
                <wp:positionH relativeFrom="page">
                  <wp:posOffset>4613275</wp:posOffset>
                </wp:positionH>
                <wp:positionV relativeFrom="paragraph">
                  <wp:posOffset>185420</wp:posOffset>
                </wp:positionV>
                <wp:extent cx="114300" cy="158750"/>
                <wp:effectExtent l="3175" t="0" r="0" b="0"/>
                <wp:wrapNone/>
                <wp:docPr id="1001" name="Text Box 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2A3D4" w14:textId="77777777" w:rsidR="003162A5" w:rsidRDefault="003162A5">
                            <w:pPr>
                              <w:spacing w:before="20"/>
                              <w:ind w:left="20"/>
                              <w:rPr>
                                <w:rFonts w:ascii="Arial"/>
                                <w:b/>
                                <w:sz w:val="12"/>
                              </w:rPr>
                            </w:pPr>
                            <w:r>
                              <w:rPr>
                                <w:rFonts w:ascii="Arial"/>
                                <w:b/>
                                <w:w w:val="105"/>
                                <w:sz w:val="12"/>
                              </w:rPr>
                              <w:t>400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10947" id="Text Box 949" o:spid="_x0000_s1613" type="#_x0000_t202" style="position:absolute;left:0;text-align:left;margin-left:363.25pt;margin-top:14.6pt;width:9pt;height:12.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" filled="f" stroked="f">
                <v:textbox style="layout-flow:vertical;mso-layout-flow-alt:bottom-to-top" inset="0,0,0,0">
                  <w:txbxContent>
                    <w:p w14:paraId="64A2A3D4" w14:textId="77777777" w:rsidR="003162A5" w:rsidRDefault="003162A5">
                      <w:pPr>
                        <w:spacing w:before="20"/>
                        <w:ind w:left="20"/>
                        <w:rPr>
                          <w:rFonts w:ascii="Arial"/>
                          <w:b/>
                          <w:sz w:val="12"/>
                        </w:rPr>
                      </w:pPr>
                      <w:r>
                        <w:rPr>
                          <w:rFonts w:ascii="Arial"/>
                          <w:b/>
                          <w:w w:val="105"/>
                          <w:sz w:val="12"/>
                        </w:rPr>
                        <w:t>400</w:t>
                      </w:r>
                    </w:p>
                  </w:txbxContent>
                </v:textbox>
                <w10:wrap anchorx="page"/>
              </v:shape>
            </w:pict>
          </mc:Fallback>
        </mc:AlternateContent>
      </w:r>
      <w:r>
        <w:rPr>
          <w:noProof/>
        </w:rPr>
        <mc:AlternateContent>
          <mc:Choice Requires="wps">
            <w:drawing>
              <wp:anchor distT="0" distB="0" distL="114300" distR="114300" simplePos="0" relativeHeight="251540480" behindDoc="0" locked="0" layoutInCell="1" allowOverlap="1" wp14:anchorId="663DB093" wp14:editId="687116EC">
                <wp:simplePos x="0" y="0"/>
                <wp:positionH relativeFrom="page">
                  <wp:posOffset>4786630</wp:posOffset>
                </wp:positionH>
                <wp:positionV relativeFrom="paragraph">
                  <wp:posOffset>184785</wp:posOffset>
                </wp:positionV>
                <wp:extent cx="114300" cy="158750"/>
                <wp:effectExtent l="0" t="0" r="4445" b="0"/>
                <wp:wrapNone/>
                <wp:docPr id="1000" name="Text 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6A606" w14:textId="77777777" w:rsidR="003162A5" w:rsidRDefault="003162A5">
                            <w:pPr>
                              <w:spacing w:before="20"/>
                              <w:ind w:left="20"/>
                              <w:rPr>
                                <w:rFonts w:ascii="Arial"/>
                                <w:b/>
                                <w:sz w:val="12"/>
                              </w:rPr>
                            </w:pPr>
                            <w:r>
                              <w:rPr>
                                <w:rFonts w:ascii="Arial"/>
                                <w:b/>
                                <w:w w:val="105"/>
                                <w:sz w:val="12"/>
                              </w:rPr>
                              <w:t>500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DB093" id="Text Box 948" o:spid="_x0000_s1614" type="#_x0000_t202" style="position:absolute;left:0;text-align:left;margin-left:376.9pt;margin-top:14.55pt;width:9pt;height:12.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" filled="f" stroked="f">
                <v:textbox style="layout-flow:vertical;mso-layout-flow-alt:bottom-to-top" inset="0,0,0,0">
                  <w:txbxContent>
                    <w:p w14:paraId="5246A606" w14:textId="77777777" w:rsidR="003162A5" w:rsidRDefault="003162A5">
                      <w:pPr>
                        <w:spacing w:before="20"/>
                        <w:ind w:left="20"/>
                        <w:rPr>
                          <w:rFonts w:ascii="Arial"/>
                          <w:b/>
                          <w:sz w:val="12"/>
                        </w:rPr>
                      </w:pPr>
                      <w:r>
                        <w:rPr>
                          <w:rFonts w:ascii="Arial"/>
                          <w:b/>
                          <w:w w:val="105"/>
                          <w:sz w:val="12"/>
                        </w:rPr>
                        <w:t>500</w:t>
                      </w:r>
                    </w:p>
                  </w:txbxContent>
                </v:textbox>
                <w10:wrap anchorx="page"/>
              </v:shape>
            </w:pict>
          </mc:Fallback>
        </mc:AlternateContent>
      </w:r>
      <w:r>
        <w:rPr>
          <w:noProof/>
        </w:rPr>
        <mc:AlternateContent>
          <mc:Choice Requires="wps">
            <w:drawing>
              <wp:anchor distT="0" distB="0" distL="114300" distR="114300" simplePos="0" relativeHeight="251541504" behindDoc="0" locked="0" layoutInCell="1" allowOverlap="1" wp14:anchorId="67ABD1B0" wp14:editId="15D472D4">
                <wp:simplePos x="0" y="0"/>
                <wp:positionH relativeFrom="page">
                  <wp:posOffset>5041265</wp:posOffset>
                </wp:positionH>
                <wp:positionV relativeFrom="paragraph">
                  <wp:posOffset>181610</wp:posOffset>
                </wp:positionV>
                <wp:extent cx="114300" cy="158750"/>
                <wp:effectExtent l="2540" t="3810" r="0" b="0"/>
                <wp:wrapNone/>
                <wp:docPr id="999" name="Text 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73269" w14:textId="77777777" w:rsidR="003162A5" w:rsidRDefault="003162A5">
                            <w:pPr>
                              <w:spacing w:before="20"/>
                              <w:ind w:left="20"/>
                              <w:rPr>
                                <w:rFonts w:ascii="Arial"/>
                                <w:b/>
                                <w:sz w:val="12"/>
                              </w:rPr>
                            </w:pPr>
                            <w:r>
                              <w:rPr>
                                <w:rFonts w:ascii="Arial"/>
                                <w:b/>
                                <w:w w:val="105"/>
                                <w:sz w:val="12"/>
                              </w:rPr>
                              <w:t>700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BD1B0" id="Text Box 947" o:spid="_x0000_s1615" type="#_x0000_t202" style="position:absolute;left:0;text-align:left;margin-left:396.95pt;margin-top:14.3pt;width:9pt;height:12.5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" filled="f" stroked="f">
                <v:textbox style="layout-flow:vertical;mso-layout-flow-alt:bottom-to-top" inset="0,0,0,0">
                  <w:txbxContent>
                    <w:p w14:paraId="17673269" w14:textId="77777777" w:rsidR="003162A5" w:rsidRDefault="003162A5">
                      <w:pPr>
                        <w:spacing w:before="20"/>
                        <w:ind w:left="20"/>
                        <w:rPr>
                          <w:rFonts w:ascii="Arial"/>
                          <w:b/>
                          <w:sz w:val="12"/>
                        </w:rPr>
                      </w:pPr>
                      <w:r>
                        <w:rPr>
                          <w:rFonts w:ascii="Arial"/>
                          <w:b/>
                          <w:w w:val="105"/>
                          <w:sz w:val="12"/>
                        </w:rPr>
                        <w:t>700</w:t>
                      </w:r>
                    </w:p>
                  </w:txbxContent>
                </v:textbox>
                <w10:wrap anchorx="page"/>
              </v:shape>
            </w:pict>
          </mc:Fallback>
        </mc:AlternateContent>
      </w:r>
      <w:r>
        <w:rPr>
          <w:noProof/>
        </w:rPr>
        <mc:AlternateContent>
          <mc:Choice Requires="wps">
            <w:drawing>
              <wp:anchor distT="0" distB="0" distL="114300" distR="114300" simplePos="0" relativeHeight="251542528" behindDoc="0" locked="0" layoutInCell="1" allowOverlap="1" wp14:anchorId="4598486B" wp14:editId="4A997305">
                <wp:simplePos x="0" y="0"/>
                <wp:positionH relativeFrom="page">
                  <wp:posOffset>5241925</wp:posOffset>
                </wp:positionH>
                <wp:positionV relativeFrom="paragraph">
                  <wp:posOffset>163830</wp:posOffset>
                </wp:positionV>
                <wp:extent cx="265430" cy="210185"/>
                <wp:effectExtent l="3175" t="0" r="0" b="3810"/>
                <wp:wrapNone/>
                <wp:docPr id="998" name="Text 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65A9F" w14:textId="77777777" w:rsidR="003162A5" w:rsidRDefault="003162A5">
                            <w:pPr>
                              <w:spacing w:before="20"/>
                              <w:ind w:left="31"/>
                              <w:rPr>
                                <w:rFonts w:ascii="Arial"/>
                                <w:b/>
                                <w:sz w:val="12"/>
                              </w:rPr>
                            </w:pPr>
                            <w:r>
                              <w:rPr>
                                <w:rFonts w:ascii="Arial"/>
                                <w:b/>
                                <w:w w:val="105"/>
                                <w:sz w:val="12"/>
                              </w:rPr>
                              <w:t>1000</w:t>
                            </w:r>
                          </w:p>
                          <w:p w14:paraId="41EF4ED1" w14:textId="77777777" w:rsidR="003162A5" w:rsidRDefault="003162A5">
                            <w:pPr>
                              <w:spacing w:before="100"/>
                              <w:ind w:left="20"/>
                              <w:rPr>
                                <w:rFonts w:ascii="Arial"/>
                                <w:b/>
                                <w:sz w:val="12"/>
                              </w:rPr>
                            </w:pPr>
                            <w:r>
                              <w:rPr>
                                <w:rFonts w:ascii="Arial"/>
                                <w:b/>
                                <w:w w:val="105"/>
                                <w:sz w:val="12"/>
                              </w:rPr>
                              <w:t>1500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8486B" id="Text Box 946" o:spid="_x0000_s1616" type="#_x0000_t202" style="position:absolute;left:0;text-align:left;margin-left:412.75pt;margin-top:12.9pt;width:20.9pt;height:16.55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7nSswIAALc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" filled="f" stroked="f">
                <v:textbox style="layout-flow:vertical;mso-layout-flow-alt:bottom-to-top" inset="0,0,0,0">
                  <w:txbxContent>
                    <w:p w14:paraId="0DA65A9F" w14:textId="77777777" w:rsidR="003162A5" w:rsidRDefault="003162A5">
                      <w:pPr>
                        <w:spacing w:before="20"/>
                        <w:ind w:left="31"/>
                        <w:rPr>
                          <w:rFonts w:ascii="Arial"/>
                          <w:b/>
                          <w:sz w:val="12"/>
                        </w:rPr>
                      </w:pPr>
                      <w:r>
                        <w:rPr>
                          <w:rFonts w:ascii="Arial"/>
                          <w:b/>
                          <w:w w:val="105"/>
                          <w:sz w:val="12"/>
                        </w:rPr>
                        <w:t>1000</w:t>
                      </w:r>
                    </w:p>
                    <w:p w14:paraId="41EF4ED1" w14:textId="77777777" w:rsidR="003162A5" w:rsidRDefault="003162A5">
                      <w:pPr>
                        <w:spacing w:before="100"/>
                        <w:ind w:left="20"/>
                        <w:rPr>
                          <w:rFonts w:ascii="Arial"/>
                          <w:b/>
                          <w:sz w:val="12"/>
                        </w:rPr>
                      </w:pPr>
                      <w:r>
                        <w:rPr>
                          <w:rFonts w:ascii="Arial"/>
                          <w:b/>
                          <w:w w:val="105"/>
                          <w:sz w:val="12"/>
                        </w:rPr>
                        <w:t>1500</w:t>
                      </w:r>
                    </w:p>
                  </w:txbxContent>
                </v:textbox>
                <w10:wrap anchorx="page"/>
              </v:shape>
            </w:pict>
          </mc:Fallback>
        </mc:AlternateContent>
      </w:r>
      <w:r w:rsidR="00372F18">
        <w:rPr>
          <w:rFonts w:ascii="Arial"/>
          <w:b/>
          <w:w w:val="104"/>
          <w:sz w:val="12"/>
        </w:rPr>
        <w:t>0</w:t>
      </w:r>
    </w:p>
    <w:p w14:paraId="72A5DBA6" w14:textId="77777777" w:rsidR="0065693B" w:rsidRDefault="0065693B">
      <w:pPr>
        <w:pStyle w:val="BodyText"/>
        <w:rPr>
          <w:rFonts w:ascii="Arial"/>
          <w:b/>
          <w:sz w:val="20"/>
        </w:rPr>
      </w:pPr>
    </w:p>
    <w:p w14:paraId="5FE86983" w14:textId="77777777" w:rsidR="0065693B" w:rsidRDefault="0065693B">
      <w:pPr>
        <w:pStyle w:val="BodyText"/>
        <w:spacing w:before="7"/>
        <w:rPr>
          <w:rFonts w:ascii="Arial"/>
          <w:b/>
          <w:sz w:val="23"/>
        </w:rPr>
      </w:pPr>
    </w:p>
    <w:p w14:paraId="7224AA51" w14:textId="77777777" w:rsidR="0065693B" w:rsidRDefault="00372F18">
      <w:pPr>
        <w:spacing w:before="1"/>
        <w:ind w:right="1016"/>
        <w:jc w:val="center"/>
      </w:pPr>
      <w:r>
        <w:rPr>
          <w:w w:val="105"/>
        </w:rPr>
        <w:t>(a)</w:t>
      </w:r>
    </w:p>
    <w:p w14:paraId="03A6DC91" w14:textId="77777777" w:rsidR="0065693B" w:rsidRDefault="0065693B">
      <w:pPr>
        <w:pStyle w:val="BodyText"/>
        <w:rPr>
          <w:sz w:val="8"/>
        </w:rPr>
      </w:pPr>
    </w:p>
    <w:p w14:paraId="336852F6" w14:textId="77777777" w:rsidR="0065693B" w:rsidRDefault="0065693B">
      <w:pPr>
        <w:pStyle w:val="BodyText"/>
        <w:rPr>
          <w:sz w:val="8"/>
        </w:rPr>
      </w:pPr>
    </w:p>
    <w:p w14:paraId="44436841" w14:textId="642669CD" w:rsidR="0065693B" w:rsidRDefault="00B8797A">
      <w:pPr>
        <w:ind w:right="264"/>
        <w:jc w:val="center"/>
        <w:rPr>
          <w:rFonts w:ascii="Arial"/>
          <w:sz w:val="8"/>
        </w:rPr>
      </w:pPr>
      <w:r>
        <w:rPr>
          <w:noProof/>
        </w:rPr>
        <mc:AlternateContent>
          <mc:Choice Requires="wpg">
            <w:drawing>
              <wp:anchor distT="0" distB="0" distL="114300" distR="114300" simplePos="0" relativeHeight="251739136" behindDoc="1" locked="0" layoutInCell="1" allowOverlap="1" wp14:anchorId="7E1F17E5" wp14:editId="0F0C4101">
                <wp:simplePos x="0" y="0"/>
                <wp:positionH relativeFrom="page">
                  <wp:posOffset>1805940</wp:posOffset>
                </wp:positionH>
                <wp:positionV relativeFrom="paragraph">
                  <wp:posOffset>19050</wp:posOffset>
                </wp:positionV>
                <wp:extent cx="2098040" cy="1699895"/>
                <wp:effectExtent l="5715" t="5080" r="10795" b="9525"/>
                <wp:wrapNone/>
                <wp:docPr id="993" name="Group 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8040" cy="1699895"/>
                          <a:chOff x="2844" y="30"/>
                          <a:chExt cx="3304" cy="2677"/>
                        </a:xfrm>
                      </wpg:grpSpPr>
                      <pic:pic xmlns:pic="http://schemas.openxmlformats.org/drawingml/2006/picture">
                        <pic:nvPicPr>
                          <pic:cNvPr id="994" name="Picture 9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3002" y="151"/>
                            <a:ext cx="2739" cy="2434"/>
                          </a:xfrm>
                          <a:prstGeom prst="rect">
                            <a:avLst/>
                          </a:prstGeom>
                          <a:noFill/>
                          <a:extLst>
                            <a:ext uri="{909E8E84-426E-40DD-AFC4-6F175D3DCCD1}">
                              <a14:hiddenFill xmlns:a14="http://schemas.microsoft.com/office/drawing/2010/main">
                                <a:solidFill>
                                  <a:srgbClr val="FFFFFF"/>
                                </a:solidFill>
                              </a14:hiddenFill>
                            </a:ext>
                          </a:extLst>
                        </pic:spPr>
                      </pic:pic>
                      <wps:wsp>
                        <wps:cNvPr id="995" name="Line 944"/>
                        <wps:cNvCnPr>
                          <a:cxnSpLocks noChangeShapeType="1"/>
                        </wps:cNvCnPr>
                        <wps:spPr bwMode="auto">
                          <a:xfrm>
                            <a:off x="5175" y="294"/>
                            <a:ext cx="67" cy="0"/>
                          </a:xfrm>
                          <a:prstGeom prst="line">
                            <a:avLst/>
                          </a:prstGeom>
                          <a:noFill/>
                          <a:ln w="3325">
                            <a:solidFill>
                              <a:srgbClr val="1C85ED"/>
                            </a:solidFill>
                            <a:round/>
                            <a:headEnd/>
                            <a:tailEnd/>
                          </a:ln>
                          <a:extLst>
                            <a:ext uri="{909E8E84-426E-40DD-AFC4-6F175D3DCCD1}">
                              <a14:hiddenFill xmlns:a14="http://schemas.microsoft.com/office/drawing/2010/main">
                                <a:noFill/>
                              </a14:hiddenFill>
                            </a:ext>
                          </a:extLst>
                        </wps:spPr>
                        <wps:bodyPr/>
                      </wps:wsp>
                      <wps:wsp>
                        <wps:cNvPr id="996" name="Line 943"/>
                        <wps:cNvCnPr>
                          <a:cxnSpLocks noChangeShapeType="1"/>
                        </wps:cNvCnPr>
                        <wps:spPr bwMode="auto">
                          <a:xfrm>
                            <a:off x="5175" y="379"/>
                            <a:ext cx="67" cy="0"/>
                          </a:xfrm>
                          <a:prstGeom prst="line">
                            <a:avLst/>
                          </a:prstGeom>
                          <a:noFill/>
                          <a:ln w="3325">
                            <a:solidFill>
                              <a:srgbClr val="E21A1C"/>
                            </a:solidFill>
                            <a:round/>
                            <a:headEnd/>
                            <a:tailEnd/>
                          </a:ln>
                          <a:extLst>
                            <a:ext uri="{909E8E84-426E-40DD-AFC4-6F175D3DCCD1}">
                              <a14:hiddenFill xmlns:a14="http://schemas.microsoft.com/office/drawing/2010/main">
                                <a:noFill/>
                              </a14:hiddenFill>
                            </a:ext>
                          </a:extLst>
                        </wps:spPr>
                        <wps:bodyPr/>
                      </wps:wsp>
                      <wps:wsp>
                        <wps:cNvPr id="997" name="Text Box 942"/>
                        <wps:cNvSpPr txBox="1">
                          <a:spLocks noChangeArrowheads="1"/>
                        </wps:cNvSpPr>
                        <wps:spPr bwMode="auto">
                          <a:xfrm>
                            <a:off x="2846" y="32"/>
                            <a:ext cx="3299" cy="2672"/>
                          </a:xfrm>
                          <a:prstGeom prst="rect">
                            <a:avLst/>
                          </a:prstGeom>
                          <a:noFill/>
                          <a:ln w="332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CA4A748" w14:textId="77777777" w:rsidR="003162A5" w:rsidRDefault="003162A5">
                              <w:pPr>
                                <w:rPr>
                                  <w:sz w:val="10"/>
                                </w:rPr>
                              </w:pPr>
                            </w:p>
                            <w:p w14:paraId="43B23C30" w14:textId="77777777" w:rsidR="003162A5" w:rsidRDefault="003162A5">
                              <w:pPr>
                                <w:spacing w:before="82" w:line="96" w:lineRule="exact"/>
                                <w:ind w:right="217"/>
                                <w:jc w:val="right"/>
                                <w:rPr>
                                  <w:rFonts w:ascii="Arial"/>
                                  <w:b/>
                                  <w:sz w:val="9"/>
                                </w:rPr>
                              </w:pPr>
                              <w:r>
                                <w:rPr>
                                  <w:rFonts w:ascii="Arial"/>
                                  <w:b/>
                                  <w:sz w:val="9"/>
                                </w:rPr>
                                <w:t>Lesional 30</w:t>
                              </w:r>
                              <w:r>
                                <w:rPr>
                                  <w:rFonts w:ascii="Arial"/>
                                  <w:b/>
                                  <w:spacing w:val="-20"/>
                                  <w:sz w:val="9"/>
                                </w:rPr>
                                <w:t xml:space="preserve"> </w:t>
                              </w:r>
                              <w:r>
                                <w:rPr>
                                  <w:rFonts w:ascii="Arial"/>
                                  <w:b/>
                                  <w:sz w:val="9"/>
                                </w:rPr>
                                <w:t>min</w:t>
                              </w:r>
                            </w:p>
                            <w:p w14:paraId="27BBDEC5" w14:textId="77777777" w:rsidR="003162A5" w:rsidRDefault="003162A5">
                              <w:pPr>
                                <w:spacing w:line="96" w:lineRule="exact"/>
                                <w:ind w:right="218"/>
                                <w:jc w:val="right"/>
                                <w:rPr>
                                  <w:rFonts w:ascii="Arial"/>
                                  <w:b/>
                                  <w:sz w:val="9"/>
                                </w:rPr>
                              </w:pPr>
                              <w:r>
                                <w:rPr>
                                  <w:rFonts w:ascii="Arial"/>
                                  <w:b/>
                                  <w:sz w:val="9"/>
                                </w:rPr>
                                <w:t>Lesional 40</w:t>
                              </w:r>
                              <w:r>
                                <w:rPr>
                                  <w:rFonts w:ascii="Arial"/>
                                  <w:b/>
                                  <w:spacing w:val="-16"/>
                                  <w:sz w:val="9"/>
                                </w:rPr>
                                <w:t xml:space="preserve"> </w:t>
                              </w:r>
                              <w:r>
                                <w:rPr>
                                  <w:rFonts w:ascii="Arial"/>
                                  <w:b/>
                                  <w:sz w:val="9"/>
                                </w:rPr>
                                <w:t>min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F17E5" id="Group 941" o:spid="_x0000_s1617" style="position:absolute;left:0;text-align:left;margin-left:142.2pt;margin-top:1.5pt;width:165.2pt;height:133.85pt;z-index:-251577344;mso-position-horizontal-relative:page;mso-position-vertical-relative:text" coordorigin="2844,30" coordsize="3304,2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">
                <v:shape id="Picture 945" o:spid="_x0000_s1618" type="#_x0000_t75" style="position:absolute;left:3002;top:151;width:2739;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">
                  <v:imagedata r:id="rId77" o:title=""/>
                </v:shape>
                <v:line id="Line 944" o:spid="_x0000_s1619" style="position:absolute;visibility:visible;mso-wrap-style:square" from="5175,294" to="5242,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" strokecolor="#1c85ed" strokeweight=".09236mm"/>
                <v:line id="Line 943" o:spid="_x0000_s1620" style="position:absolute;visibility:visible;mso-wrap-style:square" from="5175,379" to="5242,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" strokecolor="#e21a1c" strokeweight=".09236mm"/>
                <v:shape id="Text Box 942" o:spid="_x0000_s1621" type="#_x0000_t202" style="position:absolute;left:2846;top:32;width:3299;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" filled="f" strokecolor="#333" strokeweight=".09236mm">
                  <v:textbox inset="0,0,0,0">
                    <w:txbxContent>
                      <w:p w14:paraId="2CA4A748" w14:textId="77777777" w:rsidR="003162A5" w:rsidRDefault="003162A5">
                        <w:pPr>
                          <w:rPr>
                            <w:sz w:val="10"/>
                          </w:rPr>
                        </w:pPr>
                      </w:p>
                      <w:p w14:paraId="43B23C30" w14:textId="77777777" w:rsidR="003162A5" w:rsidRDefault="003162A5">
                        <w:pPr>
                          <w:spacing w:before="82" w:line="96" w:lineRule="exact"/>
                          <w:ind w:right="217"/>
                          <w:jc w:val="right"/>
                          <w:rPr>
                            <w:rFonts w:ascii="Arial"/>
                            <w:b/>
                            <w:sz w:val="9"/>
                          </w:rPr>
                        </w:pPr>
                        <w:r>
                          <w:rPr>
                            <w:rFonts w:ascii="Arial"/>
                            <w:b/>
                            <w:sz w:val="9"/>
                          </w:rPr>
                          <w:t>Lesional 30</w:t>
                        </w:r>
                        <w:r>
                          <w:rPr>
                            <w:rFonts w:ascii="Arial"/>
                            <w:b/>
                            <w:spacing w:val="-20"/>
                            <w:sz w:val="9"/>
                          </w:rPr>
                          <w:t xml:space="preserve"> </w:t>
                        </w:r>
                        <w:r>
                          <w:rPr>
                            <w:rFonts w:ascii="Arial"/>
                            <w:b/>
                            <w:sz w:val="9"/>
                          </w:rPr>
                          <w:t>min</w:t>
                        </w:r>
                      </w:p>
                      <w:p w14:paraId="27BBDEC5" w14:textId="77777777" w:rsidR="003162A5" w:rsidRDefault="003162A5">
                        <w:pPr>
                          <w:spacing w:line="96" w:lineRule="exact"/>
                          <w:ind w:right="218"/>
                          <w:jc w:val="right"/>
                          <w:rPr>
                            <w:rFonts w:ascii="Arial"/>
                            <w:b/>
                            <w:sz w:val="9"/>
                          </w:rPr>
                        </w:pPr>
                        <w:r>
                          <w:rPr>
                            <w:rFonts w:ascii="Arial"/>
                            <w:b/>
                            <w:sz w:val="9"/>
                          </w:rPr>
                          <w:t>Lesional 40</w:t>
                        </w:r>
                        <w:r>
                          <w:rPr>
                            <w:rFonts w:ascii="Arial"/>
                            <w:b/>
                            <w:spacing w:val="-16"/>
                            <w:sz w:val="9"/>
                          </w:rPr>
                          <w:t xml:space="preserve"> </w:t>
                        </w:r>
                        <w:r>
                          <w:rPr>
                            <w:rFonts w:ascii="Arial"/>
                            <w:b/>
                            <w:sz w:val="9"/>
                          </w:rPr>
                          <w:t>min</w:t>
                        </w:r>
                      </w:p>
                    </w:txbxContent>
                  </v:textbox>
                </v:shape>
                <w10:wrap anchorx="page"/>
              </v:group>
            </w:pict>
          </mc:Fallback>
        </mc:AlternateContent>
      </w:r>
      <w:r>
        <w:rPr>
          <w:noProof/>
        </w:rPr>
        <mc:AlternateContent>
          <mc:Choice Requires="wpg">
            <w:drawing>
              <wp:anchor distT="0" distB="0" distL="114300" distR="114300" simplePos="0" relativeHeight="251531264" behindDoc="0" locked="0" layoutInCell="1" allowOverlap="1" wp14:anchorId="09E4A308" wp14:editId="69BA7CA2">
                <wp:simplePos x="0" y="0"/>
                <wp:positionH relativeFrom="page">
                  <wp:posOffset>4274185</wp:posOffset>
                </wp:positionH>
                <wp:positionV relativeFrom="paragraph">
                  <wp:posOffset>-46355</wp:posOffset>
                </wp:positionV>
                <wp:extent cx="2120900" cy="1744345"/>
                <wp:effectExtent l="6985" t="6350" r="5715" b="11430"/>
                <wp:wrapNone/>
                <wp:docPr id="963" name="Group 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0900" cy="1744345"/>
                          <a:chOff x="6731" y="-73"/>
                          <a:chExt cx="3340" cy="2747"/>
                        </a:xfrm>
                      </wpg:grpSpPr>
                      <pic:pic xmlns:pic="http://schemas.openxmlformats.org/drawingml/2006/picture">
                        <pic:nvPicPr>
                          <pic:cNvPr id="964" name="Picture 9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892" y="1470"/>
                            <a:ext cx="3027" cy="927"/>
                          </a:xfrm>
                          <a:prstGeom prst="rect">
                            <a:avLst/>
                          </a:prstGeom>
                          <a:noFill/>
                          <a:extLst>
                            <a:ext uri="{909E8E84-426E-40DD-AFC4-6F175D3DCCD1}">
                              <a14:hiddenFill xmlns:a14="http://schemas.microsoft.com/office/drawing/2010/main">
                                <a:solidFill>
                                  <a:srgbClr val="FFFFFF"/>
                                </a:solidFill>
                              </a14:hiddenFill>
                            </a:ext>
                          </a:extLst>
                        </pic:spPr>
                      </pic:pic>
                      <wps:wsp>
                        <wps:cNvPr id="965" name="Rectangle 939"/>
                        <wps:cNvSpPr>
                          <a:spLocks noChangeArrowheads="1"/>
                        </wps:cNvSpPr>
                        <wps:spPr bwMode="auto">
                          <a:xfrm>
                            <a:off x="6744" y="-71"/>
                            <a:ext cx="3324" cy="2731"/>
                          </a:xfrm>
                          <a:prstGeom prst="rect">
                            <a:avLst/>
                          </a:prstGeom>
                          <a:noFill/>
                          <a:ln w="3325">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 name="Line 938"/>
                        <wps:cNvCnPr>
                          <a:cxnSpLocks noChangeShapeType="1"/>
                        </wps:cNvCnPr>
                        <wps:spPr bwMode="auto">
                          <a:xfrm>
                            <a:off x="6731" y="2536"/>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7" name="Line 937"/>
                        <wps:cNvCnPr>
                          <a:cxnSpLocks noChangeShapeType="1"/>
                        </wps:cNvCnPr>
                        <wps:spPr bwMode="auto">
                          <a:xfrm>
                            <a:off x="6731" y="2359"/>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8" name="Line 936"/>
                        <wps:cNvCnPr>
                          <a:cxnSpLocks noChangeShapeType="1"/>
                        </wps:cNvCnPr>
                        <wps:spPr bwMode="auto">
                          <a:xfrm>
                            <a:off x="6731" y="2181"/>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69" name="Line 935"/>
                        <wps:cNvCnPr>
                          <a:cxnSpLocks noChangeShapeType="1"/>
                        </wps:cNvCnPr>
                        <wps:spPr bwMode="auto">
                          <a:xfrm>
                            <a:off x="6731" y="2004"/>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0" name="Line 934"/>
                        <wps:cNvCnPr>
                          <a:cxnSpLocks noChangeShapeType="1"/>
                        </wps:cNvCnPr>
                        <wps:spPr bwMode="auto">
                          <a:xfrm>
                            <a:off x="6731" y="1827"/>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1" name="Line 933"/>
                        <wps:cNvCnPr>
                          <a:cxnSpLocks noChangeShapeType="1"/>
                        </wps:cNvCnPr>
                        <wps:spPr bwMode="auto">
                          <a:xfrm>
                            <a:off x="6731" y="1650"/>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2" name="Line 932"/>
                        <wps:cNvCnPr>
                          <a:cxnSpLocks noChangeShapeType="1"/>
                        </wps:cNvCnPr>
                        <wps:spPr bwMode="auto">
                          <a:xfrm>
                            <a:off x="6731" y="1472"/>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3" name="Line 931"/>
                        <wps:cNvCnPr>
                          <a:cxnSpLocks noChangeShapeType="1"/>
                        </wps:cNvCnPr>
                        <wps:spPr bwMode="auto">
                          <a:xfrm>
                            <a:off x="6731" y="1295"/>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4" name="Line 930"/>
                        <wps:cNvCnPr>
                          <a:cxnSpLocks noChangeShapeType="1"/>
                        </wps:cNvCnPr>
                        <wps:spPr bwMode="auto">
                          <a:xfrm>
                            <a:off x="6731" y="1118"/>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5" name="Line 929"/>
                        <wps:cNvCnPr>
                          <a:cxnSpLocks noChangeShapeType="1"/>
                        </wps:cNvCnPr>
                        <wps:spPr bwMode="auto">
                          <a:xfrm>
                            <a:off x="6731" y="940"/>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6" name="Line 928"/>
                        <wps:cNvCnPr>
                          <a:cxnSpLocks noChangeShapeType="1"/>
                        </wps:cNvCnPr>
                        <wps:spPr bwMode="auto">
                          <a:xfrm>
                            <a:off x="6731" y="763"/>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7" name="Line 927"/>
                        <wps:cNvCnPr>
                          <a:cxnSpLocks noChangeShapeType="1"/>
                        </wps:cNvCnPr>
                        <wps:spPr bwMode="auto">
                          <a:xfrm>
                            <a:off x="6731" y="586"/>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8" name="Line 926"/>
                        <wps:cNvCnPr>
                          <a:cxnSpLocks noChangeShapeType="1"/>
                        </wps:cNvCnPr>
                        <wps:spPr bwMode="auto">
                          <a:xfrm>
                            <a:off x="6731" y="409"/>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79" name="Line 925"/>
                        <wps:cNvCnPr>
                          <a:cxnSpLocks noChangeShapeType="1"/>
                        </wps:cNvCnPr>
                        <wps:spPr bwMode="auto">
                          <a:xfrm>
                            <a:off x="6731" y="231"/>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0" name="Line 924"/>
                        <wps:cNvCnPr>
                          <a:cxnSpLocks noChangeShapeType="1"/>
                        </wps:cNvCnPr>
                        <wps:spPr bwMode="auto">
                          <a:xfrm>
                            <a:off x="6731" y="54"/>
                            <a:ext cx="13"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1" name="Line 923"/>
                        <wps:cNvCnPr>
                          <a:cxnSpLocks noChangeShapeType="1"/>
                        </wps:cNvCnPr>
                        <wps:spPr bwMode="auto">
                          <a:xfrm>
                            <a:off x="6888"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2" name="Line 922"/>
                        <wps:cNvCnPr>
                          <a:cxnSpLocks noChangeShapeType="1"/>
                        </wps:cNvCnPr>
                        <wps:spPr bwMode="auto">
                          <a:xfrm>
                            <a:off x="7647"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3" name="Line 921"/>
                        <wps:cNvCnPr>
                          <a:cxnSpLocks noChangeShapeType="1"/>
                        </wps:cNvCnPr>
                        <wps:spPr bwMode="auto">
                          <a:xfrm>
                            <a:off x="8406"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4" name="Line 920"/>
                        <wps:cNvCnPr>
                          <a:cxnSpLocks noChangeShapeType="1"/>
                        </wps:cNvCnPr>
                        <wps:spPr bwMode="auto">
                          <a:xfrm>
                            <a:off x="9165"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5" name="Line 919"/>
                        <wps:cNvCnPr>
                          <a:cxnSpLocks noChangeShapeType="1"/>
                        </wps:cNvCnPr>
                        <wps:spPr bwMode="auto">
                          <a:xfrm>
                            <a:off x="9924" y="2674"/>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s:wsp>
                        <wps:cNvPr id="986" name="Line 918"/>
                        <wps:cNvCnPr>
                          <a:cxnSpLocks noChangeShapeType="1"/>
                        </wps:cNvCnPr>
                        <wps:spPr bwMode="auto">
                          <a:xfrm>
                            <a:off x="9304" y="62"/>
                            <a:ext cx="68" cy="0"/>
                          </a:xfrm>
                          <a:prstGeom prst="line">
                            <a:avLst/>
                          </a:prstGeom>
                          <a:noFill/>
                          <a:ln w="3325">
                            <a:solidFill>
                              <a:srgbClr val="1C85ED"/>
                            </a:solidFill>
                            <a:round/>
                            <a:headEnd/>
                            <a:tailEnd/>
                          </a:ln>
                          <a:extLst>
                            <a:ext uri="{909E8E84-426E-40DD-AFC4-6F175D3DCCD1}">
                              <a14:hiddenFill xmlns:a14="http://schemas.microsoft.com/office/drawing/2010/main">
                                <a:noFill/>
                              </a14:hiddenFill>
                            </a:ext>
                          </a:extLst>
                        </wps:spPr>
                        <wps:bodyPr/>
                      </wps:wsp>
                      <wps:wsp>
                        <wps:cNvPr id="987" name="Line 917"/>
                        <wps:cNvCnPr>
                          <a:cxnSpLocks noChangeShapeType="1"/>
                        </wps:cNvCnPr>
                        <wps:spPr bwMode="auto">
                          <a:xfrm>
                            <a:off x="9304" y="147"/>
                            <a:ext cx="68" cy="0"/>
                          </a:xfrm>
                          <a:prstGeom prst="line">
                            <a:avLst/>
                          </a:prstGeom>
                          <a:noFill/>
                          <a:ln w="3325">
                            <a:solidFill>
                              <a:srgbClr val="E21A1C"/>
                            </a:solidFill>
                            <a:round/>
                            <a:headEnd/>
                            <a:tailEnd/>
                          </a:ln>
                          <a:extLst>
                            <a:ext uri="{909E8E84-426E-40DD-AFC4-6F175D3DCCD1}">
                              <a14:hiddenFill xmlns:a14="http://schemas.microsoft.com/office/drawing/2010/main">
                                <a:noFill/>
                              </a14:hiddenFill>
                            </a:ext>
                          </a:extLst>
                        </wps:spPr>
                        <wps:bodyPr/>
                      </wps:wsp>
                      <wps:wsp>
                        <wps:cNvPr id="988" name="Line 916"/>
                        <wps:cNvCnPr>
                          <a:cxnSpLocks noChangeShapeType="1"/>
                        </wps:cNvCnPr>
                        <wps:spPr bwMode="auto">
                          <a:xfrm>
                            <a:off x="9304" y="231"/>
                            <a:ext cx="68" cy="0"/>
                          </a:xfrm>
                          <a:prstGeom prst="line">
                            <a:avLst/>
                          </a:prstGeom>
                          <a:noFill/>
                          <a:ln w="3325">
                            <a:solidFill>
                              <a:srgbClr val="008A00"/>
                            </a:solidFill>
                            <a:round/>
                            <a:headEnd/>
                            <a:tailEnd/>
                          </a:ln>
                          <a:extLst>
                            <a:ext uri="{909E8E84-426E-40DD-AFC4-6F175D3DCCD1}">
                              <a14:hiddenFill xmlns:a14="http://schemas.microsoft.com/office/drawing/2010/main">
                                <a:noFill/>
                              </a14:hiddenFill>
                            </a:ext>
                          </a:extLst>
                        </wps:spPr>
                        <wps:bodyPr/>
                      </wps:wsp>
                      <wps:wsp>
                        <wps:cNvPr id="989" name="Line 915"/>
                        <wps:cNvCnPr>
                          <a:cxnSpLocks noChangeShapeType="1"/>
                        </wps:cNvCnPr>
                        <wps:spPr bwMode="auto">
                          <a:xfrm>
                            <a:off x="9304" y="316"/>
                            <a:ext cx="68" cy="0"/>
                          </a:xfrm>
                          <a:prstGeom prst="line">
                            <a:avLst/>
                          </a:prstGeom>
                          <a:noFill/>
                          <a:ln w="3325">
                            <a:solidFill>
                              <a:srgbClr val="6A3C9A"/>
                            </a:solidFill>
                            <a:round/>
                            <a:headEnd/>
                            <a:tailEnd/>
                          </a:ln>
                          <a:extLst>
                            <a:ext uri="{909E8E84-426E-40DD-AFC4-6F175D3DCCD1}">
                              <a14:hiddenFill xmlns:a14="http://schemas.microsoft.com/office/drawing/2010/main">
                                <a:noFill/>
                              </a14:hiddenFill>
                            </a:ext>
                          </a:extLst>
                        </wps:spPr>
                        <wps:bodyPr/>
                      </wps:wsp>
                      <wps:wsp>
                        <wps:cNvPr id="990" name="Line 914"/>
                        <wps:cNvCnPr>
                          <a:cxnSpLocks noChangeShapeType="1"/>
                        </wps:cNvCnPr>
                        <wps:spPr bwMode="auto">
                          <a:xfrm>
                            <a:off x="9304" y="400"/>
                            <a:ext cx="68" cy="0"/>
                          </a:xfrm>
                          <a:prstGeom prst="line">
                            <a:avLst/>
                          </a:prstGeom>
                          <a:noFill/>
                          <a:ln w="3325">
                            <a:solidFill>
                              <a:srgbClr val="FF7E00"/>
                            </a:solidFill>
                            <a:round/>
                            <a:headEnd/>
                            <a:tailEnd/>
                          </a:ln>
                          <a:extLst>
                            <a:ext uri="{909E8E84-426E-40DD-AFC4-6F175D3DCCD1}">
                              <a14:hiddenFill xmlns:a14="http://schemas.microsoft.com/office/drawing/2010/main">
                                <a:noFill/>
                              </a14:hiddenFill>
                            </a:ext>
                          </a:extLst>
                        </wps:spPr>
                        <wps:bodyPr/>
                      </wps:wsp>
                      <wps:wsp>
                        <wps:cNvPr id="991" name="Line 913"/>
                        <wps:cNvCnPr>
                          <a:cxnSpLocks noChangeShapeType="1"/>
                        </wps:cNvCnPr>
                        <wps:spPr bwMode="auto">
                          <a:xfrm>
                            <a:off x="6755" y="586"/>
                            <a:ext cx="3301" cy="0"/>
                          </a:xfrm>
                          <a:prstGeom prst="line">
                            <a:avLst/>
                          </a:prstGeom>
                          <a:noFill/>
                          <a:ln w="6619">
                            <a:solidFill>
                              <a:srgbClr val="FF0000"/>
                            </a:solidFill>
                            <a:prstDash val="lgDash"/>
                            <a:round/>
                            <a:headEnd/>
                            <a:tailEnd/>
                          </a:ln>
                          <a:extLst>
                            <a:ext uri="{909E8E84-426E-40DD-AFC4-6F175D3DCCD1}">
                              <a14:hiddenFill xmlns:a14="http://schemas.microsoft.com/office/drawing/2010/main">
                                <a:noFill/>
                              </a14:hiddenFill>
                            </a:ext>
                          </a:extLst>
                        </wps:spPr>
                        <wps:bodyPr/>
                      </wps:wsp>
                      <wps:wsp>
                        <wps:cNvPr id="992" name="Text Box 912"/>
                        <wps:cNvSpPr txBox="1">
                          <a:spLocks noChangeArrowheads="1"/>
                        </wps:cNvSpPr>
                        <wps:spPr bwMode="auto">
                          <a:xfrm>
                            <a:off x="6746" y="-68"/>
                            <a:ext cx="3319" cy="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A5BB0" w14:textId="77777777" w:rsidR="003162A5" w:rsidRDefault="003162A5">
                              <w:pPr>
                                <w:rPr>
                                  <w:sz w:val="7"/>
                                </w:rPr>
                              </w:pPr>
                            </w:p>
                            <w:p w14:paraId="6A5C3C56" w14:textId="77777777" w:rsidR="003162A5" w:rsidRPr="00B8797A" w:rsidRDefault="003162A5">
                              <w:pPr>
                                <w:ind w:right="129"/>
                                <w:jc w:val="right"/>
                                <w:rPr>
                                  <w:rFonts w:ascii="Arial"/>
                                  <w:b/>
                                  <w:sz w:val="7"/>
                                  <w:lang w:val="es-ES"/>
                                  <w:rPrChange w:id="501" w:author="Alicia Lledolara" w:date="2018-11-23T10:37:00Z">
                                    <w:rPr>
                                      <w:rFonts w:ascii="Arial"/>
                                      <w:b/>
                                      <w:sz w:val="7"/>
                                    </w:rPr>
                                  </w:rPrChange>
                                </w:rPr>
                              </w:pPr>
                              <w:r w:rsidRPr="00B8797A">
                                <w:rPr>
                                  <w:rFonts w:ascii="Arial"/>
                                  <w:b/>
                                  <w:sz w:val="7"/>
                                  <w:lang w:val="es-ES"/>
                                  <w:rPrChange w:id="502" w:author="Alicia Lledolara" w:date="2018-11-23T10:37:00Z">
                                    <w:rPr>
                                      <w:rFonts w:ascii="Arial"/>
                                      <w:b/>
                                      <w:sz w:val="7"/>
                                    </w:rPr>
                                  </w:rPrChange>
                                </w:rPr>
                                <w:t>Lesional 30</w:t>
                              </w:r>
                              <w:r w:rsidRPr="00B8797A">
                                <w:rPr>
                                  <w:rFonts w:ascii="Arial"/>
                                  <w:b/>
                                  <w:spacing w:val="-13"/>
                                  <w:sz w:val="7"/>
                                  <w:lang w:val="es-ES"/>
                                  <w:rPrChange w:id="503" w:author="Alicia Lledolara" w:date="2018-11-23T10:37:00Z">
                                    <w:rPr>
                                      <w:rFonts w:ascii="Arial"/>
                                      <w:b/>
                                      <w:spacing w:val="-13"/>
                                      <w:sz w:val="7"/>
                                    </w:rPr>
                                  </w:rPrChange>
                                </w:rPr>
                                <w:t xml:space="preserve"> </w:t>
                              </w:r>
                              <w:r w:rsidRPr="00B8797A">
                                <w:rPr>
                                  <w:rFonts w:ascii="Arial"/>
                                  <w:b/>
                                  <w:sz w:val="7"/>
                                  <w:lang w:val="es-ES"/>
                                  <w:rPrChange w:id="504" w:author="Alicia Lledolara" w:date="2018-11-23T10:37:00Z">
                                    <w:rPr>
                                      <w:rFonts w:ascii="Arial"/>
                                      <w:b/>
                                      <w:sz w:val="7"/>
                                    </w:rPr>
                                  </w:rPrChange>
                                </w:rPr>
                                <w:t>min</w:t>
                              </w:r>
                            </w:p>
                            <w:p w14:paraId="6F83A16E" w14:textId="77777777" w:rsidR="003162A5" w:rsidRPr="00B8797A" w:rsidRDefault="003162A5">
                              <w:pPr>
                                <w:spacing w:before="4"/>
                                <w:ind w:right="129"/>
                                <w:jc w:val="right"/>
                                <w:rPr>
                                  <w:rFonts w:ascii="Arial"/>
                                  <w:b/>
                                  <w:sz w:val="7"/>
                                  <w:lang w:val="es-ES"/>
                                  <w:rPrChange w:id="505" w:author="Alicia Lledolara" w:date="2018-11-23T10:37:00Z">
                                    <w:rPr>
                                      <w:rFonts w:ascii="Arial"/>
                                      <w:b/>
                                      <w:sz w:val="7"/>
                                    </w:rPr>
                                  </w:rPrChange>
                                </w:rPr>
                              </w:pPr>
                              <w:r w:rsidRPr="00B8797A">
                                <w:rPr>
                                  <w:rFonts w:ascii="Arial"/>
                                  <w:b/>
                                  <w:sz w:val="7"/>
                                  <w:lang w:val="es-ES"/>
                                  <w:rPrChange w:id="506" w:author="Alicia Lledolara" w:date="2018-11-23T10:37:00Z">
                                    <w:rPr>
                                      <w:rFonts w:ascii="Arial"/>
                                      <w:b/>
                                      <w:sz w:val="7"/>
                                    </w:rPr>
                                  </w:rPrChange>
                                </w:rPr>
                                <w:t>Lesional 40</w:t>
                              </w:r>
                              <w:r w:rsidRPr="00B8797A">
                                <w:rPr>
                                  <w:rFonts w:ascii="Arial"/>
                                  <w:b/>
                                  <w:spacing w:val="-13"/>
                                  <w:sz w:val="7"/>
                                  <w:lang w:val="es-ES"/>
                                  <w:rPrChange w:id="507" w:author="Alicia Lledolara" w:date="2018-11-23T10:37:00Z">
                                    <w:rPr>
                                      <w:rFonts w:ascii="Arial"/>
                                      <w:b/>
                                      <w:spacing w:val="-13"/>
                                      <w:sz w:val="7"/>
                                    </w:rPr>
                                  </w:rPrChange>
                                </w:rPr>
                                <w:t xml:space="preserve"> </w:t>
                              </w:r>
                              <w:r w:rsidRPr="00B8797A">
                                <w:rPr>
                                  <w:rFonts w:ascii="Arial"/>
                                  <w:b/>
                                  <w:sz w:val="7"/>
                                  <w:lang w:val="es-ES"/>
                                  <w:rPrChange w:id="508" w:author="Alicia Lledolara" w:date="2018-11-23T10:37:00Z">
                                    <w:rPr>
                                      <w:rFonts w:ascii="Arial"/>
                                      <w:b/>
                                      <w:sz w:val="7"/>
                                    </w:rPr>
                                  </w:rPrChange>
                                </w:rPr>
                                <w:t>min</w:t>
                              </w:r>
                            </w:p>
                            <w:p w14:paraId="27D4F246" w14:textId="77777777" w:rsidR="003162A5" w:rsidRPr="00B8797A" w:rsidRDefault="003162A5">
                              <w:pPr>
                                <w:spacing w:before="4"/>
                                <w:ind w:right="42"/>
                                <w:jc w:val="right"/>
                                <w:rPr>
                                  <w:rFonts w:ascii="Arial" w:hAnsi="Arial"/>
                                  <w:b/>
                                  <w:sz w:val="7"/>
                                  <w:lang w:val="es-ES"/>
                                  <w:rPrChange w:id="509" w:author="Alicia Lledolara" w:date="2018-11-23T10:37:00Z">
                                    <w:rPr>
                                      <w:rFonts w:ascii="Arial" w:hAnsi="Arial"/>
                                      <w:b/>
                                      <w:sz w:val="7"/>
                                    </w:rPr>
                                  </w:rPrChange>
                                </w:rPr>
                              </w:pPr>
                              <w:r w:rsidRPr="00B8797A">
                                <w:rPr>
                                  <w:rFonts w:ascii="Arial" w:hAnsi="Arial"/>
                                  <w:b/>
                                  <w:sz w:val="7"/>
                                  <w:lang w:val="es-ES"/>
                                  <w:rPrChange w:id="510" w:author="Alicia Lledolara" w:date="2018-11-23T10:37:00Z">
                                    <w:rPr>
                                      <w:rFonts w:ascii="Arial" w:hAnsi="Arial"/>
                                      <w:b/>
                                      <w:sz w:val="7"/>
                                    </w:rPr>
                                  </w:rPrChange>
                                </w:rPr>
                                <w:t xml:space="preserve">NHEK </w:t>
                              </w:r>
                              <w:r w:rsidRPr="00B8797A">
                                <w:rPr>
                                  <w:rFonts w:ascii="Arial" w:hAnsi="Arial"/>
                                  <w:b/>
                                  <w:spacing w:val="-4"/>
                                  <w:sz w:val="7"/>
                                  <w:lang w:val="es-ES"/>
                                  <w:rPrChange w:id="511" w:author="Alicia Lledolara" w:date="2018-11-23T10:37:00Z">
                                    <w:rPr>
                                      <w:rFonts w:ascii="Arial" w:hAnsi="Arial"/>
                                      <w:b/>
                                      <w:spacing w:val="-4"/>
                                      <w:sz w:val="7"/>
                                    </w:rPr>
                                  </w:rPrChange>
                                </w:rPr>
                                <w:t>ATAC−seq</w:t>
                              </w:r>
                              <w:r w:rsidRPr="00B8797A">
                                <w:rPr>
                                  <w:rFonts w:ascii="Arial" w:hAnsi="Arial"/>
                                  <w:b/>
                                  <w:spacing w:val="-8"/>
                                  <w:sz w:val="7"/>
                                  <w:lang w:val="es-ES"/>
                                  <w:rPrChange w:id="512" w:author="Alicia Lledolara" w:date="2018-11-23T10:37:00Z">
                                    <w:rPr>
                                      <w:rFonts w:ascii="Arial" w:hAnsi="Arial"/>
                                      <w:b/>
                                      <w:spacing w:val="-8"/>
                                      <w:sz w:val="7"/>
                                    </w:rPr>
                                  </w:rPrChange>
                                </w:rPr>
                                <w:t xml:space="preserve"> </w:t>
                              </w:r>
                              <w:r w:rsidRPr="00B8797A">
                                <w:rPr>
                                  <w:rFonts w:ascii="Arial" w:hAnsi="Arial"/>
                                  <w:b/>
                                  <w:sz w:val="7"/>
                                  <w:lang w:val="es-ES"/>
                                  <w:rPrChange w:id="513" w:author="Alicia Lledolara" w:date="2018-11-23T10:37:00Z">
                                    <w:rPr>
                                      <w:rFonts w:ascii="Arial" w:hAnsi="Arial"/>
                                      <w:b/>
                                      <w:sz w:val="7"/>
                                    </w:rPr>
                                  </w:rPrChange>
                                </w:rPr>
                                <w:t>1</w:t>
                              </w:r>
                            </w:p>
                            <w:p w14:paraId="2F5F1DE7" w14:textId="77777777" w:rsidR="003162A5" w:rsidRDefault="003162A5">
                              <w:pPr>
                                <w:spacing w:before="4"/>
                                <w:ind w:right="42"/>
                                <w:jc w:val="right"/>
                                <w:rPr>
                                  <w:rFonts w:ascii="Arial" w:hAnsi="Arial"/>
                                  <w:b/>
                                  <w:sz w:val="7"/>
                                </w:rPr>
                              </w:pPr>
                              <w:r>
                                <w:rPr>
                                  <w:rFonts w:ascii="Arial" w:hAnsi="Arial"/>
                                  <w:b/>
                                  <w:sz w:val="7"/>
                                </w:rPr>
                                <w:t xml:space="preserve">NHEK </w:t>
                              </w:r>
                              <w:r>
                                <w:rPr>
                                  <w:rFonts w:ascii="Arial" w:hAnsi="Arial"/>
                                  <w:b/>
                                  <w:spacing w:val="-4"/>
                                  <w:sz w:val="7"/>
                                </w:rPr>
                                <w:t>ATAC−seq</w:t>
                              </w:r>
                              <w:r>
                                <w:rPr>
                                  <w:rFonts w:ascii="Arial" w:hAnsi="Arial"/>
                                  <w:b/>
                                  <w:spacing w:val="-8"/>
                                  <w:sz w:val="7"/>
                                </w:rPr>
                                <w:t xml:space="preserve"> </w:t>
                              </w:r>
                              <w:r>
                                <w:rPr>
                                  <w:rFonts w:ascii="Arial" w:hAnsi="Arial"/>
                                  <w:b/>
                                  <w:sz w:val="7"/>
                                </w:rPr>
                                <w:t>2</w:t>
                              </w:r>
                            </w:p>
                            <w:p w14:paraId="6F0B02C7" w14:textId="77777777" w:rsidR="003162A5" w:rsidRDefault="003162A5">
                              <w:pPr>
                                <w:spacing w:before="4"/>
                                <w:ind w:right="82"/>
                                <w:jc w:val="right"/>
                                <w:rPr>
                                  <w:rFonts w:ascii="Arial" w:hAnsi="Arial"/>
                                  <w:b/>
                                  <w:sz w:val="7"/>
                                </w:rPr>
                              </w:pPr>
                              <w:r>
                                <w:rPr>
                                  <w:rFonts w:ascii="Arial" w:hAnsi="Arial"/>
                                  <w:b/>
                                  <w:sz w:val="7"/>
                                </w:rPr>
                                <w:t>NHEK</w:t>
                              </w:r>
                              <w:r>
                                <w:rPr>
                                  <w:rFonts w:ascii="Arial" w:hAnsi="Arial"/>
                                  <w:b/>
                                  <w:spacing w:val="-9"/>
                                  <w:sz w:val="7"/>
                                </w:rPr>
                                <w:t xml:space="preserve"> </w:t>
                              </w:r>
                              <w:r>
                                <w:rPr>
                                  <w:rFonts w:ascii="Arial" w:hAnsi="Arial"/>
                                  <w:b/>
                                  <w:spacing w:val="-4"/>
                                  <w:sz w:val="7"/>
                                </w:rPr>
                                <w:t>Fast−ATAC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E4A308" id="Group 911" o:spid="_x0000_s1622" style="position:absolute;left:0;text-align:left;margin-left:336.55pt;margin-top:-3.65pt;width:167pt;height:137.35pt;z-index:251531264;mso-position-horizontal-relative:page;mso-position-vertical-relative:text" coordorigin="6731,-73" coordsize="3340,2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">
                <v:shape id="Picture 940" o:spid="_x0000_s1623" type="#_x0000_t75" style="position:absolute;left:6892;top:1470;width:3027;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">
                  <v:imagedata r:id="rId79" o:title=""/>
                </v:shape>
                <v:rect id="Rectangle 939" o:spid="_x0000_s1624" style="position:absolute;left:6744;top:-71;width:332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" filled="f" strokecolor="#333" strokeweight=".09236mm"/>
                <v:line id="Line 938" o:spid="_x0000_s1625" style="position:absolute;visibility:visible;mso-wrap-style:square" from="6731,2536" to="6744,2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" strokecolor="#333" strokeweight=".09236mm"/>
                <v:line id="Line 937" o:spid="_x0000_s1626" style="position:absolute;visibility:visible;mso-wrap-style:square" from="6731,2359" to="6744,2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" strokecolor="#333" strokeweight=".09236mm"/>
                <v:line id="Line 936" o:spid="_x0000_s1627" style="position:absolute;visibility:visible;mso-wrap-style:square" from="6731,2181" to="6744,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" strokecolor="#333" strokeweight=".09236mm"/>
                <v:line id="Line 935" o:spid="_x0000_s1628" style="position:absolute;visibility:visible;mso-wrap-style:square" from="6731,2004" to="6744,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" strokecolor="#333" strokeweight=".09236mm"/>
                <v:line id="Line 934" o:spid="_x0000_s1629" style="position:absolute;visibility:visible;mso-wrap-style:square" from="6731,1827" to="6744,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" strokecolor="#333" strokeweight=".09236mm"/>
                <v:line id="Line 933" o:spid="_x0000_s1630" style="position:absolute;visibility:visible;mso-wrap-style:square" from="6731,1650" to="6744,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" strokecolor="#333" strokeweight=".09236mm"/>
                <v:line id="Line 932" o:spid="_x0000_s1631" style="position:absolute;visibility:visible;mso-wrap-style:square" from="6731,1472" to="6744,1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" strokecolor="#333" strokeweight=".09236mm"/>
                <v:line id="Line 931" o:spid="_x0000_s1632" style="position:absolute;visibility:visible;mso-wrap-style:square" from="6731,1295" to="6744,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" strokecolor="#333" strokeweight=".09236mm"/>
                <v:line id="Line 930" o:spid="_x0000_s1633" style="position:absolute;visibility:visible;mso-wrap-style:square" from="6731,1118" to="6744,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" strokecolor="#333" strokeweight=".09236mm"/>
                <v:line id="Line 929" o:spid="_x0000_s1634" style="position:absolute;visibility:visible;mso-wrap-style:square" from="6731,940" to="6744,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" strokecolor="#333" strokeweight=".09236mm"/>
                <v:line id="Line 928" o:spid="_x0000_s1635" style="position:absolute;visibility:visible;mso-wrap-style:square" from="6731,763" to="674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" strokecolor="#333" strokeweight=".09236mm"/>
                <v:line id="Line 927" o:spid="_x0000_s1636" style="position:absolute;visibility:visible;mso-wrap-style:square" from="6731,586" to="6744,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" strokecolor="#333" strokeweight=".09236mm"/>
                <v:line id="Line 926" o:spid="_x0000_s1637" style="position:absolute;visibility:visible;mso-wrap-style:square" from="6731,409" to="674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" strokecolor="#333" strokeweight=".09236mm"/>
                <v:line id="Line 925" o:spid="_x0000_s1638" style="position:absolute;visibility:visible;mso-wrap-style:square" from="6731,231" to="6744,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" strokecolor="#333" strokeweight=".09236mm"/>
                <v:line id="Line 924" o:spid="_x0000_s1639" style="position:absolute;visibility:visible;mso-wrap-style:square" from="6731,54" to="674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" strokecolor="#333" strokeweight=".09236mm"/>
                <v:line id="Line 923" o:spid="_x0000_s1640" style="position:absolute;visibility:visible;mso-wrap-style:square" from="6888,2674" to="6888,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" strokecolor="#333" strokeweight=".09236mm"/>
                <v:line id="Line 922" o:spid="_x0000_s1641" style="position:absolute;visibility:visible;mso-wrap-style:square" from="7647,2674" to="7647,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" strokecolor="#333" strokeweight=".09236mm"/>
                <v:line id="Line 921" o:spid="_x0000_s1642" style="position:absolute;visibility:visible;mso-wrap-style:square" from="8406,2674" to="8406,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" strokecolor="#333" strokeweight=".09236mm"/>
                <v:line id="Line 920" o:spid="_x0000_s1643" style="position:absolute;visibility:visible;mso-wrap-style:square" from="9165,2674" to="9165,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" strokecolor="#333" strokeweight=".09236mm"/>
                <v:line id="Line 919" o:spid="_x0000_s1644" style="position:absolute;visibility:visible;mso-wrap-style:square" from="9924,2674" to="9924,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" strokecolor="#333" strokeweight=".09236mm"/>
                <v:line id="Line 918" o:spid="_x0000_s1645" style="position:absolute;visibility:visible;mso-wrap-style:square" from="9304,62" to="937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" strokecolor="#1c85ed" strokeweight=".09236mm"/>
                <v:line id="Line 917" o:spid="_x0000_s1646" style="position:absolute;visibility:visible;mso-wrap-style:square" from="9304,147" to="9372,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" strokecolor="#e21a1c" strokeweight=".09236mm"/>
                <v:line id="Line 916" o:spid="_x0000_s1647" style="position:absolute;visibility:visible;mso-wrap-style:square" from="9304,231" to="9372,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" strokecolor="#008a00" strokeweight=".09236mm"/>
                <v:line id="Line 915" o:spid="_x0000_s1648" style="position:absolute;visibility:visible;mso-wrap-style:square" from="9304,316" to="937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" strokecolor="#6a3c9a" strokeweight=".09236mm"/>
                <v:line id="Line 914" o:spid="_x0000_s1649" style="position:absolute;visibility:visible;mso-wrap-style:square" from="9304,400" to="937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" strokecolor="#ff7e00" strokeweight=".09236mm"/>
                <v:line id="Line 913" o:spid="_x0000_s1650" style="position:absolute;visibility:visible;mso-wrap-style:square" from="6755,586" to="10056,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" strokecolor="red" strokeweight=".18386mm">
                  <v:stroke dashstyle="longDash"/>
                </v:line>
                <v:shape id="Text Box 912" o:spid="_x0000_s1651" type="#_x0000_t202" style="position:absolute;left:6746;top:-68;width:3319;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" filled="f" stroked="f">
                  <v:textbox inset="0,0,0,0">
                    <w:txbxContent>
                      <w:p w14:paraId="4ABA5BB0" w14:textId="77777777" w:rsidR="003162A5" w:rsidRDefault="003162A5">
                        <w:pPr>
                          <w:rPr>
                            <w:sz w:val="7"/>
                          </w:rPr>
                        </w:pPr>
                      </w:p>
                      <w:p w14:paraId="6A5C3C56" w14:textId="77777777" w:rsidR="003162A5" w:rsidRPr="00B8797A" w:rsidRDefault="003162A5">
                        <w:pPr>
                          <w:ind w:right="129"/>
                          <w:jc w:val="right"/>
                          <w:rPr>
                            <w:rFonts w:ascii="Arial"/>
                            <w:b/>
                            <w:sz w:val="7"/>
                            <w:lang w:val="es-ES"/>
                            <w:rPrChange w:id="514" w:author="Alicia Lledolara" w:date="2018-11-23T10:37:00Z">
                              <w:rPr>
                                <w:rFonts w:ascii="Arial"/>
                                <w:b/>
                                <w:sz w:val="7"/>
                              </w:rPr>
                            </w:rPrChange>
                          </w:rPr>
                        </w:pPr>
                        <w:r w:rsidRPr="00B8797A">
                          <w:rPr>
                            <w:rFonts w:ascii="Arial"/>
                            <w:b/>
                            <w:sz w:val="7"/>
                            <w:lang w:val="es-ES"/>
                            <w:rPrChange w:id="515" w:author="Alicia Lledolara" w:date="2018-11-23T10:37:00Z">
                              <w:rPr>
                                <w:rFonts w:ascii="Arial"/>
                                <w:b/>
                                <w:sz w:val="7"/>
                              </w:rPr>
                            </w:rPrChange>
                          </w:rPr>
                          <w:t>Lesional 30</w:t>
                        </w:r>
                        <w:r w:rsidRPr="00B8797A">
                          <w:rPr>
                            <w:rFonts w:ascii="Arial"/>
                            <w:b/>
                            <w:spacing w:val="-13"/>
                            <w:sz w:val="7"/>
                            <w:lang w:val="es-ES"/>
                            <w:rPrChange w:id="516" w:author="Alicia Lledolara" w:date="2018-11-23T10:37:00Z">
                              <w:rPr>
                                <w:rFonts w:ascii="Arial"/>
                                <w:b/>
                                <w:spacing w:val="-13"/>
                                <w:sz w:val="7"/>
                              </w:rPr>
                            </w:rPrChange>
                          </w:rPr>
                          <w:t xml:space="preserve"> </w:t>
                        </w:r>
                        <w:r w:rsidRPr="00B8797A">
                          <w:rPr>
                            <w:rFonts w:ascii="Arial"/>
                            <w:b/>
                            <w:sz w:val="7"/>
                            <w:lang w:val="es-ES"/>
                            <w:rPrChange w:id="517" w:author="Alicia Lledolara" w:date="2018-11-23T10:37:00Z">
                              <w:rPr>
                                <w:rFonts w:ascii="Arial"/>
                                <w:b/>
                                <w:sz w:val="7"/>
                              </w:rPr>
                            </w:rPrChange>
                          </w:rPr>
                          <w:t>min</w:t>
                        </w:r>
                      </w:p>
                      <w:p w14:paraId="6F83A16E" w14:textId="77777777" w:rsidR="003162A5" w:rsidRPr="00B8797A" w:rsidRDefault="003162A5">
                        <w:pPr>
                          <w:spacing w:before="4"/>
                          <w:ind w:right="129"/>
                          <w:jc w:val="right"/>
                          <w:rPr>
                            <w:rFonts w:ascii="Arial"/>
                            <w:b/>
                            <w:sz w:val="7"/>
                            <w:lang w:val="es-ES"/>
                            <w:rPrChange w:id="518" w:author="Alicia Lledolara" w:date="2018-11-23T10:37:00Z">
                              <w:rPr>
                                <w:rFonts w:ascii="Arial"/>
                                <w:b/>
                                <w:sz w:val="7"/>
                              </w:rPr>
                            </w:rPrChange>
                          </w:rPr>
                        </w:pPr>
                        <w:r w:rsidRPr="00B8797A">
                          <w:rPr>
                            <w:rFonts w:ascii="Arial"/>
                            <w:b/>
                            <w:sz w:val="7"/>
                            <w:lang w:val="es-ES"/>
                            <w:rPrChange w:id="519" w:author="Alicia Lledolara" w:date="2018-11-23T10:37:00Z">
                              <w:rPr>
                                <w:rFonts w:ascii="Arial"/>
                                <w:b/>
                                <w:sz w:val="7"/>
                              </w:rPr>
                            </w:rPrChange>
                          </w:rPr>
                          <w:t>Lesional 40</w:t>
                        </w:r>
                        <w:r w:rsidRPr="00B8797A">
                          <w:rPr>
                            <w:rFonts w:ascii="Arial"/>
                            <w:b/>
                            <w:spacing w:val="-13"/>
                            <w:sz w:val="7"/>
                            <w:lang w:val="es-ES"/>
                            <w:rPrChange w:id="520" w:author="Alicia Lledolara" w:date="2018-11-23T10:37:00Z">
                              <w:rPr>
                                <w:rFonts w:ascii="Arial"/>
                                <w:b/>
                                <w:spacing w:val="-13"/>
                                <w:sz w:val="7"/>
                              </w:rPr>
                            </w:rPrChange>
                          </w:rPr>
                          <w:t xml:space="preserve"> </w:t>
                        </w:r>
                        <w:r w:rsidRPr="00B8797A">
                          <w:rPr>
                            <w:rFonts w:ascii="Arial"/>
                            <w:b/>
                            <w:sz w:val="7"/>
                            <w:lang w:val="es-ES"/>
                            <w:rPrChange w:id="521" w:author="Alicia Lledolara" w:date="2018-11-23T10:37:00Z">
                              <w:rPr>
                                <w:rFonts w:ascii="Arial"/>
                                <w:b/>
                                <w:sz w:val="7"/>
                              </w:rPr>
                            </w:rPrChange>
                          </w:rPr>
                          <w:t>min</w:t>
                        </w:r>
                      </w:p>
                      <w:p w14:paraId="27D4F246" w14:textId="77777777" w:rsidR="003162A5" w:rsidRPr="00B8797A" w:rsidRDefault="003162A5">
                        <w:pPr>
                          <w:spacing w:before="4"/>
                          <w:ind w:right="42"/>
                          <w:jc w:val="right"/>
                          <w:rPr>
                            <w:rFonts w:ascii="Arial" w:hAnsi="Arial"/>
                            <w:b/>
                            <w:sz w:val="7"/>
                            <w:lang w:val="es-ES"/>
                            <w:rPrChange w:id="522" w:author="Alicia Lledolara" w:date="2018-11-23T10:37:00Z">
                              <w:rPr>
                                <w:rFonts w:ascii="Arial" w:hAnsi="Arial"/>
                                <w:b/>
                                <w:sz w:val="7"/>
                              </w:rPr>
                            </w:rPrChange>
                          </w:rPr>
                        </w:pPr>
                        <w:r w:rsidRPr="00B8797A">
                          <w:rPr>
                            <w:rFonts w:ascii="Arial" w:hAnsi="Arial"/>
                            <w:b/>
                            <w:sz w:val="7"/>
                            <w:lang w:val="es-ES"/>
                            <w:rPrChange w:id="523" w:author="Alicia Lledolara" w:date="2018-11-23T10:37:00Z">
                              <w:rPr>
                                <w:rFonts w:ascii="Arial" w:hAnsi="Arial"/>
                                <w:b/>
                                <w:sz w:val="7"/>
                              </w:rPr>
                            </w:rPrChange>
                          </w:rPr>
                          <w:t xml:space="preserve">NHEK </w:t>
                        </w:r>
                        <w:r w:rsidRPr="00B8797A">
                          <w:rPr>
                            <w:rFonts w:ascii="Arial" w:hAnsi="Arial"/>
                            <w:b/>
                            <w:spacing w:val="-4"/>
                            <w:sz w:val="7"/>
                            <w:lang w:val="es-ES"/>
                            <w:rPrChange w:id="524" w:author="Alicia Lledolara" w:date="2018-11-23T10:37:00Z">
                              <w:rPr>
                                <w:rFonts w:ascii="Arial" w:hAnsi="Arial"/>
                                <w:b/>
                                <w:spacing w:val="-4"/>
                                <w:sz w:val="7"/>
                              </w:rPr>
                            </w:rPrChange>
                          </w:rPr>
                          <w:t>ATAC−seq</w:t>
                        </w:r>
                        <w:r w:rsidRPr="00B8797A">
                          <w:rPr>
                            <w:rFonts w:ascii="Arial" w:hAnsi="Arial"/>
                            <w:b/>
                            <w:spacing w:val="-8"/>
                            <w:sz w:val="7"/>
                            <w:lang w:val="es-ES"/>
                            <w:rPrChange w:id="525" w:author="Alicia Lledolara" w:date="2018-11-23T10:37:00Z">
                              <w:rPr>
                                <w:rFonts w:ascii="Arial" w:hAnsi="Arial"/>
                                <w:b/>
                                <w:spacing w:val="-8"/>
                                <w:sz w:val="7"/>
                              </w:rPr>
                            </w:rPrChange>
                          </w:rPr>
                          <w:t xml:space="preserve"> </w:t>
                        </w:r>
                        <w:r w:rsidRPr="00B8797A">
                          <w:rPr>
                            <w:rFonts w:ascii="Arial" w:hAnsi="Arial"/>
                            <w:b/>
                            <w:sz w:val="7"/>
                            <w:lang w:val="es-ES"/>
                            <w:rPrChange w:id="526" w:author="Alicia Lledolara" w:date="2018-11-23T10:37:00Z">
                              <w:rPr>
                                <w:rFonts w:ascii="Arial" w:hAnsi="Arial"/>
                                <w:b/>
                                <w:sz w:val="7"/>
                              </w:rPr>
                            </w:rPrChange>
                          </w:rPr>
                          <w:t>1</w:t>
                        </w:r>
                      </w:p>
                      <w:p w14:paraId="2F5F1DE7" w14:textId="77777777" w:rsidR="003162A5" w:rsidRDefault="003162A5">
                        <w:pPr>
                          <w:spacing w:before="4"/>
                          <w:ind w:right="42"/>
                          <w:jc w:val="right"/>
                          <w:rPr>
                            <w:rFonts w:ascii="Arial" w:hAnsi="Arial"/>
                            <w:b/>
                            <w:sz w:val="7"/>
                          </w:rPr>
                        </w:pPr>
                        <w:r>
                          <w:rPr>
                            <w:rFonts w:ascii="Arial" w:hAnsi="Arial"/>
                            <w:b/>
                            <w:sz w:val="7"/>
                          </w:rPr>
                          <w:t xml:space="preserve">NHEK </w:t>
                        </w:r>
                        <w:r>
                          <w:rPr>
                            <w:rFonts w:ascii="Arial" w:hAnsi="Arial"/>
                            <w:b/>
                            <w:spacing w:val="-4"/>
                            <w:sz w:val="7"/>
                          </w:rPr>
                          <w:t>ATAC−seq</w:t>
                        </w:r>
                        <w:r>
                          <w:rPr>
                            <w:rFonts w:ascii="Arial" w:hAnsi="Arial"/>
                            <w:b/>
                            <w:spacing w:val="-8"/>
                            <w:sz w:val="7"/>
                          </w:rPr>
                          <w:t xml:space="preserve"> </w:t>
                        </w:r>
                        <w:r>
                          <w:rPr>
                            <w:rFonts w:ascii="Arial" w:hAnsi="Arial"/>
                            <w:b/>
                            <w:sz w:val="7"/>
                          </w:rPr>
                          <w:t>2</w:t>
                        </w:r>
                      </w:p>
                      <w:p w14:paraId="6F0B02C7" w14:textId="77777777" w:rsidR="003162A5" w:rsidRDefault="003162A5">
                        <w:pPr>
                          <w:spacing w:before="4"/>
                          <w:ind w:right="82"/>
                          <w:jc w:val="right"/>
                          <w:rPr>
                            <w:rFonts w:ascii="Arial" w:hAnsi="Arial"/>
                            <w:b/>
                            <w:sz w:val="7"/>
                          </w:rPr>
                        </w:pPr>
                        <w:r>
                          <w:rPr>
                            <w:rFonts w:ascii="Arial" w:hAnsi="Arial"/>
                            <w:b/>
                            <w:sz w:val="7"/>
                          </w:rPr>
                          <w:t>NHEK</w:t>
                        </w:r>
                        <w:r>
                          <w:rPr>
                            <w:rFonts w:ascii="Arial" w:hAnsi="Arial"/>
                            <w:b/>
                            <w:spacing w:val="-9"/>
                            <w:sz w:val="7"/>
                          </w:rPr>
                          <w:t xml:space="preserve"> </w:t>
                        </w:r>
                        <w:r>
                          <w:rPr>
                            <w:rFonts w:ascii="Arial" w:hAnsi="Arial"/>
                            <w:b/>
                            <w:spacing w:val="-4"/>
                            <w:sz w:val="7"/>
                          </w:rPr>
                          <w:t>Fast−ATAC</w:t>
                        </w:r>
                      </w:p>
                    </w:txbxContent>
                  </v:textbox>
                </v:shape>
                <w10:wrap anchorx="page"/>
              </v:group>
            </w:pict>
          </mc:Fallback>
        </mc:AlternateContent>
      </w:r>
      <w:r w:rsidR="00372F18">
        <w:rPr>
          <w:rFonts w:ascii="Arial"/>
          <w:color w:val="4D4D4D"/>
          <w:sz w:val="8"/>
        </w:rPr>
        <w:t>7.5</w:t>
      </w:r>
    </w:p>
    <w:p w14:paraId="69036AFD" w14:textId="77777777" w:rsidR="0065693B" w:rsidRDefault="0065693B">
      <w:pPr>
        <w:pStyle w:val="BodyText"/>
        <w:spacing w:before="4"/>
        <w:rPr>
          <w:rFonts w:ascii="Arial"/>
          <w:sz w:val="7"/>
        </w:rPr>
      </w:pPr>
    </w:p>
    <w:p w14:paraId="432C62E5" w14:textId="77777777" w:rsidR="0065693B" w:rsidRDefault="00372F18">
      <w:pPr>
        <w:spacing w:before="1"/>
        <w:ind w:right="264"/>
        <w:jc w:val="center"/>
        <w:rPr>
          <w:rFonts w:ascii="Arial"/>
          <w:sz w:val="8"/>
        </w:rPr>
      </w:pPr>
      <w:r>
        <w:rPr>
          <w:rFonts w:ascii="Arial"/>
          <w:color w:val="4D4D4D"/>
          <w:sz w:val="8"/>
        </w:rPr>
        <w:t>7.0</w:t>
      </w:r>
    </w:p>
    <w:p w14:paraId="18DAD61E" w14:textId="77777777" w:rsidR="0065693B" w:rsidRDefault="0065693B">
      <w:pPr>
        <w:pStyle w:val="BodyText"/>
        <w:spacing w:before="4"/>
        <w:rPr>
          <w:rFonts w:ascii="Arial"/>
          <w:sz w:val="7"/>
        </w:rPr>
      </w:pPr>
    </w:p>
    <w:p w14:paraId="1E54F818" w14:textId="77777777" w:rsidR="0065693B" w:rsidRDefault="00372F18">
      <w:pPr>
        <w:ind w:right="264"/>
        <w:jc w:val="center"/>
        <w:rPr>
          <w:rFonts w:ascii="Arial"/>
          <w:sz w:val="8"/>
        </w:rPr>
      </w:pPr>
      <w:r>
        <w:rPr>
          <w:rFonts w:ascii="Arial"/>
          <w:color w:val="4D4D4D"/>
          <w:sz w:val="8"/>
        </w:rPr>
        <w:t>6.5</w:t>
      </w:r>
    </w:p>
    <w:p w14:paraId="3CBE773A" w14:textId="77777777" w:rsidR="0065693B" w:rsidRDefault="0065693B">
      <w:pPr>
        <w:jc w:val="center"/>
        <w:rPr>
          <w:rFonts w:ascii="Arial"/>
          <w:sz w:val="8"/>
        </w:rPr>
        <w:sectPr w:rsidR="0065693B">
          <w:pgSz w:w="11910" w:h="16840"/>
          <w:pgMar w:top="1540" w:right="0" w:bottom="800" w:left="1680" w:header="1231" w:footer="615" w:gutter="0"/>
          <w:cols w:space="720"/>
        </w:sectPr>
      </w:pPr>
    </w:p>
    <w:p w14:paraId="71F0C2FC" w14:textId="77777777" w:rsidR="0065693B" w:rsidRDefault="0065693B">
      <w:pPr>
        <w:pStyle w:val="BodyText"/>
        <w:rPr>
          <w:rFonts w:ascii="Arial"/>
          <w:sz w:val="8"/>
        </w:rPr>
      </w:pPr>
    </w:p>
    <w:p w14:paraId="3C75325C" w14:textId="6330A9C5" w:rsidR="0065693B" w:rsidRDefault="00B8797A">
      <w:pPr>
        <w:spacing w:before="54"/>
        <w:ind w:right="38"/>
        <w:jc w:val="right"/>
        <w:rPr>
          <w:rFonts w:ascii="Arial"/>
          <w:sz w:val="8"/>
        </w:rPr>
      </w:pPr>
      <w:r>
        <w:rPr>
          <w:noProof/>
        </w:rPr>
        <mc:AlternateContent>
          <mc:Choice Requires="wps">
            <w:drawing>
              <wp:anchor distT="0" distB="0" distL="114300" distR="114300" simplePos="0" relativeHeight="251530240" behindDoc="0" locked="0" layoutInCell="1" allowOverlap="1" wp14:anchorId="234F20AE" wp14:editId="507CEA2D">
                <wp:simplePos x="0" y="0"/>
                <wp:positionH relativeFrom="page">
                  <wp:posOffset>1798955</wp:posOffset>
                </wp:positionH>
                <wp:positionV relativeFrom="paragraph">
                  <wp:posOffset>64135</wp:posOffset>
                </wp:positionV>
                <wp:extent cx="8255" cy="0"/>
                <wp:effectExtent l="8255" t="10795" r="12065" b="8255"/>
                <wp:wrapNone/>
                <wp:docPr id="962" name="Lin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6D95F" id="Line 910" o:spid="_x0000_s1026" style="position:absolute;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5.05pt" to="142.3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" strokecolor="#333" strokeweight=".09236mm">
                <w10:wrap anchorx="page"/>
              </v:line>
            </w:pict>
          </mc:Fallback>
        </mc:AlternateContent>
      </w:r>
      <w:r>
        <w:rPr>
          <w:noProof/>
        </w:rPr>
        <mc:AlternateContent>
          <mc:Choice Requires="wps">
            <w:drawing>
              <wp:anchor distT="0" distB="0" distL="114300" distR="114300" simplePos="0" relativeHeight="251532288" behindDoc="0" locked="0" layoutInCell="1" allowOverlap="1" wp14:anchorId="2DA58496" wp14:editId="023B98C5">
                <wp:simplePos x="0" y="0"/>
                <wp:positionH relativeFrom="page">
                  <wp:posOffset>1630045</wp:posOffset>
                </wp:positionH>
                <wp:positionV relativeFrom="paragraph">
                  <wp:posOffset>-45085</wp:posOffset>
                </wp:positionV>
                <wp:extent cx="95250" cy="1125855"/>
                <wp:effectExtent l="1270" t="0" r="0" b="1270"/>
                <wp:wrapNone/>
                <wp:docPr id="961" name="Text 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1125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28A52" w14:textId="77777777" w:rsidR="003162A5" w:rsidRDefault="003162A5">
                            <w:pPr>
                              <w:spacing w:before="24"/>
                              <w:ind w:left="20"/>
                              <w:rPr>
                                <w:rFonts w:ascii="Arial" w:hAnsi="Arial"/>
                                <w:b/>
                                <w:sz w:val="9"/>
                              </w:rPr>
                            </w:pPr>
                            <w:r>
                              <w:rPr>
                                <w:rFonts w:ascii="Arial" w:hAnsi="Arial"/>
                                <w:b/>
                                <w:w w:val="110"/>
                                <w:sz w:val="9"/>
                              </w:rPr>
                              <w:t>Normalised insert size density (x10</w:t>
                            </w:r>
                            <w:r>
                              <w:rPr>
                                <w:rFonts w:ascii="Arial" w:hAnsi="Arial"/>
                                <w:b/>
                                <w:w w:val="110"/>
                                <w:position w:val="3"/>
                                <w:sz w:val="5"/>
                              </w:rPr>
                              <w:t>−3</w:t>
                            </w:r>
                            <w:r>
                              <w:rPr>
                                <w:rFonts w:ascii="Arial" w:hAnsi="Arial"/>
                                <w:b/>
                                <w:w w:val="110"/>
                                <w:sz w:val="9"/>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58496" id="Text Box 909" o:spid="_x0000_s1652" type="#_x0000_t202" style="position:absolute;left:0;text-align:left;margin-left:128.35pt;margin-top:-3.55pt;width:7.5pt;height:88.65pt;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" filled="f" stroked="f">
                <v:textbox style="layout-flow:vertical;mso-layout-flow-alt:bottom-to-top" inset="0,0,0,0">
                  <w:txbxContent>
                    <w:p w14:paraId="21328A52" w14:textId="77777777" w:rsidR="003162A5" w:rsidRDefault="003162A5">
                      <w:pPr>
                        <w:spacing w:before="24"/>
                        <w:ind w:left="20"/>
                        <w:rPr>
                          <w:rFonts w:ascii="Arial" w:hAnsi="Arial"/>
                          <w:b/>
                          <w:sz w:val="9"/>
                        </w:rPr>
                      </w:pPr>
                      <w:r>
                        <w:rPr>
                          <w:rFonts w:ascii="Arial" w:hAnsi="Arial"/>
                          <w:b/>
                          <w:w w:val="110"/>
                          <w:sz w:val="9"/>
                        </w:rPr>
                        <w:t>Normalised insert size density (x10</w:t>
                      </w:r>
                      <w:r>
                        <w:rPr>
                          <w:rFonts w:ascii="Arial" w:hAnsi="Arial"/>
                          <w:b/>
                          <w:w w:val="110"/>
                          <w:position w:val="3"/>
                          <w:sz w:val="5"/>
                        </w:rPr>
                        <w:t>−3</w:t>
                      </w:r>
                      <w:r>
                        <w:rPr>
                          <w:rFonts w:ascii="Arial" w:hAnsi="Arial"/>
                          <w:b/>
                          <w:w w:val="110"/>
                          <w:sz w:val="9"/>
                        </w:rPr>
                        <w:t>)</w:t>
                      </w:r>
                    </w:p>
                  </w:txbxContent>
                </v:textbox>
                <w10:wrap anchorx="page"/>
              </v:shape>
            </w:pict>
          </mc:Fallback>
        </mc:AlternateContent>
      </w:r>
      <w:r w:rsidR="00372F18">
        <w:rPr>
          <w:rFonts w:ascii="Arial"/>
          <w:color w:val="4D4D4D"/>
          <w:w w:val="95"/>
          <w:sz w:val="8"/>
        </w:rPr>
        <w:t>7.5</w:t>
      </w:r>
    </w:p>
    <w:p w14:paraId="7719D427" w14:textId="77777777" w:rsidR="0065693B" w:rsidRDefault="00372F18">
      <w:pPr>
        <w:pStyle w:val="BodyText"/>
        <w:spacing w:before="5"/>
        <w:rPr>
          <w:rFonts w:ascii="Arial"/>
          <w:sz w:val="7"/>
        </w:rPr>
      </w:pPr>
      <w:r>
        <w:br w:type="column"/>
      </w:r>
    </w:p>
    <w:p w14:paraId="34ECC91D" w14:textId="77777777" w:rsidR="0065693B" w:rsidRDefault="00372F18">
      <w:pPr>
        <w:ind w:left="1033"/>
        <w:rPr>
          <w:rFonts w:ascii="Arial"/>
          <w:sz w:val="8"/>
        </w:rPr>
      </w:pPr>
      <w:r>
        <w:rPr>
          <w:rFonts w:ascii="Arial"/>
          <w:color w:val="4D4D4D"/>
          <w:sz w:val="8"/>
        </w:rPr>
        <w:t>6.0</w:t>
      </w:r>
    </w:p>
    <w:p w14:paraId="7AEC3B91" w14:textId="77777777" w:rsidR="0065693B" w:rsidRDefault="0065693B">
      <w:pPr>
        <w:pStyle w:val="BodyText"/>
        <w:spacing w:before="5"/>
        <w:rPr>
          <w:rFonts w:ascii="Arial"/>
          <w:sz w:val="7"/>
        </w:rPr>
      </w:pPr>
    </w:p>
    <w:p w14:paraId="53B6284E" w14:textId="77777777" w:rsidR="0065693B" w:rsidRDefault="00372F18">
      <w:pPr>
        <w:ind w:left="1033"/>
        <w:rPr>
          <w:rFonts w:ascii="Arial"/>
          <w:sz w:val="8"/>
        </w:rPr>
      </w:pPr>
      <w:r>
        <w:rPr>
          <w:rFonts w:ascii="Arial"/>
          <w:color w:val="4D4D4D"/>
          <w:sz w:val="8"/>
        </w:rPr>
        <w:t>5.5</w:t>
      </w:r>
    </w:p>
    <w:p w14:paraId="0E351147"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183" w:space="2709"/>
            <w:col w:w="6338"/>
          </w:cols>
        </w:sectPr>
      </w:pPr>
    </w:p>
    <w:p w14:paraId="24E49B93" w14:textId="77777777" w:rsidR="0065693B" w:rsidRDefault="0065693B">
      <w:pPr>
        <w:pStyle w:val="BodyText"/>
        <w:spacing w:before="5"/>
        <w:rPr>
          <w:rFonts w:ascii="Arial"/>
          <w:sz w:val="7"/>
        </w:rPr>
      </w:pPr>
    </w:p>
    <w:p w14:paraId="71311484" w14:textId="77777777" w:rsidR="0065693B" w:rsidRDefault="00372F18">
      <w:pPr>
        <w:ind w:right="264"/>
        <w:jc w:val="center"/>
        <w:rPr>
          <w:rFonts w:ascii="Arial"/>
          <w:sz w:val="8"/>
        </w:rPr>
      </w:pPr>
      <w:r>
        <w:rPr>
          <w:rFonts w:ascii="Arial"/>
          <w:color w:val="4D4D4D"/>
          <w:sz w:val="8"/>
        </w:rPr>
        <w:t>5.0</w:t>
      </w:r>
    </w:p>
    <w:p w14:paraId="02ECFC0D" w14:textId="77777777" w:rsidR="0065693B" w:rsidRDefault="0065693B">
      <w:pPr>
        <w:pStyle w:val="BodyText"/>
        <w:spacing w:before="4"/>
        <w:rPr>
          <w:rFonts w:ascii="Arial"/>
          <w:sz w:val="7"/>
        </w:rPr>
      </w:pPr>
    </w:p>
    <w:p w14:paraId="588E2802" w14:textId="14FEFE2C" w:rsidR="0065693B" w:rsidRDefault="00B8797A">
      <w:pPr>
        <w:spacing w:before="1"/>
        <w:ind w:right="264"/>
        <w:jc w:val="center"/>
        <w:rPr>
          <w:rFonts w:ascii="Arial"/>
          <w:sz w:val="8"/>
        </w:rPr>
      </w:pPr>
      <w:r>
        <w:rPr>
          <w:noProof/>
        </w:rPr>
        <mc:AlternateContent>
          <mc:Choice Requires="wps">
            <w:drawing>
              <wp:anchor distT="0" distB="0" distL="114300" distR="114300" simplePos="0" relativeHeight="251741184" behindDoc="1" locked="0" layoutInCell="1" allowOverlap="1" wp14:anchorId="41DC2C02" wp14:editId="23231C3C">
                <wp:simplePos x="0" y="0"/>
                <wp:positionH relativeFrom="page">
                  <wp:posOffset>4041140</wp:posOffset>
                </wp:positionH>
                <wp:positionV relativeFrom="paragraph">
                  <wp:posOffset>-5715</wp:posOffset>
                </wp:positionV>
                <wp:extent cx="95250" cy="368300"/>
                <wp:effectExtent l="2540" t="0" r="0" b="0"/>
                <wp:wrapNone/>
                <wp:docPr id="960"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B1BF0" w14:textId="77777777" w:rsidR="003162A5" w:rsidRDefault="003162A5">
                            <w:pPr>
                              <w:spacing w:before="24"/>
                              <w:ind w:left="20"/>
                              <w:rPr>
                                <w:rFonts w:ascii="Arial"/>
                                <w:b/>
                                <w:sz w:val="9"/>
                              </w:rPr>
                            </w:pPr>
                            <w:r>
                              <w:rPr>
                                <w:rFonts w:ascii="Arial"/>
                                <w:b/>
                                <w:w w:val="110"/>
                                <w:sz w:val="9"/>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C2C02" id="Text Box 908" o:spid="_x0000_s1653" type="#_x0000_t202" style="position:absolute;left:0;text-align:left;margin-left:318.2pt;margin-top:-.45pt;width:7.5pt;height:29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" filled="f" stroked="f">
                <v:textbox style="layout-flow:vertical;mso-layout-flow-alt:bottom-to-top" inset="0,0,0,0">
                  <w:txbxContent>
                    <w:p w14:paraId="001B1BF0" w14:textId="77777777" w:rsidR="003162A5" w:rsidRDefault="003162A5">
                      <w:pPr>
                        <w:spacing w:before="24"/>
                        <w:ind w:left="20"/>
                        <w:rPr>
                          <w:rFonts w:ascii="Arial"/>
                          <w:b/>
                          <w:sz w:val="9"/>
                        </w:rPr>
                      </w:pPr>
                      <w:r>
                        <w:rPr>
                          <w:rFonts w:ascii="Arial"/>
                          <w:b/>
                          <w:w w:val="110"/>
                          <w:sz w:val="9"/>
                        </w:rPr>
                        <w:t>Enrichment</w:t>
                      </w:r>
                    </w:p>
                  </w:txbxContent>
                </v:textbox>
                <w10:wrap anchorx="page"/>
              </v:shape>
            </w:pict>
          </mc:Fallback>
        </mc:AlternateContent>
      </w:r>
      <w:r w:rsidR="00372F18">
        <w:rPr>
          <w:rFonts w:ascii="Arial"/>
          <w:color w:val="4D4D4D"/>
          <w:sz w:val="8"/>
        </w:rPr>
        <w:t>4.5</w:t>
      </w:r>
    </w:p>
    <w:p w14:paraId="60A1B1CA" w14:textId="77777777" w:rsidR="0065693B" w:rsidRDefault="0065693B">
      <w:pPr>
        <w:pStyle w:val="BodyText"/>
        <w:spacing w:before="4"/>
        <w:rPr>
          <w:rFonts w:ascii="Arial"/>
          <w:sz w:val="7"/>
        </w:rPr>
      </w:pPr>
    </w:p>
    <w:p w14:paraId="362E73CA" w14:textId="627169FB" w:rsidR="0065693B" w:rsidRDefault="00B8797A">
      <w:pPr>
        <w:tabs>
          <w:tab w:val="left" w:pos="4924"/>
        </w:tabs>
        <w:ind w:left="1033"/>
        <w:rPr>
          <w:rFonts w:ascii="Arial"/>
          <w:sz w:val="8"/>
        </w:rPr>
      </w:pPr>
      <w:r>
        <w:rPr>
          <w:noProof/>
        </w:rPr>
        <mc:AlternateContent>
          <mc:Choice Requires="wps">
            <w:drawing>
              <wp:anchor distT="0" distB="0" distL="114300" distR="114300" simplePos="0" relativeHeight="251740160" behindDoc="1" locked="0" layoutInCell="1" allowOverlap="1" wp14:anchorId="36912770" wp14:editId="0B9B5DFD">
                <wp:simplePos x="0" y="0"/>
                <wp:positionH relativeFrom="page">
                  <wp:posOffset>1798955</wp:posOffset>
                </wp:positionH>
                <wp:positionV relativeFrom="paragraph">
                  <wp:posOffset>29210</wp:posOffset>
                </wp:positionV>
                <wp:extent cx="8255" cy="0"/>
                <wp:effectExtent l="8255" t="12700" r="12065" b="6350"/>
                <wp:wrapNone/>
                <wp:docPr id="959"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62728" id="Line 907" o:spid="_x0000_s1026" style="position:absolute;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2.3pt" to="142.3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a/z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" strokecolor="#333" strokeweight=".09236mm">
                <w10:wrap anchorx="page"/>
              </v:line>
            </w:pict>
          </mc:Fallback>
        </mc:AlternateContent>
      </w:r>
      <w:r w:rsidR="00372F18">
        <w:rPr>
          <w:rFonts w:ascii="Arial"/>
          <w:color w:val="4D4D4D"/>
          <w:sz w:val="8"/>
        </w:rPr>
        <w:t>5.0</w:t>
      </w:r>
      <w:r w:rsidR="00372F18">
        <w:rPr>
          <w:rFonts w:ascii="Arial"/>
          <w:color w:val="4D4D4D"/>
          <w:sz w:val="8"/>
        </w:rPr>
        <w:tab/>
        <w:t>4.0</w:t>
      </w:r>
    </w:p>
    <w:p w14:paraId="2F1CEB51" w14:textId="77777777" w:rsidR="0065693B" w:rsidRDefault="0065693B">
      <w:pPr>
        <w:pStyle w:val="BodyText"/>
        <w:spacing w:before="5"/>
        <w:rPr>
          <w:rFonts w:ascii="Arial"/>
          <w:sz w:val="7"/>
        </w:rPr>
      </w:pPr>
    </w:p>
    <w:p w14:paraId="037C6197" w14:textId="77777777" w:rsidR="0065693B" w:rsidRDefault="00372F18">
      <w:pPr>
        <w:ind w:right="264"/>
        <w:jc w:val="center"/>
        <w:rPr>
          <w:rFonts w:ascii="Arial"/>
          <w:sz w:val="8"/>
        </w:rPr>
      </w:pPr>
      <w:r>
        <w:rPr>
          <w:rFonts w:ascii="Arial"/>
          <w:color w:val="4D4D4D"/>
          <w:sz w:val="8"/>
        </w:rPr>
        <w:t>3.5</w:t>
      </w:r>
    </w:p>
    <w:p w14:paraId="55B88531" w14:textId="77777777" w:rsidR="0065693B" w:rsidRDefault="0065693B">
      <w:pPr>
        <w:pStyle w:val="BodyText"/>
        <w:spacing w:before="5"/>
        <w:rPr>
          <w:rFonts w:ascii="Arial"/>
          <w:sz w:val="7"/>
        </w:rPr>
      </w:pPr>
    </w:p>
    <w:p w14:paraId="22DA9081" w14:textId="77777777" w:rsidR="0065693B" w:rsidRDefault="00372F18">
      <w:pPr>
        <w:ind w:right="264"/>
        <w:jc w:val="center"/>
        <w:rPr>
          <w:rFonts w:ascii="Arial"/>
          <w:sz w:val="8"/>
        </w:rPr>
      </w:pPr>
      <w:r>
        <w:rPr>
          <w:rFonts w:ascii="Arial"/>
          <w:color w:val="4D4D4D"/>
          <w:sz w:val="8"/>
        </w:rPr>
        <w:t>3.0</w:t>
      </w:r>
    </w:p>
    <w:p w14:paraId="35E66753" w14:textId="77777777" w:rsidR="0065693B" w:rsidRDefault="0065693B">
      <w:pPr>
        <w:jc w:val="center"/>
        <w:rPr>
          <w:rFonts w:ascii="Arial"/>
          <w:sz w:val="8"/>
        </w:rPr>
        <w:sectPr w:rsidR="0065693B">
          <w:type w:val="continuous"/>
          <w:pgSz w:w="11910" w:h="16840"/>
          <w:pgMar w:top="1580" w:right="0" w:bottom="800" w:left="1680" w:header="720" w:footer="720" w:gutter="0"/>
          <w:cols w:space="720"/>
        </w:sectPr>
      </w:pPr>
    </w:p>
    <w:p w14:paraId="6316B969" w14:textId="77777777" w:rsidR="0065693B" w:rsidRDefault="0065693B">
      <w:pPr>
        <w:pStyle w:val="BodyText"/>
        <w:rPr>
          <w:rFonts w:ascii="Arial"/>
          <w:sz w:val="8"/>
        </w:rPr>
      </w:pPr>
    </w:p>
    <w:p w14:paraId="79D3DE50" w14:textId="77777777" w:rsidR="0065693B" w:rsidRDefault="0065693B">
      <w:pPr>
        <w:pStyle w:val="BodyText"/>
        <w:spacing w:before="5"/>
        <w:rPr>
          <w:rFonts w:ascii="Arial"/>
          <w:sz w:val="9"/>
        </w:rPr>
      </w:pPr>
    </w:p>
    <w:p w14:paraId="500495DA" w14:textId="3C41086C" w:rsidR="0065693B" w:rsidRDefault="00B8797A">
      <w:pPr>
        <w:ind w:right="38"/>
        <w:jc w:val="right"/>
        <w:rPr>
          <w:rFonts w:ascii="Arial"/>
          <w:sz w:val="8"/>
        </w:rPr>
      </w:pPr>
      <w:r>
        <w:rPr>
          <w:noProof/>
        </w:rPr>
        <mc:AlternateContent>
          <mc:Choice Requires="wps">
            <w:drawing>
              <wp:anchor distT="0" distB="0" distL="114300" distR="114300" simplePos="0" relativeHeight="251527168" behindDoc="0" locked="0" layoutInCell="1" allowOverlap="1" wp14:anchorId="79A2BDF0" wp14:editId="6D3C4572">
                <wp:simplePos x="0" y="0"/>
                <wp:positionH relativeFrom="page">
                  <wp:posOffset>1798955</wp:posOffset>
                </wp:positionH>
                <wp:positionV relativeFrom="paragraph">
                  <wp:posOffset>29845</wp:posOffset>
                </wp:positionV>
                <wp:extent cx="8255" cy="0"/>
                <wp:effectExtent l="8255" t="5080" r="12065" b="13970"/>
                <wp:wrapNone/>
                <wp:docPr id="958"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01D5D" id="Line 906" o:spid="_x0000_s1026" style="position:absolute;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2.35pt" to="142.3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Dy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" strokecolor="#333" strokeweight=".09236mm">
                <w10:wrap anchorx="page"/>
              </v:line>
            </w:pict>
          </mc:Fallback>
        </mc:AlternateContent>
      </w:r>
      <w:r w:rsidR="00372F18">
        <w:rPr>
          <w:rFonts w:ascii="Arial"/>
          <w:color w:val="4D4D4D"/>
          <w:w w:val="95"/>
          <w:sz w:val="8"/>
        </w:rPr>
        <w:t>2.5</w:t>
      </w:r>
    </w:p>
    <w:p w14:paraId="5AF5B086" w14:textId="77777777" w:rsidR="0065693B" w:rsidRDefault="00372F18">
      <w:pPr>
        <w:pStyle w:val="BodyText"/>
        <w:spacing w:before="4"/>
        <w:rPr>
          <w:rFonts w:ascii="Arial"/>
          <w:sz w:val="7"/>
        </w:rPr>
      </w:pPr>
      <w:r>
        <w:br w:type="column"/>
      </w:r>
    </w:p>
    <w:p w14:paraId="1E81E6D7" w14:textId="77777777" w:rsidR="0065693B" w:rsidRDefault="00372F18">
      <w:pPr>
        <w:spacing w:before="1"/>
        <w:ind w:left="1033"/>
        <w:rPr>
          <w:rFonts w:ascii="Arial"/>
          <w:sz w:val="8"/>
        </w:rPr>
      </w:pPr>
      <w:r>
        <w:rPr>
          <w:rFonts w:ascii="Arial"/>
          <w:color w:val="4D4D4D"/>
          <w:sz w:val="8"/>
        </w:rPr>
        <w:t>2.5</w:t>
      </w:r>
    </w:p>
    <w:p w14:paraId="788177A1" w14:textId="77777777" w:rsidR="0065693B" w:rsidRDefault="0065693B">
      <w:pPr>
        <w:pStyle w:val="BodyText"/>
        <w:spacing w:before="4"/>
        <w:rPr>
          <w:rFonts w:ascii="Arial"/>
          <w:sz w:val="7"/>
        </w:rPr>
      </w:pPr>
    </w:p>
    <w:p w14:paraId="19D75E2A" w14:textId="77777777" w:rsidR="0065693B" w:rsidRDefault="00372F18">
      <w:pPr>
        <w:ind w:left="1033"/>
        <w:rPr>
          <w:rFonts w:ascii="Arial"/>
          <w:sz w:val="8"/>
        </w:rPr>
      </w:pPr>
      <w:r>
        <w:rPr>
          <w:rFonts w:ascii="Arial"/>
          <w:color w:val="4D4D4D"/>
          <w:sz w:val="8"/>
        </w:rPr>
        <w:t>2.0</w:t>
      </w:r>
    </w:p>
    <w:p w14:paraId="764442B4"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183" w:space="2709"/>
            <w:col w:w="6338"/>
          </w:cols>
        </w:sectPr>
      </w:pPr>
    </w:p>
    <w:p w14:paraId="33BFDE3D" w14:textId="77777777" w:rsidR="0065693B" w:rsidRDefault="0065693B">
      <w:pPr>
        <w:pStyle w:val="BodyText"/>
        <w:spacing w:before="5"/>
        <w:rPr>
          <w:rFonts w:ascii="Arial"/>
          <w:sz w:val="7"/>
        </w:rPr>
      </w:pPr>
    </w:p>
    <w:p w14:paraId="62BDA4E6" w14:textId="77777777" w:rsidR="0065693B" w:rsidRDefault="00372F18">
      <w:pPr>
        <w:ind w:right="264"/>
        <w:jc w:val="center"/>
        <w:rPr>
          <w:rFonts w:ascii="Arial"/>
          <w:sz w:val="8"/>
        </w:rPr>
      </w:pPr>
      <w:r>
        <w:rPr>
          <w:rFonts w:ascii="Arial"/>
          <w:color w:val="4D4D4D"/>
          <w:sz w:val="8"/>
        </w:rPr>
        <w:t>1.5</w:t>
      </w:r>
    </w:p>
    <w:p w14:paraId="206BE41F" w14:textId="77777777" w:rsidR="0065693B" w:rsidRDefault="0065693B">
      <w:pPr>
        <w:jc w:val="center"/>
        <w:rPr>
          <w:rFonts w:ascii="Arial"/>
          <w:sz w:val="8"/>
        </w:rPr>
        <w:sectPr w:rsidR="0065693B">
          <w:type w:val="continuous"/>
          <w:pgSz w:w="11910" w:h="16840"/>
          <w:pgMar w:top="1580" w:right="0" w:bottom="800" w:left="1680" w:header="720" w:footer="720" w:gutter="0"/>
          <w:cols w:space="720"/>
        </w:sectPr>
      </w:pPr>
    </w:p>
    <w:p w14:paraId="661B478F" w14:textId="77777777" w:rsidR="0065693B" w:rsidRDefault="0065693B">
      <w:pPr>
        <w:pStyle w:val="BodyText"/>
        <w:rPr>
          <w:rFonts w:ascii="Arial"/>
          <w:sz w:val="8"/>
        </w:rPr>
      </w:pPr>
    </w:p>
    <w:p w14:paraId="3F953209" w14:textId="77777777" w:rsidR="0065693B" w:rsidRDefault="0065693B">
      <w:pPr>
        <w:pStyle w:val="BodyText"/>
        <w:rPr>
          <w:rFonts w:ascii="Arial"/>
          <w:sz w:val="8"/>
        </w:rPr>
      </w:pPr>
    </w:p>
    <w:p w14:paraId="59AD4B20" w14:textId="77777777" w:rsidR="0065693B" w:rsidRDefault="0065693B">
      <w:pPr>
        <w:pStyle w:val="BodyText"/>
        <w:spacing w:before="6"/>
        <w:rPr>
          <w:rFonts w:ascii="Arial"/>
          <w:sz w:val="11"/>
        </w:rPr>
      </w:pPr>
    </w:p>
    <w:p w14:paraId="6827EBE1" w14:textId="77777777" w:rsidR="0065693B" w:rsidRDefault="00372F18">
      <w:pPr>
        <w:spacing w:before="1"/>
        <w:jc w:val="right"/>
        <w:rPr>
          <w:rFonts w:ascii="Arial"/>
          <w:sz w:val="8"/>
        </w:rPr>
      </w:pPr>
      <w:r>
        <w:rPr>
          <w:rFonts w:ascii="Arial"/>
          <w:color w:val="4D4D4D"/>
          <w:w w:val="95"/>
          <w:sz w:val="8"/>
        </w:rPr>
        <w:t>0.0</w:t>
      </w:r>
    </w:p>
    <w:p w14:paraId="5E910E19" w14:textId="77777777" w:rsidR="0065693B" w:rsidRDefault="00372F18">
      <w:pPr>
        <w:pStyle w:val="BodyText"/>
        <w:rPr>
          <w:rFonts w:ascii="Arial"/>
          <w:sz w:val="20"/>
        </w:rPr>
      </w:pPr>
      <w:r>
        <w:br w:type="column"/>
      </w:r>
    </w:p>
    <w:p w14:paraId="7DD6BC7B" w14:textId="77777777" w:rsidR="0065693B" w:rsidRDefault="0065693B">
      <w:pPr>
        <w:pStyle w:val="BodyText"/>
        <w:spacing w:before="11"/>
        <w:rPr>
          <w:rFonts w:ascii="Arial"/>
          <w:sz w:val="21"/>
        </w:rPr>
      </w:pPr>
    </w:p>
    <w:p w14:paraId="3209AE00" w14:textId="5E5C704B" w:rsidR="0065693B" w:rsidRDefault="00B8797A">
      <w:pPr>
        <w:tabs>
          <w:tab w:val="left" w:pos="559"/>
          <w:tab w:val="left" w:pos="987"/>
          <w:tab w:val="left" w:pos="1416"/>
          <w:tab w:val="left" w:pos="1844"/>
          <w:tab w:val="left" w:pos="2272"/>
          <w:tab w:val="left" w:pos="2701"/>
          <w:tab w:val="left" w:pos="3129"/>
        </w:tabs>
        <w:spacing w:line="20" w:lineRule="exact"/>
        <w:ind w:left="131" w:right="-67"/>
        <w:rPr>
          <w:rFonts w:ascii="Arial"/>
          <w:sz w:val="2"/>
        </w:rPr>
      </w:pPr>
      <w:r>
        <w:rPr>
          <w:rFonts w:ascii="Arial"/>
          <w:noProof/>
          <w:sz w:val="2"/>
        </w:rPr>
        <mc:AlternateContent>
          <mc:Choice Requires="wpg">
            <w:drawing>
              <wp:inline distT="0" distB="0" distL="0" distR="0" wp14:anchorId="69E78DC2" wp14:editId="7A710F14">
                <wp:extent cx="3810" cy="8890"/>
                <wp:effectExtent l="5715" t="6985" r="9525" b="12700"/>
                <wp:docPr id="956" name="Group 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57" name="Line 905"/>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06D711A" id="Group 90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DIKcunoCAAB3BQAADgAAAAAA&#10;AAAAAAAAAAAuAgAAZHJzL2Uyb0RvYy54bWxQSwECLQAUAAYACAAAACEAD3SCHdgAAAAAAQAADwAA&#10;AAAAAAAAAAAAAADUBAAAZHJzL2Rvd25yZXYueG1sUEsFBgAAAAAEAAQA8wAAANkFAAAAAA==&#10;">
                <v:line id="Line 90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53021D1" wp14:editId="59BE5AB6">
                <wp:extent cx="3810" cy="8890"/>
                <wp:effectExtent l="10795" t="6985" r="4445" b="12700"/>
                <wp:docPr id="954" name="Group 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55" name="Line 903"/>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54451E6" id="Group 90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">
                <v:line id="Line 903"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3E9168FC" wp14:editId="1A4D8612">
                <wp:extent cx="3810" cy="8890"/>
                <wp:effectExtent l="6350" t="6985" r="8890" b="12700"/>
                <wp:docPr id="952" name="Group 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53" name="Line 901"/>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EACBDCA" id="Group 90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G+WZA3oCAAB3BQAADgAAAAAA&#10;AAAAAAAAAAAuAgAAZHJzL2Uyb0RvYy54bWxQSwECLQAUAAYACAAAACEAD3SCHdgAAAAAAQAADwAA&#10;AAAAAAAAAAAAAADUBAAAZHJzL2Rvd25yZXYueG1sUEsFBgAAAAAEAAQA8wAAANkFAAAAAA==&#10;">
                <v:line id="Line 901"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11749C01" wp14:editId="1C259BC8">
                <wp:extent cx="3810" cy="8890"/>
                <wp:effectExtent l="12065" t="6985" r="3175" b="12700"/>
                <wp:docPr id="950" name="Group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51" name="Line 899"/>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C3B5643" id="Group 89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DzwlibeQIAAHcFAAAOAAAAAAAA&#10;AAAAAAAAAC4CAABkcnMvZTJvRG9jLnhtbFBLAQItABQABgAIAAAAIQAPdIId2AAAAAABAAAPAAAA&#10;AAAAAAAAAAAAANMEAABkcnMvZG93bnJldi54bWxQSwUGAAAAAAQABADzAAAA2AUAAAAA&#10;">
                <v:line id="Line 899"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5866944" wp14:editId="2F452636">
                <wp:extent cx="3810" cy="8890"/>
                <wp:effectExtent l="7620" t="6985" r="7620" b="12700"/>
                <wp:docPr id="948" name="Group 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49" name="Line 897"/>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2B6F54" id="Group 89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SShYuXoCAAB3BQAADgAAAAAA&#10;AAAAAAAAAAAuAgAAZHJzL2Uyb0RvYy54bWxQSwECLQAUAAYACAAAACEAD3SCHdgAAAAAAQAADwAA&#10;AAAAAAAAAAAAAADUBAAAZHJzL2Rvd25yZXYueG1sUEsFBgAAAAAEAAQA8wAAANkFAAAAAA==&#10;">
                <v:line id="Line 897"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4166BA17" wp14:editId="44BB43B1">
                <wp:extent cx="3810" cy="8890"/>
                <wp:effectExtent l="3175" t="6985" r="12065" b="12700"/>
                <wp:docPr id="946" name="Group 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47" name="Line 895"/>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B2377A4" id="Group 89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bwKjAHoCAAB3BQAADgAAAAAA&#10;AAAAAAAAAAAuAgAAZHJzL2Uyb0RvYy54bWxQSwECLQAUAAYACAAAACEAD3SCHdgAAAAAAQAADwAA&#10;AAAAAAAAAAAAAADUBAAAZHJzL2Rvd25yZXYueG1sUEsFBgAAAAAEAAQA8wAAANkFAAAAAA==&#10;">
                <v:line id="Line 89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51C37B87" wp14:editId="4BF552A9">
                <wp:extent cx="3810" cy="8890"/>
                <wp:effectExtent l="8890" t="6985" r="6350" b="12700"/>
                <wp:docPr id="944" name="Group 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45" name="Line 893"/>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38D413" id="Group 89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">
                <v:line id="Line 893"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" strokecolor="#333" strokeweight=".0923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26D1D9A8" wp14:editId="28700C33">
                <wp:extent cx="3810" cy="8890"/>
                <wp:effectExtent l="4445" t="6985" r="10795" b="12700"/>
                <wp:docPr id="942" name="Group 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943" name="Line 891"/>
                        <wps:cNvCnPr>
                          <a:cxnSpLocks noChangeShapeType="1"/>
                        </wps:cNvCnPr>
                        <wps:spPr bwMode="auto">
                          <a:xfrm>
                            <a:off x="3" y="13"/>
                            <a:ext cx="0"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70B471" id="Group 89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B4Zaa5eQIAAHcFAAAOAAAAAAAA&#10;AAAAAAAAAC4CAABkcnMvZTJvRG9jLnhtbFBLAQItABQABgAIAAAAIQAPdIId2AAAAAABAAAPAAAA&#10;AAAAAAAAAAAAANMEAABkcnMvZG93bnJldi54bWxQSwUGAAAAAAQABADzAAAA2AUAAAAA&#10;">
                <v:line id="Line 891"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" strokecolor="#333" strokeweight=".09236mm"/>
                <w10:anchorlock/>
              </v:group>
            </w:pict>
          </mc:Fallback>
        </mc:AlternateContent>
      </w:r>
    </w:p>
    <w:p w14:paraId="3864FE75" w14:textId="77777777" w:rsidR="0065693B" w:rsidRDefault="00372F18">
      <w:pPr>
        <w:tabs>
          <w:tab w:val="left" w:pos="431"/>
          <w:tab w:val="left" w:pos="860"/>
          <w:tab w:val="left" w:pos="1288"/>
          <w:tab w:val="left" w:pos="1716"/>
          <w:tab w:val="left" w:pos="2145"/>
          <w:tab w:val="left" w:pos="2573"/>
          <w:tab w:val="left" w:pos="3001"/>
        </w:tabs>
        <w:spacing w:line="78" w:lineRule="exact"/>
        <w:ind w:left="90"/>
        <w:jc w:val="center"/>
        <w:rPr>
          <w:rFonts w:ascii="Arial"/>
          <w:sz w:val="8"/>
        </w:rPr>
      </w:pPr>
      <w:r>
        <w:rPr>
          <w:rFonts w:ascii="Arial"/>
          <w:color w:val="4D4D4D"/>
          <w:sz w:val="8"/>
        </w:rPr>
        <w:t>0</w:t>
      </w:r>
      <w:r>
        <w:rPr>
          <w:rFonts w:ascii="Arial"/>
          <w:color w:val="4D4D4D"/>
          <w:sz w:val="8"/>
        </w:rPr>
        <w:tab/>
        <w:t>100</w:t>
      </w:r>
      <w:r>
        <w:rPr>
          <w:rFonts w:ascii="Arial"/>
          <w:color w:val="4D4D4D"/>
          <w:sz w:val="8"/>
        </w:rPr>
        <w:tab/>
        <w:t>200</w:t>
      </w:r>
      <w:r>
        <w:rPr>
          <w:rFonts w:ascii="Arial"/>
          <w:color w:val="4D4D4D"/>
          <w:sz w:val="8"/>
        </w:rPr>
        <w:tab/>
        <w:t>300</w:t>
      </w:r>
      <w:r>
        <w:rPr>
          <w:rFonts w:ascii="Arial"/>
          <w:color w:val="4D4D4D"/>
          <w:sz w:val="8"/>
        </w:rPr>
        <w:tab/>
        <w:t>400</w:t>
      </w:r>
      <w:r>
        <w:rPr>
          <w:rFonts w:ascii="Arial"/>
          <w:color w:val="4D4D4D"/>
          <w:sz w:val="8"/>
        </w:rPr>
        <w:tab/>
        <w:t>500</w:t>
      </w:r>
      <w:r>
        <w:rPr>
          <w:rFonts w:ascii="Arial"/>
          <w:color w:val="4D4D4D"/>
          <w:sz w:val="8"/>
        </w:rPr>
        <w:tab/>
        <w:t>600</w:t>
      </w:r>
      <w:r>
        <w:rPr>
          <w:rFonts w:ascii="Arial"/>
          <w:color w:val="4D4D4D"/>
          <w:sz w:val="8"/>
        </w:rPr>
        <w:tab/>
      </w:r>
      <w:r>
        <w:rPr>
          <w:rFonts w:ascii="Arial"/>
          <w:color w:val="4D4D4D"/>
          <w:w w:val="95"/>
          <w:sz w:val="8"/>
        </w:rPr>
        <w:t>700</w:t>
      </w:r>
    </w:p>
    <w:p w14:paraId="15829AC9" w14:textId="77777777" w:rsidR="0065693B" w:rsidRDefault="00372F18">
      <w:pPr>
        <w:spacing w:line="101" w:lineRule="exact"/>
        <w:ind w:left="134"/>
        <w:jc w:val="center"/>
        <w:rPr>
          <w:rFonts w:ascii="Arial"/>
          <w:b/>
          <w:sz w:val="9"/>
        </w:rPr>
      </w:pPr>
      <w:r>
        <w:rPr>
          <w:rFonts w:ascii="Arial"/>
          <w:b/>
          <w:w w:val="110"/>
          <w:sz w:val="9"/>
        </w:rPr>
        <w:t>Fragment length (bp)</w:t>
      </w:r>
    </w:p>
    <w:p w14:paraId="4E78C10C" w14:textId="77777777" w:rsidR="0065693B" w:rsidRDefault="0065693B">
      <w:pPr>
        <w:pStyle w:val="BodyText"/>
        <w:rPr>
          <w:rFonts w:ascii="Arial"/>
          <w:b/>
          <w:sz w:val="10"/>
        </w:rPr>
      </w:pPr>
    </w:p>
    <w:p w14:paraId="0992D3C3" w14:textId="77777777" w:rsidR="0065693B" w:rsidRDefault="0065693B">
      <w:pPr>
        <w:pStyle w:val="BodyText"/>
        <w:spacing w:before="2"/>
        <w:rPr>
          <w:rFonts w:ascii="Arial"/>
          <w:b/>
          <w:sz w:val="8"/>
        </w:rPr>
      </w:pPr>
    </w:p>
    <w:p w14:paraId="60D2909E" w14:textId="77777777" w:rsidR="0065693B" w:rsidRDefault="00372F18">
      <w:pPr>
        <w:ind w:left="90" w:right="205"/>
        <w:jc w:val="center"/>
      </w:pPr>
      <w:r>
        <w:rPr>
          <w:w w:val="110"/>
        </w:rPr>
        <w:t>(b)</w:t>
      </w:r>
    </w:p>
    <w:p w14:paraId="0902E0C2" w14:textId="77777777" w:rsidR="0065693B" w:rsidRDefault="00372F18">
      <w:pPr>
        <w:pStyle w:val="BodyText"/>
        <w:spacing w:before="6"/>
        <w:rPr>
          <w:sz w:val="7"/>
        </w:rPr>
      </w:pPr>
      <w:r>
        <w:br w:type="column"/>
      </w:r>
    </w:p>
    <w:p w14:paraId="4E752068" w14:textId="77777777" w:rsidR="0065693B" w:rsidRDefault="00372F18">
      <w:pPr>
        <w:jc w:val="right"/>
        <w:rPr>
          <w:rFonts w:ascii="Arial"/>
          <w:sz w:val="8"/>
        </w:rPr>
      </w:pPr>
      <w:r>
        <w:rPr>
          <w:rFonts w:ascii="Arial"/>
          <w:color w:val="4D4D4D"/>
          <w:spacing w:val="-1"/>
          <w:sz w:val="8"/>
        </w:rPr>
        <w:t>1.0</w:t>
      </w:r>
    </w:p>
    <w:p w14:paraId="7E691CE1" w14:textId="77777777" w:rsidR="0065693B" w:rsidRDefault="0065693B">
      <w:pPr>
        <w:pStyle w:val="BodyText"/>
        <w:spacing w:before="5"/>
        <w:rPr>
          <w:rFonts w:ascii="Arial"/>
          <w:sz w:val="7"/>
        </w:rPr>
      </w:pPr>
    </w:p>
    <w:p w14:paraId="2185E18C" w14:textId="3D28EA47" w:rsidR="0065693B" w:rsidRDefault="00B8797A">
      <w:pPr>
        <w:jc w:val="right"/>
        <w:rPr>
          <w:rFonts w:ascii="Arial"/>
          <w:sz w:val="8"/>
        </w:rPr>
      </w:pPr>
      <w:r>
        <w:rPr>
          <w:noProof/>
        </w:rPr>
        <mc:AlternateContent>
          <mc:Choice Requires="wps">
            <w:drawing>
              <wp:anchor distT="0" distB="0" distL="114300" distR="114300" simplePos="0" relativeHeight="251526144" behindDoc="0" locked="0" layoutInCell="1" allowOverlap="1" wp14:anchorId="5B97CF48" wp14:editId="79FB6A46">
                <wp:simplePos x="0" y="0"/>
                <wp:positionH relativeFrom="page">
                  <wp:posOffset>1798955</wp:posOffset>
                </wp:positionH>
                <wp:positionV relativeFrom="paragraph">
                  <wp:posOffset>64135</wp:posOffset>
                </wp:positionV>
                <wp:extent cx="8255" cy="0"/>
                <wp:effectExtent l="8255" t="6985" r="12065" b="12065"/>
                <wp:wrapNone/>
                <wp:docPr id="941"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CCABFB" id="Line 889" o:spid="_x0000_s1026" style="position:absolute;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1.65pt,5.05pt" to="142.3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" strokecolor="#333" strokeweight=".09236mm">
                <w10:wrap anchorx="page"/>
              </v:line>
            </w:pict>
          </mc:Fallback>
        </mc:AlternateContent>
      </w:r>
      <w:r w:rsidR="00372F18">
        <w:rPr>
          <w:rFonts w:ascii="Arial"/>
          <w:color w:val="4D4D4D"/>
          <w:spacing w:val="-1"/>
          <w:sz w:val="8"/>
        </w:rPr>
        <w:t>0.5</w:t>
      </w:r>
    </w:p>
    <w:p w14:paraId="282A6A70" w14:textId="77777777" w:rsidR="0065693B" w:rsidRDefault="00372F18">
      <w:pPr>
        <w:pStyle w:val="BodyText"/>
        <w:rPr>
          <w:rFonts w:ascii="Arial"/>
          <w:sz w:val="8"/>
        </w:rPr>
      </w:pPr>
      <w:r>
        <w:br w:type="column"/>
      </w:r>
    </w:p>
    <w:p w14:paraId="7E421576" w14:textId="77777777" w:rsidR="0065693B" w:rsidRDefault="0065693B">
      <w:pPr>
        <w:pStyle w:val="BodyText"/>
        <w:rPr>
          <w:rFonts w:ascii="Arial"/>
          <w:sz w:val="8"/>
        </w:rPr>
      </w:pPr>
    </w:p>
    <w:p w14:paraId="483E5AB6" w14:textId="77777777" w:rsidR="0065693B" w:rsidRDefault="0065693B">
      <w:pPr>
        <w:pStyle w:val="BodyText"/>
        <w:rPr>
          <w:rFonts w:ascii="Arial"/>
          <w:sz w:val="8"/>
        </w:rPr>
      </w:pPr>
    </w:p>
    <w:p w14:paraId="1B2AC1ED" w14:textId="77777777" w:rsidR="0065693B" w:rsidRDefault="0065693B">
      <w:pPr>
        <w:pStyle w:val="BodyText"/>
        <w:rPr>
          <w:rFonts w:ascii="Arial"/>
          <w:sz w:val="8"/>
        </w:rPr>
      </w:pPr>
    </w:p>
    <w:p w14:paraId="525E515A" w14:textId="77777777" w:rsidR="0065693B" w:rsidRDefault="0065693B">
      <w:pPr>
        <w:pStyle w:val="BodyText"/>
        <w:spacing w:before="11"/>
        <w:rPr>
          <w:rFonts w:ascii="Arial"/>
          <w:sz w:val="8"/>
        </w:rPr>
      </w:pPr>
    </w:p>
    <w:p w14:paraId="0763C2A4" w14:textId="77777777" w:rsidR="0065693B" w:rsidRDefault="00372F18">
      <w:pPr>
        <w:tabs>
          <w:tab w:val="left" w:pos="759"/>
          <w:tab w:val="left" w:pos="1567"/>
          <w:tab w:val="left" w:pos="2290"/>
          <w:tab w:val="left" w:pos="3049"/>
        </w:tabs>
        <w:ind w:right="1801"/>
        <w:jc w:val="center"/>
        <w:rPr>
          <w:rFonts w:ascii="Arial" w:hAnsi="Arial"/>
          <w:sz w:val="8"/>
        </w:rPr>
      </w:pPr>
      <w:r>
        <w:rPr>
          <w:rFonts w:ascii="Arial" w:hAnsi="Arial"/>
          <w:color w:val="4D4D4D"/>
          <w:sz w:val="8"/>
        </w:rPr>
        <w:t>−2000</w:t>
      </w:r>
      <w:r>
        <w:rPr>
          <w:rFonts w:ascii="Arial" w:hAnsi="Arial"/>
          <w:color w:val="4D4D4D"/>
          <w:sz w:val="8"/>
        </w:rPr>
        <w:tab/>
        <w:t>−1000</w:t>
      </w:r>
      <w:r>
        <w:rPr>
          <w:rFonts w:ascii="Arial" w:hAnsi="Arial"/>
          <w:color w:val="4D4D4D"/>
          <w:sz w:val="8"/>
        </w:rPr>
        <w:tab/>
        <w:t>0</w:t>
      </w:r>
      <w:r>
        <w:rPr>
          <w:rFonts w:ascii="Arial" w:hAnsi="Arial"/>
          <w:color w:val="4D4D4D"/>
          <w:sz w:val="8"/>
        </w:rPr>
        <w:tab/>
        <w:t>1000</w:t>
      </w:r>
      <w:r>
        <w:rPr>
          <w:rFonts w:ascii="Arial" w:hAnsi="Arial"/>
          <w:color w:val="4D4D4D"/>
          <w:sz w:val="8"/>
        </w:rPr>
        <w:tab/>
        <w:t>2000</w:t>
      </w:r>
    </w:p>
    <w:p w14:paraId="192EB1FF" w14:textId="77777777" w:rsidR="0065693B" w:rsidRDefault="00372F18">
      <w:pPr>
        <w:spacing w:before="42"/>
        <w:ind w:right="1794"/>
        <w:jc w:val="center"/>
        <w:rPr>
          <w:rFonts w:ascii="Arial"/>
          <w:b/>
          <w:sz w:val="9"/>
        </w:rPr>
      </w:pPr>
      <w:r>
        <w:rPr>
          <w:rFonts w:ascii="Arial"/>
          <w:b/>
          <w:w w:val="110"/>
          <w:sz w:val="9"/>
        </w:rPr>
        <w:t>Distance to TSS (bp)</w:t>
      </w:r>
    </w:p>
    <w:p w14:paraId="2F6F41C1" w14:textId="77777777" w:rsidR="0065693B" w:rsidRDefault="0065693B">
      <w:pPr>
        <w:pStyle w:val="BodyText"/>
        <w:spacing w:before="10"/>
        <w:rPr>
          <w:rFonts w:ascii="Arial"/>
          <w:b/>
          <w:sz w:val="12"/>
        </w:rPr>
      </w:pPr>
    </w:p>
    <w:p w14:paraId="5A3A52D7" w14:textId="77777777" w:rsidR="0065693B" w:rsidRDefault="00372F18">
      <w:pPr>
        <w:spacing w:before="1"/>
        <w:ind w:left="1301"/>
      </w:pPr>
      <w:r>
        <w:rPr>
          <w:w w:val="105"/>
        </w:rPr>
        <w:t>(c)</w:t>
      </w:r>
    </w:p>
    <w:p w14:paraId="0A88F81F" w14:textId="77777777" w:rsidR="0065693B" w:rsidRDefault="0065693B">
      <w:pPr>
        <w:sectPr w:rsidR="0065693B">
          <w:type w:val="continuous"/>
          <w:pgSz w:w="11910" w:h="16840"/>
          <w:pgMar w:top="1580" w:right="0" w:bottom="800" w:left="1680" w:header="720" w:footer="720" w:gutter="0"/>
          <w:cols w:num="4" w:space="720" w:equalWidth="0">
            <w:col w:w="1143" w:space="40"/>
            <w:col w:w="3133" w:space="39"/>
            <w:col w:w="680" w:space="39"/>
            <w:col w:w="5156"/>
          </w:cols>
        </w:sectPr>
      </w:pPr>
    </w:p>
    <w:p w14:paraId="43A373F6" w14:textId="77777777" w:rsidR="0065693B" w:rsidRDefault="0065693B">
      <w:pPr>
        <w:pStyle w:val="BodyText"/>
        <w:spacing w:before="2"/>
        <w:rPr>
          <w:sz w:val="10"/>
        </w:rPr>
      </w:pPr>
    </w:p>
    <w:p w14:paraId="70A46EC5" w14:textId="77777777" w:rsidR="0065693B" w:rsidRDefault="00372F18">
      <w:pPr>
        <w:spacing w:before="100" w:line="259" w:lineRule="auto"/>
        <w:ind w:left="368" w:right="1341" w:firstLine="8"/>
        <w:jc w:val="both"/>
      </w:pPr>
      <w:r>
        <w:t>Figure 1.10: QC assessment of di</w:t>
      </w:r>
      <w:r>
        <w:rPr>
          <w:rFonts w:ascii="Trebuchet MS"/>
        </w:rPr>
        <w:t>ff</w:t>
      </w:r>
      <w:r>
        <w:t xml:space="preserve">erent </w:t>
      </w:r>
      <w:r>
        <w:rPr>
          <w:spacing w:val="-13"/>
        </w:rPr>
        <w:t xml:space="preserve">ATAC </w:t>
      </w:r>
      <w:r>
        <w:t xml:space="preserve">protocols in psoriasis </w:t>
      </w:r>
      <w:r>
        <w:rPr>
          <w:spacing w:val="-5"/>
        </w:rPr>
        <w:t xml:space="preserve">KCs </w:t>
      </w:r>
      <w:r>
        <w:t xml:space="preserve">and NHEKs. a) Pre-sequencing quantification of DNA fragment sizes in the </w:t>
      </w:r>
      <w:r>
        <w:rPr>
          <w:spacing w:val="-13"/>
        </w:rPr>
        <w:t xml:space="preserve">ATAC </w:t>
      </w:r>
      <w:r>
        <w:t xml:space="preserve">libraries (tapestation profile) and b) the density distribution of sequenced fragments for </w:t>
      </w:r>
      <w:r>
        <w:rPr>
          <w:spacing w:val="-13"/>
        </w:rPr>
        <w:t xml:space="preserve">ATAC </w:t>
      </w:r>
      <w:r>
        <w:t xml:space="preserve">1 libraries generated in 50,000 </w:t>
      </w:r>
      <w:r>
        <w:rPr>
          <w:spacing w:val="-5"/>
        </w:rPr>
        <w:t xml:space="preserve">KCs </w:t>
      </w:r>
      <w:r>
        <w:t xml:space="preserve">in suspension isolated from one psoriasis patient lesional skin. </w:t>
      </w:r>
      <w:r>
        <w:rPr>
          <w:spacing w:val="-8"/>
        </w:rPr>
        <w:t xml:space="preserve">Two </w:t>
      </w:r>
      <w:r>
        <w:t xml:space="preserve">transposition times (30 and 40 min) were tested in the same sample </w:t>
      </w:r>
      <w:r>
        <w:rPr>
          <w:spacing w:val="-5"/>
        </w:rPr>
        <w:t xml:space="preserve">KCs </w:t>
      </w:r>
      <w:r>
        <w:t xml:space="preserve">suspension and only the tapestation profile for the 30 min transposition has been included as the representative one. c) Fold-enrichment of </w:t>
      </w:r>
      <w:r>
        <w:rPr>
          <w:spacing w:val="-13"/>
        </w:rPr>
        <w:t xml:space="preserve">ATAC </w:t>
      </w:r>
      <w:r>
        <w:t xml:space="preserve">fragments across the Ensembl annotated TSS from the </w:t>
      </w:r>
      <w:r>
        <w:rPr>
          <w:spacing w:val="-13"/>
        </w:rPr>
        <w:t xml:space="preserve">ATAC </w:t>
      </w:r>
      <w:r>
        <w:t xml:space="preserve">1 psoriasis lesional </w:t>
      </w:r>
      <w:r>
        <w:rPr>
          <w:spacing w:val="-5"/>
        </w:rPr>
        <w:t xml:space="preserve">KCs </w:t>
      </w:r>
      <w:r>
        <w:t xml:space="preserve">libraries (previously mentioned in a and b) and NHEK libraries generated with </w:t>
      </w:r>
      <w:r>
        <w:rPr>
          <w:spacing w:val="-13"/>
        </w:rPr>
        <w:t xml:space="preserve">ATAC </w:t>
      </w:r>
      <w:r>
        <w:t xml:space="preserve">1, </w:t>
      </w:r>
      <w:r>
        <w:rPr>
          <w:spacing w:val="-13"/>
        </w:rPr>
        <w:t xml:space="preserve">ATAC </w:t>
      </w:r>
      <w:r>
        <w:t xml:space="preserve">2 and </w:t>
      </w:r>
      <w:r>
        <w:rPr>
          <w:spacing w:val="-4"/>
        </w:rPr>
        <w:t xml:space="preserve">Fast- </w:t>
      </w:r>
      <w:r>
        <w:rPr>
          <w:spacing w:val="-13"/>
        </w:rPr>
        <w:t xml:space="preserve">ATAC </w:t>
      </w:r>
      <w:r>
        <w:t>protocols performed directly on the 96-well plate adherent</w:t>
      </w:r>
      <w:r>
        <w:rPr>
          <w:spacing w:val="-3"/>
        </w:rPr>
        <w:t xml:space="preserve"> </w:t>
      </w:r>
      <w:r>
        <w:t>cells.</w:t>
      </w:r>
    </w:p>
    <w:p w14:paraId="6F3A6390" w14:textId="77777777" w:rsidR="0065693B" w:rsidRDefault="0065693B">
      <w:pPr>
        <w:spacing w:line="259" w:lineRule="auto"/>
        <w:jc w:val="both"/>
        <w:sectPr w:rsidR="0065693B">
          <w:type w:val="continuous"/>
          <w:pgSz w:w="11910" w:h="16840"/>
          <w:pgMar w:top="1580" w:right="0" w:bottom="800" w:left="1680" w:header="720" w:footer="720" w:gutter="0"/>
          <w:cols w:space="720"/>
        </w:sectPr>
      </w:pPr>
    </w:p>
    <w:p w14:paraId="2E0A9003" w14:textId="77777777" w:rsidR="0065693B" w:rsidRDefault="0065693B">
      <w:pPr>
        <w:pStyle w:val="BodyText"/>
        <w:rPr>
          <w:sz w:val="20"/>
        </w:rPr>
      </w:pPr>
    </w:p>
    <w:p w14:paraId="664390F0" w14:textId="77777777" w:rsidR="0065693B" w:rsidRDefault="0065693B">
      <w:pPr>
        <w:pStyle w:val="BodyText"/>
        <w:spacing w:before="8" w:after="1"/>
        <w:rPr>
          <w:sz w:val="23"/>
        </w:rPr>
      </w:pPr>
    </w:p>
    <w:tbl>
      <w:tblPr>
        <w:tblW w:w="0" w:type="auto"/>
        <w:tblInd w:w="377" w:type="dxa"/>
        <w:tblLayout w:type="fixed"/>
        <w:tblCellMar>
          <w:left w:w="0" w:type="dxa"/>
          <w:right w:w="0" w:type="dxa"/>
        </w:tblCellMar>
        <w:tblLook w:val="01E0" w:firstRow="1" w:lastRow="1" w:firstColumn="1" w:lastColumn="1" w:noHBand="0" w:noVBand="0"/>
      </w:tblPr>
      <w:tblGrid>
        <w:gridCol w:w="2028"/>
        <w:gridCol w:w="1713"/>
        <w:gridCol w:w="3789"/>
      </w:tblGrid>
      <w:tr w:rsidR="0065693B" w14:paraId="11E493F7" w14:textId="77777777">
        <w:trPr>
          <w:trHeight w:val="683"/>
        </w:trPr>
        <w:tc>
          <w:tcPr>
            <w:tcW w:w="2028" w:type="dxa"/>
            <w:tcBorders>
              <w:top w:val="single" w:sz="8" w:space="0" w:color="000000"/>
              <w:bottom w:val="single" w:sz="6" w:space="0" w:color="000000"/>
            </w:tcBorders>
          </w:tcPr>
          <w:p w14:paraId="491C3CD3" w14:textId="77777777" w:rsidR="0065693B" w:rsidRDefault="00372F18">
            <w:pPr>
              <w:pStyle w:val="TableParagraph"/>
              <w:spacing w:before="48"/>
              <w:ind w:right="117"/>
              <w:jc w:val="center"/>
              <w:rPr>
                <w:sz w:val="24"/>
              </w:rPr>
            </w:pPr>
            <w:r>
              <w:rPr>
                <w:w w:val="105"/>
                <w:sz w:val="24"/>
              </w:rPr>
              <w:t>Protocol</w:t>
            </w:r>
          </w:p>
        </w:tc>
        <w:tc>
          <w:tcPr>
            <w:tcW w:w="1713" w:type="dxa"/>
            <w:tcBorders>
              <w:top w:val="single" w:sz="8" w:space="0" w:color="000000"/>
              <w:bottom w:val="single" w:sz="6" w:space="0" w:color="000000"/>
            </w:tcBorders>
          </w:tcPr>
          <w:p w14:paraId="5B564B3C" w14:textId="77777777" w:rsidR="0065693B" w:rsidRDefault="00372F18">
            <w:pPr>
              <w:pStyle w:val="TableParagraph"/>
              <w:spacing w:before="48" w:line="254" w:lineRule="auto"/>
              <w:ind w:left="119" w:firstLine="224"/>
              <w:rPr>
                <w:sz w:val="24"/>
              </w:rPr>
            </w:pPr>
            <w:r>
              <w:rPr>
                <w:w w:val="105"/>
                <w:sz w:val="24"/>
              </w:rPr>
              <w:t xml:space="preserve">Lysis and </w:t>
            </w:r>
            <w:r>
              <w:rPr>
                <w:sz w:val="24"/>
              </w:rPr>
              <w:t>transposition</w:t>
            </w:r>
          </w:p>
        </w:tc>
        <w:tc>
          <w:tcPr>
            <w:tcW w:w="3789" w:type="dxa"/>
            <w:tcBorders>
              <w:top w:val="single" w:sz="8" w:space="0" w:color="000000"/>
              <w:bottom w:val="single" w:sz="6" w:space="0" w:color="000000"/>
            </w:tcBorders>
          </w:tcPr>
          <w:p w14:paraId="18911BCF" w14:textId="77777777" w:rsidR="0065693B" w:rsidRDefault="00372F18">
            <w:pPr>
              <w:pStyle w:val="TableParagraph"/>
              <w:spacing w:before="48"/>
              <w:ind w:left="439" w:right="439"/>
              <w:jc w:val="center"/>
              <w:rPr>
                <w:sz w:val="24"/>
              </w:rPr>
            </w:pPr>
            <w:r>
              <w:rPr>
                <w:w w:val="105"/>
                <w:sz w:val="24"/>
              </w:rPr>
              <w:t>Key parameters</w:t>
            </w:r>
          </w:p>
        </w:tc>
      </w:tr>
      <w:tr w:rsidR="0065693B" w14:paraId="71A7A673" w14:textId="77777777">
        <w:trPr>
          <w:trHeight w:val="36"/>
        </w:trPr>
        <w:tc>
          <w:tcPr>
            <w:tcW w:w="2028" w:type="dxa"/>
            <w:tcBorders>
              <w:top w:val="single" w:sz="6" w:space="0" w:color="000000"/>
              <w:bottom w:val="single" w:sz="6" w:space="0" w:color="000000"/>
            </w:tcBorders>
          </w:tcPr>
          <w:p w14:paraId="090D3450" w14:textId="77777777" w:rsidR="0065693B" w:rsidRDefault="0065693B">
            <w:pPr>
              <w:pStyle w:val="TableParagraph"/>
              <w:rPr>
                <w:rFonts w:ascii="Times New Roman"/>
                <w:sz w:val="2"/>
              </w:rPr>
            </w:pPr>
          </w:p>
        </w:tc>
        <w:tc>
          <w:tcPr>
            <w:tcW w:w="1713" w:type="dxa"/>
            <w:tcBorders>
              <w:top w:val="single" w:sz="6" w:space="0" w:color="000000"/>
              <w:bottom w:val="single" w:sz="6" w:space="0" w:color="000000"/>
            </w:tcBorders>
          </w:tcPr>
          <w:p w14:paraId="5A9CA2C6" w14:textId="77777777" w:rsidR="0065693B" w:rsidRDefault="0065693B">
            <w:pPr>
              <w:pStyle w:val="TableParagraph"/>
              <w:rPr>
                <w:rFonts w:ascii="Times New Roman"/>
                <w:sz w:val="2"/>
              </w:rPr>
            </w:pPr>
          </w:p>
        </w:tc>
        <w:tc>
          <w:tcPr>
            <w:tcW w:w="3789" w:type="dxa"/>
            <w:tcBorders>
              <w:top w:val="single" w:sz="6" w:space="0" w:color="000000"/>
              <w:bottom w:val="single" w:sz="6" w:space="0" w:color="000000"/>
            </w:tcBorders>
          </w:tcPr>
          <w:p w14:paraId="461D6B3C" w14:textId="77777777" w:rsidR="0065693B" w:rsidRDefault="0065693B">
            <w:pPr>
              <w:pStyle w:val="TableParagraph"/>
              <w:rPr>
                <w:rFonts w:ascii="Times New Roman"/>
                <w:sz w:val="2"/>
              </w:rPr>
            </w:pPr>
          </w:p>
        </w:tc>
      </w:tr>
      <w:tr w:rsidR="0065693B" w14:paraId="35D9EA99" w14:textId="77777777">
        <w:trPr>
          <w:trHeight w:val="768"/>
        </w:trPr>
        <w:tc>
          <w:tcPr>
            <w:tcW w:w="2028" w:type="dxa"/>
            <w:tcBorders>
              <w:top w:val="single" w:sz="6" w:space="0" w:color="000000"/>
            </w:tcBorders>
          </w:tcPr>
          <w:p w14:paraId="47A978D2" w14:textId="77777777" w:rsidR="0065693B" w:rsidRDefault="00372F18">
            <w:pPr>
              <w:pStyle w:val="TableParagraph"/>
              <w:spacing w:before="47"/>
              <w:ind w:right="117"/>
              <w:jc w:val="center"/>
              <w:rPr>
                <w:sz w:val="24"/>
              </w:rPr>
            </w:pPr>
            <w:r>
              <w:rPr>
                <w:w w:val="115"/>
                <w:sz w:val="24"/>
              </w:rPr>
              <w:t>ATAC 1</w:t>
            </w:r>
          </w:p>
          <w:p w14:paraId="4B8CF19F" w14:textId="77777777" w:rsidR="0065693B" w:rsidRDefault="00372F18">
            <w:pPr>
              <w:pStyle w:val="TableParagraph"/>
              <w:spacing w:before="16"/>
              <w:ind w:left="-1" w:right="117"/>
              <w:jc w:val="center"/>
              <w:rPr>
                <w:sz w:val="24"/>
              </w:rPr>
            </w:pPr>
            <w:r>
              <w:rPr>
                <w:sz w:val="24"/>
              </w:rPr>
              <w:t>(Buenrostro2013)</w:t>
            </w:r>
          </w:p>
        </w:tc>
        <w:tc>
          <w:tcPr>
            <w:tcW w:w="1713" w:type="dxa"/>
            <w:tcBorders>
              <w:top w:val="single" w:sz="6" w:space="0" w:color="000000"/>
            </w:tcBorders>
          </w:tcPr>
          <w:p w14:paraId="791E38B9" w14:textId="77777777" w:rsidR="0065693B" w:rsidRDefault="00372F18">
            <w:pPr>
              <w:pStyle w:val="TableParagraph"/>
              <w:spacing w:before="47"/>
              <w:ind w:left="308" w:right="308"/>
              <w:jc w:val="center"/>
              <w:rPr>
                <w:sz w:val="24"/>
              </w:rPr>
            </w:pPr>
            <w:r>
              <w:rPr>
                <w:sz w:val="24"/>
              </w:rPr>
              <w:t>Two steps</w:t>
            </w:r>
          </w:p>
        </w:tc>
        <w:tc>
          <w:tcPr>
            <w:tcW w:w="3789" w:type="dxa"/>
            <w:tcBorders>
              <w:top w:val="single" w:sz="6" w:space="0" w:color="000000"/>
            </w:tcBorders>
          </w:tcPr>
          <w:p w14:paraId="17731ADA" w14:textId="77777777" w:rsidR="0065693B" w:rsidRDefault="00372F18">
            <w:pPr>
              <w:pStyle w:val="TableParagraph"/>
              <w:spacing w:before="47"/>
              <w:ind w:left="439" w:right="439"/>
              <w:jc w:val="center"/>
              <w:rPr>
                <w:sz w:val="24"/>
              </w:rPr>
            </w:pPr>
            <w:r>
              <w:rPr>
                <w:sz w:val="24"/>
              </w:rPr>
              <w:t>0.1% NP-40 and 2.5µL Tn5</w:t>
            </w:r>
          </w:p>
        </w:tc>
      </w:tr>
      <w:tr w:rsidR="0065693B" w14:paraId="3AFFF4CB" w14:textId="77777777">
        <w:trPr>
          <w:trHeight w:val="853"/>
        </w:trPr>
        <w:tc>
          <w:tcPr>
            <w:tcW w:w="2028" w:type="dxa"/>
          </w:tcPr>
          <w:p w14:paraId="0409BB6A" w14:textId="77777777" w:rsidR="0065693B" w:rsidRDefault="00372F18">
            <w:pPr>
              <w:pStyle w:val="TableParagraph"/>
              <w:spacing w:before="146" w:line="254" w:lineRule="auto"/>
              <w:ind w:left="408" w:firstLine="139"/>
              <w:rPr>
                <w:sz w:val="24"/>
              </w:rPr>
            </w:pPr>
            <w:r>
              <w:rPr>
                <w:sz w:val="24"/>
              </w:rPr>
              <w:t xml:space="preserve">ATAC 2 </w:t>
            </w:r>
            <w:r>
              <w:rPr>
                <w:w w:val="95"/>
                <w:sz w:val="24"/>
              </w:rPr>
              <w:t>(Bao2015)</w:t>
            </w:r>
          </w:p>
        </w:tc>
        <w:tc>
          <w:tcPr>
            <w:tcW w:w="1713" w:type="dxa"/>
          </w:tcPr>
          <w:p w14:paraId="04677E18" w14:textId="77777777" w:rsidR="0065693B" w:rsidRDefault="00372F18">
            <w:pPr>
              <w:pStyle w:val="TableParagraph"/>
              <w:spacing w:before="146"/>
              <w:ind w:left="308" w:right="308"/>
              <w:jc w:val="center"/>
              <w:rPr>
                <w:sz w:val="24"/>
              </w:rPr>
            </w:pPr>
            <w:r>
              <w:rPr>
                <w:sz w:val="24"/>
              </w:rPr>
              <w:t>Two steps</w:t>
            </w:r>
          </w:p>
        </w:tc>
        <w:tc>
          <w:tcPr>
            <w:tcW w:w="3789" w:type="dxa"/>
          </w:tcPr>
          <w:p w14:paraId="115D151F" w14:textId="77777777" w:rsidR="0065693B" w:rsidRDefault="00372F18">
            <w:pPr>
              <w:pStyle w:val="TableParagraph"/>
              <w:spacing w:before="146"/>
              <w:ind w:left="439" w:right="439"/>
              <w:jc w:val="center"/>
              <w:rPr>
                <w:sz w:val="24"/>
              </w:rPr>
            </w:pPr>
            <w:r>
              <w:rPr>
                <w:sz w:val="24"/>
              </w:rPr>
              <w:t>0.05% NP-40 and 5µL Tn5</w:t>
            </w:r>
          </w:p>
        </w:tc>
      </w:tr>
      <w:tr w:rsidR="0065693B" w:rsidRPr="00B8797A" w14:paraId="08D5B528" w14:textId="77777777">
        <w:trPr>
          <w:trHeight w:val="732"/>
        </w:trPr>
        <w:tc>
          <w:tcPr>
            <w:tcW w:w="2028" w:type="dxa"/>
          </w:tcPr>
          <w:p w14:paraId="085EE1DF" w14:textId="77777777" w:rsidR="0065693B" w:rsidRDefault="0065693B">
            <w:pPr>
              <w:pStyle w:val="TableParagraph"/>
              <w:spacing w:before="4"/>
              <w:rPr>
                <w:sz w:val="39"/>
              </w:rPr>
            </w:pPr>
          </w:p>
          <w:p w14:paraId="3B0BDE7C" w14:textId="77777777" w:rsidR="0065693B" w:rsidRDefault="00372F18">
            <w:pPr>
              <w:pStyle w:val="TableParagraph"/>
              <w:spacing w:before="1" w:line="265" w:lineRule="exact"/>
              <w:ind w:right="117"/>
              <w:jc w:val="center"/>
              <w:rPr>
                <w:sz w:val="24"/>
              </w:rPr>
            </w:pPr>
            <w:r>
              <w:rPr>
                <w:sz w:val="24"/>
              </w:rPr>
              <w:t>Fast-ATAC</w:t>
            </w:r>
          </w:p>
        </w:tc>
        <w:tc>
          <w:tcPr>
            <w:tcW w:w="1713" w:type="dxa"/>
          </w:tcPr>
          <w:p w14:paraId="516316E9" w14:textId="77777777" w:rsidR="0065693B" w:rsidRDefault="0065693B">
            <w:pPr>
              <w:pStyle w:val="TableParagraph"/>
              <w:rPr>
                <w:rFonts w:ascii="Times New Roman"/>
              </w:rPr>
            </w:pPr>
          </w:p>
        </w:tc>
        <w:tc>
          <w:tcPr>
            <w:tcW w:w="3789" w:type="dxa"/>
          </w:tcPr>
          <w:p w14:paraId="6172B6A5" w14:textId="77777777" w:rsidR="0065693B" w:rsidRPr="00B8797A" w:rsidRDefault="00372F18">
            <w:pPr>
              <w:pStyle w:val="TableParagraph"/>
              <w:spacing w:before="122" w:line="290" w:lineRule="atLeast"/>
              <w:ind w:left="215" w:hanging="40"/>
              <w:rPr>
                <w:sz w:val="24"/>
                <w:lang w:val="es-ES"/>
                <w:rPrChange w:id="527" w:author="Alicia Lledolara" w:date="2018-11-23T10:37:00Z">
                  <w:rPr>
                    <w:sz w:val="24"/>
                  </w:rPr>
                </w:rPrChange>
              </w:rPr>
            </w:pPr>
            <w:r w:rsidRPr="00B8797A">
              <w:rPr>
                <w:w w:val="116"/>
                <w:sz w:val="24"/>
                <w:lang w:val="es-ES"/>
                <w:rPrChange w:id="528" w:author="Alicia Lledolara" w:date="2018-11-23T10:37:00Z">
                  <w:rPr>
                    <w:w w:val="116"/>
                    <w:sz w:val="24"/>
                  </w:rPr>
                </w:rPrChange>
              </w:rPr>
              <w:t>C1</w:t>
            </w:r>
            <w:r w:rsidRPr="00B8797A">
              <w:rPr>
                <w:rFonts w:ascii="DejaVu Sans" w:hAnsi="DejaVu Sans"/>
                <w:w w:val="46"/>
                <w:position w:val="9"/>
                <w:sz w:val="18"/>
                <w:lang w:val="es-ES"/>
                <w:rPrChange w:id="529" w:author="Alicia Lledolara" w:date="2018-11-23T10:37:00Z">
                  <w:rPr>
                    <w:rFonts w:ascii="DejaVu Sans" w:hAnsi="DejaVu Sans"/>
                    <w:w w:val="46"/>
                    <w:position w:val="9"/>
                    <w:sz w:val="18"/>
                  </w:rPr>
                </w:rPrChange>
              </w:rPr>
              <w:t>∗</w:t>
            </w:r>
            <w:r w:rsidRPr="00B8797A">
              <w:rPr>
                <w:w w:val="82"/>
                <w:sz w:val="24"/>
                <w:lang w:val="es-ES"/>
                <w:rPrChange w:id="530" w:author="Alicia Lledolara" w:date="2018-11-23T10:37:00Z">
                  <w:rPr>
                    <w:w w:val="82"/>
                    <w:sz w:val="24"/>
                  </w:rPr>
                </w:rPrChange>
              </w:rPr>
              <w:t>:</w:t>
            </w:r>
            <w:r w:rsidRPr="00B8797A">
              <w:rPr>
                <w:sz w:val="24"/>
                <w:lang w:val="es-ES"/>
                <w:rPrChange w:id="531" w:author="Alicia Lledolara" w:date="2018-11-23T10:37:00Z">
                  <w:rPr>
                    <w:sz w:val="24"/>
                  </w:rPr>
                </w:rPrChange>
              </w:rPr>
              <w:t xml:space="preserve"> </w:t>
            </w:r>
            <w:r w:rsidRPr="00B8797A">
              <w:rPr>
                <w:w w:val="99"/>
                <w:sz w:val="24"/>
                <w:lang w:val="es-ES"/>
                <w:rPrChange w:id="532" w:author="Alicia Lledolara" w:date="2018-11-23T10:37:00Z">
                  <w:rPr>
                    <w:w w:val="99"/>
                    <w:sz w:val="24"/>
                  </w:rPr>
                </w:rPrChange>
              </w:rPr>
              <w:t>0.01%</w:t>
            </w:r>
            <w:r w:rsidRPr="00B8797A">
              <w:rPr>
                <w:sz w:val="24"/>
                <w:lang w:val="es-ES"/>
                <w:rPrChange w:id="533" w:author="Alicia Lledolara" w:date="2018-11-23T10:37:00Z">
                  <w:rPr>
                    <w:sz w:val="24"/>
                  </w:rPr>
                </w:rPrChange>
              </w:rPr>
              <w:t xml:space="preserve"> digitonin, </w:t>
            </w:r>
            <w:r w:rsidRPr="00B8797A">
              <w:rPr>
                <w:w w:val="101"/>
                <w:sz w:val="24"/>
                <w:lang w:val="es-ES"/>
                <w:rPrChange w:id="534" w:author="Alicia Lledolara" w:date="2018-11-23T10:37:00Z">
                  <w:rPr>
                    <w:w w:val="101"/>
                    <w:sz w:val="24"/>
                  </w:rPr>
                </w:rPrChange>
              </w:rPr>
              <w:t>2.5µL</w:t>
            </w:r>
            <w:r w:rsidRPr="00B8797A">
              <w:rPr>
                <w:sz w:val="24"/>
                <w:lang w:val="es-ES"/>
                <w:rPrChange w:id="535" w:author="Alicia Lledolara" w:date="2018-11-23T10:37:00Z">
                  <w:rPr>
                    <w:sz w:val="24"/>
                  </w:rPr>
                </w:rPrChange>
              </w:rPr>
              <w:t xml:space="preserve"> </w:t>
            </w:r>
            <w:r w:rsidRPr="00B8797A">
              <w:rPr>
                <w:w w:val="101"/>
                <w:sz w:val="24"/>
                <w:lang w:val="es-ES"/>
                <w:rPrChange w:id="536" w:author="Alicia Lledolara" w:date="2018-11-23T10:37:00Z">
                  <w:rPr>
                    <w:w w:val="101"/>
                    <w:sz w:val="24"/>
                  </w:rPr>
                </w:rPrChange>
              </w:rPr>
              <w:t xml:space="preserve">Tn5 </w:t>
            </w:r>
            <w:r w:rsidRPr="00B8797A">
              <w:rPr>
                <w:sz w:val="24"/>
                <w:lang w:val="es-ES"/>
                <w:rPrChange w:id="537" w:author="Alicia Lledolara" w:date="2018-11-23T10:37:00Z">
                  <w:rPr>
                    <w:sz w:val="24"/>
                  </w:rPr>
                </w:rPrChange>
              </w:rPr>
              <w:t>C2: 0.01% digitonin, 0.5µL Tn5</w:t>
            </w:r>
          </w:p>
        </w:tc>
      </w:tr>
      <w:tr w:rsidR="0065693B" w:rsidRPr="00B8797A" w14:paraId="5897C6A8" w14:textId="77777777">
        <w:trPr>
          <w:trHeight w:val="640"/>
        </w:trPr>
        <w:tc>
          <w:tcPr>
            <w:tcW w:w="2028" w:type="dxa"/>
            <w:tcBorders>
              <w:bottom w:val="single" w:sz="8" w:space="0" w:color="000000"/>
            </w:tcBorders>
          </w:tcPr>
          <w:p w14:paraId="09937183" w14:textId="77777777" w:rsidR="0065693B" w:rsidRDefault="00372F18">
            <w:pPr>
              <w:pStyle w:val="TableParagraph"/>
              <w:spacing w:before="4"/>
              <w:ind w:right="117"/>
              <w:jc w:val="center"/>
              <w:rPr>
                <w:sz w:val="24"/>
              </w:rPr>
            </w:pPr>
            <w:r>
              <w:rPr>
                <w:sz w:val="24"/>
              </w:rPr>
              <w:t>(Corces2016)</w:t>
            </w:r>
          </w:p>
        </w:tc>
        <w:tc>
          <w:tcPr>
            <w:tcW w:w="1713" w:type="dxa"/>
            <w:tcBorders>
              <w:bottom w:val="single" w:sz="8" w:space="0" w:color="000000"/>
            </w:tcBorders>
          </w:tcPr>
          <w:p w14:paraId="787667FB" w14:textId="77777777" w:rsidR="0065693B" w:rsidRDefault="00372F18">
            <w:pPr>
              <w:pStyle w:val="TableParagraph"/>
              <w:spacing w:before="4"/>
              <w:ind w:left="308" w:right="308"/>
              <w:jc w:val="center"/>
              <w:rPr>
                <w:sz w:val="24"/>
              </w:rPr>
            </w:pPr>
            <w:r>
              <w:rPr>
                <w:sz w:val="24"/>
              </w:rPr>
              <w:t>One step</w:t>
            </w:r>
          </w:p>
        </w:tc>
        <w:tc>
          <w:tcPr>
            <w:tcW w:w="3789" w:type="dxa"/>
            <w:tcBorders>
              <w:bottom w:val="single" w:sz="8" w:space="0" w:color="000000"/>
            </w:tcBorders>
          </w:tcPr>
          <w:p w14:paraId="71800DA1" w14:textId="77777777" w:rsidR="0065693B" w:rsidRPr="00B8797A" w:rsidRDefault="00372F18">
            <w:pPr>
              <w:pStyle w:val="TableParagraph"/>
              <w:spacing w:before="4" w:line="254" w:lineRule="auto"/>
              <w:ind w:left="119" w:firstLine="30"/>
              <w:rPr>
                <w:sz w:val="24"/>
                <w:lang w:val="es-ES"/>
                <w:rPrChange w:id="538" w:author="Alicia Lledolara" w:date="2018-11-23T10:37:00Z">
                  <w:rPr>
                    <w:sz w:val="24"/>
                  </w:rPr>
                </w:rPrChange>
              </w:rPr>
            </w:pPr>
            <w:r w:rsidRPr="00B8797A">
              <w:rPr>
                <w:sz w:val="24"/>
                <w:lang w:val="es-ES"/>
                <w:rPrChange w:id="539" w:author="Alicia Lledolara" w:date="2018-11-23T10:37:00Z">
                  <w:rPr>
                    <w:sz w:val="24"/>
                  </w:rPr>
                </w:rPrChange>
              </w:rPr>
              <w:t>C3: 0.025% digitonin, 0.5µL Tn5 C4: 0.025% digitonin, 2.5 µL Tn5</w:t>
            </w:r>
          </w:p>
        </w:tc>
      </w:tr>
    </w:tbl>
    <w:p w14:paraId="51AD0DE5" w14:textId="77777777" w:rsidR="0065693B" w:rsidRPr="00B8797A" w:rsidRDefault="0065693B">
      <w:pPr>
        <w:pStyle w:val="BodyText"/>
        <w:spacing w:before="3"/>
        <w:rPr>
          <w:sz w:val="17"/>
          <w:lang w:val="es-ES"/>
          <w:rPrChange w:id="540" w:author="Alicia Lledolara" w:date="2018-11-23T10:37:00Z">
            <w:rPr>
              <w:sz w:val="17"/>
            </w:rPr>
          </w:rPrChange>
        </w:rPr>
      </w:pPr>
    </w:p>
    <w:p w14:paraId="76FAF57C" w14:textId="77777777" w:rsidR="0065693B" w:rsidRDefault="00372F18">
      <w:pPr>
        <w:spacing w:before="101" w:line="249" w:lineRule="auto"/>
        <w:ind w:left="368" w:right="1341" w:firstLine="8"/>
        <w:jc w:val="both"/>
      </w:pPr>
      <w:r>
        <w:rPr>
          <w:spacing w:val="-4"/>
        </w:rPr>
        <w:t xml:space="preserve">Table </w:t>
      </w:r>
      <w:r>
        <w:t xml:space="preserve">1.3: Description of the most relevant parameter from the </w:t>
      </w:r>
      <w:r>
        <w:rPr>
          <w:spacing w:val="-7"/>
        </w:rPr>
        <w:t xml:space="preserve">ATAC-seq </w:t>
      </w:r>
      <w:r>
        <w:t xml:space="preserve">and </w:t>
      </w:r>
      <w:r>
        <w:rPr>
          <w:spacing w:val="-8"/>
        </w:rPr>
        <w:t xml:space="preserve">FAST- </w:t>
      </w:r>
      <w:r>
        <w:rPr>
          <w:spacing w:val="-13"/>
        </w:rPr>
        <w:t xml:space="preserve">ATAC </w:t>
      </w:r>
      <w:r>
        <w:t xml:space="preserve">protocols assayed in NHEK and skin biopsies.Transposition time for all the </w:t>
      </w:r>
      <w:r>
        <w:rPr>
          <w:w w:val="102"/>
        </w:rPr>
        <w:t>di</w:t>
      </w:r>
      <w:r>
        <w:rPr>
          <w:rFonts w:ascii="Trebuchet MS" w:hAnsi="Trebuchet MS"/>
          <w:w w:val="85"/>
        </w:rPr>
        <w:t>f</w:t>
      </w:r>
      <w:r>
        <w:rPr>
          <w:rFonts w:ascii="Trebuchet MS" w:hAnsi="Trebuchet MS"/>
          <w:spacing w:val="-4"/>
          <w:w w:val="85"/>
        </w:rPr>
        <w:t>f</w:t>
      </w:r>
      <w:r>
        <w:rPr>
          <w:w w:val="97"/>
        </w:rPr>
        <w:t>ere</w:t>
      </w:r>
      <w:r>
        <w:rPr>
          <w:spacing w:val="-2"/>
          <w:w w:val="97"/>
        </w:rPr>
        <w:t>n</w:t>
      </w:r>
      <w:r>
        <w:rPr>
          <w:w w:val="101"/>
        </w:rPr>
        <w:t>t</w:t>
      </w:r>
      <w:r>
        <w:t xml:space="preserve"> </w:t>
      </w:r>
      <w:r>
        <w:rPr>
          <w:w w:val="99"/>
        </w:rPr>
        <w:t>protocols</w:t>
      </w:r>
      <w:r>
        <w:t xml:space="preserve"> </w:t>
      </w:r>
      <w:r>
        <w:rPr>
          <w:w w:val="105"/>
        </w:rPr>
        <w:t>w</w:t>
      </w:r>
      <w:r>
        <w:rPr>
          <w:w w:val="96"/>
        </w:rPr>
        <w:t>as</w:t>
      </w:r>
      <w:r>
        <w:t xml:space="preserve"> </w:t>
      </w:r>
      <w:r>
        <w:rPr>
          <w:w w:val="92"/>
        </w:rPr>
        <w:t>30</w:t>
      </w:r>
      <w:r>
        <w:t xml:space="preserve"> </w:t>
      </w:r>
      <w:r>
        <w:rPr>
          <w:w w:val="97"/>
        </w:rPr>
        <w:t>min.</w:t>
      </w:r>
      <w:r>
        <w:rPr>
          <w:spacing w:val="-1"/>
          <w:w w:val="97"/>
        </w:rPr>
        <w:t>(</w:t>
      </w:r>
      <w:r>
        <w:rPr>
          <w:rFonts w:ascii="DejaVu Sans" w:hAnsi="DejaVu Sans"/>
          <w:spacing w:val="9"/>
          <w:w w:val="47"/>
          <w:position w:val="8"/>
          <w:sz w:val="16"/>
        </w:rPr>
        <w:t>∗</w:t>
      </w:r>
      <w:r>
        <w:rPr>
          <w:w w:val="86"/>
        </w:rPr>
        <w:t>)</w:t>
      </w:r>
      <w:r>
        <w:t xml:space="preserve"> </w:t>
      </w:r>
      <w:r>
        <w:rPr>
          <w:w w:val="98"/>
        </w:rPr>
        <w:t>corresponds</w:t>
      </w:r>
      <w:r>
        <w:t xml:space="preserve"> </w:t>
      </w:r>
      <w:r>
        <w:rPr>
          <w:w w:val="98"/>
        </w:rPr>
        <w:t>to</w:t>
      </w:r>
      <w:r>
        <w:t xml:space="preserve"> </w:t>
      </w:r>
      <w:r>
        <w:rPr>
          <w:w w:val="98"/>
        </w:rPr>
        <w:t>the</w:t>
      </w:r>
      <w:r>
        <w:t xml:space="preserve"> original </w:t>
      </w:r>
      <w:r>
        <w:rPr>
          <w:spacing w:val="-9"/>
          <w:w w:val="92"/>
        </w:rPr>
        <w:t>F</w:t>
      </w:r>
      <w:r>
        <w:rPr>
          <w:w w:val="97"/>
        </w:rPr>
        <w:t>as</w:t>
      </w:r>
      <w:r>
        <w:rPr>
          <w:spacing w:val="-11"/>
          <w:w w:val="97"/>
        </w:rPr>
        <w:t>t</w:t>
      </w:r>
      <w:r>
        <w:rPr>
          <w:spacing w:val="-9"/>
          <w:w w:val="96"/>
        </w:rPr>
        <w:t>-</w:t>
      </w:r>
      <w:r>
        <w:rPr>
          <w:spacing w:val="-19"/>
          <w:w w:val="108"/>
        </w:rPr>
        <w:t>A</w:t>
      </w:r>
      <w:r>
        <w:rPr>
          <w:spacing w:val="-19"/>
          <w:w w:val="101"/>
        </w:rPr>
        <w:t>T</w:t>
      </w:r>
      <w:r>
        <w:rPr>
          <w:spacing w:val="-11"/>
          <w:w w:val="108"/>
        </w:rPr>
        <w:t>A</w:t>
      </w:r>
      <w:r>
        <w:rPr>
          <w:w w:val="109"/>
        </w:rPr>
        <w:t>C</w:t>
      </w:r>
      <w:r>
        <w:t xml:space="preserve"> </w:t>
      </w:r>
      <w:r>
        <w:rPr>
          <w:w w:val="99"/>
        </w:rPr>
        <w:t>conditions</w:t>
      </w:r>
      <w:r>
        <w:t xml:space="preserve"> </w:t>
      </w:r>
      <w:r>
        <w:rPr>
          <w:w w:val="99"/>
        </w:rPr>
        <w:t xml:space="preserve">from </w:t>
      </w:r>
      <w:r>
        <w:t xml:space="preserve">Corces </w:t>
      </w:r>
      <w:r>
        <w:rPr>
          <w:rFonts w:ascii="Times New Roman" w:hAnsi="Times New Roman"/>
          <w:i/>
        </w:rPr>
        <w:t>et al.</w:t>
      </w:r>
      <w:r>
        <w:t>, 2016.</w:t>
      </w:r>
    </w:p>
    <w:p w14:paraId="14A89A73" w14:textId="77777777" w:rsidR="0065693B" w:rsidRDefault="0065693B">
      <w:pPr>
        <w:pStyle w:val="BodyText"/>
        <w:spacing w:before="10"/>
        <w:rPr>
          <w:sz w:val="38"/>
        </w:rPr>
      </w:pPr>
    </w:p>
    <w:p w14:paraId="2339DFC2" w14:textId="77777777" w:rsidR="0065693B" w:rsidRDefault="00372F18">
      <w:pPr>
        <w:pStyle w:val="BodyText"/>
        <w:spacing w:line="415" w:lineRule="auto"/>
        <w:ind w:left="377" w:right="1341"/>
        <w:jc w:val="both"/>
      </w:pPr>
      <w:r>
        <w:t>psoriatic lesional epidermis, TSS enrichments were very low, particularly for the ATAC 2 protocol, and in all the instances under the acceptable cut-o</w:t>
      </w:r>
      <w:r>
        <w:rPr>
          <w:rFonts w:ascii="Trebuchet MS"/>
        </w:rPr>
        <w:t xml:space="preserve">ff </w:t>
      </w:r>
      <w:r>
        <w:t xml:space="preserve">in the two cell systems (Figure </w:t>
      </w:r>
      <w:hyperlink w:anchor="_bookmark13" w:history="1">
        <w:r>
          <w:t xml:space="preserve">1.11 </w:t>
        </w:r>
      </w:hyperlink>
      <w:r>
        <w:t>c and Figure A.2).</w:t>
      </w:r>
    </w:p>
    <w:p w14:paraId="7E49CEDE" w14:textId="77777777" w:rsidR="0065693B" w:rsidRDefault="00372F18">
      <w:pPr>
        <w:pStyle w:val="BodyText"/>
        <w:spacing w:before="9" w:line="420" w:lineRule="auto"/>
        <w:ind w:left="377" w:right="1341" w:firstLine="566"/>
        <w:jc w:val="both"/>
      </w:pPr>
      <w:r>
        <w:t xml:space="preserve">Further optimisation of </w:t>
      </w:r>
      <w:r>
        <w:rPr>
          <w:spacing w:val="-10"/>
        </w:rPr>
        <w:t xml:space="preserve">Fast-ATAC </w:t>
      </w:r>
      <w:r>
        <w:t>was performed modifying the original concentration</w:t>
      </w:r>
      <w:r>
        <w:rPr>
          <w:spacing w:val="-11"/>
        </w:rPr>
        <w:t xml:space="preserve"> </w:t>
      </w:r>
      <w:r>
        <w:t>of</w:t>
      </w:r>
      <w:r>
        <w:rPr>
          <w:spacing w:val="-11"/>
        </w:rPr>
        <w:t xml:space="preserve"> </w:t>
      </w:r>
      <w:r>
        <w:t>the</w:t>
      </w:r>
      <w:r>
        <w:rPr>
          <w:spacing w:val="-11"/>
        </w:rPr>
        <w:t xml:space="preserve"> </w:t>
      </w:r>
      <w:r>
        <w:rPr>
          <w:spacing w:val="-5"/>
        </w:rPr>
        <w:t>NP-40</w:t>
      </w:r>
      <w:r>
        <w:rPr>
          <w:spacing w:val="-11"/>
        </w:rPr>
        <w:t xml:space="preserve"> </w:t>
      </w:r>
      <w:r>
        <w:t>detergent</w:t>
      </w:r>
      <w:r>
        <w:rPr>
          <w:spacing w:val="-11"/>
        </w:rPr>
        <w:t xml:space="preserve"> </w:t>
      </w:r>
      <w:r>
        <w:t>and</w:t>
      </w:r>
      <w:r>
        <w:rPr>
          <w:spacing w:val="-10"/>
        </w:rPr>
        <w:t xml:space="preserve"> </w:t>
      </w:r>
      <w:r>
        <w:t>the</w:t>
      </w:r>
      <w:r>
        <w:rPr>
          <w:spacing w:val="-11"/>
        </w:rPr>
        <w:t xml:space="preserve"> </w:t>
      </w:r>
      <w:r>
        <w:t>Tn5</w:t>
      </w:r>
      <w:r>
        <w:rPr>
          <w:spacing w:val="-11"/>
        </w:rPr>
        <w:t xml:space="preserve"> </w:t>
      </w:r>
      <w:r>
        <w:t>enzyme</w:t>
      </w:r>
      <w:r>
        <w:rPr>
          <w:spacing w:val="-11"/>
        </w:rPr>
        <w:t xml:space="preserve"> </w:t>
      </w:r>
      <w:r>
        <w:rPr>
          <w:spacing w:val="-4"/>
        </w:rPr>
        <w:t>(Table</w:t>
      </w:r>
      <w:r>
        <w:rPr>
          <w:spacing w:val="-11"/>
        </w:rPr>
        <w:t xml:space="preserve"> </w:t>
      </w:r>
      <w:hyperlink w:anchor="_bookmark12" w:history="1">
        <w:r>
          <w:t>1.3).</w:t>
        </w:r>
        <w:r>
          <w:rPr>
            <w:spacing w:val="14"/>
          </w:rPr>
          <w:t xml:space="preserve"> </w:t>
        </w:r>
      </w:hyperlink>
      <w:r>
        <w:t>Library</w:t>
      </w:r>
      <w:r>
        <w:rPr>
          <w:spacing w:val="-11"/>
        </w:rPr>
        <w:t xml:space="preserve"> </w:t>
      </w:r>
      <w:r>
        <w:t xml:space="preserve">QC using tapestation profiles to assess the DNA fragment size distributions failed to show the nucleosome pattern profile expected in </w:t>
      </w:r>
      <w:r>
        <w:rPr>
          <w:spacing w:val="-11"/>
        </w:rPr>
        <w:t xml:space="preserve">ATAC, </w:t>
      </w:r>
      <w:r>
        <w:t xml:space="preserve">thus </w:t>
      </w:r>
      <w:del w:id="541" w:author="Katie Burnham" w:date="2018-11-19T17:01:00Z">
        <w:r w:rsidDel="003162A5">
          <w:delText xml:space="preserve">not proceeding for </w:delText>
        </w:r>
      </w:del>
      <w:ins w:id="542" w:author="Katie Burnham" w:date="2018-11-19T17:01:00Z">
        <w:r w:rsidR="003162A5">
          <w:t xml:space="preserve">these samples did not proceed to </w:t>
        </w:r>
      </w:ins>
      <w:r>
        <w:t>NGS (Figure</w:t>
      </w:r>
      <w:r>
        <w:rPr>
          <w:spacing w:val="5"/>
        </w:rPr>
        <w:t xml:space="preserve"> </w:t>
      </w:r>
      <w:r>
        <w:t>A.3).</w:t>
      </w:r>
    </w:p>
    <w:p w14:paraId="70922018" w14:textId="77777777" w:rsidR="0065693B" w:rsidRDefault="00372F18">
      <w:pPr>
        <w:pStyle w:val="BodyText"/>
        <w:spacing w:before="5" w:line="420" w:lineRule="auto"/>
        <w:ind w:left="377" w:right="1341" w:firstLine="566"/>
        <w:jc w:val="both"/>
      </w:pPr>
      <w:r>
        <w:rPr>
          <w:spacing w:val="-4"/>
        </w:rPr>
        <w:t xml:space="preserve">Towards </w:t>
      </w:r>
      <w:r>
        <w:t xml:space="preserve">the end of experimental work for this project, a new protocol known as </w:t>
      </w:r>
      <w:r>
        <w:rPr>
          <w:spacing w:val="-8"/>
        </w:rPr>
        <w:t xml:space="preserve">Omni-ATAC </w:t>
      </w:r>
      <w:r>
        <w:t xml:space="preserve">was published (Corces2017). </w:t>
      </w:r>
      <w:r>
        <w:rPr>
          <w:spacing w:val="-8"/>
        </w:rPr>
        <w:t xml:space="preserve">Omni-ATAC </w:t>
      </w:r>
      <w:r>
        <w:t xml:space="preserve">was a protocol suitable for every cell type, in contrast to </w:t>
      </w:r>
      <w:r>
        <w:rPr>
          <w:spacing w:val="-14"/>
        </w:rPr>
        <w:t xml:space="preserve">ATAC </w:t>
      </w:r>
      <w:r>
        <w:t xml:space="preserve">1 and </w:t>
      </w:r>
      <w:r>
        <w:rPr>
          <w:spacing w:val="-10"/>
        </w:rPr>
        <w:t xml:space="preserve">Fast-ATAC </w:t>
      </w:r>
      <w:r>
        <w:t xml:space="preserve">optimised for hematopoietic cells (Buenrostro2013; Corces2016). Performance of this protocol in 50,000 viable NHEKs in suspension yielded the expected fragment size distribution for sequenced fragments, with the greatest abundance for NFR followed by mono and di-nucleosome fragments (Figure </w:t>
      </w:r>
      <w:hyperlink w:anchor="_bookmark13" w:history="1">
        <w:r>
          <w:t>1.11</w:t>
        </w:r>
      </w:hyperlink>
      <w:r>
        <w:t xml:space="preserve"> b). Moreover, high TSS enrichment values (approximately 20 fold) were observed for the two replicates</w:t>
      </w:r>
      <w:r>
        <w:rPr>
          <w:spacing w:val="40"/>
        </w:rPr>
        <w:t xml:space="preserve"> </w:t>
      </w:r>
      <w:r>
        <w:t>(Figure</w:t>
      </w:r>
      <w:r>
        <w:rPr>
          <w:spacing w:val="41"/>
        </w:rPr>
        <w:t xml:space="preserve"> </w:t>
      </w:r>
      <w:hyperlink w:anchor="_bookmark13" w:history="1">
        <w:r>
          <w:t>1.11</w:t>
        </w:r>
      </w:hyperlink>
      <w:r>
        <w:rPr>
          <w:spacing w:val="40"/>
        </w:rPr>
        <w:t xml:space="preserve"> </w:t>
      </w:r>
      <w:r>
        <w:t>c).</w:t>
      </w:r>
      <w:r>
        <w:rPr>
          <w:spacing w:val="2"/>
        </w:rPr>
        <w:t xml:space="preserve"> </w:t>
      </w:r>
      <w:r>
        <w:t>When</w:t>
      </w:r>
      <w:r>
        <w:rPr>
          <w:spacing w:val="40"/>
        </w:rPr>
        <w:t xml:space="preserve"> </w:t>
      </w:r>
      <w:r>
        <w:t>performing</w:t>
      </w:r>
      <w:r>
        <w:rPr>
          <w:spacing w:val="41"/>
        </w:rPr>
        <w:t xml:space="preserve"> </w:t>
      </w:r>
      <w:r>
        <w:t>overlap</w:t>
      </w:r>
      <w:r>
        <w:rPr>
          <w:spacing w:val="40"/>
        </w:rPr>
        <w:t xml:space="preserve"> </w:t>
      </w:r>
      <w:r>
        <w:t>between</w:t>
      </w:r>
      <w:r>
        <w:rPr>
          <w:spacing w:val="41"/>
        </w:rPr>
        <w:t xml:space="preserve"> </w:t>
      </w:r>
      <w:r>
        <w:t>the</w:t>
      </w:r>
      <w:r>
        <w:rPr>
          <w:spacing w:val="40"/>
        </w:rPr>
        <w:t xml:space="preserve"> </w:t>
      </w:r>
      <w:r>
        <w:rPr>
          <w:spacing w:val="-8"/>
        </w:rPr>
        <w:t>Omni-ATAC</w:t>
      </w:r>
    </w:p>
    <w:p w14:paraId="30E625E4" w14:textId="77777777" w:rsidR="0065693B" w:rsidRDefault="0065693B">
      <w:pPr>
        <w:spacing w:line="420" w:lineRule="auto"/>
        <w:jc w:val="both"/>
        <w:sectPr w:rsidR="0065693B">
          <w:pgSz w:w="11910" w:h="16840"/>
          <w:pgMar w:top="1540" w:right="0" w:bottom="800" w:left="1680" w:header="1231" w:footer="615" w:gutter="0"/>
          <w:cols w:space="720"/>
        </w:sectPr>
      </w:pPr>
    </w:p>
    <w:p w14:paraId="08486855" w14:textId="77777777" w:rsidR="0065693B" w:rsidRDefault="0065693B">
      <w:pPr>
        <w:pStyle w:val="BodyText"/>
        <w:rPr>
          <w:sz w:val="20"/>
        </w:rPr>
      </w:pPr>
    </w:p>
    <w:p w14:paraId="5CD749D0" w14:textId="77777777" w:rsidR="0065693B" w:rsidRDefault="0065693B">
      <w:pPr>
        <w:pStyle w:val="BodyText"/>
        <w:rPr>
          <w:sz w:val="20"/>
        </w:rPr>
      </w:pPr>
    </w:p>
    <w:p w14:paraId="4A378E99" w14:textId="77777777" w:rsidR="0065693B" w:rsidRDefault="0065693B">
      <w:pPr>
        <w:pStyle w:val="BodyText"/>
        <w:rPr>
          <w:sz w:val="20"/>
        </w:rPr>
      </w:pPr>
    </w:p>
    <w:p w14:paraId="50665BD9" w14:textId="77777777" w:rsidR="0065693B" w:rsidRDefault="0065693B">
      <w:pPr>
        <w:pStyle w:val="BodyText"/>
        <w:rPr>
          <w:sz w:val="20"/>
        </w:rPr>
      </w:pPr>
    </w:p>
    <w:p w14:paraId="01DE6CA0" w14:textId="77777777" w:rsidR="0065693B" w:rsidRDefault="0065693B">
      <w:pPr>
        <w:pStyle w:val="BodyText"/>
        <w:rPr>
          <w:sz w:val="20"/>
        </w:rPr>
      </w:pPr>
    </w:p>
    <w:p w14:paraId="4CF9F2F7" w14:textId="77777777" w:rsidR="0065693B" w:rsidRDefault="0065693B">
      <w:pPr>
        <w:pStyle w:val="BodyText"/>
        <w:rPr>
          <w:sz w:val="20"/>
        </w:rPr>
      </w:pPr>
    </w:p>
    <w:p w14:paraId="2BEADA75" w14:textId="77777777" w:rsidR="0065693B" w:rsidRDefault="0065693B">
      <w:pPr>
        <w:pStyle w:val="BodyText"/>
        <w:rPr>
          <w:sz w:val="20"/>
        </w:rPr>
      </w:pPr>
    </w:p>
    <w:p w14:paraId="6BCB741F" w14:textId="77777777" w:rsidR="0065693B" w:rsidRDefault="0065693B">
      <w:pPr>
        <w:pStyle w:val="BodyText"/>
        <w:rPr>
          <w:sz w:val="20"/>
        </w:rPr>
      </w:pPr>
    </w:p>
    <w:p w14:paraId="7732BD3F" w14:textId="77777777" w:rsidR="0065693B" w:rsidRDefault="0065693B">
      <w:pPr>
        <w:pStyle w:val="BodyText"/>
        <w:rPr>
          <w:sz w:val="20"/>
        </w:rPr>
      </w:pPr>
    </w:p>
    <w:p w14:paraId="709320FB" w14:textId="77777777" w:rsidR="0065693B" w:rsidRDefault="0065693B">
      <w:pPr>
        <w:pStyle w:val="BodyText"/>
        <w:rPr>
          <w:sz w:val="20"/>
        </w:rPr>
      </w:pPr>
    </w:p>
    <w:p w14:paraId="57652A34" w14:textId="77777777" w:rsidR="0065693B" w:rsidRDefault="0065693B">
      <w:pPr>
        <w:pStyle w:val="BodyText"/>
        <w:rPr>
          <w:sz w:val="20"/>
        </w:rPr>
      </w:pPr>
    </w:p>
    <w:p w14:paraId="5F10F1D1" w14:textId="77777777" w:rsidR="0065693B" w:rsidRDefault="0065693B">
      <w:pPr>
        <w:pStyle w:val="BodyText"/>
        <w:rPr>
          <w:sz w:val="20"/>
        </w:rPr>
      </w:pPr>
    </w:p>
    <w:p w14:paraId="2819D278" w14:textId="77777777" w:rsidR="0065693B" w:rsidRDefault="0065693B">
      <w:pPr>
        <w:pStyle w:val="BodyText"/>
        <w:spacing w:before="11"/>
        <w:rPr>
          <w:sz w:val="25"/>
        </w:rPr>
      </w:pPr>
    </w:p>
    <w:p w14:paraId="01ABFC85" w14:textId="77777777" w:rsidR="0065693B" w:rsidRDefault="0065693B">
      <w:pPr>
        <w:pStyle w:val="BodyText"/>
        <w:spacing w:before="9"/>
        <w:rPr>
          <w:sz w:val="8"/>
        </w:rPr>
      </w:pPr>
    </w:p>
    <w:p w14:paraId="3E033343" w14:textId="5E8A39A9" w:rsidR="0065693B" w:rsidRDefault="00B8797A">
      <w:pPr>
        <w:ind w:left="844"/>
        <w:rPr>
          <w:rFonts w:ascii="Arial"/>
          <w:sz w:val="8"/>
        </w:rPr>
      </w:pPr>
      <w:r>
        <w:rPr>
          <w:noProof/>
        </w:rPr>
        <mc:AlternateContent>
          <mc:Choice Requires="wpg">
            <w:drawing>
              <wp:anchor distT="0" distB="0" distL="114300" distR="114300" simplePos="0" relativeHeight="251742208" behindDoc="1" locked="0" layoutInCell="1" allowOverlap="1" wp14:anchorId="69F7E168" wp14:editId="7FA45628">
                <wp:simplePos x="0" y="0"/>
                <wp:positionH relativeFrom="page">
                  <wp:posOffset>1647190</wp:posOffset>
                </wp:positionH>
                <wp:positionV relativeFrom="paragraph">
                  <wp:posOffset>-233045</wp:posOffset>
                </wp:positionV>
                <wp:extent cx="2245995" cy="1806575"/>
                <wp:effectExtent l="8890" t="3175" r="12065" b="9525"/>
                <wp:wrapNone/>
                <wp:docPr id="935" name="Group 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5995" cy="1806575"/>
                          <a:chOff x="2594" y="-367"/>
                          <a:chExt cx="3537" cy="2845"/>
                        </a:xfrm>
                      </wpg:grpSpPr>
                      <pic:pic xmlns:pic="http://schemas.openxmlformats.org/drawingml/2006/picture">
                        <pic:nvPicPr>
                          <pic:cNvPr id="936" name="Picture 8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759" y="-238"/>
                            <a:ext cx="3212" cy="2587"/>
                          </a:xfrm>
                          <a:prstGeom prst="rect">
                            <a:avLst/>
                          </a:prstGeom>
                          <a:noFill/>
                          <a:extLst>
                            <a:ext uri="{909E8E84-426E-40DD-AFC4-6F175D3DCCD1}">
                              <a14:hiddenFill xmlns:a14="http://schemas.microsoft.com/office/drawing/2010/main">
                                <a:solidFill>
                                  <a:srgbClr val="FFFFFF"/>
                                </a:solidFill>
                              </a14:hiddenFill>
                            </a:ext>
                          </a:extLst>
                        </pic:spPr>
                      </pic:pic>
                      <wps:wsp>
                        <wps:cNvPr id="937" name="Line 887"/>
                        <wps:cNvCnPr>
                          <a:cxnSpLocks noChangeShapeType="1"/>
                        </wps:cNvCnPr>
                        <wps:spPr bwMode="auto">
                          <a:xfrm>
                            <a:off x="5083" y="-193"/>
                            <a:ext cx="72" cy="0"/>
                          </a:xfrm>
                          <a:prstGeom prst="line">
                            <a:avLst/>
                          </a:prstGeom>
                          <a:noFill/>
                          <a:ln w="3533">
                            <a:solidFill>
                              <a:srgbClr val="008A00"/>
                            </a:solidFill>
                            <a:round/>
                            <a:headEnd/>
                            <a:tailEnd/>
                          </a:ln>
                          <a:extLst>
                            <a:ext uri="{909E8E84-426E-40DD-AFC4-6F175D3DCCD1}">
                              <a14:hiddenFill xmlns:a14="http://schemas.microsoft.com/office/drawing/2010/main">
                                <a:noFill/>
                              </a14:hiddenFill>
                            </a:ext>
                          </a:extLst>
                        </wps:spPr>
                        <wps:bodyPr/>
                      </wps:wsp>
                      <wps:wsp>
                        <wps:cNvPr id="938" name="Line 886"/>
                        <wps:cNvCnPr>
                          <a:cxnSpLocks noChangeShapeType="1"/>
                        </wps:cNvCnPr>
                        <wps:spPr bwMode="auto">
                          <a:xfrm>
                            <a:off x="5083" y="-103"/>
                            <a:ext cx="72" cy="0"/>
                          </a:xfrm>
                          <a:prstGeom prst="line">
                            <a:avLst/>
                          </a:prstGeom>
                          <a:noFill/>
                          <a:ln w="3533">
                            <a:solidFill>
                              <a:srgbClr val="6A3C9A"/>
                            </a:solidFill>
                            <a:round/>
                            <a:headEnd/>
                            <a:tailEnd/>
                          </a:ln>
                          <a:extLst>
                            <a:ext uri="{909E8E84-426E-40DD-AFC4-6F175D3DCCD1}">
                              <a14:hiddenFill xmlns:a14="http://schemas.microsoft.com/office/drawing/2010/main">
                                <a:noFill/>
                              </a14:hiddenFill>
                            </a:ext>
                          </a:extLst>
                        </wps:spPr>
                        <wps:bodyPr/>
                      </wps:wsp>
                      <wps:wsp>
                        <wps:cNvPr id="939" name="Line 885"/>
                        <wps:cNvCnPr>
                          <a:cxnSpLocks noChangeShapeType="1"/>
                        </wps:cNvCnPr>
                        <wps:spPr bwMode="auto">
                          <a:xfrm>
                            <a:off x="5083" y="-13"/>
                            <a:ext cx="72" cy="0"/>
                          </a:xfrm>
                          <a:prstGeom prst="line">
                            <a:avLst/>
                          </a:prstGeom>
                          <a:noFill/>
                          <a:ln w="3533">
                            <a:solidFill>
                              <a:srgbClr val="FF7E00"/>
                            </a:solidFill>
                            <a:round/>
                            <a:headEnd/>
                            <a:tailEnd/>
                          </a:ln>
                          <a:extLst>
                            <a:ext uri="{909E8E84-426E-40DD-AFC4-6F175D3DCCD1}">
                              <a14:hiddenFill xmlns:a14="http://schemas.microsoft.com/office/drawing/2010/main">
                                <a:noFill/>
                              </a14:hiddenFill>
                            </a:ext>
                          </a:extLst>
                        </wps:spPr>
                        <wps:bodyPr/>
                      </wps:wsp>
                      <wps:wsp>
                        <wps:cNvPr id="940" name="Text Box 884"/>
                        <wps:cNvSpPr txBox="1">
                          <a:spLocks noChangeArrowheads="1"/>
                        </wps:cNvSpPr>
                        <wps:spPr bwMode="auto">
                          <a:xfrm>
                            <a:off x="2596" y="-364"/>
                            <a:ext cx="3532" cy="2839"/>
                          </a:xfrm>
                          <a:prstGeom prst="rect">
                            <a:avLst/>
                          </a:prstGeom>
                          <a:noFill/>
                          <a:ln w="3533">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31ED6BB" w14:textId="77777777" w:rsidR="003162A5" w:rsidRDefault="003162A5">
                              <w:pPr>
                                <w:spacing w:before="8"/>
                                <w:rPr>
                                  <w:sz w:val="9"/>
                                </w:rPr>
                              </w:pPr>
                            </w:p>
                            <w:p w14:paraId="0120A98A" w14:textId="77777777" w:rsidR="003162A5" w:rsidRDefault="003162A5">
                              <w:pPr>
                                <w:spacing w:line="97" w:lineRule="exact"/>
                                <w:ind w:left="2575"/>
                                <w:rPr>
                                  <w:rFonts w:ascii="Arial"/>
                                  <w:b/>
                                  <w:sz w:val="9"/>
                                </w:rPr>
                              </w:pPr>
                              <w:r>
                                <w:rPr>
                                  <w:rFonts w:ascii="Arial"/>
                                  <w:b/>
                                  <w:w w:val="105"/>
                                  <w:sz w:val="9"/>
                                </w:rPr>
                                <w:t>NHE</w:t>
                              </w:r>
                              <w:r>
                                <w:rPr>
                                  <w:rFonts w:ascii="Arial"/>
                                  <w:b/>
                                  <w:w w:val="105"/>
                                  <w:sz w:val="9"/>
                                  <w:shd w:val="clear" w:color="auto" w:fill="FFFFFF"/>
                                </w:rPr>
                                <w:t>K</w:t>
                              </w:r>
                              <w:r>
                                <w:rPr>
                                  <w:rFonts w:ascii="Arial"/>
                                  <w:b/>
                                  <w:w w:val="105"/>
                                  <w:sz w:val="9"/>
                                </w:rPr>
                                <w:t xml:space="preserve"> ATAC 1</w:t>
                              </w:r>
                            </w:p>
                            <w:p w14:paraId="5D14D24C" w14:textId="77777777" w:rsidR="003162A5" w:rsidRDefault="003162A5">
                              <w:pPr>
                                <w:spacing w:before="4" w:line="208" w:lineRule="auto"/>
                                <w:ind w:left="2575" w:right="78"/>
                                <w:rPr>
                                  <w:rFonts w:ascii="Arial" w:hAnsi="Arial"/>
                                  <w:b/>
                                  <w:sz w:val="9"/>
                                </w:rPr>
                              </w:pPr>
                              <w:r>
                                <w:rPr>
                                  <w:rFonts w:ascii="Arial" w:hAnsi="Arial"/>
                                  <w:b/>
                                  <w:w w:val="105"/>
                                  <w:sz w:val="9"/>
                                </w:rPr>
                                <w:t>NHEK ATAC 2 NHEK FAST−ATAC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F7E168" id="Group 883" o:spid="_x0000_s1654" style="position:absolute;left:0;text-align:left;margin-left:129.7pt;margin-top:-18.35pt;width:176.85pt;height:142.25pt;z-index:-251574272;mso-position-horizontal-relative:page;mso-position-vertical-relative:text" coordorigin="2594,-367" coordsize="3537,2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">
                <v:shape id="Picture 888" o:spid="_x0000_s1655" type="#_x0000_t75" style="position:absolute;left:2759;top:-238;width:3212;height: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">
                  <v:imagedata r:id="rId81" o:title=""/>
                </v:shape>
                <v:line id="Line 887" o:spid="_x0000_s1656" style="position:absolute;visibility:visible;mso-wrap-style:square" from="5083,-193" to="5155,-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" strokecolor="#008a00" strokeweight=".09814mm"/>
                <v:line id="Line 886" o:spid="_x0000_s1657" style="position:absolute;visibility:visible;mso-wrap-style:square" from="5083,-103" to="5155,-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" strokecolor="#6a3c9a" strokeweight=".09814mm"/>
                <v:line id="Line 885" o:spid="_x0000_s1658" style="position:absolute;visibility:visible;mso-wrap-style:square" from="5083,-13" to="515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" strokecolor="#ff7e00" strokeweight=".09814mm"/>
                <v:shape id="Text Box 884" o:spid="_x0000_s1659" type="#_x0000_t202" style="position:absolute;left:2596;top:-364;width:3532;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" filled="f" strokecolor="#333" strokeweight=".09814mm">
                  <v:textbox inset="0,0,0,0">
                    <w:txbxContent>
                      <w:p w14:paraId="731ED6BB" w14:textId="77777777" w:rsidR="003162A5" w:rsidRDefault="003162A5">
                        <w:pPr>
                          <w:spacing w:before="8"/>
                          <w:rPr>
                            <w:sz w:val="9"/>
                          </w:rPr>
                        </w:pPr>
                      </w:p>
                      <w:p w14:paraId="0120A98A" w14:textId="77777777" w:rsidR="003162A5" w:rsidRDefault="003162A5">
                        <w:pPr>
                          <w:spacing w:line="97" w:lineRule="exact"/>
                          <w:ind w:left="2575"/>
                          <w:rPr>
                            <w:rFonts w:ascii="Arial"/>
                            <w:b/>
                            <w:sz w:val="9"/>
                          </w:rPr>
                        </w:pPr>
                        <w:r>
                          <w:rPr>
                            <w:rFonts w:ascii="Arial"/>
                            <w:b/>
                            <w:w w:val="105"/>
                            <w:sz w:val="9"/>
                          </w:rPr>
                          <w:t>NHE</w:t>
                        </w:r>
                        <w:r>
                          <w:rPr>
                            <w:rFonts w:ascii="Arial"/>
                            <w:b/>
                            <w:w w:val="105"/>
                            <w:sz w:val="9"/>
                            <w:shd w:val="clear" w:color="auto" w:fill="FFFFFF"/>
                          </w:rPr>
                          <w:t>K</w:t>
                        </w:r>
                        <w:r>
                          <w:rPr>
                            <w:rFonts w:ascii="Arial"/>
                            <w:b/>
                            <w:w w:val="105"/>
                            <w:sz w:val="9"/>
                          </w:rPr>
                          <w:t xml:space="preserve"> ATAC 1</w:t>
                        </w:r>
                      </w:p>
                      <w:p w14:paraId="5D14D24C" w14:textId="77777777" w:rsidR="003162A5" w:rsidRDefault="003162A5">
                        <w:pPr>
                          <w:spacing w:before="4" w:line="208" w:lineRule="auto"/>
                          <w:ind w:left="2575" w:right="78"/>
                          <w:rPr>
                            <w:rFonts w:ascii="Arial" w:hAnsi="Arial"/>
                            <w:b/>
                            <w:sz w:val="9"/>
                          </w:rPr>
                        </w:pPr>
                        <w:r>
                          <w:rPr>
                            <w:rFonts w:ascii="Arial" w:hAnsi="Arial"/>
                            <w:b/>
                            <w:w w:val="105"/>
                            <w:sz w:val="9"/>
                          </w:rPr>
                          <w:t>NHEK ATAC 2 NHEK FAST−ATAC</w:t>
                        </w:r>
                      </w:p>
                    </w:txbxContent>
                  </v:textbox>
                </v:shape>
                <w10:wrap anchorx="page"/>
              </v:group>
            </w:pict>
          </mc:Fallback>
        </mc:AlternateContent>
      </w:r>
      <w:r>
        <w:rPr>
          <w:noProof/>
        </w:rPr>
        <mc:AlternateContent>
          <mc:Choice Requires="wps">
            <w:drawing>
              <wp:anchor distT="0" distB="0" distL="114300" distR="114300" simplePos="0" relativeHeight="251550720" behindDoc="0" locked="0" layoutInCell="1" allowOverlap="1" wp14:anchorId="658F5455" wp14:editId="1C2A7F0C">
                <wp:simplePos x="0" y="0"/>
                <wp:positionH relativeFrom="page">
                  <wp:posOffset>1640205</wp:posOffset>
                </wp:positionH>
                <wp:positionV relativeFrom="paragraph">
                  <wp:posOffset>28575</wp:posOffset>
                </wp:positionV>
                <wp:extent cx="8890" cy="0"/>
                <wp:effectExtent l="11430" t="7620" r="8255" b="11430"/>
                <wp:wrapNone/>
                <wp:docPr id="934" name="Line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1339C" id="Line 882" o:spid="_x0000_s1026" style="position:absolute;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2.25pt" to="129.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" strokecolor="#333" strokeweight=".09814mm">
                <w10:wrap anchorx="page"/>
              </v:line>
            </w:pict>
          </mc:Fallback>
        </mc:AlternateContent>
      </w:r>
      <w:r>
        <w:rPr>
          <w:noProof/>
        </w:rPr>
        <mc:AlternateContent>
          <mc:Choice Requires="wpg">
            <w:drawing>
              <wp:anchor distT="0" distB="0" distL="114300" distR="114300" simplePos="0" relativeHeight="251551744" behindDoc="0" locked="0" layoutInCell="1" allowOverlap="1" wp14:anchorId="46A31CE4" wp14:editId="63BB12C9">
                <wp:simplePos x="0" y="0"/>
                <wp:positionH relativeFrom="page">
                  <wp:posOffset>4265930</wp:posOffset>
                </wp:positionH>
                <wp:positionV relativeFrom="paragraph">
                  <wp:posOffset>-283845</wp:posOffset>
                </wp:positionV>
                <wp:extent cx="2205355" cy="1883410"/>
                <wp:effectExtent l="8255" t="9525" r="5715" b="2540"/>
                <wp:wrapNone/>
                <wp:docPr id="929" name="Group 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5355" cy="1883410"/>
                          <a:chOff x="6718" y="-447"/>
                          <a:chExt cx="3473" cy="2966"/>
                        </a:xfrm>
                      </wpg:grpSpPr>
                      <pic:pic xmlns:pic="http://schemas.openxmlformats.org/drawingml/2006/picture">
                        <pic:nvPicPr>
                          <pic:cNvPr id="930" name="Picture 8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6880" y="-298"/>
                            <a:ext cx="3153" cy="2682"/>
                          </a:xfrm>
                          <a:prstGeom prst="rect">
                            <a:avLst/>
                          </a:prstGeom>
                          <a:noFill/>
                          <a:extLst>
                            <a:ext uri="{909E8E84-426E-40DD-AFC4-6F175D3DCCD1}">
                              <a14:hiddenFill xmlns:a14="http://schemas.microsoft.com/office/drawing/2010/main">
                                <a:solidFill>
                                  <a:srgbClr val="FFFFFF"/>
                                </a:solidFill>
                              </a14:hiddenFill>
                            </a:ext>
                          </a:extLst>
                        </pic:spPr>
                      </pic:pic>
                      <wps:wsp>
                        <wps:cNvPr id="931" name="Line 880"/>
                        <wps:cNvCnPr>
                          <a:cxnSpLocks noChangeShapeType="1"/>
                        </wps:cNvCnPr>
                        <wps:spPr bwMode="auto">
                          <a:xfrm>
                            <a:off x="8701" y="-204"/>
                            <a:ext cx="6" cy="0"/>
                          </a:xfrm>
                          <a:prstGeom prst="line">
                            <a:avLst/>
                          </a:prstGeom>
                          <a:noFill/>
                          <a:ln w="3683">
                            <a:solidFill>
                              <a:srgbClr val="006666"/>
                            </a:solidFill>
                            <a:round/>
                            <a:headEnd/>
                            <a:tailEnd/>
                          </a:ln>
                          <a:extLst>
                            <a:ext uri="{909E8E84-426E-40DD-AFC4-6F175D3DCCD1}">
                              <a14:hiddenFill xmlns:a14="http://schemas.microsoft.com/office/drawing/2010/main">
                                <a:noFill/>
                              </a14:hiddenFill>
                            </a:ext>
                          </a:extLst>
                        </wps:spPr>
                        <wps:bodyPr/>
                      </wps:wsp>
                      <wps:wsp>
                        <wps:cNvPr id="932" name="Line 879"/>
                        <wps:cNvCnPr>
                          <a:cxnSpLocks noChangeShapeType="1"/>
                        </wps:cNvCnPr>
                        <wps:spPr bwMode="auto">
                          <a:xfrm>
                            <a:off x="8814" y="-204"/>
                            <a:ext cx="6" cy="0"/>
                          </a:xfrm>
                          <a:prstGeom prst="line">
                            <a:avLst/>
                          </a:prstGeom>
                          <a:noFill/>
                          <a:ln w="3683">
                            <a:solidFill>
                              <a:srgbClr val="006666"/>
                            </a:solidFill>
                            <a:round/>
                            <a:headEnd/>
                            <a:tailEnd/>
                          </a:ln>
                          <a:extLst>
                            <a:ext uri="{909E8E84-426E-40DD-AFC4-6F175D3DCCD1}">
                              <a14:hiddenFill xmlns:a14="http://schemas.microsoft.com/office/drawing/2010/main">
                                <a:noFill/>
                              </a14:hiddenFill>
                            </a:ext>
                          </a:extLst>
                        </wps:spPr>
                        <wps:bodyPr/>
                      </wps:wsp>
                      <wps:wsp>
                        <wps:cNvPr id="933" name="Text Box 878"/>
                        <wps:cNvSpPr txBox="1">
                          <a:spLocks noChangeArrowheads="1"/>
                        </wps:cNvSpPr>
                        <wps:spPr bwMode="auto">
                          <a:xfrm>
                            <a:off x="6720" y="-445"/>
                            <a:ext cx="3467" cy="2960"/>
                          </a:xfrm>
                          <a:prstGeom prst="rect">
                            <a:avLst/>
                          </a:prstGeom>
                          <a:noFill/>
                          <a:ln w="3683">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F123BC4" w14:textId="77777777" w:rsidR="003162A5" w:rsidRDefault="003162A5">
                              <w:pPr>
                                <w:rPr>
                                  <w:sz w:val="10"/>
                                </w:rPr>
                              </w:pPr>
                            </w:p>
                            <w:p w14:paraId="698BA87E" w14:textId="77777777" w:rsidR="003162A5" w:rsidRDefault="003162A5">
                              <w:pPr>
                                <w:spacing w:before="67" w:line="99" w:lineRule="exact"/>
                                <w:ind w:left="1994"/>
                                <w:rPr>
                                  <w:rFonts w:ascii="Arial" w:hAnsi="Arial"/>
                                  <w:b/>
                                  <w:sz w:val="9"/>
                                </w:rPr>
                              </w:pPr>
                              <w:r>
                                <w:rPr>
                                  <w:rFonts w:ascii="Times New Roman" w:hAnsi="Times New Roman"/>
                                  <w:w w:val="108"/>
                                  <w:sz w:val="9"/>
                                  <w:u w:val="dotted" w:color="006666"/>
                                </w:rPr>
                                <w:t xml:space="preserve"> </w:t>
                              </w:r>
                              <w:r>
                                <w:rPr>
                                  <w:rFonts w:ascii="Times New Roman" w:hAnsi="Times New Roman"/>
                                  <w:sz w:val="9"/>
                                  <w:u w:val="dotted" w:color="006666"/>
                                </w:rPr>
                                <w:t xml:space="preserve">  </w:t>
                              </w:r>
                              <w:r>
                                <w:rPr>
                                  <w:rFonts w:ascii="Times New Roman" w:hAnsi="Times New Roman"/>
                                  <w:spacing w:val="-3"/>
                                  <w:sz w:val="9"/>
                                  <w:u w:val="dotted" w:color="006666"/>
                                </w:rPr>
                                <w:t xml:space="preserve"> </w:t>
                              </w:r>
                              <w:r>
                                <w:rPr>
                                  <w:rFonts w:ascii="Times New Roman" w:hAnsi="Times New Roman"/>
                                  <w:spacing w:val="9"/>
                                  <w:sz w:val="9"/>
                                </w:rPr>
                                <w:t xml:space="preserve"> </w:t>
                              </w:r>
                              <w:r>
                                <w:rPr>
                                  <w:rFonts w:ascii="Arial" w:hAnsi="Arial"/>
                                  <w:b/>
                                  <w:w w:val="110"/>
                                  <w:sz w:val="9"/>
                                </w:rPr>
                                <w:t xml:space="preserve">NHEK </w:t>
                              </w:r>
                              <w:r>
                                <w:rPr>
                                  <w:rFonts w:ascii="Arial" w:hAnsi="Arial"/>
                                  <w:b/>
                                  <w:spacing w:val="-3"/>
                                  <w:w w:val="110"/>
                                  <w:sz w:val="9"/>
                                </w:rPr>
                                <w:t xml:space="preserve">Omni−ATAC </w:t>
                              </w:r>
                              <w:r>
                                <w:rPr>
                                  <w:rFonts w:ascii="Arial" w:hAnsi="Arial"/>
                                  <w:b/>
                                  <w:w w:val="110"/>
                                  <w:sz w:val="9"/>
                                </w:rPr>
                                <w:t>Rep</w:t>
                              </w:r>
                              <w:r>
                                <w:rPr>
                                  <w:rFonts w:ascii="Arial" w:hAnsi="Arial"/>
                                  <w:b/>
                                  <w:spacing w:val="-18"/>
                                  <w:w w:val="110"/>
                                  <w:sz w:val="9"/>
                                </w:rPr>
                                <w:t xml:space="preserve"> </w:t>
                              </w:r>
                              <w:r>
                                <w:rPr>
                                  <w:rFonts w:ascii="Arial" w:hAnsi="Arial"/>
                                  <w:b/>
                                  <w:w w:val="110"/>
                                  <w:sz w:val="9"/>
                                </w:rPr>
                                <w:t>1</w:t>
                              </w:r>
                            </w:p>
                            <w:p w14:paraId="2DCBD5E5" w14:textId="77777777" w:rsidR="003162A5" w:rsidRDefault="003162A5">
                              <w:pPr>
                                <w:spacing w:line="99" w:lineRule="exact"/>
                                <w:ind w:left="1988"/>
                                <w:rPr>
                                  <w:rFonts w:ascii="Arial" w:hAnsi="Arial"/>
                                  <w:b/>
                                  <w:sz w:val="9"/>
                                </w:rPr>
                              </w:pPr>
                              <w:r>
                                <w:rPr>
                                  <w:rFonts w:ascii="Times New Roman" w:hAnsi="Times New Roman"/>
                                  <w:w w:val="108"/>
                                  <w:sz w:val="9"/>
                                  <w:u w:val="single" w:color="006666"/>
                                </w:rPr>
                                <w:t xml:space="preserve"> </w:t>
                              </w:r>
                              <w:r>
                                <w:rPr>
                                  <w:rFonts w:ascii="Times New Roman" w:hAnsi="Times New Roman"/>
                                  <w:sz w:val="9"/>
                                  <w:u w:val="single" w:color="006666"/>
                                </w:rPr>
                                <w:t xml:space="preserve">   </w:t>
                              </w:r>
                              <w:r>
                                <w:rPr>
                                  <w:rFonts w:ascii="Times New Roman" w:hAnsi="Times New Roman"/>
                                  <w:spacing w:val="-7"/>
                                  <w:sz w:val="9"/>
                                  <w:u w:val="single" w:color="006666"/>
                                </w:rPr>
                                <w:t xml:space="preserve"> </w:t>
                              </w:r>
                              <w:r>
                                <w:rPr>
                                  <w:rFonts w:ascii="Times New Roman" w:hAnsi="Times New Roman"/>
                                  <w:spacing w:val="-2"/>
                                  <w:sz w:val="9"/>
                                </w:rPr>
                                <w:t xml:space="preserve"> </w:t>
                              </w:r>
                              <w:r>
                                <w:rPr>
                                  <w:rFonts w:ascii="Arial" w:hAnsi="Arial"/>
                                  <w:b/>
                                  <w:w w:val="110"/>
                                  <w:sz w:val="9"/>
                                </w:rPr>
                                <w:t>N</w:t>
                              </w:r>
                              <w:r>
                                <w:rPr>
                                  <w:rFonts w:ascii="Arial" w:hAnsi="Arial"/>
                                  <w:b/>
                                  <w:w w:val="110"/>
                                  <w:sz w:val="9"/>
                                  <w:shd w:val="clear" w:color="auto" w:fill="FFFFFF"/>
                                </w:rPr>
                                <w:t>H</w:t>
                              </w:r>
                              <w:r>
                                <w:rPr>
                                  <w:rFonts w:ascii="Arial" w:hAnsi="Arial"/>
                                  <w:b/>
                                  <w:w w:val="110"/>
                                  <w:sz w:val="9"/>
                                </w:rPr>
                                <w:t xml:space="preserve">EK </w:t>
                              </w:r>
                              <w:r>
                                <w:rPr>
                                  <w:rFonts w:ascii="Arial" w:hAnsi="Arial"/>
                                  <w:b/>
                                  <w:spacing w:val="-3"/>
                                  <w:w w:val="110"/>
                                  <w:sz w:val="9"/>
                                </w:rPr>
                                <w:t xml:space="preserve">Omni−ATAC </w:t>
                              </w:r>
                              <w:r>
                                <w:rPr>
                                  <w:rFonts w:ascii="Arial" w:hAnsi="Arial"/>
                                  <w:b/>
                                  <w:w w:val="110"/>
                                  <w:sz w:val="9"/>
                                </w:rPr>
                                <w:t>Rep</w:t>
                              </w:r>
                              <w:r>
                                <w:rPr>
                                  <w:rFonts w:ascii="Arial" w:hAnsi="Arial"/>
                                  <w:b/>
                                  <w:spacing w:val="-18"/>
                                  <w:w w:val="110"/>
                                  <w:sz w:val="9"/>
                                </w:rPr>
                                <w:t xml:space="preserve"> </w:t>
                              </w:r>
                              <w:r>
                                <w:rPr>
                                  <w:rFonts w:ascii="Arial" w:hAnsi="Arial"/>
                                  <w:b/>
                                  <w:w w:val="110"/>
                                  <w:sz w:val="9"/>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31CE4" id="Group 877" o:spid="_x0000_s1660" style="position:absolute;left:0;text-align:left;margin-left:335.9pt;margin-top:-22.35pt;width:173.65pt;height:148.3pt;z-index:251551744;mso-position-horizontal-relative:page;mso-position-vertical-relative:text" coordorigin="6718,-447" coordsize="3473,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">
                <v:shape id="Picture 881" o:spid="_x0000_s1661" type="#_x0000_t75" style="position:absolute;left:6880;top:-298;width:3153;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">
                  <v:imagedata r:id="rId83" o:title=""/>
                </v:shape>
                <v:line id="Line 880" o:spid="_x0000_s1662" style="position:absolute;visibility:visible;mso-wrap-style:square" from="8701,-204" to="8707,-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" strokecolor="#066" strokeweight=".29pt"/>
                <v:line id="Line 879" o:spid="_x0000_s1663" style="position:absolute;visibility:visible;mso-wrap-style:square" from="8814,-204" to="8820,-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" strokecolor="#066" strokeweight=".29pt"/>
                <v:shape id="Text Box 878" o:spid="_x0000_s1664" type="#_x0000_t202" style="position:absolute;left:6720;top:-445;width:3467;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" filled="f" strokecolor="#333" strokeweight=".29pt">
                  <v:textbox inset="0,0,0,0">
                    <w:txbxContent>
                      <w:p w14:paraId="2F123BC4" w14:textId="77777777" w:rsidR="003162A5" w:rsidRDefault="003162A5">
                        <w:pPr>
                          <w:rPr>
                            <w:sz w:val="10"/>
                          </w:rPr>
                        </w:pPr>
                      </w:p>
                      <w:p w14:paraId="698BA87E" w14:textId="77777777" w:rsidR="003162A5" w:rsidRDefault="003162A5">
                        <w:pPr>
                          <w:spacing w:before="67" w:line="99" w:lineRule="exact"/>
                          <w:ind w:left="1994"/>
                          <w:rPr>
                            <w:rFonts w:ascii="Arial" w:hAnsi="Arial"/>
                            <w:b/>
                            <w:sz w:val="9"/>
                          </w:rPr>
                        </w:pPr>
                        <w:r>
                          <w:rPr>
                            <w:rFonts w:ascii="Times New Roman" w:hAnsi="Times New Roman"/>
                            <w:w w:val="108"/>
                            <w:sz w:val="9"/>
                            <w:u w:val="dotted" w:color="006666"/>
                          </w:rPr>
                          <w:t xml:space="preserve"> </w:t>
                        </w:r>
                        <w:r>
                          <w:rPr>
                            <w:rFonts w:ascii="Times New Roman" w:hAnsi="Times New Roman"/>
                            <w:sz w:val="9"/>
                            <w:u w:val="dotted" w:color="006666"/>
                          </w:rPr>
                          <w:t xml:space="preserve">  </w:t>
                        </w:r>
                        <w:r>
                          <w:rPr>
                            <w:rFonts w:ascii="Times New Roman" w:hAnsi="Times New Roman"/>
                            <w:spacing w:val="-3"/>
                            <w:sz w:val="9"/>
                            <w:u w:val="dotted" w:color="006666"/>
                          </w:rPr>
                          <w:t xml:space="preserve"> </w:t>
                        </w:r>
                        <w:r>
                          <w:rPr>
                            <w:rFonts w:ascii="Times New Roman" w:hAnsi="Times New Roman"/>
                            <w:spacing w:val="9"/>
                            <w:sz w:val="9"/>
                          </w:rPr>
                          <w:t xml:space="preserve"> </w:t>
                        </w:r>
                        <w:r>
                          <w:rPr>
                            <w:rFonts w:ascii="Arial" w:hAnsi="Arial"/>
                            <w:b/>
                            <w:w w:val="110"/>
                            <w:sz w:val="9"/>
                          </w:rPr>
                          <w:t xml:space="preserve">NHEK </w:t>
                        </w:r>
                        <w:r>
                          <w:rPr>
                            <w:rFonts w:ascii="Arial" w:hAnsi="Arial"/>
                            <w:b/>
                            <w:spacing w:val="-3"/>
                            <w:w w:val="110"/>
                            <w:sz w:val="9"/>
                          </w:rPr>
                          <w:t xml:space="preserve">Omni−ATAC </w:t>
                        </w:r>
                        <w:r>
                          <w:rPr>
                            <w:rFonts w:ascii="Arial" w:hAnsi="Arial"/>
                            <w:b/>
                            <w:w w:val="110"/>
                            <w:sz w:val="9"/>
                          </w:rPr>
                          <w:t>Rep</w:t>
                        </w:r>
                        <w:r>
                          <w:rPr>
                            <w:rFonts w:ascii="Arial" w:hAnsi="Arial"/>
                            <w:b/>
                            <w:spacing w:val="-18"/>
                            <w:w w:val="110"/>
                            <w:sz w:val="9"/>
                          </w:rPr>
                          <w:t xml:space="preserve"> </w:t>
                        </w:r>
                        <w:r>
                          <w:rPr>
                            <w:rFonts w:ascii="Arial" w:hAnsi="Arial"/>
                            <w:b/>
                            <w:w w:val="110"/>
                            <w:sz w:val="9"/>
                          </w:rPr>
                          <w:t>1</w:t>
                        </w:r>
                      </w:p>
                      <w:p w14:paraId="2DCBD5E5" w14:textId="77777777" w:rsidR="003162A5" w:rsidRDefault="003162A5">
                        <w:pPr>
                          <w:spacing w:line="99" w:lineRule="exact"/>
                          <w:ind w:left="1988"/>
                          <w:rPr>
                            <w:rFonts w:ascii="Arial" w:hAnsi="Arial"/>
                            <w:b/>
                            <w:sz w:val="9"/>
                          </w:rPr>
                        </w:pPr>
                        <w:r>
                          <w:rPr>
                            <w:rFonts w:ascii="Times New Roman" w:hAnsi="Times New Roman"/>
                            <w:w w:val="108"/>
                            <w:sz w:val="9"/>
                            <w:u w:val="single" w:color="006666"/>
                          </w:rPr>
                          <w:t xml:space="preserve"> </w:t>
                        </w:r>
                        <w:r>
                          <w:rPr>
                            <w:rFonts w:ascii="Times New Roman" w:hAnsi="Times New Roman"/>
                            <w:sz w:val="9"/>
                            <w:u w:val="single" w:color="006666"/>
                          </w:rPr>
                          <w:t xml:space="preserve">   </w:t>
                        </w:r>
                        <w:r>
                          <w:rPr>
                            <w:rFonts w:ascii="Times New Roman" w:hAnsi="Times New Roman"/>
                            <w:spacing w:val="-7"/>
                            <w:sz w:val="9"/>
                            <w:u w:val="single" w:color="006666"/>
                          </w:rPr>
                          <w:t xml:space="preserve"> </w:t>
                        </w:r>
                        <w:r>
                          <w:rPr>
                            <w:rFonts w:ascii="Times New Roman" w:hAnsi="Times New Roman"/>
                            <w:spacing w:val="-2"/>
                            <w:sz w:val="9"/>
                          </w:rPr>
                          <w:t xml:space="preserve"> </w:t>
                        </w:r>
                        <w:r>
                          <w:rPr>
                            <w:rFonts w:ascii="Arial" w:hAnsi="Arial"/>
                            <w:b/>
                            <w:w w:val="110"/>
                            <w:sz w:val="9"/>
                          </w:rPr>
                          <w:t>N</w:t>
                        </w:r>
                        <w:r>
                          <w:rPr>
                            <w:rFonts w:ascii="Arial" w:hAnsi="Arial"/>
                            <w:b/>
                            <w:w w:val="110"/>
                            <w:sz w:val="9"/>
                            <w:shd w:val="clear" w:color="auto" w:fill="FFFFFF"/>
                          </w:rPr>
                          <w:t>H</w:t>
                        </w:r>
                        <w:r>
                          <w:rPr>
                            <w:rFonts w:ascii="Arial" w:hAnsi="Arial"/>
                            <w:b/>
                            <w:w w:val="110"/>
                            <w:sz w:val="9"/>
                          </w:rPr>
                          <w:t xml:space="preserve">EK </w:t>
                        </w:r>
                        <w:r>
                          <w:rPr>
                            <w:rFonts w:ascii="Arial" w:hAnsi="Arial"/>
                            <w:b/>
                            <w:spacing w:val="-3"/>
                            <w:w w:val="110"/>
                            <w:sz w:val="9"/>
                          </w:rPr>
                          <w:t xml:space="preserve">Omni−ATAC </w:t>
                        </w:r>
                        <w:r>
                          <w:rPr>
                            <w:rFonts w:ascii="Arial" w:hAnsi="Arial"/>
                            <w:b/>
                            <w:w w:val="110"/>
                            <w:sz w:val="9"/>
                          </w:rPr>
                          <w:t>Rep</w:t>
                        </w:r>
                        <w:r>
                          <w:rPr>
                            <w:rFonts w:ascii="Arial" w:hAnsi="Arial"/>
                            <w:b/>
                            <w:spacing w:val="-18"/>
                            <w:w w:val="110"/>
                            <w:sz w:val="9"/>
                          </w:rPr>
                          <w:t xml:space="preserve"> </w:t>
                        </w:r>
                        <w:r>
                          <w:rPr>
                            <w:rFonts w:ascii="Arial" w:hAnsi="Arial"/>
                            <w:b/>
                            <w:w w:val="110"/>
                            <w:sz w:val="9"/>
                          </w:rPr>
                          <w:t>2</w:t>
                        </w:r>
                      </w:p>
                    </w:txbxContent>
                  </v:textbox>
                </v:shape>
                <w10:wrap anchorx="page"/>
              </v:group>
            </w:pict>
          </mc:Fallback>
        </mc:AlternateContent>
      </w:r>
      <w:r>
        <w:rPr>
          <w:noProof/>
        </w:rPr>
        <mc:AlternateContent>
          <mc:Choice Requires="wps">
            <w:drawing>
              <wp:anchor distT="0" distB="0" distL="114300" distR="114300" simplePos="0" relativeHeight="251558912" behindDoc="0" locked="0" layoutInCell="1" allowOverlap="1" wp14:anchorId="7A9832C3" wp14:editId="70A474C0">
                <wp:simplePos x="0" y="0"/>
                <wp:positionH relativeFrom="page">
                  <wp:posOffset>1489075</wp:posOffset>
                </wp:positionH>
                <wp:positionV relativeFrom="paragraph">
                  <wp:posOffset>46355</wp:posOffset>
                </wp:positionV>
                <wp:extent cx="99695" cy="1194435"/>
                <wp:effectExtent l="3175" t="0" r="1905" b="0"/>
                <wp:wrapNone/>
                <wp:docPr id="928" name="Text Box 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 cy="1194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BF977" w14:textId="77777777" w:rsidR="003162A5" w:rsidRDefault="003162A5">
                            <w:pPr>
                              <w:spacing w:before="20"/>
                              <w:ind w:left="20"/>
                              <w:rPr>
                                <w:rFonts w:ascii="Arial" w:hAnsi="Arial"/>
                                <w:b/>
                                <w:sz w:val="10"/>
                              </w:rPr>
                            </w:pPr>
                            <w:r>
                              <w:rPr>
                                <w:rFonts w:ascii="Arial" w:hAnsi="Arial"/>
                                <w:b/>
                                <w:w w:val="105"/>
                                <w:sz w:val="10"/>
                              </w:rPr>
                              <w:t>Normalised insert size density (x10</w:t>
                            </w:r>
                            <w:r>
                              <w:rPr>
                                <w:rFonts w:ascii="Arial" w:hAnsi="Arial"/>
                                <w:b/>
                                <w:w w:val="105"/>
                                <w:position w:val="3"/>
                                <w:sz w:val="6"/>
                              </w:rPr>
                              <w:t>−3</w:t>
                            </w:r>
                            <w:r>
                              <w:rPr>
                                <w:rFonts w:ascii="Arial" w:hAns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9832C3" id="Text Box 876" o:spid="_x0000_s1665" type="#_x0000_t202" style="position:absolute;left:0;text-align:left;margin-left:117.25pt;margin-top:3.65pt;width:7.85pt;height:94.0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zXswIAALc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" filled="f" stroked="f">
                <v:textbox style="layout-flow:vertical;mso-layout-flow-alt:bottom-to-top" inset="0,0,0,0">
                  <w:txbxContent>
                    <w:p w14:paraId="587BF977" w14:textId="77777777" w:rsidR="003162A5" w:rsidRDefault="003162A5">
                      <w:pPr>
                        <w:spacing w:before="20"/>
                        <w:ind w:left="20"/>
                        <w:rPr>
                          <w:rFonts w:ascii="Arial" w:hAnsi="Arial"/>
                          <w:b/>
                          <w:sz w:val="10"/>
                        </w:rPr>
                      </w:pPr>
                      <w:r>
                        <w:rPr>
                          <w:rFonts w:ascii="Arial" w:hAnsi="Arial"/>
                          <w:b/>
                          <w:w w:val="105"/>
                          <w:sz w:val="10"/>
                        </w:rPr>
                        <w:t>Normalised insert size density (x10</w:t>
                      </w:r>
                      <w:r>
                        <w:rPr>
                          <w:rFonts w:ascii="Arial" w:hAnsi="Arial"/>
                          <w:b/>
                          <w:w w:val="105"/>
                          <w:position w:val="3"/>
                          <w:sz w:val="6"/>
                        </w:rPr>
                        <w:t>−3</w:t>
                      </w:r>
                      <w:r>
                        <w:rPr>
                          <w:rFonts w:ascii="Arial" w:hAnsi="Arial"/>
                          <w:b/>
                          <w:w w:val="105"/>
                          <w:sz w:val="10"/>
                        </w:rPr>
                        <w:t>)</w:t>
                      </w:r>
                    </w:p>
                  </w:txbxContent>
                </v:textbox>
                <w10:wrap anchorx="page"/>
              </v:shape>
            </w:pict>
          </mc:Fallback>
        </mc:AlternateContent>
      </w:r>
      <w:bookmarkStart w:id="543" w:name="_bookmark7"/>
      <w:bookmarkEnd w:id="543"/>
      <w:r w:rsidR="00372F18">
        <w:rPr>
          <w:rFonts w:ascii="Arial"/>
          <w:color w:val="4D4D4D"/>
          <w:w w:val="103"/>
          <w:sz w:val="8"/>
        </w:rPr>
        <w:t>6</w:t>
      </w:r>
    </w:p>
    <w:p w14:paraId="1BD26CFB" w14:textId="6BBB9CB7" w:rsidR="0065693B" w:rsidRDefault="00B8797A">
      <w:pPr>
        <w:ind w:right="315"/>
        <w:jc w:val="center"/>
        <w:rPr>
          <w:rFonts w:ascii="Arial"/>
          <w:sz w:val="8"/>
        </w:rPr>
      </w:pPr>
      <w:r>
        <w:rPr>
          <w:noProof/>
        </w:rPr>
        <mc:AlternateContent>
          <mc:Choice Requires="wps">
            <w:drawing>
              <wp:anchor distT="0" distB="0" distL="114300" distR="114300" simplePos="0" relativeHeight="251555840" behindDoc="0" locked="0" layoutInCell="1" allowOverlap="1" wp14:anchorId="3BE05E2C" wp14:editId="5FF8ED7C">
                <wp:simplePos x="0" y="0"/>
                <wp:positionH relativeFrom="page">
                  <wp:posOffset>4258310</wp:posOffset>
                </wp:positionH>
                <wp:positionV relativeFrom="paragraph">
                  <wp:posOffset>27940</wp:posOffset>
                </wp:positionV>
                <wp:extent cx="9525" cy="0"/>
                <wp:effectExtent l="10160" t="8255" r="8890" b="10795"/>
                <wp:wrapNone/>
                <wp:docPr id="927" name="Lin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0E650A" id="Line 875" o:spid="_x0000_s1026" style="position:absolute;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2.2pt" to="336.0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s3RFQIAACk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" strokecolor="#333" strokeweight=".29pt">
                <w10:wrap anchorx="page"/>
              </v:line>
            </w:pict>
          </mc:Fallback>
        </mc:AlternateContent>
      </w:r>
      <w:r>
        <w:rPr>
          <w:noProof/>
        </w:rPr>
        <mc:AlternateContent>
          <mc:Choice Requires="wps">
            <w:drawing>
              <wp:anchor distT="0" distB="0" distL="114300" distR="114300" simplePos="0" relativeHeight="251744256" behindDoc="1" locked="0" layoutInCell="1" allowOverlap="1" wp14:anchorId="2989973A" wp14:editId="7365E169">
                <wp:simplePos x="0" y="0"/>
                <wp:positionH relativeFrom="page">
                  <wp:posOffset>4062095</wp:posOffset>
                </wp:positionH>
                <wp:positionV relativeFrom="paragraph">
                  <wp:posOffset>25400</wp:posOffset>
                </wp:positionV>
                <wp:extent cx="102870" cy="1243965"/>
                <wp:effectExtent l="4445" t="0" r="0" b="0"/>
                <wp:wrapNone/>
                <wp:docPr id="926" name="Text Box 8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 cy="124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352C7" w14:textId="77777777" w:rsidR="003162A5" w:rsidRDefault="003162A5">
                            <w:pPr>
                              <w:spacing w:before="15"/>
                              <w:ind w:left="20"/>
                              <w:rPr>
                                <w:rFonts w:ascii="Arial" w:hAnsi="Arial"/>
                                <w:b/>
                                <w:sz w:val="11"/>
                              </w:rPr>
                            </w:pPr>
                            <w:r>
                              <w:rPr>
                                <w:rFonts w:ascii="Arial" w:hAnsi="Arial"/>
                                <w:b/>
                                <w:sz w:val="11"/>
                              </w:rPr>
                              <w:t>Normalised insert size density</w:t>
                            </w:r>
                            <w:r>
                              <w:rPr>
                                <w:rFonts w:ascii="Arial" w:hAnsi="Arial"/>
                                <w:b/>
                                <w:spacing w:val="-21"/>
                                <w:sz w:val="11"/>
                              </w:rPr>
                              <w:t xml:space="preserve"> </w:t>
                            </w:r>
                            <w:r>
                              <w:rPr>
                                <w:rFonts w:ascii="Arial" w:hAnsi="Arial"/>
                                <w:b/>
                                <w:sz w:val="11"/>
                              </w:rPr>
                              <w:t>(x10</w:t>
                            </w:r>
                            <w:r>
                              <w:rPr>
                                <w:rFonts w:ascii="Arial" w:hAnsi="Arial"/>
                                <w:b/>
                                <w:position w:val="4"/>
                                <w:sz w:val="6"/>
                              </w:rPr>
                              <w:t>−3</w:t>
                            </w:r>
                            <w:r>
                              <w:rPr>
                                <w:rFonts w:ascii="Arial" w:hAnsi="Arial"/>
                                <w:b/>
                                <w:sz w:val="11"/>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89973A" id="Text Box 874" o:spid="_x0000_s1666" type="#_x0000_t202" style="position:absolute;left:0;text-align:left;margin-left:319.85pt;margin-top:2pt;width:8.1pt;height:97.9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buEsgIAALg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" filled="f" stroked="f">
                <v:textbox style="layout-flow:vertical;mso-layout-flow-alt:bottom-to-top" inset="0,0,0,0">
                  <w:txbxContent>
                    <w:p w14:paraId="4AD352C7" w14:textId="77777777" w:rsidR="003162A5" w:rsidRDefault="003162A5">
                      <w:pPr>
                        <w:spacing w:before="15"/>
                        <w:ind w:left="20"/>
                        <w:rPr>
                          <w:rFonts w:ascii="Arial" w:hAnsi="Arial"/>
                          <w:b/>
                          <w:sz w:val="11"/>
                        </w:rPr>
                      </w:pPr>
                      <w:r>
                        <w:rPr>
                          <w:rFonts w:ascii="Arial" w:hAnsi="Arial"/>
                          <w:b/>
                          <w:sz w:val="11"/>
                        </w:rPr>
                        <w:t>Normalised insert size density</w:t>
                      </w:r>
                      <w:r>
                        <w:rPr>
                          <w:rFonts w:ascii="Arial" w:hAnsi="Arial"/>
                          <w:b/>
                          <w:spacing w:val="-21"/>
                          <w:sz w:val="11"/>
                        </w:rPr>
                        <w:t xml:space="preserve"> </w:t>
                      </w:r>
                      <w:r>
                        <w:rPr>
                          <w:rFonts w:ascii="Arial" w:hAnsi="Arial"/>
                          <w:b/>
                          <w:sz w:val="11"/>
                        </w:rPr>
                        <w:t>(x10</w:t>
                      </w:r>
                      <w:r>
                        <w:rPr>
                          <w:rFonts w:ascii="Arial" w:hAnsi="Arial"/>
                          <w:b/>
                          <w:position w:val="4"/>
                          <w:sz w:val="6"/>
                        </w:rPr>
                        <w:t>−3</w:t>
                      </w:r>
                      <w:r>
                        <w:rPr>
                          <w:rFonts w:ascii="Arial" w:hAnsi="Arial"/>
                          <w:b/>
                          <w:sz w:val="11"/>
                        </w:rPr>
                        <w:t>)</w:t>
                      </w:r>
                    </w:p>
                  </w:txbxContent>
                </v:textbox>
                <w10:wrap anchorx="page"/>
              </v:shape>
            </w:pict>
          </mc:Fallback>
        </mc:AlternateContent>
      </w:r>
      <w:r w:rsidR="00372F18">
        <w:rPr>
          <w:rFonts w:ascii="Arial"/>
          <w:color w:val="4D4D4D"/>
          <w:w w:val="110"/>
          <w:sz w:val="8"/>
        </w:rPr>
        <w:t>7.5</w:t>
      </w:r>
    </w:p>
    <w:p w14:paraId="72ABA947" w14:textId="77777777" w:rsidR="0065693B" w:rsidRDefault="0065693B">
      <w:pPr>
        <w:pStyle w:val="BodyText"/>
        <w:rPr>
          <w:rFonts w:ascii="Arial"/>
          <w:sz w:val="20"/>
        </w:rPr>
      </w:pPr>
    </w:p>
    <w:p w14:paraId="3E8A0FAA" w14:textId="77777777" w:rsidR="0065693B" w:rsidRDefault="0065693B">
      <w:pPr>
        <w:pStyle w:val="BodyText"/>
        <w:rPr>
          <w:rFonts w:ascii="Arial"/>
          <w:sz w:val="22"/>
        </w:rPr>
      </w:pPr>
    </w:p>
    <w:p w14:paraId="5187C4CC" w14:textId="77777777" w:rsidR="0065693B" w:rsidRDefault="0065693B">
      <w:pPr>
        <w:pStyle w:val="BodyText"/>
        <w:spacing w:before="8"/>
        <w:rPr>
          <w:rFonts w:ascii="Arial"/>
          <w:sz w:val="8"/>
        </w:rPr>
      </w:pPr>
    </w:p>
    <w:p w14:paraId="6095B05B" w14:textId="30E7086D" w:rsidR="0065693B" w:rsidRDefault="00B8797A">
      <w:pPr>
        <w:spacing w:line="83" w:lineRule="exact"/>
        <w:ind w:left="844"/>
        <w:rPr>
          <w:rFonts w:ascii="Arial"/>
          <w:sz w:val="8"/>
        </w:rPr>
      </w:pPr>
      <w:r>
        <w:rPr>
          <w:noProof/>
        </w:rPr>
        <mc:AlternateContent>
          <mc:Choice Requires="wps">
            <w:drawing>
              <wp:anchor distT="0" distB="0" distL="114300" distR="114300" simplePos="0" relativeHeight="251549696" behindDoc="0" locked="0" layoutInCell="1" allowOverlap="1" wp14:anchorId="1E7B4C5C" wp14:editId="70FCE4EB">
                <wp:simplePos x="0" y="0"/>
                <wp:positionH relativeFrom="page">
                  <wp:posOffset>1640205</wp:posOffset>
                </wp:positionH>
                <wp:positionV relativeFrom="paragraph">
                  <wp:posOffset>28575</wp:posOffset>
                </wp:positionV>
                <wp:extent cx="8890" cy="0"/>
                <wp:effectExtent l="11430" t="8890" r="8255" b="10160"/>
                <wp:wrapNone/>
                <wp:docPr id="925" name="Lin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DBB52" id="Line 873" o:spid="_x0000_s1026" style="position:absolute;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2.25pt" to="129.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" strokecolor="#333" strokeweight=".09814mm">
                <w10:wrap anchorx="page"/>
              </v:line>
            </w:pict>
          </mc:Fallback>
        </mc:AlternateContent>
      </w:r>
      <w:r w:rsidR="00372F18">
        <w:rPr>
          <w:rFonts w:ascii="Arial"/>
          <w:color w:val="4D4D4D"/>
          <w:w w:val="103"/>
          <w:sz w:val="8"/>
        </w:rPr>
        <w:t>4</w:t>
      </w:r>
    </w:p>
    <w:p w14:paraId="699B82A0" w14:textId="2E791C2A" w:rsidR="0065693B" w:rsidRDefault="00B8797A">
      <w:pPr>
        <w:spacing w:line="83" w:lineRule="exact"/>
        <w:ind w:right="315"/>
        <w:jc w:val="center"/>
        <w:rPr>
          <w:rFonts w:ascii="Arial"/>
          <w:sz w:val="8"/>
        </w:rPr>
      </w:pPr>
      <w:r>
        <w:rPr>
          <w:noProof/>
        </w:rPr>
        <mc:AlternateContent>
          <mc:Choice Requires="wps">
            <w:drawing>
              <wp:anchor distT="0" distB="0" distL="114300" distR="114300" simplePos="0" relativeHeight="251554816" behindDoc="0" locked="0" layoutInCell="1" allowOverlap="1" wp14:anchorId="7B2D396A" wp14:editId="0EBAC736">
                <wp:simplePos x="0" y="0"/>
                <wp:positionH relativeFrom="page">
                  <wp:posOffset>4258310</wp:posOffset>
                </wp:positionH>
                <wp:positionV relativeFrom="paragraph">
                  <wp:posOffset>22225</wp:posOffset>
                </wp:positionV>
                <wp:extent cx="9525" cy="0"/>
                <wp:effectExtent l="10160" t="7620" r="8890" b="11430"/>
                <wp:wrapNone/>
                <wp:docPr id="924" name="Lin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31F006" id="Line 872" o:spid="_x0000_s1026" style="position:absolute;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1.75pt" to="336.0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" strokecolor="#333" strokeweight=".29pt">
                <w10:wrap anchorx="page"/>
              </v:line>
            </w:pict>
          </mc:Fallback>
        </mc:AlternateContent>
      </w:r>
      <w:r w:rsidR="00372F18">
        <w:rPr>
          <w:rFonts w:ascii="Arial"/>
          <w:color w:val="4D4D4D"/>
          <w:w w:val="110"/>
          <w:sz w:val="8"/>
        </w:rPr>
        <w:t>5.0</w:t>
      </w:r>
    </w:p>
    <w:p w14:paraId="0DEF1FBA" w14:textId="77777777" w:rsidR="0065693B" w:rsidRDefault="0065693B">
      <w:pPr>
        <w:pStyle w:val="BodyText"/>
        <w:rPr>
          <w:rFonts w:ascii="Arial"/>
          <w:sz w:val="20"/>
        </w:rPr>
      </w:pPr>
    </w:p>
    <w:p w14:paraId="29A0CFC1" w14:textId="77777777" w:rsidR="0065693B" w:rsidRDefault="0065693B">
      <w:pPr>
        <w:pStyle w:val="BodyText"/>
        <w:spacing w:before="7"/>
        <w:rPr>
          <w:rFonts w:ascii="Arial"/>
          <w:sz w:val="23"/>
        </w:rPr>
      </w:pPr>
    </w:p>
    <w:p w14:paraId="194EE6E6" w14:textId="36CAEC10" w:rsidR="0065693B" w:rsidRDefault="00B8797A">
      <w:pPr>
        <w:tabs>
          <w:tab w:val="left" w:pos="4893"/>
        </w:tabs>
        <w:spacing w:before="105"/>
        <w:ind w:left="844"/>
        <w:rPr>
          <w:rFonts w:ascii="Arial"/>
          <w:sz w:val="8"/>
        </w:rPr>
      </w:pPr>
      <w:r>
        <w:rPr>
          <w:noProof/>
        </w:rPr>
        <mc:AlternateContent>
          <mc:Choice Requires="wps">
            <w:drawing>
              <wp:anchor distT="0" distB="0" distL="114300" distR="114300" simplePos="0" relativeHeight="251743232" behindDoc="1" locked="0" layoutInCell="1" allowOverlap="1" wp14:anchorId="1100891A" wp14:editId="4611DFFE">
                <wp:simplePos x="0" y="0"/>
                <wp:positionH relativeFrom="page">
                  <wp:posOffset>1640205</wp:posOffset>
                </wp:positionH>
                <wp:positionV relativeFrom="paragraph">
                  <wp:posOffset>92075</wp:posOffset>
                </wp:positionV>
                <wp:extent cx="8890" cy="0"/>
                <wp:effectExtent l="11430" t="10160" r="8255" b="8890"/>
                <wp:wrapNone/>
                <wp:docPr id="923"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77CF9A" id="Line 871" o:spid="_x0000_s1026" style="position:absolute;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7.25pt" to="129.8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" strokecolor="#333" strokeweight=".09814mm">
                <w10:wrap anchorx="page"/>
              </v:line>
            </w:pict>
          </mc:Fallback>
        </mc:AlternateContent>
      </w:r>
      <w:r>
        <w:rPr>
          <w:noProof/>
        </w:rPr>
        <mc:AlternateContent>
          <mc:Choice Requires="wps">
            <w:drawing>
              <wp:anchor distT="0" distB="0" distL="114300" distR="114300" simplePos="0" relativeHeight="251553792" behindDoc="0" locked="0" layoutInCell="1" allowOverlap="1" wp14:anchorId="5C986C02" wp14:editId="77485531">
                <wp:simplePos x="0" y="0"/>
                <wp:positionH relativeFrom="page">
                  <wp:posOffset>4258310</wp:posOffset>
                </wp:positionH>
                <wp:positionV relativeFrom="paragraph">
                  <wp:posOffset>126365</wp:posOffset>
                </wp:positionV>
                <wp:extent cx="9525" cy="0"/>
                <wp:effectExtent l="10160" t="6350" r="8890" b="12700"/>
                <wp:wrapNone/>
                <wp:docPr id="922"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EDC785" id="Line 870" o:spid="_x0000_s1026" style="position:absolute;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9.95pt" to="336.0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" strokecolor="#333" strokeweight=".29pt">
                <w10:wrap anchorx="page"/>
              </v:line>
            </w:pict>
          </mc:Fallback>
        </mc:AlternateContent>
      </w:r>
      <w:r w:rsidR="00372F18">
        <w:rPr>
          <w:rFonts w:ascii="Arial"/>
          <w:color w:val="4D4D4D"/>
          <w:w w:val="105"/>
          <w:position w:val="5"/>
          <w:sz w:val="8"/>
        </w:rPr>
        <w:t>2</w:t>
      </w:r>
      <w:r w:rsidR="00372F18">
        <w:rPr>
          <w:rFonts w:ascii="Arial"/>
          <w:color w:val="4D4D4D"/>
          <w:w w:val="105"/>
          <w:position w:val="5"/>
          <w:sz w:val="8"/>
        </w:rPr>
        <w:tab/>
      </w:r>
      <w:r w:rsidR="00372F18">
        <w:rPr>
          <w:rFonts w:ascii="Arial"/>
          <w:color w:val="4D4D4D"/>
          <w:w w:val="105"/>
          <w:sz w:val="8"/>
        </w:rPr>
        <w:t>2.5</w:t>
      </w:r>
    </w:p>
    <w:p w14:paraId="02FCB97C" w14:textId="77777777" w:rsidR="0065693B" w:rsidRDefault="0065693B">
      <w:pPr>
        <w:pStyle w:val="BodyText"/>
        <w:rPr>
          <w:rFonts w:ascii="Arial"/>
          <w:sz w:val="20"/>
        </w:rPr>
      </w:pPr>
    </w:p>
    <w:p w14:paraId="346478CE" w14:textId="77777777" w:rsidR="0065693B" w:rsidRDefault="0065693B">
      <w:pPr>
        <w:pStyle w:val="BodyText"/>
        <w:spacing w:before="2"/>
        <w:rPr>
          <w:rFonts w:ascii="Arial"/>
          <w:sz w:val="25"/>
        </w:rPr>
      </w:pPr>
    </w:p>
    <w:p w14:paraId="0D7B3781" w14:textId="77777777" w:rsidR="0065693B" w:rsidRDefault="0065693B">
      <w:pPr>
        <w:rPr>
          <w:rFonts w:ascii="Arial"/>
          <w:sz w:val="25"/>
        </w:rPr>
        <w:sectPr w:rsidR="0065693B">
          <w:pgSz w:w="11910" w:h="16840"/>
          <w:pgMar w:top="1540" w:right="0" w:bottom="800" w:left="1680" w:header="1231" w:footer="615" w:gutter="0"/>
          <w:cols w:space="720"/>
        </w:sectPr>
      </w:pPr>
    </w:p>
    <w:p w14:paraId="4B0D10FA" w14:textId="77777777" w:rsidR="0065693B" w:rsidRDefault="0065693B">
      <w:pPr>
        <w:pStyle w:val="BodyText"/>
        <w:spacing w:before="8"/>
        <w:rPr>
          <w:rFonts w:ascii="Arial"/>
          <w:sz w:val="8"/>
        </w:rPr>
      </w:pPr>
    </w:p>
    <w:p w14:paraId="4F511ABD" w14:textId="2E9D7ADE" w:rsidR="0065693B" w:rsidRDefault="00B8797A">
      <w:pPr>
        <w:spacing w:before="1"/>
        <w:ind w:left="844"/>
        <w:rPr>
          <w:rFonts w:ascii="Arial"/>
          <w:sz w:val="8"/>
        </w:rPr>
      </w:pPr>
      <w:r>
        <w:rPr>
          <w:noProof/>
        </w:rPr>
        <mc:AlternateContent>
          <mc:Choice Requires="wps">
            <w:drawing>
              <wp:anchor distT="0" distB="0" distL="114300" distR="114300" simplePos="0" relativeHeight="251548672" behindDoc="0" locked="0" layoutInCell="1" allowOverlap="1" wp14:anchorId="5E746017" wp14:editId="18E5453A">
                <wp:simplePos x="0" y="0"/>
                <wp:positionH relativeFrom="page">
                  <wp:posOffset>1640205</wp:posOffset>
                </wp:positionH>
                <wp:positionV relativeFrom="paragraph">
                  <wp:posOffset>29210</wp:posOffset>
                </wp:positionV>
                <wp:extent cx="8890" cy="0"/>
                <wp:effectExtent l="11430" t="12065" r="8255" b="6985"/>
                <wp:wrapNone/>
                <wp:docPr id="921"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E7A8E" id="Line 869" o:spid="_x0000_s1026" style="position:absolute;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15pt,2.3pt" to="129.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JgFAIAACkEAAAOAAAAZHJzL2Uyb0RvYy54bWysU8GO2jAQvVfqP1i+QxJgaY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" strokecolor="#333" strokeweight=".09814mm">
                <w10:wrap anchorx="page"/>
              </v:line>
            </w:pict>
          </mc:Fallback>
        </mc:AlternateContent>
      </w:r>
      <w:r w:rsidR="00372F18">
        <w:rPr>
          <w:rFonts w:ascii="Arial"/>
          <w:color w:val="4D4D4D"/>
          <w:w w:val="103"/>
          <w:sz w:val="8"/>
        </w:rPr>
        <w:t>0</w:t>
      </w:r>
    </w:p>
    <w:p w14:paraId="757BAF48" w14:textId="77777777" w:rsidR="0065693B" w:rsidRDefault="0065693B">
      <w:pPr>
        <w:pStyle w:val="BodyText"/>
        <w:spacing w:before="10"/>
        <w:rPr>
          <w:rFonts w:ascii="Arial"/>
          <w:sz w:val="6"/>
        </w:rPr>
      </w:pPr>
    </w:p>
    <w:p w14:paraId="25004934" w14:textId="5BD33E3E" w:rsidR="0065693B" w:rsidRDefault="00B8797A">
      <w:pPr>
        <w:tabs>
          <w:tab w:val="left" w:pos="1532"/>
          <w:tab w:val="left" w:pos="1991"/>
          <w:tab w:val="left" w:pos="2450"/>
          <w:tab w:val="left" w:pos="2908"/>
          <w:tab w:val="left" w:pos="3367"/>
          <w:tab w:val="left" w:pos="3825"/>
          <w:tab w:val="left" w:pos="4284"/>
        </w:tabs>
        <w:spacing w:line="20" w:lineRule="exact"/>
        <w:ind w:left="1074" w:right="-67"/>
        <w:rPr>
          <w:rFonts w:ascii="Arial"/>
          <w:sz w:val="2"/>
        </w:rPr>
      </w:pPr>
      <w:r>
        <w:rPr>
          <w:rFonts w:ascii="Arial"/>
          <w:noProof/>
          <w:sz w:val="2"/>
        </w:rPr>
        <mc:AlternateContent>
          <mc:Choice Requires="wpg">
            <w:drawing>
              <wp:inline distT="0" distB="0" distL="0" distR="0" wp14:anchorId="14165755" wp14:editId="1002F08E">
                <wp:extent cx="3810" cy="9525"/>
                <wp:effectExtent l="5715" t="6985" r="9525" b="12065"/>
                <wp:docPr id="919" name="Group 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20" name="Line 868"/>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F2AB0D" id="Group 867"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">
                <v:line id="Line 86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68E55AE6" wp14:editId="4E5BC8A2">
                <wp:extent cx="3810" cy="9525"/>
                <wp:effectExtent l="10795" t="6985" r="4445" b="12065"/>
                <wp:docPr id="917"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18" name="Line 866"/>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B24D14" id="Group 865"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">
                <v:line id="Line 86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58EEB34F" wp14:editId="791089D8">
                <wp:extent cx="3810" cy="9525"/>
                <wp:effectExtent l="6985" t="6985" r="8255" b="12065"/>
                <wp:docPr id="915" name="Group 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16" name="Line 864"/>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2D2D4F1" id="Group 863"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">
                <v:line id="Line 86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37D67A4A" wp14:editId="69BF78C7">
                <wp:extent cx="3810" cy="9525"/>
                <wp:effectExtent l="3175" t="6985" r="12065" b="12065"/>
                <wp:docPr id="913" name="Group 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14" name="Line 862"/>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EDBE01" id="Group 861"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">
                <v:line id="Line 86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3368E21C" wp14:editId="68221D1D">
                <wp:extent cx="3810" cy="9525"/>
                <wp:effectExtent l="8255" t="6985" r="6985" b="12065"/>
                <wp:docPr id="911"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12" name="Line 860"/>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20239E" id="Group 859"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">
                <v:line id="Line 86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5E014363" wp14:editId="0724D0E4">
                <wp:extent cx="3810" cy="9525"/>
                <wp:effectExtent l="4445" t="6985" r="10795" b="12065"/>
                <wp:docPr id="909" name="Group 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10" name="Line 858"/>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B25708" id="Group 857"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">
                <v:line id="Line 85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4CD6856B" wp14:editId="70F35477">
                <wp:extent cx="3810" cy="9525"/>
                <wp:effectExtent l="9525" t="6985" r="5715" b="12065"/>
                <wp:docPr id="907"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08" name="Line 856"/>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CA4CCD" id="Group 855"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">
                <v:line id="Line 85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" strokecolor="#333" strokeweight=".0981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2EAC14F6" wp14:editId="2DCCE8F6">
                <wp:extent cx="3810" cy="9525"/>
                <wp:effectExtent l="5715" t="6985" r="9525" b="12065"/>
                <wp:docPr id="905" name="Group 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06" name="Line 854"/>
                        <wps:cNvCnPr>
                          <a:cxnSpLocks noChangeShapeType="1"/>
                        </wps:cNvCnPr>
                        <wps:spPr bwMode="auto">
                          <a:xfrm>
                            <a:off x="3" y="14"/>
                            <a:ext cx="0" cy="0"/>
                          </a:xfrm>
                          <a:prstGeom prst="line">
                            <a:avLst/>
                          </a:prstGeom>
                          <a:noFill/>
                          <a:ln w="353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E2E914" id="Group 853"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">
                <v:line id="Line 85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" strokecolor="#333" strokeweight=".09814mm"/>
                <w10:anchorlock/>
              </v:group>
            </w:pict>
          </mc:Fallback>
        </mc:AlternateContent>
      </w:r>
    </w:p>
    <w:p w14:paraId="17052709" w14:textId="77777777" w:rsidR="0065693B" w:rsidRDefault="00372F18">
      <w:pPr>
        <w:tabs>
          <w:tab w:val="left" w:pos="1397"/>
          <w:tab w:val="left" w:pos="1855"/>
          <w:tab w:val="left" w:pos="2314"/>
          <w:tab w:val="left" w:pos="2772"/>
          <w:tab w:val="left" w:pos="3231"/>
          <w:tab w:val="left" w:pos="3690"/>
          <w:tab w:val="left" w:pos="4148"/>
        </w:tabs>
        <w:ind w:left="1030"/>
        <w:jc w:val="center"/>
        <w:rPr>
          <w:rFonts w:ascii="Arial"/>
          <w:sz w:val="8"/>
        </w:rPr>
      </w:pPr>
      <w:r>
        <w:rPr>
          <w:rFonts w:ascii="Arial"/>
          <w:color w:val="4D4D4D"/>
          <w:w w:val="105"/>
          <w:sz w:val="8"/>
        </w:rPr>
        <w:t>0</w:t>
      </w:r>
      <w:r>
        <w:rPr>
          <w:rFonts w:ascii="Arial"/>
          <w:color w:val="4D4D4D"/>
          <w:w w:val="105"/>
          <w:sz w:val="8"/>
        </w:rPr>
        <w:tab/>
        <w:t>100</w:t>
      </w:r>
      <w:r>
        <w:rPr>
          <w:rFonts w:ascii="Arial"/>
          <w:color w:val="4D4D4D"/>
          <w:w w:val="105"/>
          <w:sz w:val="8"/>
        </w:rPr>
        <w:tab/>
        <w:t>200</w:t>
      </w:r>
      <w:r>
        <w:rPr>
          <w:rFonts w:ascii="Arial"/>
          <w:color w:val="4D4D4D"/>
          <w:w w:val="105"/>
          <w:sz w:val="8"/>
        </w:rPr>
        <w:tab/>
        <w:t>300</w:t>
      </w:r>
      <w:r>
        <w:rPr>
          <w:rFonts w:ascii="Arial"/>
          <w:color w:val="4D4D4D"/>
          <w:w w:val="105"/>
          <w:sz w:val="8"/>
        </w:rPr>
        <w:tab/>
        <w:t>400</w:t>
      </w:r>
      <w:r>
        <w:rPr>
          <w:rFonts w:ascii="Arial"/>
          <w:color w:val="4D4D4D"/>
          <w:w w:val="105"/>
          <w:sz w:val="8"/>
        </w:rPr>
        <w:tab/>
        <w:t>500</w:t>
      </w:r>
      <w:r>
        <w:rPr>
          <w:rFonts w:ascii="Arial"/>
          <w:color w:val="4D4D4D"/>
          <w:w w:val="105"/>
          <w:sz w:val="8"/>
        </w:rPr>
        <w:tab/>
        <w:t>600</w:t>
      </w:r>
      <w:r>
        <w:rPr>
          <w:rFonts w:ascii="Arial"/>
          <w:color w:val="4D4D4D"/>
          <w:w w:val="105"/>
          <w:sz w:val="8"/>
        </w:rPr>
        <w:tab/>
      </w:r>
      <w:r>
        <w:rPr>
          <w:rFonts w:ascii="Arial"/>
          <w:color w:val="4D4D4D"/>
          <w:sz w:val="8"/>
        </w:rPr>
        <w:t>700</w:t>
      </w:r>
    </w:p>
    <w:p w14:paraId="3BB74143" w14:textId="77777777" w:rsidR="0065693B" w:rsidRDefault="00372F18">
      <w:pPr>
        <w:spacing w:before="29"/>
        <w:ind w:left="1149"/>
        <w:jc w:val="center"/>
        <w:rPr>
          <w:rFonts w:ascii="Arial"/>
          <w:b/>
          <w:sz w:val="10"/>
        </w:rPr>
      </w:pPr>
      <w:r>
        <w:rPr>
          <w:rFonts w:ascii="Arial"/>
          <w:b/>
          <w:w w:val="105"/>
          <w:sz w:val="10"/>
        </w:rPr>
        <w:t>Fragment length (bp)</w:t>
      </w:r>
    </w:p>
    <w:p w14:paraId="004F7BA3" w14:textId="77777777" w:rsidR="0065693B" w:rsidRDefault="0065693B">
      <w:pPr>
        <w:pStyle w:val="BodyText"/>
        <w:spacing w:before="9"/>
        <w:rPr>
          <w:rFonts w:ascii="Arial"/>
          <w:b/>
          <w:sz w:val="16"/>
        </w:rPr>
      </w:pPr>
    </w:p>
    <w:p w14:paraId="0446DCF5" w14:textId="77777777" w:rsidR="0065693B" w:rsidRDefault="00372F18">
      <w:pPr>
        <w:spacing w:before="1"/>
        <w:ind w:left="837"/>
        <w:jc w:val="center"/>
      </w:pPr>
      <w:r>
        <w:rPr>
          <w:w w:val="105"/>
        </w:rPr>
        <w:t>(a)</w:t>
      </w:r>
    </w:p>
    <w:p w14:paraId="2D975416" w14:textId="77777777" w:rsidR="0065693B" w:rsidRDefault="00372F18">
      <w:pPr>
        <w:pStyle w:val="BodyText"/>
        <w:rPr>
          <w:sz w:val="12"/>
        </w:rPr>
      </w:pPr>
      <w:r>
        <w:br w:type="column"/>
      </w:r>
    </w:p>
    <w:p w14:paraId="218190DE" w14:textId="77777777" w:rsidR="0065693B" w:rsidRDefault="00372F18">
      <w:pPr>
        <w:jc w:val="right"/>
        <w:rPr>
          <w:rFonts w:ascii="Arial"/>
          <w:sz w:val="8"/>
        </w:rPr>
      </w:pPr>
      <w:r>
        <w:rPr>
          <w:rFonts w:ascii="Arial"/>
          <w:color w:val="4D4D4D"/>
          <w:w w:val="105"/>
          <w:sz w:val="8"/>
        </w:rPr>
        <w:t>0.0</w:t>
      </w:r>
    </w:p>
    <w:p w14:paraId="029F6324" w14:textId="77777777" w:rsidR="0065693B" w:rsidRDefault="00372F18">
      <w:pPr>
        <w:pStyle w:val="BodyText"/>
        <w:spacing w:before="8" w:after="40"/>
        <w:rPr>
          <w:rFonts w:ascii="Arial"/>
          <w:sz w:val="23"/>
        </w:rPr>
      </w:pPr>
      <w:r>
        <w:br w:type="column"/>
      </w:r>
    </w:p>
    <w:p w14:paraId="37AB06AD" w14:textId="289770D9" w:rsidR="0065693B" w:rsidRDefault="00B8797A">
      <w:pPr>
        <w:tabs>
          <w:tab w:val="left" w:pos="591"/>
          <w:tab w:val="left" w:pos="1041"/>
          <w:tab w:val="left" w:pos="1491"/>
          <w:tab w:val="left" w:pos="1941"/>
          <w:tab w:val="left" w:pos="2392"/>
          <w:tab w:val="left" w:pos="2842"/>
          <w:tab w:val="left" w:pos="3292"/>
        </w:tabs>
        <w:spacing w:line="20" w:lineRule="exact"/>
        <w:ind w:left="141"/>
        <w:rPr>
          <w:rFonts w:ascii="Arial"/>
          <w:sz w:val="2"/>
        </w:rPr>
      </w:pPr>
      <w:r>
        <w:rPr>
          <w:noProof/>
        </w:rPr>
        <mc:AlternateContent>
          <mc:Choice Requires="wps">
            <w:drawing>
              <wp:anchor distT="0" distB="0" distL="114300" distR="114300" simplePos="0" relativeHeight="251552768" behindDoc="0" locked="0" layoutInCell="1" allowOverlap="1" wp14:anchorId="1AACF477" wp14:editId="230F9A19">
                <wp:simplePos x="0" y="0"/>
                <wp:positionH relativeFrom="page">
                  <wp:posOffset>4258310</wp:posOffset>
                </wp:positionH>
                <wp:positionV relativeFrom="paragraph">
                  <wp:posOffset>-83820</wp:posOffset>
                </wp:positionV>
                <wp:extent cx="9525" cy="0"/>
                <wp:effectExtent l="10160" t="5080" r="8890" b="13970"/>
                <wp:wrapNone/>
                <wp:docPr id="904" name="Line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4E09DA" id="Line 852" o:spid="_x0000_s1026" style="position:absolute;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3pt,-6.6pt" to="336.0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M3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" strokecolor="#333" strokeweight=".29pt">
                <w10:wrap anchorx="page"/>
              </v:line>
            </w:pict>
          </mc:Fallback>
        </mc:AlternateContent>
      </w:r>
      <w:r>
        <w:rPr>
          <w:rFonts w:ascii="Arial"/>
          <w:noProof/>
          <w:sz w:val="2"/>
        </w:rPr>
        <mc:AlternateContent>
          <mc:Choice Requires="wpg">
            <w:drawing>
              <wp:inline distT="0" distB="0" distL="0" distR="0" wp14:anchorId="2DE5B054" wp14:editId="13932232">
                <wp:extent cx="3810" cy="9525"/>
                <wp:effectExtent l="3175" t="13335" r="12065" b="5715"/>
                <wp:docPr id="902" name="Group 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03" name="Line 851"/>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C95E1A" id="Group 850"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">
                <v:line id="Line 851"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2536E0A1" wp14:editId="6D94FE6B">
                <wp:extent cx="3810" cy="9525"/>
                <wp:effectExtent l="3175" t="13335" r="12065" b="5715"/>
                <wp:docPr id="900" name="Group 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901" name="Line 849"/>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50E9A1" id="Group 848"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6HxUSHoCAAB3BQAADgAAAAAA&#10;AAAAAAAAAAAuAgAAZHJzL2Uyb0RvYy54bWxQSwECLQAUAAYACAAAACEAV/RgytgAAAAAAQAADwAA&#10;AAAAAAAAAAAAAADUBAAAZHJzL2Rvd25yZXYueG1sUEsFBgAAAAAEAAQA8wAAANkFAAAAAA==&#10;">
                <v:line id="Line 849"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4F5C62B9" wp14:editId="5EA565E1">
                <wp:extent cx="3810" cy="9525"/>
                <wp:effectExtent l="3175" t="13335" r="12065" b="5715"/>
                <wp:docPr id="898" name="Group 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9" name="Line 847"/>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8673170" id="Group 846"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QsOAGHoCAAB3BQAADgAAAAAA&#10;AAAAAAAAAAAuAgAAZHJzL2Uyb0RvYy54bWxQSwECLQAUAAYACAAAACEAV/RgytgAAAAAAQAADwAA&#10;AAAAAAAAAAAAAADUBAAAZHJzL2Rvd25yZXYueG1sUEsFBgAAAAAEAAQA8wAAANkFAAAAAA==&#10;">
                <v:line id="Line 847"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20F3F1DC" wp14:editId="538B2414">
                <wp:extent cx="3810" cy="9525"/>
                <wp:effectExtent l="3175" t="13335" r="12065" b="5715"/>
                <wp:docPr id="896" name="Group 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7" name="Line 845"/>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7253F8" id="Group 844"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ZOl7oXoCAAB3BQAADgAAAAAA&#10;AAAAAAAAAAAuAgAAZHJzL2Uyb0RvYy54bWxQSwECLQAUAAYACAAAACEAV/RgytgAAAAAAQAADwAA&#10;AAAAAAAAAAAAAADUBAAAZHJzL2Rvd25yZXYueG1sUEsFBgAAAAAEAAQA8wAAANkFAAAAAA==&#10;">
                <v:line id="Line 845"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0D8404F3" wp14:editId="224E0D34">
                <wp:extent cx="3810" cy="9525"/>
                <wp:effectExtent l="3175" t="13335" r="12065" b="5715"/>
                <wp:docPr id="894" name="Group 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5" name="Line 843"/>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C371C5" id="Group 842"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nEorGHoCAAB3BQAADgAAAAAA&#10;AAAAAAAAAAAuAgAAZHJzL2Uyb0RvYy54bWxQSwECLQAUAAYACAAAACEAV/RgytgAAAAAAQAADwAA&#10;AAAAAAAAAAAAAADUBAAAZHJzL2Rvd25yZXYueG1sUEsFBgAAAAAEAAQA8wAAANkFAAAAAA==&#10;">
                <v:line id="Line 843"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55B0ED5F" wp14:editId="617AF8BD">
                <wp:extent cx="3810" cy="9525"/>
                <wp:effectExtent l="3810" t="13335" r="11430" b="5715"/>
                <wp:docPr id="892" name="Group 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3" name="Line 841"/>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EAA2804" id="Group 840"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">
                <v:line id="Line 841"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33E19851" wp14:editId="7680DEDC">
                <wp:extent cx="3810" cy="9525"/>
                <wp:effectExtent l="3810" t="13335" r="11430" b="5715"/>
                <wp:docPr id="890" name="Group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91" name="Line 839"/>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2F78B1B" id="Group 838"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Q1W9fHoCAAB3BQAADgAAAAAA&#10;AAAAAAAAAAAuAgAAZHJzL2Uyb0RvYy54bWxQSwECLQAUAAYACAAAACEAV/RgytgAAAAAAQAADwAA&#10;AAAAAAAAAAAAAADUBAAAZHJzL2Rvd25yZXYueG1sUEsFBgAAAAAEAAQA8wAAANkFAAAAAA==&#10;">
                <v:line id="Line 839"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" strokecolor="#333" strokeweight=".29pt"/>
                <w10:anchorlock/>
              </v:group>
            </w:pict>
          </mc:Fallback>
        </mc:AlternateContent>
      </w:r>
      <w:r w:rsidR="00372F18">
        <w:rPr>
          <w:rFonts w:ascii="Arial"/>
          <w:sz w:val="2"/>
        </w:rPr>
        <w:tab/>
      </w:r>
      <w:r>
        <w:rPr>
          <w:rFonts w:ascii="Arial"/>
          <w:noProof/>
          <w:sz w:val="2"/>
        </w:rPr>
        <mc:AlternateContent>
          <mc:Choice Requires="wpg">
            <w:drawing>
              <wp:inline distT="0" distB="0" distL="0" distR="0" wp14:anchorId="5703668D" wp14:editId="52B36437">
                <wp:extent cx="3810" cy="9525"/>
                <wp:effectExtent l="3810" t="13335" r="11430" b="5715"/>
                <wp:docPr id="888"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889" name="Line 837"/>
                        <wps:cNvCnPr>
                          <a:cxnSpLocks noChangeShapeType="1"/>
                        </wps:cNvCnPr>
                        <wps:spPr bwMode="auto">
                          <a:xfrm>
                            <a:off x="3" y="15"/>
                            <a:ext cx="0" cy="0"/>
                          </a:xfrm>
                          <a:prstGeom prst="line">
                            <a:avLst/>
                          </a:prstGeom>
                          <a:noFill/>
                          <a:ln w="3683">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8F5998D" id="Group 836"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b+9XnoCAAB3BQAADgAAAAAA&#10;AAAAAAAAAAAuAgAAZHJzL2Uyb0RvYy54bWxQSwECLQAUAAYACAAAACEAV/RgytgAAAAAAQAADwAA&#10;AAAAAAAAAAAAAADUBAAAZHJzL2Rvd25yZXYueG1sUEsFBgAAAAAEAAQA8wAAANkFAAAAAA==&#10;">
                <v:line id="Line 837" o:spid="_x0000_s1027" style="position:absolute;visibility:visible;mso-wrap-style:square" from="3,15" to="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" strokecolor="#333" strokeweight=".29pt"/>
                <w10:anchorlock/>
              </v:group>
            </w:pict>
          </mc:Fallback>
        </mc:AlternateContent>
      </w:r>
    </w:p>
    <w:p w14:paraId="372BEB96" w14:textId="77777777" w:rsidR="0065693B" w:rsidRDefault="00372F18">
      <w:pPr>
        <w:tabs>
          <w:tab w:val="left" w:pos="353"/>
          <w:tab w:val="left" w:pos="803"/>
          <w:tab w:val="left" w:pos="1254"/>
          <w:tab w:val="left" w:pos="1704"/>
          <w:tab w:val="left" w:pos="2154"/>
          <w:tab w:val="left" w:pos="2604"/>
          <w:tab w:val="left" w:pos="3054"/>
        </w:tabs>
        <w:ind w:right="1777"/>
        <w:jc w:val="center"/>
        <w:rPr>
          <w:rFonts w:ascii="Arial"/>
          <w:sz w:val="8"/>
        </w:rPr>
      </w:pPr>
      <w:r>
        <w:rPr>
          <w:rFonts w:ascii="Arial"/>
          <w:color w:val="4D4D4D"/>
          <w:w w:val="110"/>
          <w:sz w:val="8"/>
        </w:rPr>
        <w:t>0</w:t>
      </w:r>
      <w:r>
        <w:rPr>
          <w:rFonts w:ascii="Arial"/>
          <w:color w:val="4D4D4D"/>
          <w:w w:val="110"/>
          <w:sz w:val="8"/>
        </w:rPr>
        <w:tab/>
        <w:t>100</w:t>
      </w:r>
      <w:r>
        <w:rPr>
          <w:rFonts w:ascii="Arial"/>
          <w:color w:val="4D4D4D"/>
          <w:w w:val="110"/>
          <w:sz w:val="8"/>
        </w:rPr>
        <w:tab/>
        <w:t>200</w:t>
      </w:r>
      <w:r>
        <w:rPr>
          <w:rFonts w:ascii="Arial"/>
          <w:color w:val="4D4D4D"/>
          <w:w w:val="110"/>
          <w:sz w:val="8"/>
        </w:rPr>
        <w:tab/>
        <w:t>300</w:t>
      </w:r>
      <w:r>
        <w:rPr>
          <w:rFonts w:ascii="Arial"/>
          <w:color w:val="4D4D4D"/>
          <w:w w:val="110"/>
          <w:sz w:val="8"/>
        </w:rPr>
        <w:tab/>
        <w:t>400</w:t>
      </w:r>
      <w:r>
        <w:rPr>
          <w:rFonts w:ascii="Arial"/>
          <w:color w:val="4D4D4D"/>
          <w:w w:val="110"/>
          <w:sz w:val="8"/>
        </w:rPr>
        <w:tab/>
        <w:t>500</w:t>
      </w:r>
      <w:r>
        <w:rPr>
          <w:rFonts w:ascii="Arial"/>
          <w:color w:val="4D4D4D"/>
          <w:w w:val="110"/>
          <w:sz w:val="8"/>
        </w:rPr>
        <w:tab/>
        <w:t>600</w:t>
      </w:r>
      <w:r>
        <w:rPr>
          <w:rFonts w:ascii="Arial"/>
          <w:color w:val="4D4D4D"/>
          <w:w w:val="110"/>
          <w:sz w:val="8"/>
        </w:rPr>
        <w:tab/>
        <w:t>700</w:t>
      </w:r>
    </w:p>
    <w:p w14:paraId="2AF9AC4A" w14:textId="77777777" w:rsidR="0065693B" w:rsidRDefault="00372F18">
      <w:pPr>
        <w:spacing w:before="3"/>
        <w:ind w:right="1729"/>
        <w:jc w:val="center"/>
        <w:rPr>
          <w:rFonts w:ascii="Arial"/>
          <w:b/>
          <w:sz w:val="11"/>
        </w:rPr>
      </w:pPr>
      <w:r>
        <w:rPr>
          <w:rFonts w:ascii="Arial"/>
          <w:b/>
          <w:sz w:val="11"/>
        </w:rPr>
        <w:t>Fragment length (bp)</w:t>
      </w:r>
    </w:p>
    <w:p w14:paraId="475361B5" w14:textId="77777777" w:rsidR="0065693B" w:rsidRDefault="0065693B">
      <w:pPr>
        <w:pStyle w:val="BodyText"/>
        <w:rPr>
          <w:rFonts w:ascii="Arial"/>
          <w:b/>
          <w:sz w:val="12"/>
        </w:rPr>
      </w:pPr>
    </w:p>
    <w:p w14:paraId="64D839E3" w14:textId="77777777" w:rsidR="0065693B" w:rsidRDefault="0065693B">
      <w:pPr>
        <w:pStyle w:val="BodyText"/>
        <w:spacing w:before="9"/>
        <w:rPr>
          <w:rFonts w:ascii="Arial"/>
          <w:b/>
          <w:sz w:val="10"/>
        </w:rPr>
      </w:pPr>
    </w:p>
    <w:p w14:paraId="5631B133" w14:textId="77777777" w:rsidR="0065693B" w:rsidRDefault="00372F18">
      <w:pPr>
        <w:ind w:left="1433"/>
      </w:pPr>
      <w:r>
        <w:rPr>
          <w:w w:val="110"/>
        </w:rPr>
        <w:t>(b)</w:t>
      </w:r>
    </w:p>
    <w:p w14:paraId="4B67D568" w14:textId="77777777" w:rsidR="0065693B" w:rsidRDefault="0065693B">
      <w:pPr>
        <w:sectPr w:rsidR="0065693B">
          <w:type w:val="continuous"/>
          <w:pgSz w:w="11910" w:h="16840"/>
          <w:pgMar w:top="1580" w:right="0" w:bottom="800" w:left="1680" w:header="720" w:footer="720" w:gutter="0"/>
          <w:cols w:num="3" w:space="720" w:equalWidth="0">
            <w:col w:w="4288" w:space="40"/>
            <w:col w:w="687" w:space="39"/>
            <w:col w:w="5176"/>
          </w:cols>
        </w:sectPr>
      </w:pPr>
    </w:p>
    <w:p w14:paraId="6972D57D" w14:textId="77777777" w:rsidR="0065693B" w:rsidRDefault="0065693B">
      <w:pPr>
        <w:pStyle w:val="BodyText"/>
        <w:spacing w:before="6"/>
        <w:rPr>
          <w:sz w:val="10"/>
        </w:rPr>
      </w:pPr>
    </w:p>
    <w:p w14:paraId="75750D06" w14:textId="77777777" w:rsidR="0065693B" w:rsidRDefault="0065693B">
      <w:pPr>
        <w:pStyle w:val="BodyText"/>
        <w:spacing w:before="7"/>
        <w:rPr>
          <w:sz w:val="8"/>
        </w:rPr>
      </w:pPr>
    </w:p>
    <w:p w14:paraId="26819F9C" w14:textId="19CA3D4C" w:rsidR="0065693B" w:rsidRDefault="00B8797A">
      <w:pPr>
        <w:ind w:left="2669"/>
        <w:rPr>
          <w:rFonts w:ascii="Arial"/>
          <w:sz w:val="9"/>
        </w:rPr>
      </w:pPr>
      <w:r>
        <w:rPr>
          <w:noProof/>
        </w:rPr>
        <mc:AlternateContent>
          <mc:Choice Requires="wpg">
            <w:drawing>
              <wp:anchor distT="0" distB="0" distL="114300" distR="114300" simplePos="0" relativeHeight="251557888" behindDoc="0" locked="0" layoutInCell="1" allowOverlap="1" wp14:anchorId="38821128" wp14:editId="69A27E0A">
                <wp:simplePos x="0" y="0"/>
                <wp:positionH relativeFrom="page">
                  <wp:posOffset>2835275</wp:posOffset>
                </wp:positionH>
                <wp:positionV relativeFrom="paragraph">
                  <wp:posOffset>-12065</wp:posOffset>
                </wp:positionV>
                <wp:extent cx="2404745" cy="2040890"/>
                <wp:effectExtent l="6350" t="7620" r="8255" b="8890"/>
                <wp:wrapNone/>
                <wp:docPr id="813"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4745" cy="2040890"/>
                          <a:chOff x="4465" y="-19"/>
                          <a:chExt cx="3787" cy="3214"/>
                        </a:xfrm>
                      </wpg:grpSpPr>
                      <wps:wsp>
                        <wps:cNvPr id="814" name="Line 835"/>
                        <wps:cNvCnPr>
                          <a:cxnSpLocks noChangeShapeType="1"/>
                        </wps:cNvCnPr>
                        <wps:spPr bwMode="auto">
                          <a:xfrm>
                            <a:off x="4652" y="3031"/>
                            <a:ext cx="5" cy="0"/>
                          </a:xfrm>
                          <a:prstGeom prst="line">
                            <a:avLst/>
                          </a:prstGeom>
                          <a:noFill/>
                          <a:ln w="7277">
                            <a:solidFill>
                              <a:srgbClr val="006666"/>
                            </a:solidFill>
                            <a:round/>
                            <a:headEnd/>
                            <a:tailEnd/>
                          </a:ln>
                          <a:extLst>
                            <a:ext uri="{909E8E84-426E-40DD-AFC4-6F175D3DCCD1}">
                              <a14:hiddenFill xmlns:a14="http://schemas.microsoft.com/office/drawing/2010/main">
                                <a:noFill/>
                              </a14:hiddenFill>
                            </a:ext>
                          </a:extLst>
                        </wps:spPr>
                        <wps:bodyPr/>
                      </wps:wsp>
                      <wps:wsp>
                        <wps:cNvPr id="815" name="Freeform 834"/>
                        <wps:cNvSpPr>
                          <a:spLocks/>
                        </wps:cNvSpPr>
                        <wps:spPr bwMode="auto">
                          <a:xfrm>
                            <a:off x="4668" y="3015"/>
                            <a:ext cx="164" cy="19"/>
                          </a:xfrm>
                          <a:custGeom>
                            <a:avLst/>
                            <a:gdLst>
                              <a:gd name="T0" fmla="+- 0 4668 4668"/>
                              <a:gd name="T1" fmla="*/ T0 w 164"/>
                              <a:gd name="T2" fmla="+- 0 3032 3015"/>
                              <a:gd name="T3" fmla="*/ 3032 h 19"/>
                              <a:gd name="T4" fmla="+- 0 4669 4668"/>
                              <a:gd name="T5" fmla="*/ T4 w 164"/>
                              <a:gd name="T6" fmla="+- 0 3032 3015"/>
                              <a:gd name="T7" fmla="*/ 3032 h 19"/>
                              <a:gd name="T8" fmla="+- 0 4686 4668"/>
                              <a:gd name="T9" fmla="*/ T8 w 164"/>
                              <a:gd name="T10" fmla="+- 0 3028 3015"/>
                              <a:gd name="T11" fmla="*/ 3028 h 19"/>
                              <a:gd name="T12" fmla="+- 0 4703 4668"/>
                              <a:gd name="T13" fmla="*/ T12 w 164"/>
                              <a:gd name="T14" fmla="+- 0 3025 3015"/>
                              <a:gd name="T15" fmla="*/ 3025 h 19"/>
                              <a:gd name="T16" fmla="+- 0 4721 4668"/>
                              <a:gd name="T17" fmla="*/ T16 w 164"/>
                              <a:gd name="T18" fmla="+- 0 3028 3015"/>
                              <a:gd name="T19" fmla="*/ 3028 h 19"/>
                              <a:gd name="T20" fmla="+- 0 4738 4668"/>
                              <a:gd name="T21" fmla="*/ T20 w 164"/>
                              <a:gd name="T22" fmla="+- 0 3029 3015"/>
                              <a:gd name="T23" fmla="*/ 3029 h 19"/>
                              <a:gd name="T24" fmla="+- 0 4755 4668"/>
                              <a:gd name="T25" fmla="*/ T24 w 164"/>
                              <a:gd name="T26" fmla="+- 0 3030 3015"/>
                              <a:gd name="T27" fmla="*/ 3030 h 19"/>
                              <a:gd name="T28" fmla="+- 0 4772 4668"/>
                              <a:gd name="T29" fmla="*/ T28 w 164"/>
                              <a:gd name="T30" fmla="+- 0 3033 3015"/>
                              <a:gd name="T31" fmla="*/ 3033 h 19"/>
                              <a:gd name="T32" fmla="+- 0 4789 4668"/>
                              <a:gd name="T33" fmla="*/ T32 w 164"/>
                              <a:gd name="T34" fmla="+- 0 3026 3015"/>
                              <a:gd name="T35" fmla="*/ 3026 h 19"/>
                              <a:gd name="T36" fmla="+- 0 4807 4668"/>
                              <a:gd name="T37" fmla="*/ T36 w 164"/>
                              <a:gd name="T38" fmla="+- 0 3015 3015"/>
                              <a:gd name="T39" fmla="*/ 3015 h 19"/>
                              <a:gd name="T40" fmla="+- 0 4824 4668"/>
                              <a:gd name="T41" fmla="*/ T40 w 164"/>
                              <a:gd name="T42" fmla="+- 0 3017 3015"/>
                              <a:gd name="T43" fmla="*/ 3017 h 19"/>
                              <a:gd name="T44" fmla="+- 0 4832 4668"/>
                              <a:gd name="T45" fmla="*/ T44 w 164"/>
                              <a:gd name="T46" fmla="+- 0 3023 3015"/>
                              <a:gd name="T47" fmla="*/ 3023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4" h="19">
                                <a:moveTo>
                                  <a:pt x="0" y="17"/>
                                </a:moveTo>
                                <a:lnTo>
                                  <a:pt x="1" y="17"/>
                                </a:lnTo>
                                <a:lnTo>
                                  <a:pt x="18" y="13"/>
                                </a:lnTo>
                                <a:lnTo>
                                  <a:pt x="35" y="10"/>
                                </a:lnTo>
                                <a:lnTo>
                                  <a:pt x="53" y="13"/>
                                </a:lnTo>
                                <a:lnTo>
                                  <a:pt x="70" y="14"/>
                                </a:lnTo>
                                <a:lnTo>
                                  <a:pt x="87" y="15"/>
                                </a:lnTo>
                                <a:lnTo>
                                  <a:pt x="104" y="18"/>
                                </a:lnTo>
                                <a:lnTo>
                                  <a:pt x="121" y="11"/>
                                </a:lnTo>
                                <a:lnTo>
                                  <a:pt x="139" y="0"/>
                                </a:lnTo>
                                <a:lnTo>
                                  <a:pt x="156" y="2"/>
                                </a:lnTo>
                                <a:lnTo>
                                  <a:pt x="164" y="8"/>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Freeform 833"/>
                        <wps:cNvSpPr>
                          <a:spLocks/>
                        </wps:cNvSpPr>
                        <wps:spPr bwMode="auto">
                          <a:xfrm>
                            <a:off x="4836" y="3026"/>
                            <a:ext cx="11" cy="4"/>
                          </a:xfrm>
                          <a:custGeom>
                            <a:avLst/>
                            <a:gdLst>
                              <a:gd name="T0" fmla="+- 0 4836 4836"/>
                              <a:gd name="T1" fmla="*/ T0 w 11"/>
                              <a:gd name="T2" fmla="+- 0 3026 3026"/>
                              <a:gd name="T3" fmla="*/ 3026 h 4"/>
                              <a:gd name="T4" fmla="+- 0 4841 4836"/>
                              <a:gd name="T5" fmla="*/ T4 w 11"/>
                              <a:gd name="T6" fmla="+- 0 3029 3026"/>
                              <a:gd name="T7" fmla="*/ 3029 h 4"/>
                              <a:gd name="T8" fmla="+- 0 4847 4836"/>
                              <a:gd name="T9" fmla="*/ T8 w 11"/>
                              <a:gd name="T10" fmla="+- 0 3028 3026"/>
                              <a:gd name="T11" fmla="*/ 3028 h 4"/>
                            </a:gdLst>
                            <a:ahLst/>
                            <a:cxnLst>
                              <a:cxn ang="0">
                                <a:pos x="T1" y="T3"/>
                              </a:cxn>
                              <a:cxn ang="0">
                                <a:pos x="T5" y="T7"/>
                              </a:cxn>
                              <a:cxn ang="0">
                                <a:pos x="T9" y="T11"/>
                              </a:cxn>
                            </a:cxnLst>
                            <a:rect l="0" t="0" r="r" b="b"/>
                            <a:pathLst>
                              <a:path w="11" h="4">
                                <a:moveTo>
                                  <a:pt x="0" y="0"/>
                                </a:moveTo>
                                <a:lnTo>
                                  <a:pt x="5" y="3"/>
                                </a:lnTo>
                                <a:lnTo>
                                  <a:pt x="11"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7" name="Freeform 832"/>
                        <wps:cNvSpPr>
                          <a:spLocks/>
                        </wps:cNvSpPr>
                        <wps:spPr bwMode="auto">
                          <a:xfrm>
                            <a:off x="4857" y="3016"/>
                            <a:ext cx="59" cy="14"/>
                          </a:xfrm>
                          <a:custGeom>
                            <a:avLst/>
                            <a:gdLst>
                              <a:gd name="T0" fmla="+- 0 4858 4858"/>
                              <a:gd name="T1" fmla="*/ T0 w 59"/>
                              <a:gd name="T2" fmla="+- 0 3025 3016"/>
                              <a:gd name="T3" fmla="*/ 3025 h 14"/>
                              <a:gd name="T4" fmla="+- 0 4858 4858"/>
                              <a:gd name="T5" fmla="*/ T4 w 59"/>
                              <a:gd name="T6" fmla="+- 0 3025 3016"/>
                              <a:gd name="T7" fmla="*/ 3025 h 14"/>
                              <a:gd name="T8" fmla="+- 0 4875 4858"/>
                              <a:gd name="T9" fmla="*/ T8 w 59"/>
                              <a:gd name="T10" fmla="+- 0 3016 3016"/>
                              <a:gd name="T11" fmla="*/ 3016 h 14"/>
                              <a:gd name="T12" fmla="+- 0 4893 4858"/>
                              <a:gd name="T13" fmla="*/ T12 w 59"/>
                              <a:gd name="T14" fmla="+- 0 3021 3016"/>
                              <a:gd name="T15" fmla="*/ 3021 h 14"/>
                              <a:gd name="T16" fmla="+- 0 4910 4858"/>
                              <a:gd name="T17" fmla="*/ T16 w 59"/>
                              <a:gd name="T18" fmla="+- 0 3028 3016"/>
                              <a:gd name="T19" fmla="*/ 3028 h 14"/>
                              <a:gd name="T20" fmla="+- 0 4916 4858"/>
                              <a:gd name="T21" fmla="*/ T20 w 59"/>
                              <a:gd name="T22" fmla="+- 0 3030 3016"/>
                              <a:gd name="T23" fmla="*/ 3030 h 14"/>
                            </a:gdLst>
                            <a:ahLst/>
                            <a:cxnLst>
                              <a:cxn ang="0">
                                <a:pos x="T1" y="T3"/>
                              </a:cxn>
                              <a:cxn ang="0">
                                <a:pos x="T5" y="T7"/>
                              </a:cxn>
                              <a:cxn ang="0">
                                <a:pos x="T9" y="T11"/>
                              </a:cxn>
                              <a:cxn ang="0">
                                <a:pos x="T13" y="T15"/>
                              </a:cxn>
                              <a:cxn ang="0">
                                <a:pos x="T17" y="T19"/>
                              </a:cxn>
                              <a:cxn ang="0">
                                <a:pos x="T21" y="T23"/>
                              </a:cxn>
                            </a:cxnLst>
                            <a:rect l="0" t="0" r="r" b="b"/>
                            <a:pathLst>
                              <a:path w="59" h="14">
                                <a:moveTo>
                                  <a:pt x="0" y="9"/>
                                </a:moveTo>
                                <a:lnTo>
                                  <a:pt x="0" y="9"/>
                                </a:lnTo>
                                <a:lnTo>
                                  <a:pt x="17" y="0"/>
                                </a:lnTo>
                                <a:lnTo>
                                  <a:pt x="35" y="5"/>
                                </a:lnTo>
                                <a:lnTo>
                                  <a:pt x="52" y="12"/>
                                </a:lnTo>
                                <a:lnTo>
                                  <a:pt x="58" y="14"/>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8" name="Freeform 831"/>
                        <wps:cNvSpPr>
                          <a:spLocks/>
                        </wps:cNvSpPr>
                        <wps:spPr bwMode="auto">
                          <a:xfrm>
                            <a:off x="4921" y="3030"/>
                            <a:ext cx="11" cy="4"/>
                          </a:xfrm>
                          <a:custGeom>
                            <a:avLst/>
                            <a:gdLst>
                              <a:gd name="T0" fmla="+- 0 4922 4922"/>
                              <a:gd name="T1" fmla="*/ T0 w 11"/>
                              <a:gd name="T2" fmla="+- 0 3032 3030"/>
                              <a:gd name="T3" fmla="*/ 3032 h 4"/>
                              <a:gd name="T4" fmla="+- 0 4927 4922"/>
                              <a:gd name="T5" fmla="*/ T4 w 11"/>
                              <a:gd name="T6" fmla="+- 0 3034 3030"/>
                              <a:gd name="T7" fmla="*/ 3034 h 4"/>
                              <a:gd name="T8" fmla="+- 0 4932 4922"/>
                              <a:gd name="T9" fmla="*/ T8 w 11"/>
                              <a:gd name="T10" fmla="+- 0 3030 3030"/>
                              <a:gd name="T11" fmla="*/ 3030 h 4"/>
                            </a:gdLst>
                            <a:ahLst/>
                            <a:cxnLst>
                              <a:cxn ang="0">
                                <a:pos x="T1" y="T3"/>
                              </a:cxn>
                              <a:cxn ang="0">
                                <a:pos x="T5" y="T7"/>
                              </a:cxn>
                              <a:cxn ang="0">
                                <a:pos x="T9" y="T11"/>
                              </a:cxn>
                            </a:cxnLst>
                            <a:rect l="0" t="0" r="r" b="b"/>
                            <a:pathLst>
                              <a:path w="11" h="4">
                                <a:moveTo>
                                  <a:pt x="0" y="2"/>
                                </a:moveTo>
                                <a:lnTo>
                                  <a:pt x="5" y="4"/>
                                </a:lnTo>
                                <a:lnTo>
                                  <a:pt x="10"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9" name="Freeform 830"/>
                        <wps:cNvSpPr>
                          <a:spLocks/>
                        </wps:cNvSpPr>
                        <wps:spPr bwMode="auto">
                          <a:xfrm>
                            <a:off x="4941" y="3015"/>
                            <a:ext cx="131" cy="8"/>
                          </a:xfrm>
                          <a:custGeom>
                            <a:avLst/>
                            <a:gdLst>
                              <a:gd name="T0" fmla="+- 0 4941 4941"/>
                              <a:gd name="T1" fmla="*/ T0 w 131"/>
                              <a:gd name="T2" fmla="+- 0 3023 3016"/>
                              <a:gd name="T3" fmla="*/ 3023 h 8"/>
                              <a:gd name="T4" fmla="+- 0 4944 4941"/>
                              <a:gd name="T5" fmla="*/ T4 w 131"/>
                              <a:gd name="T6" fmla="+- 0 3021 3016"/>
                              <a:gd name="T7" fmla="*/ 3021 h 8"/>
                              <a:gd name="T8" fmla="+- 0 4962 4941"/>
                              <a:gd name="T9" fmla="*/ T8 w 131"/>
                              <a:gd name="T10" fmla="+- 0 3024 3016"/>
                              <a:gd name="T11" fmla="*/ 3024 h 8"/>
                              <a:gd name="T12" fmla="+- 0 4979 4941"/>
                              <a:gd name="T13" fmla="*/ T12 w 131"/>
                              <a:gd name="T14" fmla="+- 0 3018 3016"/>
                              <a:gd name="T15" fmla="*/ 3018 h 8"/>
                              <a:gd name="T16" fmla="+- 0 4996 4941"/>
                              <a:gd name="T17" fmla="*/ T16 w 131"/>
                              <a:gd name="T18" fmla="+- 0 3018 3016"/>
                              <a:gd name="T19" fmla="*/ 3018 h 8"/>
                              <a:gd name="T20" fmla="+- 0 5013 4941"/>
                              <a:gd name="T21" fmla="*/ T20 w 131"/>
                              <a:gd name="T22" fmla="+- 0 3022 3016"/>
                              <a:gd name="T23" fmla="*/ 3022 h 8"/>
                              <a:gd name="T24" fmla="+- 0 5030 4941"/>
                              <a:gd name="T25" fmla="*/ T24 w 131"/>
                              <a:gd name="T26" fmla="+- 0 3023 3016"/>
                              <a:gd name="T27" fmla="*/ 3023 h 8"/>
                              <a:gd name="T28" fmla="+- 0 5048 4941"/>
                              <a:gd name="T29" fmla="*/ T28 w 131"/>
                              <a:gd name="T30" fmla="+- 0 3023 3016"/>
                              <a:gd name="T31" fmla="*/ 3023 h 8"/>
                              <a:gd name="T32" fmla="+- 0 5065 4941"/>
                              <a:gd name="T33" fmla="*/ T32 w 131"/>
                              <a:gd name="T34" fmla="+- 0 3020 3016"/>
                              <a:gd name="T35" fmla="*/ 3020 h 8"/>
                              <a:gd name="T36" fmla="+- 0 5072 4941"/>
                              <a:gd name="T37" fmla="*/ T36 w 131"/>
                              <a:gd name="T38" fmla="+- 0 3016 3016"/>
                              <a:gd name="T39" fmla="*/ 3016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1" h="8">
                                <a:moveTo>
                                  <a:pt x="0" y="7"/>
                                </a:moveTo>
                                <a:lnTo>
                                  <a:pt x="3" y="5"/>
                                </a:lnTo>
                                <a:lnTo>
                                  <a:pt x="21" y="8"/>
                                </a:lnTo>
                                <a:lnTo>
                                  <a:pt x="38" y="2"/>
                                </a:lnTo>
                                <a:lnTo>
                                  <a:pt x="55" y="2"/>
                                </a:lnTo>
                                <a:lnTo>
                                  <a:pt x="72" y="6"/>
                                </a:lnTo>
                                <a:lnTo>
                                  <a:pt x="89" y="7"/>
                                </a:lnTo>
                                <a:lnTo>
                                  <a:pt x="107" y="7"/>
                                </a:lnTo>
                                <a:lnTo>
                                  <a:pt x="124" y="4"/>
                                </a:lnTo>
                                <a:lnTo>
                                  <a:pt x="131" y="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 name="Freeform 829"/>
                        <wps:cNvSpPr>
                          <a:spLocks/>
                        </wps:cNvSpPr>
                        <wps:spPr bwMode="auto">
                          <a:xfrm>
                            <a:off x="5077" y="3009"/>
                            <a:ext cx="11" cy="3"/>
                          </a:xfrm>
                          <a:custGeom>
                            <a:avLst/>
                            <a:gdLst>
                              <a:gd name="T0" fmla="+- 0 5077 5077"/>
                              <a:gd name="T1" fmla="*/ T0 w 11"/>
                              <a:gd name="T2" fmla="+- 0 3013 3010"/>
                              <a:gd name="T3" fmla="*/ 3013 h 3"/>
                              <a:gd name="T4" fmla="+- 0 5082 5077"/>
                              <a:gd name="T5" fmla="*/ T4 w 11"/>
                              <a:gd name="T6" fmla="+- 0 3010 3010"/>
                              <a:gd name="T7" fmla="*/ 3010 h 3"/>
                              <a:gd name="T8" fmla="+- 0 5087 5077"/>
                              <a:gd name="T9" fmla="*/ T8 w 11"/>
                              <a:gd name="T10" fmla="+- 0 3012 3010"/>
                              <a:gd name="T11" fmla="*/ 3012 h 3"/>
                            </a:gdLst>
                            <a:ahLst/>
                            <a:cxnLst>
                              <a:cxn ang="0">
                                <a:pos x="T1" y="T3"/>
                              </a:cxn>
                              <a:cxn ang="0">
                                <a:pos x="T5" y="T7"/>
                              </a:cxn>
                              <a:cxn ang="0">
                                <a:pos x="T9" y="T11"/>
                              </a:cxn>
                            </a:cxnLst>
                            <a:rect l="0" t="0" r="r" b="b"/>
                            <a:pathLst>
                              <a:path w="11" h="3">
                                <a:moveTo>
                                  <a:pt x="0" y="3"/>
                                </a:moveTo>
                                <a:lnTo>
                                  <a:pt x="5" y="0"/>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 name="Freeform 828"/>
                        <wps:cNvSpPr>
                          <a:spLocks/>
                        </wps:cNvSpPr>
                        <wps:spPr bwMode="auto">
                          <a:xfrm>
                            <a:off x="5093" y="3014"/>
                            <a:ext cx="11" cy="3"/>
                          </a:xfrm>
                          <a:custGeom>
                            <a:avLst/>
                            <a:gdLst>
                              <a:gd name="T0" fmla="+- 0 5094 5094"/>
                              <a:gd name="T1" fmla="*/ T0 w 11"/>
                              <a:gd name="T2" fmla="+- 0 3015 3014"/>
                              <a:gd name="T3" fmla="*/ 3015 h 3"/>
                              <a:gd name="T4" fmla="+- 0 5099 5094"/>
                              <a:gd name="T5" fmla="*/ T4 w 11"/>
                              <a:gd name="T6" fmla="+- 0 3017 3014"/>
                              <a:gd name="T7" fmla="*/ 3017 h 3"/>
                              <a:gd name="T8" fmla="+- 0 5104 5094"/>
                              <a:gd name="T9" fmla="*/ T8 w 11"/>
                              <a:gd name="T10" fmla="+- 0 3014 3014"/>
                              <a:gd name="T11" fmla="*/ 3014 h 3"/>
                            </a:gdLst>
                            <a:ahLst/>
                            <a:cxnLst>
                              <a:cxn ang="0">
                                <a:pos x="T1" y="T3"/>
                              </a:cxn>
                              <a:cxn ang="0">
                                <a:pos x="T5" y="T7"/>
                              </a:cxn>
                              <a:cxn ang="0">
                                <a:pos x="T9" y="T11"/>
                              </a:cxn>
                            </a:cxnLst>
                            <a:rect l="0" t="0" r="r" b="b"/>
                            <a:pathLst>
                              <a:path w="11" h="3">
                                <a:moveTo>
                                  <a:pt x="0" y="1"/>
                                </a:moveTo>
                                <a:lnTo>
                                  <a:pt x="5" y="3"/>
                                </a:lnTo>
                                <a:lnTo>
                                  <a:pt x="10"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 name="Freeform 827"/>
                        <wps:cNvSpPr>
                          <a:spLocks/>
                        </wps:cNvSpPr>
                        <wps:spPr bwMode="auto">
                          <a:xfrm>
                            <a:off x="5111" y="3007"/>
                            <a:ext cx="11" cy="3"/>
                          </a:xfrm>
                          <a:custGeom>
                            <a:avLst/>
                            <a:gdLst>
                              <a:gd name="T0" fmla="+- 0 5111 5111"/>
                              <a:gd name="T1" fmla="*/ T0 w 11"/>
                              <a:gd name="T2" fmla="+- 0 3010 3007"/>
                              <a:gd name="T3" fmla="*/ 3010 h 3"/>
                              <a:gd name="T4" fmla="+- 0 5116 5111"/>
                              <a:gd name="T5" fmla="*/ T4 w 11"/>
                              <a:gd name="T6" fmla="+- 0 3007 3007"/>
                              <a:gd name="T7" fmla="*/ 3007 h 3"/>
                              <a:gd name="T8" fmla="+- 0 5122 5111"/>
                              <a:gd name="T9" fmla="*/ T8 w 11"/>
                              <a:gd name="T10" fmla="+- 0 3009 3007"/>
                              <a:gd name="T11" fmla="*/ 3009 h 3"/>
                            </a:gdLst>
                            <a:ahLst/>
                            <a:cxnLst>
                              <a:cxn ang="0">
                                <a:pos x="T1" y="T3"/>
                              </a:cxn>
                              <a:cxn ang="0">
                                <a:pos x="T5" y="T7"/>
                              </a:cxn>
                              <a:cxn ang="0">
                                <a:pos x="T9" y="T11"/>
                              </a:cxn>
                            </a:cxnLst>
                            <a:rect l="0" t="0" r="r" b="b"/>
                            <a:pathLst>
                              <a:path w="11" h="3">
                                <a:moveTo>
                                  <a:pt x="0" y="3"/>
                                </a:moveTo>
                                <a:lnTo>
                                  <a:pt x="5" y="0"/>
                                </a:lnTo>
                                <a:lnTo>
                                  <a:pt x="11"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Freeform 826"/>
                        <wps:cNvSpPr>
                          <a:spLocks/>
                        </wps:cNvSpPr>
                        <wps:spPr bwMode="auto">
                          <a:xfrm>
                            <a:off x="5132" y="2995"/>
                            <a:ext cx="166" cy="19"/>
                          </a:xfrm>
                          <a:custGeom>
                            <a:avLst/>
                            <a:gdLst>
                              <a:gd name="T0" fmla="+- 0 5132 5132"/>
                              <a:gd name="T1" fmla="*/ T0 w 166"/>
                              <a:gd name="T2" fmla="+- 0 3013 2995"/>
                              <a:gd name="T3" fmla="*/ 3013 h 19"/>
                              <a:gd name="T4" fmla="+- 0 5134 5132"/>
                              <a:gd name="T5" fmla="*/ T4 w 166"/>
                              <a:gd name="T6" fmla="+- 0 3014 2995"/>
                              <a:gd name="T7" fmla="*/ 3014 h 19"/>
                              <a:gd name="T8" fmla="+- 0 5151 5132"/>
                              <a:gd name="T9" fmla="*/ T8 w 166"/>
                              <a:gd name="T10" fmla="+- 0 3009 2995"/>
                              <a:gd name="T11" fmla="*/ 3009 h 19"/>
                              <a:gd name="T12" fmla="+- 0 5168 5132"/>
                              <a:gd name="T13" fmla="*/ T12 w 166"/>
                              <a:gd name="T14" fmla="+- 0 3008 2995"/>
                              <a:gd name="T15" fmla="*/ 3008 h 19"/>
                              <a:gd name="T16" fmla="+- 0 5185 5132"/>
                              <a:gd name="T17" fmla="*/ T16 w 166"/>
                              <a:gd name="T18" fmla="+- 0 3007 2995"/>
                              <a:gd name="T19" fmla="*/ 3007 h 19"/>
                              <a:gd name="T20" fmla="+- 0 5203 5132"/>
                              <a:gd name="T21" fmla="*/ T20 w 166"/>
                              <a:gd name="T22" fmla="+- 0 3003 2995"/>
                              <a:gd name="T23" fmla="*/ 3003 h 19"/>
                              <a:gd name="T24" fmla="+- 0 5220 5132"/>
                              <a:gd name="T25" fmla="*/ T24 w 166"/>
                              <a:gd name="T26" fmla="+- 0 3002 2995"/>
                              <a:gd name="T27" fmla="*/ 3002 h 19"/>
                              <a:gd name="T28" fmla="+- 0 5237 5132"/>
                              <a:gd name="T29" fmla="*/ T28 w 166"/>
                              <a:gd name="T30" fmla="+- 0 3005 2995"/>
                              <a:gd name="T31" fmla="*/ 3005 h 19"/>
                              <a:gd name="T32" fmla="+- 0 5254 5132"/>
                              <a:gd name="T33" fmla="*/ T32 w 166"/>
                              <a:gd name="T34" fmla="+- 0 3003 2995"/>
                              <a:gd name="T35" fmla="*/ 3003 h 19"/>
                              <a:gd name="T36" fmla="+- 0 5271 5132"/>
                              <a:gd name="T37" fmla="*/ T36 w 166"/>
                              <a:gd name="T38" fmla="+- 0 3005 2995"/>
                              <a:gd name="T39" fmla="*/ 3005 h 19"/>
                              <a:gd name="T40" fmla="+- 0 5289 5132"/>
                              <a:gd name="T41" fmla="*/ T40 w 166"/>
                              <a:gd name="T42" fmla="+- 0 3004 2995"/>
                              <a:gd name="T43" fmla="*/ 3004 h 19"/>
                              <a:gd name="T44" fmla="+- 0 5298 5132"/>
                              <a:gd name="T45" fmla="*/ T44 w 166"/>
                              <a:gd name="T46" fmla="+- 0 2995 2995"/>
                              <a:gd name="T47" fmla="*/ 2995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6" h="19">
                                <a:moveTo>
                                  <a:pt x="0" y="18"/>
                                </a:moveTo>
                                <a:lnTo>
                                  <a:pt x="2" y="19"/>
                                </a:lnTo>
                                <a:lnTo>
                                  <a:pt x="19" y="14"/>
                                </a:lnTo>
                                <a:lnTo>
                                  <a:pt x="36" y="13"/>
                                </a:lnTo>
                                <a:lnTo>
                                  <a:pt x="53" y="12"/>
                                </a:lnTo>
                                <a:lnTo>
                                  <a:pt x="71" y="8"/>
                                </a:lnTo>
                                <a:lnTo>
                                  <a:pt x="88" y="7"/>
                                </a:lnTo>
                                <a:lnTo>
                                  <a:pt x="105" y="10"/>
                                </a:lnTo>
                                <a:lnTo>
                                  <a:pt x="122" y="8"/>
                                </a:lnTo>
                                <a:lnTo>
                                  <a:pt x="139" y="10"/>
                                </a:lnTo>
                                <a:lnTo>
                                  <a:pt x="157" y="9"/>
                                </a:lnTo>
                                <a:lnTo>
                                  <a:pt x="166"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Freeform 825"/>
                        <wps:cNvSpPr>
                          <a:spLocks/>
                        </wps:cNvSpPr>
                        <wps:spPr bwMode="auto">
                          <a:xfrm>
                            <a:off x="5301" y="2987"/>
                            <a:ext cx="9" cy="4"/>
                          </a:xfrm>
                          <a:custGeom>
                            <a:avLst/>
                            <a:gdLst>
                              <a:gd name="T0" fmla="+- 0 5302 5302"/>
                              <a:gd name="T1" fmla="*/ T0 w 9"/>
                              <a:gd name="T2" fmla="+- 0 2991 2987"/>
                              <a:gd name="T3" fmla="*/ 2991 h 4"/>
                              <a:gd name="T4" fmla="+- 0 5306 5302"/>
                              <a:gd name="T5" fmla="*/ T4 w 9"/>
                              <a:gd name="T6" fmla="+- 0 2987 2987"/>
                              <a:gd name="T7" fmla="*/ 2987 h 4"/>
                              <a:gd name="T8" fmla="+- 0 5310 5302"/>
                              <a:gd name="T9" fmla="*/ T8 w 9"/>
                              <a:gd name="T10" fmla="+- 0 2991 2987"/>
                              <a:gd name="T11" fmla="*/ 2991 h 4"/>
                            </a:gdLst>
                            <a:ahLst/>
                            <a:cxnLst>
                              <a:cxn ang="0">
                                <a:pos x="T1" y="T3"/>
                              </a:cxn>
                              <a:cxn ang="0">
                                <a:pos x="T5" y="T7"/>
                              </a:cxn>
                              <a:cxn ang="0">
                                <a:pos x="T9" y="T11"/>
                              </a:cxn>
                            </a:cxnLst>
                            <a:rect l="0" t="0" r="r" b="b"/>
                            <a:pathLst>
                              <a:path w="9" h="4">
                                <a:moveTo>
                                  <a:pt x="0" y="4"/>
                                </a:moveTo>
                                <a:lnTo>
                                  <a:pt x="4" y="0"/>
                                </a:lnTo>
                                <a:lnTo>
                                  <a:pt x="8" y="4"/>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5" name="Freeform 824"/>
                        <wps:cNvSpPr>
                          <a:spLocks/>
                        </wps:cNvSpPr>
                        <wps:spPr bwMode="auto">
                          <a:xfrm>
                            <a:off x="5318" y="2997"/>
                            <a:ext cx="11" cy="4"/>
                          </a:xfrm>
                          <a:custGeom>
                            <a:avLst/>
                            <a:gdLst>
                              <a:gd name="T0" fmla="+- 0 5318 5318"/>
                              <a:gd name="T1" fmla="*/ T0 w 11"/>
                              <a:gd name="T2" fmla="+- 0 2997 2997"/>
                              <a:gd name="T3" fmla="*/ 2997 h 4"/>
                              <a:gd name="T4" fmla="+- 0 5323 5318"/>
                              <a:gd name="T5" fmla="*/ T4 w 11"/>
                              <a:gd name="T6" fmla="+- 0 3001 2997"/>
                              <a:gd name="T7" fmla="*/ 3001 h 4"/>
                              <a:gd name="T8" fmla="+- 0 5329 5318"/>
                              <a:gd name="T9" fmla="*/ T8 w 11"/>
                              <a:gd name="T10" fmla="+- 0 3000 2997"/>
                              <a:gd name="T11" fmla="*/ 3000 h 4"/>
                            </a:gdLst>
                            <a:ahLst/>
                            <a:cxnLst>
                              <a:cxn ang="0">
                                <a:pos x="T1" y="T3"/>
                              </a:cxn>
                              <a:cxn ang="0">
                                <a:pos x="T5" y="T7"/>
                              </a:cxn>
                              <a:cxn ang="0">
                                <a:pos x="T9" y="T11"/>
                              </a:cxn>
                            </a:cxnLst>
                            <a:rect l="0" t="0" r="r" b="b"/>
                            <a:pathLst>
                              <a:path w="11" h="4">
                                <a:moveTo>
                                  <a:pt x="0" y="0"/>
                                </a:moveTo>
                                <a:lnTo>
                                  <a:pt x="5" y="4"/>
                                </a:lnTo>
                                <a:lnTo>
                                  <a:pt x="11" y="3"/>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6" name="Freeform 823"/>
                        <wps:cNvSpPr>
                          <a:spLocks/>
                        </wps:cNvSpPr>
                        <wps:spPr bwMode="auto">
                          <a:xfrm>
                            <a:off x="5339" y="2984"/>
                            <a:ext cx="95" cy="14"/>
                          </a:xfrm>
                          <a:custGeom>
                            <a:avLst/>
                            <a:gdLst>
                              <a:gd name="T0" fmla="+- 0 5339 5339"/>
                              <a:gd name="T1" fmla="*/ T0 w 95"/>
                              <a:gd name="T2" fmla="+- 0 2998 2984"/>
                              <a:gd name="T3" fmla="*/ 2998 h 14"/>
                              <a:gd name="T4" fmla="+- 0 5340 5339"/>
                              <a:gd name="T5" fmla="*/ T4 w 95"/>
                              <a:gd name="T6" fmla="+- 0 2998 2984"/>
                              <a:gd name="T7" fmla="*/ 2998 h 14"/>
                              <a:gd name="T8" fmla="+- 0 5357 5339"/>
                              <a:gd name="T9" fmla="*/ T8 w 95"/>
                              <a:gd name="T10" fmla="+- 0 2998 2984"/>
                              <a:gd name="T11" fmla="*/ 2998 h 14"/>
                              <a:gd name="T12" fmla="+- 0 5375 5339"/>
                              <a:gd name="T13" fmla="*/ T12 w 95"/>
                              <a:gd name="T14" fmla="+- 0 2984 2984"/>
                              <a:gd name="T15" fmla="*/ 2984 h 14"/>
                              <a:gd name="T16" fmla="+- 0 5392 5339"/>
                              <a:gd name="T17" fmla="*/ T16 w 95"/>
                              <a:gd name="T18" fmla="+- 0 2985 2984"/>
                              <a:gd name="T19" fmla="*/ 2985 h 14"/>
                              <a:gd name="T20" fmla="+- 0 5409 5339"/>
                              <a:gd name="T21" fmla="*/ T20 w 95"/>
                              <a:gd name="T22" fmla="+- 0 2988 2984"/>
                              <a:gd name="T23" fmla="*/ 2988 h 14"/>
                              <a:gd name="T24" fmla="+- 0 5426 5339"/>
                              <a:gd name="T25" fmla="*/ T24 w 95"/>
                              <a:gd name="T26" fmla="+- 0 2988 2984"/>
                              <a:gd name="T27" fmla="*/ 2988 h 14"/>
                              <a:gd name="T28" fmla="+- 0 5434 5339"/>
                              <a:gd name="T29" fmla="*/ T28 w 95"/>
                              <a:gd name="T30" fmla="+- 0 2984 2984"/>
                              <a:gd name="T31" fmla="*/ 2984 h 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 h="14">
                                <a:moveTo>
                                  <a:pt x="0" y="14"/>
                                </a:moveTo>
                                <a:lnTo>
                                  <a:pt x="1" y="14"/>
                                </a:lnTo>
                                <a:lnTo>
                                  <a:pt x="18" y="14"/>
                                </a:lnTo>
                                <a:lnTo>
                                  <a:pt x="36" y="0"/>
                                </a:lnTo>
                                <a:lnTo>
                                  <a:pt x="53" y="1"/>
                                </a:lnTo>
                                <a:lnTo>
                                  <a:pt x="70" y="4"/>
                                </a:lnTo>
                                <a:lnTo>
                                  <a:pt x="87" y="4"/>
                                </a:lnTo>
                                <a:lnTo>
                                  <a:pt x="95"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 name="Freeform 822"/>
                        <wps:cNvSpPr>
                          <a:spLocks/>
                        </wps:cNvSpPr>
                        <wps:spPr bwMode="auto">
                          <a:xfrm>
                            <a:off x="5438" y="2978"/>
                            <a:ext cx="10" cy="4"/>
                          </a:xfrm>
                          <a:custGeom>
                            <a:avLst/>
                            <a:gdLst>
                              <a:gd name="T0" fmla="+- 0 5439 5439"/>
                              <a:gd name="T1" fmla="*/ T0 w 10"/>
                              <a:gd name="T2" fmla="+- 0 2981 2979"/>
                              <a:gd name="T3" fmla="*/ 2981 h 4"/>
                              <a:gd name="T4" fmla="+- 0 5444 5439"/>
                              <a:gd name="T5" fmla="*/ T4 w 10"/>
                              <a:gd name="T6" fmla="+- 0 2979 2979"/>
                              <a:gd name="T7" fmla="*/ 2979 h 4"/>
                              <a:gd name="T8" fmla="+- 0 5448 5439"/>
                              <a:gd name="T9" fmla="*/ T8 w 10"/>
                              <a:gd name="T10" fmla="+- 0 2982 2979"/>
                              <a:gd name="T11" fmla="*/ 2982 h 4"/>
                            </a:gdLst>
                            <a:ahLst/>
                            <a:cxnLst>
                              <a:cxn ang="0">
                                <a:pos x="T1" y="T3"/>
                              </a:cxn>
                              <a:cxn ang="0">
                                <a:pos x="T5" y="T7"/>
                              </a:cxn>
                              <a:cxn ang="0">
                                <a:pos x="T9" y="T11"/>
                              </a:cxn>
                            </a:cxnLst>
                            <a:rect l="0" t="0" r="r" b="b"/>
                            <a:pathLst>
                              <a:path w="10" h="4">
                                <a:moveTo>
                                  <a:pt x="0" y="2"/>
                                </a:moveTo>
                                <a:lnTo>
                                  <a:pt x="5" y="0"/>
                                </a:lnTo>
                                <a:lnTo>
                                  <a:pt x="9" y="3"/>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Freeform 821"/>
                        <wps:cNvSpPr>
                          <a:spLocks/>
                        </wps:cNvSpPr>
                        <wps:spPr bwMode="auto">
                          <a:xfrm>
                            <a:off x="5455" y="2986"/>
                            <a:ext cx="10" cy="4"/>
                          </a:xfrm>
                          <a:custGeom>
                            <a:avLst/>
                            <a:gdLst>
                              <a:gd name="T0" fmla="+- 0 5456 5456"/>
                              <a:gd name="T1" fmla="*/ T0 w 10"/>
                              <a:gd name="T2" fmla="+- 0 2987 2987"/>
                              <a:gd name="T3" fmla="*/ 2987 h 4"/>
                              <a:gd name="T4" fmla="+- 0 5461 5456"/>
                              <a:gd name="T5" fmla="*/ T4 w 10"/>
                              <a:gd name="T6" fmla="+- 0 2990 2987"/>
                              <a:gd name="T7" fmla="*/ 2990 h 4"/>
                              <a:gd name="T8" fmla="+- 0 5466 5456"/>
                              <a:gd name="T9" fmla="*/ T8 w 10"/>
                              <a:gd name="T10" fmla="+- 0 2987 2987"/>
                              <a:gd name="T11" fmla="*/ 2987 h 4"/>
                            </a:gdLst>
                            <a:ahLst/>
                            <a:cxnLst>
                              <a:cxn ang="0">
                                <a:pos x="T1" y="T3"/>
                              </a:cxn>
                              <a:cxn ang="0">
                                <a:pos x="T5" y="T7"/>
                              </a:cxn>
                              <a:cxn ang="0">
                                <a:pos x="T9" y="T11"/>
                              </a:cxn>
                            </a:cxnLst>
                            <a:rect l="0" t="0" r="r" b="b"/>
                            <a:pathLst>
                              <a:path w="10" h="4">
                                <a:moveTo>
                                  <a:pt x="0" y="0"/>
                                </a:moveTo>
                                <a:lnTo>
                                  <a:pt x="5" y="3"/>
                                </a:lnTo>
                                <a:lnTo>
                                  <a:pt x="10"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9" name="Freeform 820"/>
                        <wps:cNvSpPr>
                          <a:spLocks/>
                        </wps:cNvSpPr>
                        <wps:spPr bwMode="auto">
                          <a:xfrm>
                            <a:off x="5478" y="2981"/>
                            <a:ext cx="22" cy="5"/>
                          </a:xfrm>
                          <a:custGeom>
                            <a:avLst/>
                            <a:gdLst>
                              <a:gd name="T0" fmla="+- 0 5479 5479"/>
                              <a:gd name="T1" fmla="*/ T0 w 22"/>
                              <a:gd name="T2" fmla="+- 0 2982 2982"/>
                              <a:gd name="T3" fmla="*/ 2982 h 5"/>
                              <a:gd name="T4" fmla="+- 0 5495 5479"/>
                              <a:gd name="T5" fmla="*/ T4 w 22"/>
                              <a:gd name="T6" fmla="+- 0 2985 2982"/>
                              <a:gd name="T7" fmla="*/ 2985 h 5"/>
                              <a:gd name="T8" fmla="+- 0 5500 5479"/>
                              <a:gd name="T9" fmla="*/ T8 w 22"/>
                              <a:gd name="T10" fmla="+- 0 2987 2982"/>
                              <a:gd name="T11" fmla="*/ 2987 h 5"/>
                            </a:gdLst>
                            <a:ahLst/>
                            <a:cxnLst>
                              <a:cxn ang="0">
                                <a:pos x="T1" y="T3"/>
                              </a:cxn>
                              <a:cxn ang="0">
                                <a:pos x="T5" y="T7"/>
                              </a:cxn>
                              <a:cxn ang="0">
                                <a:pos x="T9" y="T11"/>
                              </a:cxn>
                            </a:cxnLst>
                            <a:rect l="0" t="0" r="r" b="b"/>
                            <a:pathLst>
                              <a:path w="22" h="5">
                                <a:moveTo>
                                  <a:pt x="0" y="0"/>
                                </a:moveTo>
                                <a:lnTo>
                                  <a:pt x="16" y="3"/>
                                </a:lnTo>
                                <a:lnTo>
                                  <a:pt x="21" y="5"/>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Freeform 819"/>
                        <wps:cNvSpPr>
                          <a:spLocks/>
                        </wps:cNvSpPr>
                        <wps:spPr bwMode="auto">
                          <a:xfrm>
                            <a:off x="5506" y="2986"/>
                            <a:ext cx="10" cy="5"/>
                          </a:xfrm>
                          <a:custGeom>
                            <a:avLst/>
                            <a:gdLst>
                              <a:gd name="T0" fmla="+- 0 5507 5507"/>
                              <a:gd name="T1" fmla="*/ T0 w 10"/>
                              <a:gd name="T2" fmla="+- 0 2989 2986"/>
                              <a:gd name="T3" fmla="*/ 2989 h 5"/>
                              <a:gd name="T4" fmla="+- 0 5512 5507"/>
                              <a:gd name="T5" fmla="*/ T4 w 10"/>
                              <a:gd name="T6" fmla="+- 0 2991 2986"/>
                              <a:gd name="T7" fmla="*/ 2991 h 5"/>
                              <a:gd name="T8" fmla="+- 0 5516 5507"/>
                              <a:gd name="T9" fmla="*/ T8 w 10"/>
                              <a:gd name="T10" fmla="+- 0 2986 2986"/>
                              <a:gd name="T11" fmla="*/ 2986 h 5"/>
                            </a:gdLst>
                            <a:ahLst/>
                            <a:cxnLst>
                              <a:cxn ang="0">
                                <a:pos x="T1" y="T3"/>
                              </a:cxn>
                              <a:cxn ang="0">
                                <a:pos x="T5" y="T7"/>
                              </a:cxn>
                              <a:cxn ang="0">
                                <a:pos x="T9" y="T11"/>
                              </a:cxn>
                            </a:cxnLst>
                            <a:rect l="0" t="0" r="r" b="b"/>
                            <a:pathLst>
                              <a:path w="10" h="5">
                                <a:moveTo>
                                  <a:pt x="0" y="3"/>
                                </a:moveTo>
                                <a:lnTo>
                                  <a:pt x="5" y="5"/>
                                </a:lnTo>
                                <a:lnTo>
                                  <a:pt x="9"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 name="Freeform 818"/>
                        <wps:cNvSpPr>
                          <a:spLocks/>
                        </wps:cNvSpPr>
                        <wps:spPr bwMode="auto">
                          <a:xfrm>
                            <a:off x="5525" y="2970"/>
                            <a:ext cx="10" cy="5"/>
                          </a:xfrm>
                          <a:custGeom>
                            <a:avLst/>
                            <a:gdLst>
                              <a:gd name="T0" fmla="+- 0 5526 5526"/>
                              <a:gd name="T1" fmla="*/ T0 w 10"/>
                              <a:gd name="T2" fmla="+- 0 2975 2971"/>
                              <a:gd name="T3" fmla="*/ 2975 h 5"/>
                              <a:gd name="T4" fmla="+- 0 5530 5526"/>
                              <a:gd name="T5" fmla="*/ T4 w 10"/>
                              <a:gd name="T6" fmla="+- 0 2971 2971"/>
                              <a:gd name="T7" fmla="*/ 2971 h 5"/>
                              <a:gd name="T8" fmla="+- 0 5535 5526"/>
                              <a:gd name="T9" fmla="*/ T8 w 10"/>
                              <a:gd name="T10" fmla="+- 0 2971 2971"/>
                              <a:gd name="T11" fmla="*/ 2971 h 5"/>
                            </a:gdLst>
                            <a:ahLst/>
                            <a:cxnLst>
                              <a:cxn ang="0">
                                <a:pos x="T1" y="T3"/>
                              </a:cxn>
                              <a:cxn ang="0">
                                <a:pos x="T5" y="T7"/>
                              </a:cxn>
                              <a:cxn ang="0">
                                <a:pos x="T9" y="T11"/>
                              </a:cxn>
                            </a:cxnLst>
                            <a:rect l="0" t="0" r="r" b="b"/>
                            <a:pathLst>
                              <a:path w="10" h="5">
                                <a:moveTo>
                                  <a:pt x="0" y="4"/>
                                </a:moveTo>
                                <a:lnTo>
                                  <a:pt x="4" y="0"/>
                                </a:lnTo>
                                <a:lnTo>
                                  <a:pt x="9"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Freeform 817"/>
                        <wps:cNvSpPr>
                          <a:spLocks/>
                        </wps:cNvSpPr>
                        <wps:spPr bwMode="auto">
                          <a:xfrm>
                            <a:off x="5546" y="2853"/>
                            <a:ext cx="286" cy="118"/>
                          </a:xfrm>
                          <a:custGeom>
                            <a:avLst/>
                            <a:gdLst>
                              <a:gd name="T0" fmla="+- 0 5547 5547"/>
                              <a:gd name="T1" fmla="*/ T0 w 286"/>
                              <a:gd name="T2" fmla="+- 0 2971 2853"/>
                              <a:gd name="T3" fmla="*/ 2971 h 118"/>
                              <a:gd name="T4" fmla="+- 0 5564 5547"/>
                              <a:gd name="T5" fmla="*/ T4 w 286"/>
                              <a:gd name="T6" fmla="+- 0 2965 2853"/>
                              <a:gd name="T7" fmla="*/ 2965 h 118"/>
                              <a:gd name="T8" fmla="+- 0 5581 5547"/>
                              <a:gd name="T9" fmla="*/ T8 w 286"/>
                              <a:gd name="T10" fmla="+- 0 2960 2853"/>
                              <a:gd name="T11" fmla="*/ 2960 h 118"/>
                              <a:gd name="T12" fmla="+- 0 5598 5547"/>
                              <a:gd name="T13" fmla="*/ T12 w 286"/>
                              <a:gd name="T14" fmla="+- 0 2955 2853"/>
                              <a:gd name="T15" fmla="*/ 2955 h 118"/>
                              <a:gd name="T16" fmla="+- 0 5616 5547"/>
                              <a:gd name="T17" fmla="*/ T16 w 286"/>
                              <a:gd name="T18" fmla="+- 0 2945 2853"/>
                              <a:gd name="T19" fmla="*/ 2945 h 118"/>
                              <a:gd name="T20" fmla="+- 0 5633 5547"/>
                              <a:gd name="T21" fmla="*/ T20 w 286"/>
                              <a:gd name="T22" fmla="+- 0 2937 2853"/>
                              <a:gd name="T23" fmla="*/ 2937 h 118"/>
                              <a:gd name="T24" fmla="+- 0 5650 5547"/>
                              <a:gd name="T25" fmla="*/ T24 w 286"/>
                              <a:gd name="T26" fmla="+- 0 2937 2853"/>
                              <a:gd name="T27" fmla="*/ 2937 h 118"/>
                              <a:gd name="T28" fmla="+- 0 5667 5547"/>
                              <a:gd name="T29" fmla="*/ T28 w 286"/>
                              <a:gd name="T30" fmla="+- 0 2935 2853"/>
                              <a:gd name="T31" fmla="*/ 2935 h 118"/>
                              <a:gd name="T32" fmla="+- 0 5684 5547"/>
                              <a:gd name="T33" fmla="*/ T32 w 286"/>
                              <a:gd name="T34" fmla="+- 0 2929 2853"/>
                              <a:gd name="T35" fmla="*/ 2929 h 118"/>
                              <a:gd name="T36" fmla="+- 0 5702 5547"/>
                              <a:gd name="T37" fmla="*/ T36 w 286"/>
                              <a:gd name="T38" fmla="+- 0 2926 2853"/>
                              <a:gd name="T39" fmla="*/ 2926 h 118"/>
                              <a:gd name="T40" fmla="+- 0 5719 5547"/>
                              <a:gd name="T41" fmla="*/ T40 w 286"/>
                              <a:gd name="T42" fmla="+- 0 2916 2853"/>
                              <a:gd name="T43" fmla="*/ 2916 h 118"/>
                              <a:gd name="T44" fmla="+- 0 5736 5547"/>
                              <a:gd name="T45" fmla="*/ T44 w 286"/>
                              <a:gd name="T46" fmla="+- 0 2910 2853"/>
                              <a:gd name="T47" fmla="*/ 2910 h 118"/>
                              <a:gd name="T48" fmla="+- 0 5753 5547"/>
                              <a:gd name="T49" fmla="*/ T48 w 286"/>
                              <a:gd name="T50" fmla="+- 0 2898 2853"/>
                              <a:gd name="T51" fmla="*/ 2898 h 118"/>
                              <a:gd name="T52" fmla="+- 0 5771 5547"/>
                              <a:gd name="T53" fmla="*/ T52 w 286"/>
                              <a:gd name="T54" fmla="+- 0 2886 2853"/>
                              <a:gd name="T55" fmla="*/ 2886 h 118"/>
                              <a:gd name="T56" fmla="+- 0 5788 5547"/>
                              <a:gd name="T57" fmla="*/ T56 w 286"/>
                              <a:gd name="T58" fmla="+- 0 2882 2853"/>
                              <a:gd name="T59" fmla="*/ 2882 h 118"/>
                              <a:gd name="T60" fmla="+- 0 5805 5547"/>
                              <a:gd name="T61" fmla="*/ T60 w 286"/>
                              <a:gd name="T62" fmla="+- 0 2873 2853"/>
                              <a:gd name="T63" fmla="*/ 2873 h 118"/>
                              <a:gd name="T64" fmla="+- 0 5822 5547"/>
                              <a:gd name="T65" fmla="*/ T64 w 286"/>
                              <a:gd name="T66" fmla="+- 0 2866 2853"/>
                              <a:gd name="T67" fmla="*/ 2866 h 118"/>
                              <a:gd name="T68" fmla="+- 0 5832 5547"/>
                              <a:gd name="T69" fmla="*/ T68 w 286"/>
                              <a:gd name="T70" fmla="+- 0 2853 2853"/>
                              <a:gd name="T71" fmla="*/ 2853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86" h="118">
                                <a:moveTo>
                                  <a:pt x="0" y="118"/>
                                </a:moveTo>
                                <a:lnTo>
                                  <a:pt x="17" y="112"/>
                                </a:lnTo>
                                <a:lnTo>
                                  <a:pt x="34" y="107"/>
                                </a:lnTo>
                                <a:lnTo>
                                  <a:pt x="51" y="102"/>
                                </a:lnTo>
                                <a:lnTo>
                                  <a:pt x="69" y="92"/>
                                </a:lnTo>
                                <a:lnTo>
                                  <a:pt x="86" y="84"/>
                                </a:lnTo>
                                <a:lnTo>
                                  <a:pt x="103" y="84"/>
                                </a:lnTo>
                                <a:lnTo>
                                  <a:pt x="120" y="82"/>
                                </a:lnTo>
                                <a:lnTo>
                                  <a:pt x="137" y="76"/>
                                </a:lnTo>
                                <a:lnTo>
                                  <a:pt x="155" y="73"/>
                                </a:lnTo>
                                <a:lnTo>
                                  <a:pt x="172" y="63"/>
                                </a:lnTo>
                                <a:lnTo>
                                  <a:pt x="189" y="57"/>
                                </a:lnTo>
                                <a:lnTo>
                                  <a:pt x="206" y="45"/>
                                </a:lnTo>
                                <a:lnTo>
                                  <a:pt x="224" y="33"/>
                                </a:lnTo>
                                <a:lnTo>
                                  <a:pt x="241" y="29"/>
                                </a:lnTo>
                                <a:lnTo>
                                  <a:pt x="258" y="20"/>
                                </a:lnTo>
                                <a:lnTo>
                                  <a:pt x="275" y="13"/>
                                </a:lnTo>
                                <a:lnTo>
                                  <a:pt x="285"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 name="Freeform 816"/>
                        <wps:cNvSpPr>
                          <a:spLocks/>
                        </wps:cNvSpPr>
                        <wps:spPr bwMode="auto">
                          <a:xfrm>
                            <a:off x="5835" y="2844"/>
                            <a:ext cx="8" cy="5"/>
                          </a:xfrm>
                          <a:custGeom>
                            <a:avLst/>
                            <a:gdLst>
                              <a:gd name="T0" fmla="+- 0 5836 5836"/>
                              <a:gd name="T1" fmla="*/ T0 w 8"/>
                              <a:gd name="T2" fmla="+- 0 2849 2845"/>
                              <a:gd name="T3" fmla="*/ 2849 h 5"/>
                              <a:gd name="T4" fmla="+- 0 5839 5836"/>
                              <a:gd name="T5" fmla="*/ T4 w 8"/>
                              <a:gd name="T6" fmla="+- 0 2845 2845"/>
                              <a:gd name="T7" fmla="*/ 2845 h 5"/>
                              <a:gd name="T8" fmla="+- 0 5844 5836"/>
                              <a:gd name="T9" fmla="*/ T8 w 8"/>
                              <a:gd name="T10" fmla="+- 0 2848 2845"/>
                              <a:gd name="T11" fmla="*/ 2848 h 5"/>
                            </a:gdLst>
                            <a:ahLst/>
                            <a:cxnLst>
                              <a:cxn ang="0">
                                <a:pos x="T1" y="T3"/>
                              </a:cxn>
                              <a:cxn ang="0">
                                <a:pos x="T5" y="T7"/>
                              </a:cxn>
                              <a:cxn ang="0">
                                <a:pos x="T9" y="T11"/>
                              </a:cxn>
                            </a:cxnLst>
                            <a:rect l="0" t="0" r="r" b="b"/>
                            <a:pathLst>
                              <a:path w="8" h="5">
                                <a:moveTo>
                                  <a:pt x="0" y="4"/>
                                </a:moveTo>
                                <a:lnTo>
                                  <a:pt x="3" y="0"/>
                                </a:lnTo>
                                <a:lnTo>
                                  <a:pt x="8" y="3"/>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4" name="Freeform 815"/>
                        <wps:cNvSpPr>
                          <a:spLocks/>
                        </wps:cNvSpPr>
                        <wps:spPr bwMode="auto">
                          <a:xfrm>
                            <a:off x="5852" y="2855"/>
                            <a:ext cx="9" cy="5"/>
                          </a:xfrm>
                          <a:custGeom>
                            <a:avLst/>
                            <a:gdLst>
                              <a:gd name="T0" fmla="+- 0 5852 5852"/>
                              <a:gd name="T1" fmla="*/ T0 w 9"/>
                              <a:gd name="T2" fmla="+- 0 2856 2855"/>
                              <a:gd name="T3" fmla="*/ 2856 h 5"/>
                              <a:gd name="T4" fmla="+- 0 5857 5852"/>
                              <a:gd name="T5" fmla="*/ T4 w 9"/>
                              <a:gd name="T6" fmla="+- 0 2860 2855"/>
                              <a:gd name="T7" fmla="*/ 2860 h 5"/>
                              <a:gd name="T8" fmla="+- 0 5861 5852"/>
                              <a:gd name="T9" fmla="*/ T8 w 9"/>
                              <a:gd name="T10" fmla="+- 0 2855 2855"/>
                              <a:gd name="T11" fmla="*/ 2855 h 5"/>
                            </a:gdLst>
                            <a:ahLst/>
                            <a:cxnLst>
                              <a:cxn ang="0">
                                <a:pos x="T1" y="T3"/>
                              </a:cxn>
                              <a:cxn ang="0">
                                <a:pos x="T5" y="T7"/>
                              </a:cxn>
                              <a:cxn ang="0">
                                <a:pos x="T9" y="T11"/>
                              </a:cxn>
                            </a:cxnLst>
                            <a:rect l="0" t="0" r="r" b="b"/>
                            <a:pathLst>
                              <a:path w="9" h="5">
                                <a:moveTo>
                                  <a:pt x="0" y="1"/>
                                </a:moveTo>
                                <a:lnTo>
                                  <a:pt x="5" y="5"/>
                                </a:lnTo>
                                <a:lnTo>
                                  <a:pt x="9"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5" name="Freeform 814"/>
                        <wps:cNvSpPr>
                          <a:spLocks/>
                        </wps:cNvSpPr>
                        <wps:spPr bwMode="auto">
                          <a:xfrm>
                            <a:off x="5868" y="141"/>
                            <a:ext cx="488" cy="2706"/>
                          </a:xfrm>
                          <a:custGeom>
                            <a:avLst/>
                            <a:gdLst>
                              <a:gd name="T0" fmla="+- 0 5868 5868"/>
                              <a:gd name="T1" fmla="*/ T0 w 488"/>
                              <a:gd name="T2" fmla="+- 0 2847 141"/>
                              <a:gd name="T3" fmla="*/ 2847 h 2706"/>
                              <a:gd name="T4" fmla="+- 0 5874 5868"/>
                              <a:gd name="T5" fmla="*/ T4 w 488"/>
                              <a:gd name="T6" fmla="+- 0 2841 141"/>
                              <a:gd name="T7" fmla="*/ 2841 h 2706"/>
                              <a:gd name="T8" fmla="+- 0 5891 5868"/>
                              <a:gd name="T9" fmla="*/ T8 w 488"/>
                              <a:gd name="T10" fmla="+- 0 2818 141"/>
                              <a:gd name="T11" fmla="*/ 2818 h 2706"/>
                              <a:gd name="T12" fmla="+- 0 5908 5868"/>
                              <a:gd name="T13" fmla="*/ T12 w 488"/>
                              <a:gd name="T14" fmla="+- 0 2803 141"/>
                              <a:gd name="T15" fmla="*/ 2803 h 2706"/>
                              <a:gd name="T16" fmla="+- 0 5925 5868"/>
                              <a:gd name="T17" fmla="*/ T16 w 488"/>
                              <a:gd name="T18" fmla="+- 0 2783 141"/>
                              <a:gd name="T19" fmla="*/ 2783 h 2706"/>
                              <a:gd name="T20" fmla="+- 0 5943 5868"/>
                              <a:gd name="T21" fmla="*/ T20 w 488"/>
                              <a:gd name="T22" fmla="+- 0 2773 141"/>
                              <a:gd name="T23" fmla="*/ 2773 h 2706"/>
                              <a:gd name="T24" fmla="+- 0 5960 5868"/>
                              <a:gd name="T25" fmla="*/ T24 w 488"/>
                              <a:gd name="T26" fmla="+- 0 2750 141"/>
                              <a:gd name="T27" fmla="*/ 2750 h 2706"/>
                              <a:gd name="T28" fmla="+- 0 5977 5868"/>
                              <a:gd name="T29" fmla="*/ T28 w 488"/>
                              <a:gd name="T30" fmla="+- 0 2742 141"/>
                              <a:gd name="T31" fmla="*/ 2742 h 2706"/>
                              <a:gd name="T32" fmla="+- 0 5994 5868"/>
                              <a:gd name="T33" fmla="*/ T32 w 488"/>
                              <a:gd name="T34" fmla="+- 0 2704 141"/>
                              <a:gd name="T35" fmla="*/ 2704 h 2706"/>
                              <a:gd name="T36" fmla="+- 0 6012 5868"/>
                              <a:gd name="T37" fmla="*/ T36 w 488"/>
                              <a:gd name="T38" fmla="+- 0 2687 141"/>
                              <a:gd name="T39" fmla="*/ 2687 h 2706"/>
                              <a:gd name="T40" fmla="+- 0 6029 5868"/>
                              <a:gd name="T41" fmla="*/ T40 w 488"/>
                              <a:gd name="T42" fmla="+- 0 2660 141"/>
                              <a:gd name="T43" fmla="*/ 2660 h 2706"/>
                              <a:gd name="T44" fmla="+- 0 6046 5868"/>
                              <a:gd name="T45" fmla="*/ T44 w 488"/>
                              <a:gd name="T46" fmla="+- 0 2638 141"/>
                              <a:gd name="T47" fmla="*/ 2638 h 2706"/>
                              <a:gd name="T48" fmla="+- 0 6063 5868"/>
                              <a:gd name="T49" fmla="*/ T48 w 488"/>
                              <a:gd name="T50" fmla="+- 0 2587 141"/>
                              <a:gd name="T51" fmla="*/ 2587 h 2706"/>
                              <a:gd name="T52" fmla="+- 0 6080 5868"/>
                              <a:gd name="T53" fmla="*/ T52 w 488"/>
                              <a:gd name="T54" fmla="+- 0 2569 141"/>
                              <a:gd name="T55" fmla="*/ 2569 h 2706"/>
                              <a:gd name="T56" fmla="+- 0 6098 5868"/>
                              <a:gd name="T57" fmla="*/ T56 w 488"/>
                              <a:gd name="T58" fmla="+- 0 2533 141"/>
                              <a:gd name="T59" fmla="*/ 2533 h 2706"/>
                              <a:gd name="T60" fmla="+- 0 6115 5868"/>
                              <a:gd name="T61" fmla="*/ T60 w 488"/>
                              <a:gd name="T62" fmla="+- 0 2476 141"/>
                              <a:gd name="T63" fmla="*/ 2476 h 2706"/>
                              <a:gd name="T64" fmla="+- 0 6132 5868"/>
                              <a:gd name="T65" fmla="*/ T64 w 488"/>
                              <a:gd name="T66" fmla="+- 0 2439 141"/>
                              <a:gd name="T67" fmla="*/ 2439 h 2706"/>
                              <a:gd name="T68" fmla="+- 0 6149 5868"/>
                              <a:gd name="T69" fmla="*/ T68 w 488"/>
                              <a:gd name="T70" fmla="+- 0 2407 141"/>
                              <a:gd name="T71" fmla="*/ 2407 h 2706"/>
                              <a:gd name="T72" fmla="+- 0 6166 5868"/>
                              <a:gd name="T73" fmla="*/ T72 w 488"/>
                              <a:gd name="T74" fmla="+- 0 2357 141"/>
                              <a:gd name="T75" fmla="*/ 2357 h 2706"/>
                              <a:gd name="T76" fmla="+- 0 6184 5868"/>
                              <a:gd name="T77" fmla="*/ T76 w 488"/>
                              <a:gd name="T78" fmla="+- 0 2282 141"/>
                              <a:gd name="T79" fmla="*/ 2282 h 2706"/>
                              <a:gd name="T80" fmla="+- 0 6201 5868"/>
                              <a:gd name="T81" fmla="*/ T80 w 488"/>
                              <a:gd name="T82" fmla="+- 0 2176 141"/>
                              <a:gd name="T83" fmla="*/ 2176 h 2706"/>
                              <a:gd name="T84" fmla="+- 0 6218 5868"/>
                              <a:gd name="T85" fmla="*/ T84 w 488"/>
                              <a:gd name="T86" fmla="+- 0 2076 141"/>
                              <a:gd name="T87" fmla="*/ 2076 h 2706"/>
                              <a:gd name="T88" fmla="+- 0 6235 5868"/>
                              <a:gd name="T89" fmla="*/ T88 w 488"/>
                              <a:gd name="T90" fmla="+- 0 1938 141"/>
                              <a:gd name="T91" fmla="*/ 1938 h 2706"/>
                              <a:gd name="T92" fmla="+- 0 6252 5868"/>
                              <a:gd name="T93" fmla="*/ T92 w 488"/>
                              <a:gd name="T94" fmla="+- 0 1738 141"/>
                              <a:gd name="T95" fmla="*/ 1738 h 2706"/>
                              <a:gd name="T96" fmla="+- 0 6270 5868"/>
                              <a:gd name="T97" fmla="*/ T96 w 488"/>
                              <a:gd name="T98" fmla="+- 0 1551 141"/>
                              <a:gd name="T99" fmla="*/ 1551 h 2706"/>
                              <a:gd name="T100" fmla="+- 0 6287 5868"/>
                              <a:gd name="T101" fmla="*/ T100 w 488"/>
                              <a:gd name="T102" fmla="+- 0 1369 141"/>
                              <a:gd name="T103" fmla="*/ 1369 h 2706"/>
                              <a:gd name="T104" fmla="+- 0 6304 5868"/>
                              <a:gd name="T105" fmla="*/ T104 w 488"/>
                              <a:gd name="T106" fmla="+- 0 1204 141"/>
                              <a:gd name="T107" fmla="*/ 1204 h 2706"/>
                              <a:gd name="T108" fmla="+- 0 6321 5868"/>
                              <a:gd name="T109" fmla="*/ T108 w 488"/>
                              <a:gd name="T110" fmla="+- 0 1056 141"/>
                              <a:gd name="T111" fmla="*/ 1056 h 2706"/>
                              <a:gd name="T112" fmla="+- 0 6339 5868"/>
                              <a:gd name="T113" fmla="*/ T112 w 488"/>
                              <a:gd name="T114" fmla="+- 0 755 141"/>
                              <a:gd name="T115" fmla="*/ 755 h 2706"/>
                              <a:gd name="T116" fmla="+- 0 6355 5868"/>
                              <a:gd name="T117" fmla="*/ T116 w 488"/>
                              <a:gd name="T118" fmla="+- 0 141 141"/>
                              <a:gd name="T119" fmla="*/ 141 h 2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88" h="2706">
                                <a:moveTo>
                                  <a:pt x="0" y="2706"/>
                                </a:moveTo>
                                <a:lnTo>
                                  <a:pt x="6" y="2700"/>
                                </a:lnTo>
                                <a:lnTo>
                                  <a:pt x="23" y="2677"/>
                                </a:lnTo>
                                <a:lnTo>
                                  <a:pt x="40" y="2662"/>
                                </a:lnTo>
                                <a:lnTo>
                                  <a:pt x="57" y="2642"/>
                                </a:lnTo>
                                <a:lnTo>
                                  <a:pt x="75" y="2632"/>
                                </a:lnTo>
                                <a:lnTo>
                                  <a:pt x="92" y="2609"/>
                                </a:lnTo>
                                <a:lnTo>
                                  <a:pt x="109" y="2601"/>
                                </a:lnTo>
                                <a:lnTo>
                                  <a:pt x="126" y="2563"/>
                                </a:lnTo>
                                <a:lnTo>
                                  <a:pt x="144" y="2546"/>
                                </a:lnTo>
                                <a:lnTo>
                                  <a:pt x="161" y="2519"/>
                                </a:lnTo>
                                <a:lnTo>
                                  <a:pt x="178" y="2497"/>
                                </a:lnTo>
                                <a:lnTo>
                                  <a:pt x="195" y="2446"/>
                                </a:lnTo>
                                <a:lnTo>
                                  <a:pt x="212" y="2428"/>
                                </a:lnTo>
                                <a:lnTo>
                                  <a:pt x="230" y="2392"/>
                                </a:lnTo>
                                <a:lnTo>
                                  <a:pt x="247" y="2335"/>
                                </a:lnTo>
                                <a:lnTo>
                                  <a:pt x="264" y="2298"/>
                                </a:lnTo>
                                <a:lnTo>
                                  <a:pt x="281" y="2266"/>
                                </a:lnTo>
                                <a:lnTo>
                                  <a:pt x="298" y="2216"/>
                                </a:lnTo>
                                <a:lnTo>
                                  <a:pt x="316" y="2141"/>
                                </a:lnTo>
                                <a:lnTo>
                                  <a:pt x="333" y="2035"/>
                                </a:lnTo>
                                <a:lnTo>
                                  <a:pt x="350" y="1935"/>
                                </a:lnTo>
                                <a:lnTo>
                                  <a:pt x="367" y="1797"/>
                                </a:lnTo>
                                <a:lnTo>
                                  <a:pt x="384" y="1597"/>
                                </a:lnTo>
                                <a:lnTo>
                                  <a:pt x="402" y="1410"/>
                                </a:lnTo>
                                <a:lnTo>
                                  <a:pt x="419" y="1228"/>
                                </a:lnTo>
                                <a:lnTo>
                                  <a:pt x="436" y="1063"/>
                                </a:lnTo>
                                <a:lnTo>
                                  <a:pt x="453" y="915"/>
                                </a:lnTo>
                                <a:lnTo>
                                  <a:pt x="471" y="614"/>
                                </a:lnTo>
                                <a:lnTo>
                                  <a:pt x="487" y="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Freeform 813"/>
                        <wps:cNvSpPr>
                          <a:spLocks/>
                        </wps:cNvSpPr>
                        <wps:spPr bwMode="auto">
                          <a:xfrm>
                            <a:off x="6355" y="129"/>
                            <a:ext cx="2" cy="6"/>
                          </a:xfrm>
                          <a:custGeom>
                            <a:avLst/>
                            <a:gdLst>
                              <a:gd name="T0" fmla="+- 0 6356 6356"/>
                              <a:gd name="T1" fmla="*/ T0 w 1"/>
                              <a:gd name="T2" fmla="+- 0 135 130"/>
                              <a:gd name="T3" fmla="*/ 135 h 6"/>
                              <a:gd name="T4" fmla="+- 0 6356 6356"/>
                              <a:gd name="T5" fmla="*/ T4 w 1"/>
                              <a:gd name="T6" fmla="+- 0 130 130"/>
                              <a:gd name="T7" fmla="*/ 130 h 6"/>
                              <a:gd name="T8" fmla="+- 0 6356 6356"/>
                              <a:gd name="T9" fmla="*/ T8 w 1"/>
                              <a:gd name="T10" fmla="+- 0 135 130"/>
                              <a:gd name="T11" fmla="*/ 135 h 6"/>
                            </a:gdLst>
                            <a:ahLst/>
                            <a:cxnLst>
                              <a:cxn ang="0">
                                <a:pos x="T1" y="T3"/>
                              </a:cxn>
                              <a:cxn ang="0">
                                <a:pos x="T5" y="T7"/>
                              </a:cxn>
                              <a:cxn ang="0">
                                <a:pos x="T9" y="T11"/>
                              </a:cxn>
                            </a:cxnLst>
                            <a:rect l="0" t="0" r="r" b="b"/>
                            <a:pathLst>
                              <a:path w="1" h="6">
                                <a:moveTo>
                                  <a:pt x="0" y="5"/>
                                </a:moveTo>
                                <a:lnTo>
                                  <a:pt x="0" y="0"/>
                                </a:lnTo>
                                <a:lnTo>
                                  <a:pt x="0" y="5"/>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 name="Freeform 812"/>
                        <wps:cNvSpPr>
                          <a:spLocks/>
                        </wps:cNvSpPr>
                        <wps:spPr bwMode="auto">
                          <a:xfrm>
                            <a:off x="6357" y="146"/>
                            <a:ext cx="129" cy="2207"/>
                          </a:xfrm>
                          <a:custGeom>
                            <a:avLst/>
                            <a:gdLst>
                              <a:gd name="T0" fmla="+- 0 6358 6358"/>
                              <a:gd name="T1" fmla="*/ T0 w 129"/>
                              <a:gd name="T2" fmla="+- 0 147 147"/>
                              <a:gd name="T3" fmla="*/ 147 h 2207"/>
                              <a:gd name="T4" fmla="+- 0 6373 6358"/>
                              <a:gd name="T5" fmla="*/ T4 w 129"/>
                              <a:gd name="T6" fmla="+- 0 262 147"/>
                              <a:gd name="T7" fmla="*/ 262 h 2207"/>
                              <a:gd name="T8" fmla="+- 0 6390 6358"/>
                              <a:gd name="T9" fmla="*/ T8 w 129"/>
                              <a:gd name="T10" fmla="+- 0 1226 147"/>
                              <a:gd name="T11" fmla="*/ 1226 h 2207"/>
                              <a:gd name="T12" fmla="+- 0 6407 6358"/>
                              <a:gd name="T13" fmla="*/ T12 w 129"/>
                              <a:gd name="T14" fmla="+- 0 1711 147"/>
                              <a:gd name="T15" fmla="*/ 1711 h 2207"/>
                              <a:gd name="T16" fmla="+- 0 6425 6358"/>
                              <a:gd name="T17" fmla="*/ T16 w 129"/>
                              <a:gd name="T18" fmla="+- 0 2025 147"/>
                              <a:gd name="T19" fmla="*/ 2025 h 2207"/>
                              <a:gd name="T20" fmla="+- 0 6442 6358"/>
                              <a:gd name="T21" fmla="*/ T20 w 129"/>
                              <a:gd name="T22" fmla="+- 0 2198 147"/>
                              <a:gd name="T23" fmla="*/ 2198 h 2207"/>
                              <a:gd name="T24" fmla="+- 0 6459 6358"/>
                              <a:gd name="T25" fmla="*/ T24 w 129"/>
                              <a:gd name="T26" fmla="+- 0 2286 147"/>
                              <a:gd name="T27" fmla="*/ 2286 h 2207"/>
                              <a:gd name="T28" fmla="+- 0 6476 6358"/>
                              <a:gd name="T29" fmla="*/ T28 w 129"/>
                              <a:gd name="T30" fmla="+- 0 2337 147"/>
                              <a:gd name="T31" fmla="*/ 2337 h 2207"/>
                              <a:gd name="T32" fmla="+- 0 6487 6358"/>
                              <a:gd name="T33" fmla="*/ T32 w 129"/>
                              <a:gd name="T34" fmla="+- 0 2353 147"/>
                              <a:gd name="T35" fmla="*/ 2353 h 2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9" h="2207">
                                <a:moveTo>
                                  <a:pt x="0" y="0"/>
                                </a:moveTo>
                                <a:lnTo>
                                  <a:pt x="15" y="115"/>
                                </a:lnTo>
                                <a:lnTo>
                                  <a:pt x="32" y="1079"/>
                                </a:lnTo>
                                <a:lnTo>
                                  <a:pt x="49" y="1564"/>
                                </a:lnTo>
                                <a:lnTo>
                                  <a:pt x="67" y="1878"/>
                                </a:lnTo>
                                <a:lnTo>
                                  <a:pt x="84" y="2051"/>
                                </a:lnTo>
                                <a:lnTo>
                                  <a:pt x="101" y="2139"/>
                                </a:lnTo>
                                <a:lnTo>
                                  <a:pt x="118" y="2190"/>
                                </a:lnTo>
                                <a:lnTo>
                                  <a:pt x="129" y="2206"/>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8" name="Freeform 811"/>
                        <wps:cNvSpPr>
                          <a:spLocks/>
                        </wps:cNvSpPr>
                        <wps:spPr bwMode="auto">
                          <a:xfrm>
                            <a:off x="6490" y="2357"/>
                            <a:ext cx="8" cy="5"/>
                          </a:xfrm>
                          <a:custGeom>
                            <a:avLst/>
                            <a:gdLst>
                              <a:gd name="T0" fmla="+- 0 6490 6490"/>
                              <a:gd name="T1" fmla="*/ T0 w 8"/>
                              <a:gd name="T2" fmla="+- 0 2357 2357"/>
                              <a:gd name="T3" fmla="*/ 2357 h 5"/>
                              <a:gd name="T4" fmla="+- 0 6493 6490"/>
                              <a:gd name="T5" fmla="*/ T4 w 8"/>
                              <a:gd name="T6" fmla="+- 0 2362 2357"/>
                              <a:gd name="T7" fmla="*/ 2362 h 5"/>
                              <a:gd name="T8" fmla="+- 0 6497 6490"/>
                              <a:gd name="T9" fmla="*/ T8 w 8"/>
                              <a:gd name="T10" fmla="+- 0 2358 2357"/>
                              <a:gd name="T11" fmla="*/ 2358 h 5"/>
                            </a:gdLst>
                            <a:ahLst/>
                            <a:cxnLst>
                              <a:cxn ang="0">
                                <a:pos x="T1" y="T3"/>
                              </a:cxn>
                              <a:cxn ang="0">
                                <a:pos x="T5" y="T7"/>
                              </a:cxn>
                              <a:cxn ang="0">
                                <a:pos x="T9" y="T11"/>
                              </a:cxn>
                            </a:cxnLst>
                            <a:rect l="0" t="0" r="r" b="b"/>
                            <a:pathLst>
                              <a:path w="8" h="5">
                                <a:moveTo>
                                  <a:pt x="0" y="0"/>
                                </a:moveTo>
                                <a:lnTo>
                                  <a:pt x="3" y="5"/>
                                </a:lnTo>
                                <a:lnTo>
                                  <a:pt x="7" y="1"/>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9" name="Freeform 810"/>
                        <wps:cNvSpPr>
                          <a:spLocks/>
                        </wps:cNvSpPr>
                        <wps:spPr bwMode="auto">
                          <a:xfrm>
                            <a:off x="6506" y="2343"/>
                            <a:ext cx="10" cy="5"/>
                          </a:xfrm>
                          <a:custGeom>
                            <a:avLst/>
                            <a:gdLst>
                              <a:gd name="T0" fmla="+- 0 6507 6507"/>
                              <a:gd name="T1" fmla="*/ T0 w 10"/>
                              <a:gd name="T2" fmla="+- 0 2348 2343"/>
                              <a:gd name="T3" fmla="*/ 2348 h 5"/>
                              <a:gd name="T4" fmla="+- 0 6511 6507"/>
                              <a:gd name="T5" fmla="*/ T4 w 10"/>
                              <a:gd name="T6" fmla="+- 0 2343 2343"/>
                              <a:gd name="T7" fmla="*/ 2343 h 5"/>
                              <a:gd name="T8" fmla="+- 0 6516 6507"/>
                              <a:gd name="T9" fmla="*/ T8 w 10"/>
                              <a:gd name="T10" fmla="+- 0 2344 2343"/>
                              <a:gd name="T11" fmla="*/ 2344 h 5"/>
                            </a:gdLst>
                            <a:ahLst/>
                            <a:cxnLst>
                              <a:cxn ang="0">
                                <a:pos x="T1" y="T3"/>
                              </a:cxn>
                              <a:cxn ang="0">
                                <a:pos x="T5" y="T7"/>
                              </a:cxn>
                              <a:cxn ang="0">
                                <a:pos x="T9" y="T11"/>
                              </a:cxn>
                            </a:cxnLst>
                            <a:rect l="0" t="0" r="r" b="b"/>
                            <a:pathLst>
                              <a:path w="10" h="5">
                                <a:moveTo>
                                  <a:pt x="0" y="5"/>
                                </a:moveTo>
                                <a:lnTo>
                                  <a:pt x="4" y="0"/>
                                </a:lnTo>
                                <a:lnTo>
                                  <a:pt x="9" y="1"/>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 name="Freeform 809"/>
                        <wps:cNvSpPr>
                          <a:spLocks/>
                        </wps:cNvSpPr>
                        <wps:spPr bwMode="auto">
                          <a:xfrm>
                            <a:off x="6524" y="2345"/>
                            <a:ext cx="12" cy="5"/>
                          </a:xfrm>
                          <a:custGeom>
                            <a:avLst/>
                            <a:gdLst>
                              <a:gd name="T0" fmla="+- 0 6525 6525"/>
                              <a:gd name="T1" fmla="*/ T0 w 12"/>
                              <a:gd name="T2" fmla="+- 0 2345 2345"/>
                              <a:gd name="T3" fmla="*/ 2345 h 5"/>
                              <a:gd name="T4" fmla="+- 0 6528 6525"/>
                              <a:gd name="T5" fmla="*/ T4 w 12"/>
                              <a:gd name="T6" fmla="+- 0 2346 2345"/>
                              <a:gd name="T7" fmla="*/ 2346 h 5"/>
                              <a:gd name="T8" fmla="+- 0 6536 6525"/>
                              <a:gd name="T9" fmla="*/ T8 w 12"/>
                              <a:gd name="T10" fmla="+- 0 2350 2345"/>
                              <a:gd name="T11" fmla="*/ 2350 h 5"/>
                            </a:gdLst>
                            <a:ahLst/>
                            <a:cxnLst>
                              <a:cxn ang="0">
                                <a:pos x="T1" y="T3"/>
                              </a:cxn>
                              <a:cxn ang="0">
                                <a:pos x="T5" y="T7"/>
                              </a:cxn>
                              <a:cxn ang="0">
                                <a:pos x="T9" y="T11"/>
                              </a:cxn>
                            </a:cxnLst>
                            <a:rect l="0" t="0" r="r" b="b"/>
                            <a:pathLst>
                              <a:path w="12" h="5">
                                <a:moveTo>
                                  <a:pt x="0" y="0"/>
                                </a:moveTo>
                                <a:lnTo>
                                  <a:pt x="3" y="1"/>
                                </a:lnTo>
                                <a:lnTo>
                                  <a:pt x="11" y="5"/>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1" name="Freeform 808"/>
                        <wps:cNvSpPr>
                          <a:spLocks/>
                        </wps:cNvSpPr>
                        <wps:spPr bwMode="auto">
                          <a:xfrm>
                            <a:off x="6539" y="2351"/>
                            <a:ext cx="7" cy="8"/>
                          </a:xfrm>
                          <a:custGeom>
                            <a:avLst/>
                            <a:gdLst>
                              <a:gd name="T0" fmla="+- 0 6540 6540"/>
                              <a:gd name="T1" fmla="*/ T0 w 7"/>
                              <a:gd name="T2" fmla="+- 0 2352 2352"/>
                              <a:gd name="T3" fmla="*/ 2352 h 8"/>
                              <a:gd name="T4" fmla="+- 0 6545 6540"/>
                              <a:gd name="T5" fmla="*/ T4 w 7"/>
                              <a:gd name="T6" fmla="+- 0 2354 2352"/>
                              <a:gd name="T7" fmla="*/ 2354 h 8"/>
                              <a:gd name="T8" fmla="+- 0 6547 6540"/>
                              <a:gd name="T9" fmla="*/ T8 w 7"/>
                              <a:gd name="T10" fmla="+- 0 2360 2352"/>
                              <a:gd name="T11" fmla="*/ 2360 h 8"/>
                            </a:gdLst>
                            <a:ahLst/>
                            <a:cxnLst>
                              <a:cxn ang="0">
                                <a:pos x="T1" y="T3"/>
                              </a:cxn>
                              <a:cxn ang="0">
                                <a:pos x="T5" y="T7"/>
                              </a:cxn>
                              <a:cxn ang="0">
                                <a:pos x="T9" y="T11"/>
                              </a:cxn>
                            </a:cxnLst>
                            <a:rect l="0" t="0" r="r" b="b"/>
                            <a:pathLst>
                              <a:path w="7" h="8">
                                <a:moveTo>
                                  <a:pt x="0" y="0"/>
                                </a:moveTo>
                                <a:lnTo>
                                  <a:pt x="5" y="2"/>
                                </a:lnTo>
                                <a:lnTo>
                                  <a:pt x="7" y="8"/>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 name="Freeform 807"/>
                        <wps:cNvSpPr>
                          <a:spLocks/>
                        </wps:cNvSpPr>
                        <wps:spPr bwMode="auto">
                          <a:xfrm>
                            <a:off x="6550" y="2370"/>
                            <a:ext cx="121" cy="231"/>
                          </a:xfrm>
                          <a:custGeom>
                            <a:avLst/>
                            <a:gdLst>
                              <a:gd name="T0" fmla="+- 0 6551 6551"/>
                              <a:gd name="T1" fmla="*/ T0 w 121"/>
                              <a:gd name="T2" fmla="+- 0 2371 2371"/>
                              <a:gd name="T3" fmla="*/ 2371 h 231"/>
                              <a:gd name="T4" fmla="+- 0 6562 6551"/>
                              <a:gd name="T5" fmla="*/ T4 w 121"/>
                              <a:gd name="T6" fmla="+- 0 2406 2371"/>
                              <a:gd name="T7" fmla="*/ 2406 h 231"/>
                              <a:gd name="T8" fmla="+- 0 6580 6551"/>
                              <a:gd name="T9" fmla="*/ T8 w 121"/>
                              <a:gd name="T10" fmla="+- 0 2472 2371"/>
                              <a:gd name="T11" fmla="*/ 2472 h 231"/>
                              <a:gd name="T12" fmla="+- 0 6597 6551"/>
                              <a:gd name="T13" fmla="*/ T12 w 121"/>
                              <a:gd name="T14" fmla="+- 0 2540 2371"/>
                              <a:gd name="T15" fmla="*/ 2540 h 231"/>
                              <a:gd name="T16" fmla="+- 0 6614 6551"/>
                              <a:gd name="T17" fmla="*/ T16 w 121"/>
                              <a:gd name="T18" fmla="+- 0 2558 2371"/>
                              <a:gd name="T19" fmla="*/ 2558 h 231"/>
                              <a:gd name="T20" fmla="+- 0 6631 6551"/>
                              <a:gd name="T21" fmla="*/ T20 w 121"/>
                              <a:gd name="T22" fmla="+- 0 2582 2371"/>
                              <a:gd name="T23" fmla="*/ 2582 h 231"/>
                              <a:gd name="T24" fmla="+- 0 6648 6551"/>
                              <a:gd name="T25" fmla="*/ T24 w 121"/>
                              <a:gd name="T26" fmla="+- 0 2597 2371"/>
                              <a:gd name="T27" fmla="*/ 2597 h 231"/>
                              <a:gd name="T28" fmla="+- 0 6666 6551"/>
                              <a:gd name="T29" fmla="*/ T28 w 121"/>
                              <a:gd name="T30" fmla="+- 0 2600 2371"/>
                              <a:gd name="T31" fmla="*/ 2600 h 231"/>
                              <a:gd name="T32" fmla="+- 0 6671 6551"/>
                              <a:gd name="T33" fmla="*/ T32 w 121"/>
                              <a:gd name="T34" fmla="+- 0 2601 2371"/>
                              <a:gd name="T35" fmla="*/ 2601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1" h="231">
                                <a:moveTo>
                                  <a:pt x="0" y="0"/>
                                </a:moveTo>
                                <a:lnTo>
                                  <a:pt x="11" y="35"/>
                                </a:lnTo>
                                <a:lnTo>
                                  <a:pt x="29" y="101"/>
                                </a:lnTo>
                                <a:lnTo>
                                  <a:pt x="46" y="169"/>
                                </a:lnTo>
                                <a:lnTo>
                                  <a:pt x="63" y="187"/>
                                </a:lnTo>
                                <a:lnTo>
                                  <a:pt x="80" y="211"/>
                                </a:lnTo>
                                <a:lnTo>
                                  <a:pt x="97" y="226"/>
                                </a:lnTo>
                                <a:lnTo>
                                  <a:pt x="115" y="229"/>
                                </a:lnTo>
                                <a:lnTo>
                                  <a:pt x="120" y="23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 name="Freeform 806"/>
                        <wps:cNvSpPr>
                          <a:spLocks/>
                        </wps:cNvSpPr>
                        <wps:spPr bwMode="auto">
                          <a:xfrm>
                            <a:off x="6677" y="2602"/>
                            <a:ext cx="9" cy="7"/>
                          </a:xfrm>
                          <a:custGeom>
                            <a:avLst/>
                            <a:gdLst>
                              <a:gd name="T0" fmla="+- 0 6677 6677"/>
                              <a:gd name="T1" fmla="*/ T0 w 9"/>
                              <a:gd name="T2" fmla="+- 0 2602 2602"/>
                              <a:gd name="T3" fmla="*/ 2602 h 7"/>
                              <a:gd name="T4" fmla="+- 0 6683 6677"/>
                              <a:gd name="T5" fmla="*/ T4 w 9"/>
                              <a:gd name="T6" fmla="+- 0 2604 2602"/>
                              <a:gd name="T7" fmla="*/ 2604 h 7"/>
                              <a:gd name="T8" fmla="+- 0 6686 6677"/>
                              <a:gd name="T9" fmla="*/ T8 w 9"/>
                              <a:gd name="T10" fmla="+- 0 2609 2602"/>
                              <a:gd name="T11" fmla="*/ 2609 h 7"/>
                            </a:gdLst>
                            <a:ahLst/>
                            <a:cxnLst>
                              <a:cxn ang="0">
                                <a:pos x="T1" y="T3"/>
                              </a:cxn>
                              <a:cxn ang="0">
                                <a:pos x="T5" y="T7"/>
                              </a:cxn>
                              <a:cxn ang="0">
                                <a:pos x="T9" y="T11"/>
                              </a:cxn>
                            </a:cxnLst>
                            <a:rect l="0" t="0" r="r" b="b"/>
                            <a:pathLst>
                              <a:path w="9" h="7">
                                <a:moveTo>
                                  <a:pt x="0" y="0"/>
                                </a:moveTo>
                                <a:lnTo>
                                  <a:pt x="6" y="2"/>
                                </a:lnTo>
                                <a:lnTo>
                                  <a:pt x="9" y="7"/>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4" name="Freeform 805"/>
                        <wps:cNvSpPr>
                          <a:spLocks/>
                        </wps:cNvSpPr>
                        <wps:spPr bwMode="auto">
                          <a:xfrm>
                            <a:off x="6690" y="2618"/>
                            <a:ext cx="294" cy="254"/>
                          </a:xfrm>
                          <a:custGeom>
                            <a:avLst/>
                            <a:gdLst>
                              <a:gd name="T0" fmla="+- 0 6691 6691"/>
                              <a:gd name="T1" fmla="*/ T0 w 294"/>
                              <a:gd name="T2" fmla="+- 0 2618 2618"/>
                              <a:gd name="T3" fmla="*/ 2618 h 254"/>
                              <a:gd name="T4" fmla="+- 0 6700 6691"/>
                              <a:gd name="T5" fmla="*/ T4 w 294"/>
                              <a:gd name="T6" fmla="+- 0 2635 2618"/>
                              <a:gd name="T7" fmla="*/ 2635 h 254"/>
                              <a:gd name="T8" fmla="+- 0 6717 6691"/>
                              <a:gd name="T9" fmla="*/ T8 w 294"/>
                              <a:gd name="T10" fmla="+- 0 2665 2618"/>
                              <a:gd name="T11" fmla="*/ 2665 h 254"/>
                              <a:gd name="T12" fmla="+- 0 6734 6691"/>
                              <a:gd name="T13" fmla="*/ T12 w 294"/>
                              <a:gd name="T14" fmla="+- 0 2680 2618"/>
                              <a:gd name="T15" fmla="*/ 2680 h 254"/>
                              <a:gd name="T16" fmla="+- 0 6752 6691"/>
                              <a:gd name="T17" fmla="*/ T16 w 294"/>
                              <a:gd name="T18" fmla="+- 0 2699 2618"/>
                              <a:gd name="T19" fmla="*/ 2699 h 254"/>
                              <a:gd name="T20" fmla="+- 0 6769 6691"/>
                              <a:gd name="T21" fmla="*/ T20 w 294"/>
                              <a:gd name="T22" fmla="+- 0 2727 2618"/>
                              <a:gd name="T23" fmla="*/ 2727 h 254"/>
                              <a:gd name="T24" fmla="+- 0 6786 6691"/>
                              <a:gd name="T25" fmla="*/ T24 w 294"/>
                              <a:gd name="T26" fmla="+- 0 2745 2618"/>
                              <a:gd name="T27" fmla="*/ 2745 h 254"/>
                              <a:gd name="T28" fmla="+- 0 6803 6691"/>
                              <a:gd name="T29" fmla="*/ T28 w 294"/>
                              <a:gd name="T30" fmla="+- 0 2747 2618"/>
                              <a:gd name="T31" fmla="*/ 2747 h 254"/>
                              <a:gd name="T32" fmla="+- 0 6821 6691"/>
                              <a:gd name="T33" fmla="*/ T32 w 294"/>
                              <a:gd name="T34" fmla="+- 0 2768 2618"/>
                              <a:gd name="T35" fmla="*/ 2768 h 254"/>
                              <a:gd name="T36" fmla="+- 0 6838 6691"/>
                              <a:gd name="T37" fmla="*/ T36 w 294"/>
                              <a:gd name="T38" fmla="+- 0 2770 2618"/>
                              <a:gd name="T39" fmla="*/ 2770 h 254"/>
                              <a:gd name="T40" fmla="+- 0 6855 6691"/>
                              <a:gd name="T41" fmla="*/ T40 w 294"/>
                              <a:gd name="T42" fmla="+- 0 2784 2618"/>
                              <a:gd name="T43" fmla="*/ 2784 h 254"/>
                              <a:gd name="T44" fmla="+- 0 6872 6691"/>
                              <a:gd name="T45" fmla="*/ T44 w 294"/>
                              <a:gd name="T46" fmla="+- 0 2794 2618"/>
                              <a:gd name="T47" fmla="*/ 2794 h 254"/>
                              <a:gd name="T48" fmla="+- 0 6889 6691"/>
                              <a:gd name="T49" fmla="*/ T48 w 294"/>
                              <a:gd name="T50" fmla="+- 0 2806 2618"/>
                              <a:gd name="T51" fmla="*/ 2806 h 254"/>
                              <a:gd name="T52" fmla="+- 0 6907 6691"/>
                              <a:gd name="T53" fmla="*/ T52 w 294"/>
                              <a:gd name="T54" fmla="+- 0 2816 2618"/>
                              <a:gd name="T55" fmla="*/ 2816 h 254"/>
                              <a:gd name="T56" fmla="+- 0 6924 6691"/>
                              <a:gd name="T57" fmla="*/ T56 w 294"/>
                              <a:gd name="T58" fmla="+- 0 2836 2618"/>
                              <a:gd name="T59" fmla="*/ 2836 h 254"/>
                              <a:gd name="T60" fmla="+- 0 6941 6691"/>
                              <a:gd name="T61" fmla="*/ T60 w 294"/>
                              <a:gd name="T62" fmla="+- 0 2848 2618"/>
                              <a:gd name="T63" fmla="*/ 2848 h 254"/>
                              <a:gd name="T64" fmla="+- 0 6958 6691"/>
                              <a:gd name="T65" fmla="*/ T64 w 294"/>
                              <a:gd name="T66" fmla="+- 0 2855 2618"/>
                              <a:gd name="T67" fmla="*/ 2855 h 254"/>
                              <a:gd name="T68" fmla="+- 0 6975 6691"/>
                              <a:gd name="T69" fmla="*/ T68 w 294"/>
                              <a:gd name="T70" fmla="+- 0 2864 2618"/>
                              <a:gd name="T71" fmla="*/ 2864 h 254"/>
                              <a:gd name="T72" fmla="+- 0 6984 6691"/>
                              <a:gd name="T73" fmla="*/ T72 w 294"/>
                              <a:gd name="T74" fmla="+- 0 2872 2618"/>
                              <a:gd name="T75" fmla="*/ 2872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4" h="254">
                                <a:moveTo>
                                  <a:pt x="0" y="0"/>
                                </a:moveTo>
                                <a:lnTo>
                                  <a:pt x="9" y="17"/>
                                </a:lnTo>
                                <a:lnTo>
                                  <a:pt x="26" y="47"/>
                                </a:lnTo>
                                <a:lnTo>
                                  <a:pt x="43" y="62"/>
                                </a:lnTo>
                                <a:lnTo>
                                  <a:pt x="61" y="81"/>
                                </a:lnTo>
                                <a:lnTo>
                                  <a:pt x="78" y="109"/>
                                </a:lnTo>
                                <a:lnTo>
                                  <a:pt x="95" y="127"/>
                                </a:lnTo>
                                <a:lnTo>
                                  <a:pt x="112" y="129"/>
                                </a:lnTo>
                                <a:lnTo>
                                  <a:pt x="130" y="150"/>
                                </a:lnTo>
                                <a:lnTo>
                                  <a:pt x="147" y="152"/>
                                </a:lnTo>
                                <a:lnTo>
                                  <a:pt x="164" y="166"/>
                                </a:lnTo>
                                <a:lnTo>
                                  <a:pt x="181" y="176"/>
                                </a:lnTo>
                                <a:lnTo>
                                  <a:pt x="198" y="188"/>
                                </a:lnTo>
                                <a:lnTo>
                                  <a:pt x="216" y="198"/>
                                </a:lnTo>
                                <a:lnTo>
                                  <a:pt x="233" y="218"/>
                                </a:lnTo>
                                <a:lnTo>
                                  <a:pt x="250" y="230"/>
                                </a:lnTo>
                                <a:lnTo>
                                  <a:pt x="267" y="237"/>
                                </a:lnTo>
                                <a:lnTo>
                                  <a:pt x="284" y="246"/>
                                </a:lnTo>
                                <a:lnTo>
                                  <a:pt x="293" y="254"/>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5" name="Freeform 804"/>
                        <wps:cNvSpPr>
                          <a:spLocks/>
                        </wps:cNvSpPr>
                        <wps:spPr bwMode="auto">
                          <a:xfrm>
                            <a:off x="6988" y="2875"/>
                            <a:ext cx="11" cy="4"/>
                          </a:xfrm>
                          <a:custGeom>
                            <a:avLst/>
                            <a:gdLst>
                              <a:gd name="T0" fmla="+- 0 6988 6988"/>
                              <a:gd name="T1" fmla="*/ T0 w 11"/>
                              <a:gd name="T2" fmla="+- 0 2875 2875"/>
                              <a:gd name="T3" fmla="*/ 2875 h 4"/>
                              <a:gd name="T4" fmla="+- 0 6993 6988"/>
                              <a:gd name="T5" fmla="*/ T4 w 11"/>
                              <a:gd name="T6" fmla="+- 0 2879 2875"/>
                              <a:gd name="T7" fmla="*/ 2879 h 4"/>
                              <a:gd name="T8" fmla="+- 0 6998 6988"/>
                              <a:gd name="T9" fmla="*/ T8 w 11"/>
                              <a:gd name="T10" fmla="+- 0 2879 2875"/>
                              <a:gd name="T11" fmla="*/ 2879 h 4"/>
                            </a:gdLst>
                            <a:ahLst/>
                            <a:cxnLst>
                              <a:cxn ang="0">
                                <a:pos x="T1" y="T3"/>
                              </a:cxn>
                              <a:cxn ang="0">
                                <a:pos x="T5" y="T7"/>
                              </a:cxn>
                              <a:cxn ang="0">
                                <a:pos x="T9" y="T11"/>
                              </a:cxn>
                            </a:cxnLst>
                            <a:rect l="0" t="0" r="r" b="b"/>
                            <a:pathLst>
                              <a:path w="11" h="4">
                                <a:moveTo>
                                  <a:pt x="0" y="0"/>
                                </a:moveTo>
                                <a:lnTo>
                                  <a:pt x="5" y="4"/>
                                </a:lnTo>
                                <a:lnTo>
                                  <a:pt x="10" y="4"/>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 name="Freeform 803"/>
                        <wps:cNvSpPr>
                          <a:spLocks/>
                        </wps:cNvSpPr>
                        <wps:spPr bwMode="auto">
                          <a:xfrm>
                            <a:off x="7008" y="2877"/>
                            <a:ext cx="94" cy="28"/>
                          </a:xfrm>
                          <a:custGeom>
                            <a:avLst/>
                            <a:gdLst>
                              <a:gd name="T0" fmla="+- 0 7009 7009"/>
                              <a:gd name="T1" fmla="*/ T0 w 94"/>
                              <a:gd name="T2" fmla="+- 0 2878 2878"/>
                              <a:gd name="T3" fmla="*/ 2878 h 28"/>
                              <a:gd name="T4" fmla="+- 0 7010 7009"/>
                              <a:gd name="T5" fmla="*/ T4 w 94"/>
                              <a:gd name="T6" fmla="+- 0 2878 2878"/>
                              <a:gd name="T7" fmla="*/ 2878 h 28"/>
                              <a:gd name="T8" fmla="+- 0 7027 7009"/>
                              <a:gd name="T9" fmla="*/ T8 w 94"/>
                              <a:gd name="T10" fmla="+- 0 2885 2878"/>
                              <a:gd name="T11" fmla="*/ 2885 h 28"/>
                              <a:gd name="T12" fmla="+- 0 7044 7009"/>
                              <a:gd name="T13" fmla="*/ T12 w 94"/>
                              <a:gd name="T14" fmla="+- 0 2894 2878"/>
                              <a:gd name="T15" fmla="*/ 2894 h 28"/>
                              <a:gd name="T16" fmla="+- 0 7061 7009"/>
                              <a:gd name="T17" fmla="*/ T16 w 94"/>
                              <a:gd name="T18" fmla="+- 0 2900 2878"/>
                              <a:gd name="T19" fmla="*/ 2900 h 28"/>
                              <a:gd name="T20" fmla="+- 0 7079 7009"/>
                              <a:gd name="T21" fmla="*/ T20 w 94"/>
                              <a:gd name="T22" fmla="+- 0 2905 2878"/>
                              <a:gd name="T23" fmla="*/ 2905 h 28"/>
                              <a:gd name="T24" fmla="+- 0 7096 7009"/>
                              <a:gd name="T25" fmla="*/ T24 w 94"/>
                              <a:gd name="T26" fmla="+- 0 2905 2878"/>
                              <a:gd name="T27" fmla="*/ 2905 h 28"/>
                              <a:gd name="T28" fmla="+- 0 7102 7009"/>
                              <a:gd name="T29" fmla="*/ T28 w 94"/>
                              <a:gd name="T30" fmla="+- 0 2905 2878"/>
                              <a:gd name="T31" fmla="*/ 2905 h 2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4" h="28">
                                <a:moveTo>
                                  <a:pt x="0" y="0"/>
                                </a:moveTo>
                                <a:lnTo>
                                  <a:pt x="1" y="0"/>
                                </a:lnTo>
                                <a:lnTo>
                                  <a:pt x="18" y="7"/>
                                </a:lnTo>
                                <a:lnTo>
                                  <a:pt x="35" y="16"/>
                                </a:lnTo>
                                <a:lnTo>
                                  <a:pt x="52" y="22"/>
                                </a:lnTo>
                                <a:lnTo>
                                  <a:pt x="70" y="27"/>
                                </a:lnTo>
                                <a:lnTo>
                                  <a:pt x="87" y="27"/>
                                </a:lnTo>
                                <a:lnTo>
                                  <a:pt x="93" y="27"/>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7" name="Freeform 802"/>
                        <wps:cNvSpPr>
                          <a:spLocks/>
                        </wps:cNvSpPr>
                        <wps:spPr bwMode="auto">
                          <a:xfrm>
                            <a:off x="7107" y="2903"/>
                            <a:ext cx="9" cy="5"/>
                          </a:xfrm>
                          <a:custGeom>
                            <a:avLst/>
                            <a:gdLst>
                              <a:gd name="T0" fmla="+- 0 7107 7107"/>
                              <a:gd name="T1" fmla="*/ T0 w 9"/>
                              <a:gd name="T2" fmla="+- 0 2904 2904"/>
                              <a:gd name="T3" fmla="*/ 2904 h 5"/>
                              <a:gd name="T4" fmla="+- 0 7113 7107"/>
                              <a:gd name="T5" fmla="*/ T4 w 9"/>
                              <a:gd name="T6" fmla="+- 0 2904 2904"/>
                              <a:gd name="T7" fmla="*/ 2904 h 5"/>
                              <a:gd name="T8" fmla="+- 0 7116 7107"/>
                              <a:gd name="T9" fmla="*/ T8 w 9"/>
                              <a:gd name="T10" fmla="+- 0 2909 2904"/>
                              <a:gd name="T11" fmla="*/ 2909 h 5"/>
                            </a:gdLst>
                            <a:ahLst/>
                            <a:cxnLst>
                              <a:cxn ang="0">
                                <a:pos x="T1" y="T3"/>
                              </a:cxn>
                              <a:cxn ang="0">
                                <a:pos x="T5" y="T7"/>
                              </a:cxn>
                              <a:cxn ang="0">
                                <a:pos x="T9" y="T11"/>
                              </a:cxn>
                            </a:cxnLst>
                            <a:rect l="0" t="0" r="r" b="b"/>
                            <a:pathLst>
                              <a:path w="9" h="5">
                                <a:moveTo>
                                  <a:pt x="0" y="0"/>
                                </a:moveTo>
                                <a:lnTo>
                                  <a:pt x="6" y="0"/>
                                </a:lnTo>
                                <a:lnTo>
                                  <a:pt x="9" y="5"/>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8" name="Line 801"/>
                        <wps:cNvCnPr>
                          <a:cxnSpLocks noChangeShapeType="1"/>
                        </wps:cNvCnPr>
                        <wps:spPr bwMode="auto">
                          <a:xfrm>
                            <a:off x="7120" y="2915"/>
                            <a:ext cx="5" cy="9"/>
                          </a:xfrm>
                          <a:prstGeom prst="line">
                            <a:avLst/>
                          </a:prstGeom>
                          <a:noFill/>
                          <a:ln w="7277">
                            <a:solidFill>
                              <a:srgbClr val="006666"/>
                            </a:solidFill>
                            <a:prstDash val="sysDot"/>
                            <a:round/>
                            <a:headEnd/>
                            <a:tailEnd/>
                          </a:ln>
                          <a:extLst>
                            <a:ext uri="{909E8E84-426E-40DD-AFC4-6F175D3DCCD1}">
                              <a14:hiddenFill xmlns:a14="http://schemas.microsoft.com/office/drawing/2010/main">
                                <a:noFill/>
                              </a14:hiddenFill>
                            </a:ext>
                          </a:extLst>
                        </wps:spPr>
                        <wps:bodyPr/>
                      </wps:wsp>
                      <wps:wsp>
                        <wps:cNvPr id="849" name="Freeform 800"/>
                        <wps:cNvSpPr>
                          <a:spLocks/>
                        </wps:cNvSpPr>
                        <wps:spPr bwMode="auto">
                          <a:xfrm>
                            <a:off x="7127" y="2927"/>
                            <a:ext cx="8" cy="5"/>
                          </a:xfrm>
                          <a:custGeom>
                            <a:avLst/>
                            <a:gdLst>
                              <a:gd name="T0" fmla="+- 0 7127 7127"/>
                              <a:gd name="T1" fmla="*/ T0 w 8"/>
                              <a:gd name="T2" fmla="+- 0 2927 2927"/>
                              <a:gd name="T3" fmla="*/ 2927 h 5"/>
                              <a:gd name="T4" fmla="+- 0 7130 7127"/>
                              <a:gd name="T5" fmla="*/ T4 w 8"/>
                              <a:gd name="T6" fmla="+- 0 2932 2927"/>
                              <a:gd name="T7" fmla="*/ 2932 h 5"/>
                              <a:gd name="T8" fmla="+- 0 7135 7127"/>
                              <a:gd name="T9" fmla="*/ T8 w 8"/>
                              <a:gd name="T10" fmla="+- 0 2929 2927"/>
                              <a:gd name="T11" fmla="*/ 2929 h 5"/>
                            </a:gdLst>
                            <a:ahLst/>
                            <a:cxnLst>
                              <a:cxn ang="0">
                                <a:pos x="T1" y="T3"/>
                              </a:cxn>
                              <a:cxn ang="0">
                                <a:pos x="T5" y="T7"/>
                              </a:cxn>
                              <a:cxn ang="0">
                                <a:pos x="T9" y="T11"/>
                              </a:cxn>
                            </a:cxnLst>
                            <a:rect l="0" t="0" r="r" b="b"/>
                            <a:pathLst>
                              <a:path w="8" h="5">
                                <a:moveTo>
                                  <a:pt x="0" y="0"/>
                                </a:moveTo>
                                <a:lnTo>
                                  <a:pt x="3" y="5"/>
                                </a:lnTo>
                                <a:lnTo>
                                  <a:pt x="8"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Freeform 799"/>
                        <wps:cNvSpPr>
                          <a:spLocks/>
                        </wps:cNvSpPr>
                        <wps:spPr bwMode="auto">
                          <a:xfrm>
                            <a:off x="7142" y="2921"/>
                            <a:ext cx="10" cy="4"/>
                          </a:xfrm>
                          <a:custGeom>
                            <a:avLst/>
                            <a:gdLst>
                              <a:gd name="T0" fmla="+- 0 7143 7143"/>
                              <a:gd name="T1" fmla="*/ T0 w 10"/>
                              <a:gd name="T2" fmla="+- 0 2925 2921"/>
                              <a:gd name="T3" fmla="*/ 2925 h 4"/>
                              <a:gd name="T4" fmla="+- 0 7148 7143"/>
                              <a:gd name="T5" fmla="*/ T4 w 10"/>
                              <a:gd name="T6" fmla="+- 0 2921 2921"/>
                              <a:gd name="T7" fmla="*/ 2921 h 4"/>
                              <a:gd name="T8" fmla="+- 0 7152 7143"/>
                              <a:gd name="T9" fmla="*/ T8 w 10"/>
                              <a:gd name="T10" fmla="+- 0 2925 2921"/>
                              <a:gd name="T11" fmla="*/ 2925 h 4"/>
                            </a:gdLst>
                            <a:ahLst/>
                            <a:cxnLst>
                              <a:cxn ang="0">
                                <a:pos x="T1" y="T3"/>
                              </a:cxn>
                              <a:cxn ang="0">
                                <a:pos x="T5" y="T7"/>
                              </a:cxn>
                              <a:cxn ang="0">
                                <a:pos x="T9" y="T11"/>
                              </a:cxn>
                            </a:cxnLst>
                            <a:rect l="0" t="0" r="r" b="b"/>
                            <a:pathLst>
                              <a:path w="10" h="4">
                                <a:moveTo>
                                  <a:pt x="0" y="4"/>
                                </a:moveTo>
                                <a:lnTo>
                                  <a:pt x="5" y="0"/>
                                </a:lnTo>
                                <a:lnTo>
                                  <a:pt x="9" y="4"/>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 name="Freeform 798"/>
                        <wps:cNvSpPr>
                          <a:spLocks/>
                        </wps:cNvSpPr>
                        <wps:spPr bwMode="auto">
                          <a:xfrm>
                            <a:off x="7160" y="2929"/>
                            <a:ext cx="11" cy="4"/>
                          </a:xfrm>
                          <a:custGeom>
                            <a:avLst/>
                            <a:gdLst>
                              <a:gd name="T0" fmla="+- 0 7160 7160"/>
                              <a:gd name="T1" fmla="*/ T0 w 11"/>
                              <a:gd name="T2" fmla="+- 0 2930 2930"/>
                              <a:gd name="T3" fmla="*/ 2930 h 4"/>
                              <a:gd name="T4" fmla="+- 0 7165 7160"/>
                              <a:gd name="T5" fmla="*/ T4 w 11"/>
                              <a:gd name="T6" fmla="+- 0 2933 2930"/>
                              <a:gd name="T7" fmla="*/ 2933 h 4"/>
                              <a:gd name="T8" fmla="+- 0 7170 7160"/>
                              <a:gd name="T9" fmla="*/ T8 w 11"/>
                              <a:gd name="T10" fmla="+- 0 2931 2930"/>
                              <a:gd name="T11" fmla="*/ 2931 h 4"/>
                            </a:gdLst>
                            <a:ahLst/>
                            <a:cxnLst>
                              <a:cxn ang="0">
                                <a:pos x="T1" y="T3"/>
                              </a:cxn>
                              <a:cxn ang="0">
                                <a:pos x="T5" y="T7"/>
                              </a:cxn>
                              <a:cxn ang="0">
                                <a:pos x="T9" y="T11"/>
                              </a:cxn>
                            </a:cxnLst>
                            <a:rect l="0" t="0" r="r" b="b"/>
                            <a:pathLst>
                              <a:path w="11" h="4">
                                <a:moveTo>
                                  <a:pt x="0" y="0"/>
                                </a:moveTo>
                                <a:lnTo>
                                  <a:pt x="5" y="3"/>
                                </a:lnTo>
                                <a:lnTo>
                                  <a:pt x="10" y="1"/>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2" name="Freeform 797"/>
                        <wps:cNvSpPr>
                          <a:spLocks/>
                        </wps:cNvSpPr>
                        <wps:spPr bwMode="auto">
                          <a:xfrm>
                            <a:off x="7182" y="2928"/>
                            <a:ext cx="42" cy="13"/>
                          </a:xfrm>
                          <a:custGeom>
                            <a:avLst/>
                            <a:gdLst>
                              <a:gd name="T0" fmla="+- 0 7183 7183"/>
                              <a:gd name="T1" fmla="*/ T0 w 42"/>
                              <a:gd name="T2" fmla="+- 0 2928 2928"/>
                              <a:gd name="T3" fmla="*/ 2928 h 13"/>
                              <a:gd name="T4" fmla="+- 0 7199 7183"/>
                              <a:gd name="T5" fmla="*/ T4 w 42"/>
                              <a:gd name="T6" fmla="+- 0 2933 2928"/>
                              <a:gd name="T7" fmla="*/ 2933 h 13"/>
                              <a:gd name="T8" fmla="+- 0 7216 7183"/>
                              <a:gd name="T9" fmla="*/ T8 w 42"/>
                              <a:gd name="T10" fmla="+- 0 2933 2928"/>
                              <a:gd name="T11" fmla="*/ 2933 h 13"/>
                              <a:gd name="T12" fmla="+- 0 7224 7183"/>
                              <a:gd name="T13" fmla="*/ T12 w 42"/>
                              <a:gd name="T14" fmla="+- 0 2940 2928"/>
                              <a:gd name="T15" fmla="*/ 2940 h 13"/>
                            </a:gdLst>
                            <a:ahLst/>
                            <a:cxnLst>
                              <a:cxn ang="0">
                                <a:pos x="T1" y="T3"/>
                              </a:cxn>
                              <a:cxn ang="0">
                                <a:pos x="T5" y="T7"/>
                              </a:cxn>
                              <a:cxn ang="0">
                                <a:pos x="T9" y="T11"/>
                              </a:cxn>
                              <a:cxn ang="0">
                                <a:pos x="T13" y="T15"/>
                              </a:cxn>
                            </a:cxnLst>
                            <a:rect l="0" t="0" r="r" b="b"/>
                            <a:pathLst>
                              <a:path w="42" h="13">
                                <a:moveTo>
                                  <a:pt x="0" y="0"/>
                                </a:moveTo>
                                <a:lnTo>
                                  <a:pt x="16" y="5"/>
                                </a:lnTo>
                                <a:lnTo>
                                  <a:pt x="33" y="5"/>
                                </a:lnTo>
                                <a:lnTo>
                                  <a:pt x="41" y="12"/>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Freeform 796"/>
                        <wps:cNvSpPr>
                          <a:spLocks/>
                        </wps:cNvSpPr>
                        <wps:spPr bwMode="auto">
                          <a:xfrm>
                            <a:off x="7229" y="2944"/>
                            <a:ext cx="10" cy="4"/>
                          </a:xfrm>
                          <a:custGeom>
                            <a:avLst/>
                            <a:gdLst>
                              <a:gd name="T0" fmla="+- 0 7229 7229"/>
                              <a:gd name="T1" fmla="*/ T0 w 10"/>
                              <a:gd name="T2" fmla="+- 0 2945 2945"/>
                              <a:gd name="T3" fmla="*/ 2945 h 4"/>
                              <a:gd name="T4" fmla="+- 0 7234 7229"/>
                              <a:gd name="T5" fmla="*/ T4 w 10"/>
                              <a:gd name="T6" fmla="+- 0 2948 2945"/>
                              <a:gd name="T7" fmla="*/ 2948 h 4"/>
                              <a:gd name="T8" fmla="+- 0 7239 7229"/>
                              <a:gd name="T9" fmla="*/ T8 w 10"/>
                              <a:gd name="T10" fmla="+- 0 2947 2945"/>
                              <a:gd name="T11" fmla="*/ 2947 h 4"/>
                            </a:gdLst>
                            <a:ahLst/>
                            <a:cxnLst>
                              <a:cxn ang="0">
                                <a:pos x="T1" y="T3"/>
                              </a:cxn>
                              <a:cxn ang="0">
                                <a:pos x="T5" y="T7"/>
                              </a:cxn>
                              <a:cxn ang="0">
                                <a:pos x="T9" y="T11"/>
                              </a:cxn>
                            </a:cxnLst>
                            <a:rect l="0" t="0" r="r" b="b"/>
                            <a:pathLst>
                              <a:path w="10" h="4">
                                <a:moveTo>
                                  <a:pt x="0" y="0"/>
                                </a:moveTo>
                                <a:lnTo>
                                  <a:pt x="5" y="3"/>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Freeform 795"/>
                        <wps:cNvSpPr>
                          <a:spLocks/>
                        </wps:cNvSpPr>
                        <wps:spPr bwMode="auto">
                          <a:xfrm>
                            <a:off x="7246" y="2943"/>
                            <a:ext cx="12" cy="2"/>
                          </a:xfrm>
                          <a:custGeom>
                            <a:avLst/>
                            <a:gdLst>
                              <a:gd name="T0" fmla="+- 0 7247 7247"/>
                              <a:gd name="T1" fmla="*/ T0 w 12"/>
                              <a:gd name="T2" fmla="+- 0 2945 2944"/>
                              <a:gd name="T3" fmla="*/ 2945 h 2"/>
                              <a:gd name="T4" fmla="+- 0 7251 7247"/>
                              <a:gd name="T5" fmla="*/ T4 w 12"/>
                              <a:gd name="T6" fmla="+- 0 2944 2944"/>
                              <a:gd name="T7" fmla="*/ 2944 h 2"/>
                              <a:gd name="T8" fmla="+- 0 7258 7247"/>
                              <a:gd name="T9" fmla="*/ T8 w 12"/>
                              <a:gd name="T10" fmla="+- 0 2944 2944"/>
                              <a:gd name="T11" fmla="*/ 2944 h 2"/>
                            </a:gdLst>
                            <a:ahLst/>
                            <a:cxnLst>
                              <a:cxn ang="0">
                                <a:pos x="T1" y="T3"/>
                              </a:cxn>
                              <a:cxn ang="0">
                                <a:pos x="T5" y="T7"/>
                              </a:cxn>
                              <a:cxn ang="0">
                                <a:pos x="T9" y="T11"/>
                              </a:cxn>
                            </a:cxnLst>
                            <a:rect l="0" t="0" r="r" b="b"/>
                            <a:pathLst>
                              <a:path w="12" h="2">
                                <a:moveTo>
                                  <a:pt x="0" y="1"/>
                                </a:moveTo>
                                <a:lnTo>
                                  <a:pt x="4" y="0"/>
                                </a:lnTo>
                                <a:lnTo>
                                  <a:pt x="11" y="0"/>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5" name="Freeform 794"/>
                        <wps:cNvSpPr>
                          <a:spLocks/>
                        </wps:cNvSpPr>
                        <wps:spPr bwMode="auto">
                          <a:xfrm>
                            <a:off x="7262" y="2942"/>
                            <a:ext cx="10" cy="4"/>
                          </a:xfrm>
                          <a:custGeom>
                            <a:avLst/>
                            <a:gdLst>
                              <a:gd name="T0" fmla="+- 0 7262 7262"/>
                              <a:gd name="T1" fmla="*/ T0 w 10"/>
                              <a:gd name="T2" fmla="+- 0 2943 2943"/>
                              <a:gd name="T3" fmla="*/ 2943 h 4"/>
                              <a:gd name="T4" fmla="+- 0 7268 7262"/>
                              <a:gd name="T5" fmla="*/ T4 w 10"/>
                              <a:gd name="T6" fmla="+- 0 2943 2943"/>
                              <a:gd name="T7" fmla="*/ 2943 h 4"/>
                              <a:gd name="T8" fmla="+- 0 7272 7262"/>
                              <a:gd name="T9" fmla="*/ T8 w 10"/>
                              <a:gd name="T10" fmla="+- 0 2947 2943"/>
                              <a:gd name="T11" fmla="*/ 2947 h 4"/>
                            </a:gdLst>
                            <a:ahLst/>
                            <a:cxnLst>
                              <a:cxn ang="0">
                                <a:pos x="T1" y="T3"/>
                              </a:cxn>
                              <a:cxn ang="0">
                                <a:pos x="T5" y="T7"/>
                              </a:cxn>
                              <a:cxn ang="0">
                                <a:pos x="T9" y="T11"/>
                              </a:cxn>
                            </a:cxnLst>
                            <a:rect l="0" t="0" r="r" b="b"/>
                            <a:pathLst>
                              <a:path w="10" h="4">
                                <a:moveTo>
                                  <a:pt x="0" y="0"/>
                                </a:moveTo>
                                <a:lnTo>
                                  <a:pt x="6" y="0"/>
                                </a:lnTo>
                                <a:lnTo>
                                  <a:pt x="10" y="4"/>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6" name="Freeform 793"/>
                        <wps:cNvSpPr>
                          <a:spLocks/>
                        </wps:cNvSpPr>
                        <wps:spPr bwMode="auto">
                          <a:xfrm>
                            <a:off x="7279" y="2952"/>
                            <a:ext cx="31" cy="7"/>
                          </a:xfrm>
                          <a:custGeom>
                            <a:avLst/>
                            <a:gdLst>
                              <a:gd name="T0" fmla="+- 0 7279 7279"/>
                              <a:gd name="T1" fmla="*/ T0 w 31"/>
                              <a:gd name="T2" fmla="+- 0 2953 2953"/>
                              <a:gd name="T3" fmla="*/ 2953 h 7"/>
                              <a:gd name="T4" fmla="+- 0 7285 7279"/>
                              <a:gd name="T5" fmla="*/ T4 w 31"/>
                              <a:gd name="T6" fmla="+- 0 2959 2953"/>
                              <a:gd name="T7" fmla="*/ 2959 h 7"/>
                              <a:gd name="T8" fmla="+- 0 7302 7279"/>
                              <a:gd name="T9" fmla="*/ T8 w 31"/>
                              <a:gd name="T10" fmla="+- 0 2960 2953"/>
                              <a:gd name="T11" fmla="*/ 2960 h 7"/>
                              <a:gd name="T12" fmla="+- 0 7309 7279"/>
                              <a:gd name="T13" fmla="*/ T12 w 31"/>
                              <a:gd name="T14" fmla="+- 0 2959 2953"/>
                              <a:gd name="T15" fmla="*/ 2959 h 7"/>
                            </a:gdLst>
                            <a:ahLst/>
                            <a:cxnLst>
                              <a:cxn ang="0">
                                <a:pos x="T1" y="T3"/>
                              </a:cxn>
                              <a:cxn ang="0">
                                <a:pos x="T5" y="T7"/>
                              </a:cxn>
                              <a:cxn ang="0">
                                <a:pos x="T9" y="T11"/>
                              </a:cxn>
                              <a:cxn ang="0">
                                <a:pos x="T13" y="T15"/>
                              </a:cxn>
                            </a:cxnLst>
                            <a:rect l="0" t="0" r="r" b="b"/>
                            <a:pathLst>
                              <a:path w="31" h="7">
                                <a:moveTo>
                                  <a:pt x="0" y="0"/>
                                </a:moveTo>
                                <a:lnTo>
                                  <a:pt x="6" y="6"/>
                                </a:lnTo>
                                <a:lnTo>
                                  <a:pt x="23" y="7"/>
                                </a:lnTo>
                                <a:lnTo>
                                  <a:pt x="30" y="6"/>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7" name="Freeform 792"/>
                        <wps:cNvSpPr>
                          <a:spLocks/>
                        </wps:cNvSpPr>
                        <wps:spPr bwMode="auto">
                          <a:xfrm>
                            <a:off x="7313" y="2958"/>
                            <a:ext cx="10" cy="5"/>
                          </a:xfrm>
                          <a:custGeom>
                            <a:avLst/>
                            <a:gdLst>
                              <a:gd name="T0" fmla="+- 0 7314 7314"/>
                              <a:gd name="T1" fmla="*/ T0 w 10"/>
                              <a:gd name="T2" fmla="+- 0 2959 2958"/>
                              <a:gd name="T3" fmla="*/ 2959 h 5"/>
                              <a:gd name="T4" fmla="+- 0 7320 7314"/>
                              <a:gd name="T5" fmla="*/ T4 w 10"/>
                              <a:gd name="T6" fmla="+- 0 2958 2958"/>
                              <a:gd name="T7" fmla="*/ 2958 h 5"/>
                              <a:gd name="T8" fmla="+- 0 7324 7314"/>
                              <a:gd name="T9" fmla="*/ T8 w 10"/>
                              <a:gd name="T10" fmla="+- 0 2963 2958"/>
                              <a:gd name="T11" fmla="*/ 2963 h 5"/>
                            </a:gdLst>
                            <a:ahLst/>
                            <a:cxnLst>
                              <a:cxn ang="0">
                                <a:pos x="T1" y="T3"/>
                              </a:cxn>
                              <a:cxn ang="0">
                                <a:pos x="T5" y="T7"/>
                              </a:cxn>
                              <a:cxn ang="0">
                                <a:pos x="T9" y="T11"/>
                              </a:cxn>
                            </a:cxnLst>
                            <a:rect l="0" t="0" r="r" b="b"/>
                            <a:pathLst>
                              <a:path w="10" h="5">
                                <a:moveTo>
                                  <a:pt x="0" y="1"/>
                                </a:moveTo>
                                <a:lnTo>
                                  <a:pt x="6" y="0"/>
                                </a:lnTo>
                                <a:lnTo>
                                  <a:pt x="10" y="5"/>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Freeform 791"/>
                        <wps:cNvSpPr>
                          <a:spLocks/>
                        </wps:cNvSpPr>
                        <wps:spPr bwMode="auto">
                          <a:xfrm>
                            <a:off x="7332" y="2972"/>
                            <a:ext cx="8" cy="5"/>
                          </a:xfrm>
                          <a:custGeom>
                            <a:avLst/>
                            <a:gdLst>
                              <a:gd name="T0" fmla="+- 0 7333 7333"/>
                              <a:gd name="T1" fmla="*/ T0 w 8"/>
                              <a:gd name="T2" fmla="+- 0 2972 2972"/>
                              <a:gd name="T3" fmla="*/ 2972 h 5"/>
                              <a:gd name="T4" fmla="+- 0 7337 7333"/>
                              <a:gd name="T5" fmla="*/ T4 w 8"/>
                              <a:gd name="T6" fmla="+- 0 2977 2972"/>
                              <a:gd name="T7" fmla="*/ 2977 h 5"/>
                              <a:gd name="T8" fmla="+- 0 7341 7333"/>
                              <a:gd name="T9" fmla="*/ T8 w 8"/>
                              <a:gd name="T10" fmla="+- 0 2972 2972"/>
                              <a:gd name="T11" fmla="*/ 2972 h 5"/>
                            </a:gdLst>
                            <a:ahLst/>
                            <a:cxnLst>
                              <a:cxn ang="0">
                                <a:pos x="T1" y="T3"/>
                              </a:cxn>
                              <a:cxn ang="0">
                                <a:pos x="T5" y="T7"/>
                              </a:cxn>
                              <a:cxn ang="0">
                                <a:pos x="T9" y="T11"/>
                              </a:cxn>
                            </a:cxnLst>
                            <a:rect l="0" t="0" r="r" b="b"/>
                            <a:pathLst>
                              <a:path w="8" h="5">
                                <a:moveTo>
                                  <a:pt x="0" y="0"/>
                                </a:moveTo>
                                <a:lnTo>
                                  <a:pt x="4" y="5"/>
                                </a:lnTo>
                                <a:lnTo>
                                  <a:pt x="8"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9" name="Freeform 790"/>
                        <wps:cNvSpPr>
                          <a:spLocks/>
                        </wps:cNvSpPr>
                        <wps:spPr bwMode="auto">
                          <a:xfrm>
                            <a:off x="7350" y="2957"/>
                            <a:ext cx="9" cy="5"/>
                          </a:xfrm>
                          <a:custGeom>
                            <a:avLst/>
                            <a:gdLst>
                              <a:gd name="T0" fmla="+- 0 7350 7350"/>
                              <a:gd name="T1" fmla="*/ T0 w 9"/>
                              <a:gd name="T2" fmla="+- 0 2962 2958"/>
                              <a:gd name="T3" fmla="*/ 2962 h 5"/>
                              <a:gd name="T4" fmla="+- 0 7354 7350"/>
                              <a:gd name="T5" fmla="*/ T4 w 9"/>
                              <a:gd name="T6" fmla="+- 0 2958 2958"/>
                              <a:gd name="T7" fmla="*/ 2958 h 5"/>
                              <a:gd name="T8" fmla="+- 0 7359 7350"/>
                              <a:gd name="T9" fmla="*/ T8 w 9"/>
                              <a:gd name="T10" fmla="+- 0 2960 2958"/>
                              <a:gd name="T11" fmla="*/ 2960 h 5"/>
                            </a:gdLst>
                            <a:ahLst/>
                            <a:cxnLst>
                              <a:cxn ang="0">
                                <a:pos x="T1" y="T3"/>
                              </a:cxn>
                              <a:cxn ang="0">
                                <a:pos x="T5" y="T7"/>
                              </a:cxn>
                              <a:cxn ang="0">
                                <a:pos x="T9" y="T11"/>
                              </a:cxn>
                            </a:cxnLst>
                            <a:rect l="0" t="0" r="r" b="b"/>
                            <a:pathLst>
                              <a:path w="9" h="5">
                                <a:moveTo>
                                  <a:pt x="0" y="4"/>
                                </a:moveTo>
                                <a:lnTo>
                                  <a:pt x="4" y="0"/>
                                </a:lnTo>
                                <a:lnTo>
                                  <a:pt x="9"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 name="Freeform 789"/>
                        <wps:cNvSpPr>
                          <a:spLocks/>
                        </wps:cNvSpPr>
                        <wps:spPr bwMode="auto">
                          <a:xfrm>
                            <a:off x="7369" y="2965"/>
                            <a:ext cx="130" cy="24"/>
                          </a:xfrm>
                          <a:custGeom>
                            <a:avLst/>
                            <a:gdLst>
                              <a:gd name="T0" fmla="+- 0 7370 7370"/>
                              <a:gd name="T1" fmla="*/ T0 w 130"/>
                              <a:gd name="T2" fmla="+- 0 2966 2966"/>
                              <a:gd name="T3" fmla="*/ 2966 h 24"/>
                              <a:gd name="T4" fmla="+- 0 7371 7370"/>
                              <a:gd name="T5" fmla="*/ T4 w 130"/>
                              <a:gd name="T6" fmla="+- 0 2967 2966"/>
                              <a:gd name="T7" fmla="*/ 2967 h 24"/>
                              <a:gd name="T8" fmla="+- 0 7389 7370"/>
                              <a:gd name="T9" fmla="*/ T8 w 130"/>
                              <a:gd name="T10" fmla="+- 0 2969 2966"/>
                              <a:gd name="T11" fmla="*/ 2969 h 24"/>
                              <a:gd name="T12" fmla="+- 0 7406 7370"/>
                              <a:gd name="T13" fmla="*/ T12 w 130"/>
                              <a:gd name="T14" fmla="+- 0 2966 2966"/>
                              <a:gd name="T15" fmla="*/ 2966 h 24"/>
                              <a:gd name="T16" fmla="+- 0 7423 7370"/>
                              <a:gd name="T17" fmla="*/ T16 w 130"/>
                              <a:gd name="T18" fmla="+- 0 2975 2966"/>
                              <a:gd name="T19" fmla="*/ 2975 h 24"/>
                              <a:gd name="T20" fmla="+- 0 7440 7370"/>
                              <a:gd name="T21" fmla="*/ T20 w 130"/>
                              <a:gd name="T22" fmla="+- 0 2975 2966"/>
                              <a:gd name="T23" fmla="*/ 2975 h 24"/>
                              <a:gd name="T24" fmla="+- 0 7457 7370"/>
                              <a:gd name="T25" fmla="*/ T24 w 130"/>
                              <a:gd name="T26" fmla="+- 0 2980 2966"/>
                              <a:gd name="T27" fmla="*/ 2980 h 24"/>
                              <a:gd name="T28" fmla="+- 0 7475 7370"/>
                              <a:gd name="T29" fmla="*/ T28 w 130"/>
                              <a:gd name="T30" fmla="+- 0 2989 2966"/>
                              <a:gd name="T31" fmla="*/ 2989 h 24"/>
                              <a:gd name="T32" fmla="+- 0 7492 7370"/>
                              <a:gd name="T33" fmla="*/ T32 w 130"/>
                              <a:gd name="T34" fmla="+- 0 2986 2966"/>
                              <a:gd name="T35" fmla="*/ 2986 h 24"/>
                              <a:gd name="T36" fmla="+- 0 7499 7370"/>
                              <a:gd name="T37" fmla="*/ T36 w 130"/>
                              <a:gd name="T38" fmla="+- 0 2983 2966"/>
                              <a:gd name="T39" fmla="*/ 298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0" h="24">
                                <a:moveTo>
                                  <a:pt x="0" y="0"/>
                                </a:moveTo>
                                <a:lnTo>
                                  <a:pt x="1" y="1"/>
                                </a:lnTo>
                                <a:lnTo>
                                  <a:pt x="19" y="3"/>
                                </a:lnTo>
                                <a:lnTo>
                                  <a:pt x="36" y="0"/>
                                </a:lnTo>
                                <a:lnTo>
                                  <a:pt x="53" y="9"/>
                                </a:lnTo>
                                <a:lnTo>
                                  <a:pt x="70" y="9"/>
                                </a:lnTo>
                                <a:lnTo>
                                  <a:pt x="87" y="14"/>
                                </a:lnTo>
                                <a:lnTo>
                                  <a:pt x="105" y="23"/>
                                </a:lnTo>
                                <a:lnTo>
                                  <a:pt x="122" y="20"/>
                                </a:lnTo>
                                <a:lnTo>
                                  <a:pt x="129" y="17"/>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1" name="Freeform 788"/>
                        <wps:cNvSpPr>
                          <a:spLocks/>
                        </wps:cNvSpPr>
                        <wps:spPr bwMode="auto">
                          <a:xfrm>
                            <a:off x="7503" y="2977"/>
                            <a:ext cx="11" cy="3"/>
                          </a:xfrm>
                          <a:custGeom>
                            <a:avLst/>
                            <a:gdLst>
                              <a:gd name="T0" fmla="+- 0 7504 7504"/>
                              <a:gd name="T1" fmla="*/ T0 w 11"/>
                              <a:gd name="T2" fmla="+- 0 2980 2978"/>
                              <a:gd name="T3" fmla="*/ 2980 h 3"/>
                              <a:gd name="T4" fmla="+- 0 7509 7504"/>
                              <a:gd name="T5" fmla="*/ T4 w 11"/>
                              <a:gd name="T6" fmla="+- 0 2978 2978"/>
                              <a:gd name="T7" fmla="*/ 2978 h 3"/>
                              <a:gd name="T8" fmla="+- 0 7514 7504"/>
                              <a:gd name="T9" fmla="*/ T8 w 11"/>
                              <a:gd name="T10" fmla="+- 0 2980 2978"/>
                              <a:gd name="T11" fmla="*/ 2980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2" name="Freeform 787"/>
                        <wps:cNvSpPr>
                          <a:spLocks/>
                        </wps:cNvSpPr>
                        <wps:spPr bwMode="auto">
                          <a:xfrm>
                            <a:off x="7524" y="2983"/>
                            <a:ext cx="129" cy="20"/>
                          </a:xfrm>
                          <a:custGeom>
                            <a:avLst/>
                            <a:gdLst>
                              <a:gd name="T0" fmla="+- 0 7524 7524"/>
                              <a:gd name="T1" fmla="*/ T0 w 129"/>
                              <a:gd name="T2" fmla="+- 0 2986 2983"/>
                              <a:gd name="T3" fmla="*/ 2986 h 20"/>
                              <a:gd name="T4" fmla="+- 0 7526 7524"/>
                              <a:gd name="T5" fmla="*/ T4 w 129"/>
                              <a:gd name="T6" fmla="+- 0 2987 2983"/>
                              <a:gd name="T7" fmla="*/ 2987 h 20"/>
                              <a:gd name="T8" fmla="+- 0 7543 7524"/>
                              <a:gd name="T9" fmla="*/ T8 w 129"/>
                              <a:gd name="T10" fmla="+- 0 2992 2983"/>
                              <a:gd name="T11" fmla="*/ 2992 h 20"/>
                              <a:gd name="T12" fmla="+- 0 7561 7524"/>
                              <a:gd name="T13" fmla="*/ T12 w 129"/>
                              <a:gd name="T14" fmla="+- 0 2983 2983"/>
                              <a:gd name="T15" fmla="*/ 2983 h 20"/>
                              <a:gd name="T16" fmla="+- 0 7578 7524"/>
                              <a:gd name="T17" fmla="*/ T16 w 129"/>
                              <a:gd name="T18" fmla="+- 0 2984 2983"/>
                              <a:gd name="T19" fmla="*/ 2984 h 20"/>
                              <a:gd name="T20" fmla="+- 0 7595 7524"/>
                              <a:gd name="T21" fmla="*/ T20 w 129"/>
                              <a:gd name="T22" fmla="+- 0 2985 2983"/>
                              <a:gd name="T23" fmla="*/ 2985 h 20"/>
                              <a:gd name="T24" fmla="+- 0 7612 7524"/>
                              <a:gd name="T25" fmla="*/ T24 w 129"/>
                              <a:gd name="T26" fmla="+- 0 2999 2983"/>
                              <a:gd name="T27" fmla="*/ 2999 h 20"/>
                              <a:gd name="T28" fmla="+- 0 7630 7524"/>
                              <a:gd name="T29" fmla="*/ T28 w 129"/>
                              <a:gd name="T30" fmla="+- 0 2999 2983"/>
                              <a:gd name="T31" fmla="*/ 2999 h 20"/>
                              <a:gd name="T32" fmla="+- 0 7647 7524"/>
                              <a:gd name="T33" fmla="*/ T32 w 129"/>
                              <a:gd name="T34" fmla="+- 0 3003 2983"/>
                              <a:gd name="T35" fmla="*/ 3003 h 20"/>
                              <a:gd name="T36" fmla="+- 0 7653 7524"/>
                              <a:gd name="T37" fmla="*/ T36 w 129"/>
                              <a:gd name="T38" fmla="+- 0 3000 2983"/>
                              <a:gd name="T39" fmla="*/ 3000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9" h="20">
                                <a:moveTo>
                                  <a:pt x="0" y="3"/>
                                </a:moveTo>
                                <a:lnTo>
                                  <a:pt x="2" y="4"/>
                                </a:lnTo>
                                <a:lnTo>
                                  <a:pt x="19" y="9"/>
                                </a:lnTo>
                                <a:lnTo>
                                  <a:pt x="37" y="0"/>
                                </a:lnTo>
                                <a:lnTo>
                                  <a:pt x="54" y="1"/>
                                </a:lnTo>
                                <a:lnTo>
                                  <a:pt x="71" y="2"/>
                                </a:lnTo>
                                <a:lnTo>
                                  <a:pt x="88" y="16"/>
                                </a:lnTo>
                                <a:lnTo>
                                  <a:pt x="106" y="16"/>
                                </a:lnTo>
                                <a:lnTo>
                                  <a:pt x="123" y="20"/>
                                </a:lnTo>
                                <a:lnTo>
                                  <a:pt x="129" y="17"/>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3" name="Freeform 786"/>
                        <wps:cNvSpPr>
                          <a:spLocks/>
                        </wps:cNvSpPr>
                        <wps:spPr bwMode="auto">
                          <a:xfrm>
                            <a:off x="7658" y="2994"/>
                            <a:ext cx="11" cy="3"/>
                          </a:xfrm>
                          <a:custGeom>
                            <a:avLst/>
                            <a:gdLst>
                              <a:gd name="T0" fmla="+- 0 7659 7659"/>
                              <a:gd name="T1" fmla="*/ T0 w 11"/>
                              <a:gd name="T2" fmla="+- 0 2997 2995"/>
                              <a:gd name="T3" fmla="*/ 2997 h 3"/>
                              <a:gd name="T4" fmla="+- 0 7664 7659"/>
                              <a:gd name="T5" fmla="*/ T4 w 11"/>
                              <a:gd name="T6" fmla="+- 0 2995 2995"/>
                              <a:gd name="T7" fmla="*/ 2995 h 3"/>
                              <a:gd name="T8" fmla="+- 0 7669 7659"/>
                              <a:gd name="T9" fmla="*/ T8 w 11"/>
                              <a:gd name="T10" fmla="+- 0 2997 2995"/>
                              <a:gd name="T11" fmla="*/ 2997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4" name="Freeform 785"/>
                        <wps:cNvSpPr>
                          <a:spLocks/>
                        </wps:cNvSpPr>
                        <wps:spPr bwMode="auto">
                          <a:xfrm>
                            <a:off x="7676" y="3001"/>
                            <a:ext cx="11" cy="3"/>
                          </a:xfrm>
                          <a:custGeom>
                            <a:avLst/>
                            <a:gdLst>
                              <a:gd name="T0" fmla="+- 0 7676 7676"/>
                              <a:gd name="T1" fmla="*/ T0 w 11"/>
                              <a:gd name="T2" fmla="+- 0 3002 3002"/>
                              <a:gd name="T3" fmla="*/ 3002 h 3"/>
                              <a:gd name="T4" fmla="+- 0 7681 7676"/>
                              <a:gd name="T5" fmla="*/ T4 w 11"/>
                              <a:gd name="T6" fmla="+- 0 3004 3002"/>
                              <a:gd name="T7" fmla="*/ 3004 h 3"/>
                              <a:gd name="T8" fmla="+- 0 7686 7676"/>
                              <a:gd name="T9" fmla="*/ T8 w 11"/>
                              <a:gd name="T10" fmla="+- 0 3002 3002"/>
                              <a:gd name="T11" fmla="*/ 3002 h 3"/>
                            </a:gdLst>
                            <a:ahLst/>
                            <a:cxnLst>
                              <a:cxn ang="0">
                                <a:pos x="T1" y="T3"/>
                              </a:cxn>
                              <a:cxn ang="0">
                                <a:pos x="T5" y="T7"/>
                              </a:cxn>
                              <a:cxn ang="0">
                                <a:pos x="T9" y="T11"/>
                              </a:cxn>
                            </a:cxnLst>
                            <a:rect l="0" t="0" r="r" b="b"/>
                            <a:pathLst>
                              <a:path w="11" h="3">
                                <a:moveTo>
                                  <a:pt x="0" y="0"/>
                                </a:moveTo>
                                <a:lnTo>
                                  <a:pt x="5" y="2"/>
                                </a:lnTo>
                                <a:lnTo>
                                  <a:pt x="10"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 name="Freeform 784"/>
                        <wps:cNvSpPr>
                          <a:spLocks/>
                        </wps:cNvSpPr>
                        <wps:spPr bwMode="auto">
                          <a:xfrm>
                            <a:off x="7693" y="2996"/>
                            <a:ext cx="11" cy="3"/>
                          </a:xfrm>
                          <a:custGeom>
                            <a:avLst/>
                            <a:gdLst>
                              <a:gd name="T0" fmla="+- 0 7693 7693"/>
                              <a:gd name="T1" fmla="*/ T0 w 11"/>
                              <a:gd name="T2" fmla="+- 0 2999 2997"/>
                              <a:gd name="T3" fmla="*/ 2999 h 3"/>
                              <a:gd name="T4" fmla="+- 0 7698 7693"/>
                              <a:gd name="T5" fmla="*/ T4 w 11"/>
                              <a:gd name="T6" fmla="+- 0 2997 2997"/>
                              <a:gd name="T7" fmla="*/ 2997 h 3"/>
                              <a:gd name="T8" fmla="+- 0 7703 7693"/>
                              <a:gd name="T9" fmla="*/ T8 w 11"/>
                              <a:gd name="T10" fmla="+- 0 2999 2997"/>
                              <a:gd name="T11" fmla="*/ 2999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 name="Freeform 783"/>
                        <wps:cNvSpPr>
                          <a:spLocks/>
                        </wps:cNvSpPr>
                        <wps:spPr bwMode="auto">
                          <a:xfrm>
                            <a:off x="7713" y="3001"/>
                            <a:ext cx="285" cy="23"/>
                          </a:xfrm>
                          <a:custGeom>
                            <a:avLst/>
                            <a:gdLst>
                              <a:gd name="T0" fmla="+- 0 7713 7713"/>
                              <a:gd name="T1" fmla="*/ T0 w 285"/>
                              <a:gd name="T2" fmla="+- 0 3005 3001"/>
                              <a:gd name="T3" fmla="*/ 3005 h 23"/>
                              <a:gd name="T4" fmla="+- 0 7716 7713"/>
                              <a:gd name="T5" fmla="*/ T4 w 285"/>
                              <a:gd name="T6" fmla="+- 0 3006 3001"/>
                              <a:gd name="T7" fmla="*/ 3006 h 23"/>
                              <a:gd name="T8" fmla="+- 0 7733 7713"/>
                              <a:gd name="T9" fmla="*/ T8 w 285"/>
                              <a:gd name="T10" fmla="+- 0 3002 3001"/>
                              <a:gd name="T11" fmla="*/ 3002 h 23"/>
                              <a:gd name="T12" fmla="+- 0 7750 7713"/>
                              <a:gd name="T13" fmla="*/ T12 w 285"/>
                              <a:gd name="T14" fmla="+- 0 3004 3001"/>
                              <a:gd name="T15" fmla="*/ 3004 h 23"/>
                              <a:gd name="T16" fmla="+- 0 7767 7713"/>
                              <a:gd name="T17" fmla="*/ T16 w 285"/>
                              <a:gd name="T18" fmla="+- 0 3012 3001"/>
                              <a:gd name="T19" fmla="*/ 3012 h 23"/>
                              <a:gd name="T20" fmla="+- 0 7784 7713"/>
                              <a:gd name="T21" fmla="*/ T20 w 285"/>
                              <a:gd name="T22" fmla="+- 0 3010 3001"/>
                              <a:gd name="T23" fmla="*/ 3010 h 23"/>
                              <a:gd name="T24" fmla="+- 0 7802 7713"/>
                              <a:gd name="T25" fmla="*/ T24 w 285"/>
                              <a:gd name="T26" fmla="+- 0 3001 3001"/>
                              <a:gd name="T27" fmla="*/ 3001 h 23"/>
                              <a:gd name="T28" fmla="+- 0 7819 7713"/>
                              <a:gd name="T29" fmla="*/ T28 w 285"/>
                              <a:gd name="T30" fmla="+- 0 3005 3001"/>
                              <a:gd name="T31" fmla="*/ 3005 h 23"/>
                              <a:gd name="T32" fmla="+- 0 7836 7713"/>
                              <a:gd name="T33" fmla="*/ T32 w 285"/>
                              <a:gd name="T34" fmla="+- 0 3012 3001"/>
                              <a:gd name="T35" fmla="*/ 3012 h 23"/>
                              <a:gd name="T36" fmla="+- 0 7853 7713"/>
                              <a:gd name="T37" fmla="*/ T36 w 285"/>
                              <a:gd name="T38" fmla="+- 0 3012 3001"/>
                              <a:gd name="T39" fmla="*/ 3012 h 23"/>
                              <a:gd name="T40" fmla="+- 0 7870 7713"/>
                              <a:gd name="T41" fmla="*/ T40 w 285"/>
                              <a:gd name="T42" fmla="+- 0 3010 3001"/>
                              <a:gd name="T43" fmla="*/ 3010 h 23"/>
                              <a:gd name="T44" fmla="+- 0 7888 7713"/>
                              <a:gd name="T45" fmla="*/ T44 w 285"/>
                              <a:gd name="T46" fmla="+- 0 3007 3001"/>
                              <a:gd name="T47" fmla="*/ 3007 h 23"/>
                              <a:gd name="T48" fmla="+- 0 7905 7713"/>
                              <a:gd name="T49" fmla="*/ T48 w 285"/>
                              <a:gd name="T50" fmla="+- 0 3014 3001"/>
                              <a:gd name="T51" fmla="*/ 3014 h 23"/>
                              <a:gd name="T52" fmla="+- 0 7922 7713"/>
                              <a:gd name="T53" fmla="*/ T52 w 285"/>
                              <a:gd name="T54" fmla="+- 0 3018 3001"/>
                              <a:gd name="T55" fmla="*/ 3018 h 23"/>
                              <a:gd name="T56" fmla="+- 0 7939 7713"/>
                              <a:gd name="T57" fmla="*/ T56 w 285"/>
                              <a:gd name="T58" fmla="+- 0 3022 3001"/>
                              <a:gd name="T59" fmla="*/ 3022 h 23"/>
                              <a:gd name="T60" fmla="+- 0 7957 7713"/>
                              <a:gd name="T61" fmla="*/ T60 w 285"/>
                              <a:gd name="T62" fmla="+- 0 3016 3001"/>
                              <a:gd name="T63" fmla="*/ 3016 h 23"/>
                              <a:gd name="T64" fmla="+- 0 7974 7713"/>
                              <a:gd name="T65" fmla="*/ T64 w 285"/>
                              <a:gd name="T66" fmla="+- 0 3023 3001"/>
                              <a:gd name="T67" fmla="*/ 3023 h 23"/>
                              <a:gd name="T68" fmla="+- 0 7991 7713"/>
                              <a:gd name="T69" fmla="*/ T68 w 285"/>
                              <a:gd name="T70" fmla="+- 0 3018 3001"/>
                              <a:gd name="T71" fmla="*/ 3018 h 23"/>
                              <a:gd name="T72" fmla="+- 0 7998 7713"/>
                              <a:gd name="T73" fmla="*/ T72 w 285"/>
                              <a:gd name="T74" fmla="+- 0 3021 3001"/>
                              <a:gd name="T75" fmla="*/ 3021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85" h="23">
                                <a:moveTo>
                                  <a:pt x="0" y="4"/>
                                </a:moveTo>
                                <a:lnTo>
                                  <a:pt x="3" y="5"/>
                                </a:lnTo>
                                <a:lnTo>
                                  <a:pt x="20" y="1"/>
                                </a:lnTo>
                                <a:lnTo>
                                  <a:pt x="37" y="3"/>
                                </a:lnTo>
                                <a:lnTo>
                                  <a:pt x="54" y="11"/>
                                </a:lnTo>
                                <a:lnTo>
                                  <a:pt x="71" y="9"/>
                                </a:lnTo>
                                <a:lnTo>
                                  <a:pt x="89" y="0"/>
                                </a:lnTo>
                                <a:lnTo>
                                  <a:pt x="106" y="4"/>
                                </a:lnTo>
                                <a:lnTo>
                                  <a:pt x="123" y="11"/>
                                </a:lnTo>
                                <a:lnTo>
                                  <a:pt x="140" y="11"/>
                                </a:lnTo>
                                <a:lnTo>
                                  <a:pt x="157" y="9"/>
                                </a:lnTo>
                                <a:lnTo>
                                  <a:pt x="175" y="6"/>
                                </a:lnTo>
                                <a:lnTo>
                                  <a:pt x="192" y="13"/>
                                </a:lnTo>
                                <a:lnTo>
                                  <a:pt x="209" y="17"/>
                                </a:lnTo>
                                <a:lnTo>
                                  <a:pt x="226" y="21"/>
                                </a:lnTo>
                                <a:lnTo>
                                  <a:pt x="244" y="15"/>
                                </a:lnTo>
                                <a:lnTo>
                                  <a:pt x="261" y="22"/>
                                </a:lnTo>
                                <a:lnTo>
                                  <a:pt x="278" y="17"/>
                                </a:lnTo>
                                <a:lnTo>
                                  <a:pt x="285" y="20"/>
                                </a:lnTo>
                              </a:path>
                            </a:pathLst>
                          </a:custGeom>
                          <a:noFill/>
                          <a:ln w="7277">
                            <a:solidFill>
                              <a:srgbClr val="006666"/>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7" name="Freeform 782"/>
                        <wps:cNvSpPr>
                          <a:spLocks/>
                        </wps:cNvSpPr>
                        <wps:spPr bwMode="auto">
                          <a:xfrm>
                            <a:off x="8003" y="3023"/>
                            <a:ext cx="11" cy="3"/>
                          </a:xfrm>
                          <a:custGeom>
                            <a:avLst/>
                            <a:gdLst>
                              <a:gd name="T0" fmla="+- 0 8003 8003"/>
                              <a:gd name="T1" fmla="*/ T0 w 11"/>
                              <a:gd name="T2" fmla="+- 0 3024 3024"/>
                              <a:gd name="T3" fmla="*/ 3024 h 3"/>
                              <a:gd name="T4" fmla="+- 0 8008 8003"/>
                              <a:gd name="T5" fmla="*/ T4 w 11"/>
                              <a:gd name="T6" fmla="+- 0 3026 3024"/>
                              <a:gd name="T7" fmla="*/ 3026 h 3"/>
                              <a:gd name="T8" fmla="+- 0 8013 8003"/>
                              <a:gd name="T9" fmla="*/ T8 w 11"/>
                              <a:gd name="T10" fmla="+- 0 3024 3024"/>
                              <a:gd name="T11" fmla="*/ 3024 h 3"/>
                            </a:gdLst>
                            <a:ahLst/>
                            <a:cxnLst>
                              <a:cxn ang="0">
                                <a:pos x="T1" y="T3"/>
                              </a:cxn>
                              <a:cxn ang="0">
                                <a:pos x="T5" y="T7"/>
                              </a:cxn>
                              <a:cxn ang="0">
                                <a:pos x="T9" y="T11"/>
                              </a:cxn>
                            </a:cxnLst>
                            <a:rect l="0" t="0" r="r" b="b"/>
                            <a:pathLst>
                              <a:path w="11" h="3">
                                <a:moveTo>
                                  <a:pt x="0" y="0"/>
                                </a:moveTo>
                                <a:lnTo>
                                  <a:pt x="5" y="2"/>
                                </a:lnTo>
                                <a:lnTo>
                                  <a:pt x="10" y="0"/>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8" name="Freeform 781"/>
                        <wps:cNvSpPr>
                          <a:spLocks/>
                        </wps:cNvSpPr>
                        <wps:spPr bwMode="auto">
                          <a:xfrm>
                            <a:off x="8020" y="3017"/>
                            <a:ext cx="11" cy="3"/>
                          </a:xfrm>
                          <a:custGeom>
                            <a:avLst/>
                            <a:gdLst>
                              <a:gd name="T0" fmla="+- 0 8020 8020"/>
                              <a:gd name="T1" fmla="*/ T0 w 11"/>
                              <a:gd name="T2" fmla="+- 0 3020 3018"/>
                              <a:gd name="T3" fmla="*/ 3020 h 3"/>
                              <a:gd name="T4" fmla="+- 0 8025 8020"/>
                              <a:gd name="T5" fmla="*/ T4 w 11"/>
                              <a:gd name="T6" fmla="+- 0 3018 3018"/>
                              <a:gd name="T7" fmla="*/ 3018 h 3"/>
                              <a:gd name="T8" fmla="+- 0 8030 8020"/>
                              <a:gd name="T9" fmla="*/ T8 w 11"/>
                              <a:gd name="T10" fmla="+- 0 3020 3018"/>
                              <a:gd name="T11" fmla="*/ 3020 h 3"/>
                            </a:gdLst>
                            <a:ahLst/>
                            <a:cxnLst>
                              <a:cxn ang="0">
                                <a:pos x="T1" y="T3"/>
                              </a:cxn>
                              <a:cxn ang="0">
                                <a:pos x="T5" y="T7"/>
                              </a:cxn>
                              <a:cxn ang="0">
                                <a:pos x="T9" y="T11"/>
                              </a:cxn>
                            </a:cxnLst>
                            <a:rect l="0" t="0" r="r" b="b"/>
                            <a:pathLst>
                              <a:path w="11" h="3">
                                <a:moveTo>
                                  <a:pt x="0" y="2"/>
                                </a:moveTo>
                                <a:lnTo>
                                  <a:pt x="5" y="0"/>
                                </a:lnTo>
                                <a:lnTo>
                                  <a:pt x="10" y="2"/>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 name="Freeform 780"/>
                        <wps:cNvSpPr>
                          <a:spLocks/>
                        </wps:cNvSpPr>
                        <wps:spPr bwMode="auto">
                          <a:xfrm>
                            <a:off x="8037" y="3024"/>
                            <a:ext cx="11" cy="3"/>
                          </a:xfrm>
                          <a:custGeom>
                            <a:avLst/>
                            <a:gdLst>
                              <a:gd name="T0" fmla="+- 0 8038 8038"/>
                              <a:gd name="T1" fmla="*/ T0 w 11"/>
                              <a:gd name="T2" fmla="+- 0 3024 3024"/>
                              <a:gd name="T3" fmla="*/ 3024 h 3"/>
                              <a:gd name="T4" fmla="+- 0 8043 8038"/>
                              <a:gd name="T5" fmla="*/ T4 w 11"/>
                              <a:gd name="T6" fmla="+- 0 3027 3024"/>
                              <a:gd name="T7" fmla="*/ 3027 h 3"/>
                              <a:gd name="T8" fmla="+- 0 8048 8038"/>
                              <a:gd name="T9" fmla="*/ T8 w 11"/>
                              <a:gd name="T10" fmla="+- 0 3025 3024"/>
                              <a:gd name="T11" fmla="*/ 3025 h 3"/>
                            </a:gdLst>
                            <a:ahLst/>
                            <a:cxnLst>
                              <a:cxn ang="0">
                                <a:pos x="T1" y="T3"/>
                              </a:cxn>
                              <a:cxn ang="0">
                                <a:pos x="T5" y="T7"/>
                              </a:cxn>
                              <a:cxn ang="0">
                                <a:pos x="T9" y="T11"/>
                              </a:cxn>
                            </a:cxnLst>
                            <a:rect l="0" t="0" r="r" b="b"/>
                            <a:pathLst>
                              <a:path w="11" h="3">
                                <a:moveTo>
                                  <a:pt x="0" y="0"/>
                                </a:moveTo>
                                <a:lnTo>
                                  <a:pt x="5" y="3"/>
                                </a:lnTo>
                                <a:lnTo>
                                  <a:pt x="10" y="1"/>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 name="Freeform 779"/>
                        <wps:cNvSpPr>
                          <a:spLocks/>
                        </wps:cNvSpPr>
                        <wps:spPr bwMode="auto">
                          <a:xfrm>
                            <a:off x="8055" y="3019"/>
                            <a:ext cx="12" cy="3"/>
                          </a:xfrm>
                          <a:custGeom>
                            <a:avLst/>
                            <a:gdLst>
                              <a:gd name="T0" fmla="+- 0 8056 8056"/>
                              <a:gd name="T1" fmla="*/ T0 w 12"/>
                              <a:gd name="T2" fmla="+- 0 3021 3020"/>
                              <a:gd name="T3" fmla="*/ 3021 h 3"/>
                              <a:gd name="T4" fmla="+- 0 8060 8056"/>
                              <a:gd name="T5" fmla="*/ T4 w 12"/>
                              <a:gd name="T6" fmla="+- 0 3020 3020"/>
                              <a:gd name="T7" fmla="*/ 3020 h 3"/>
                              <a:gd name="T8" fmla="+- 0 8068 8056"/>
                              <a:gd name="T9" fmla="*/ T8 w 12"/>
                              <a:gd name="T10" fmla="+- 0 3022 3020"/>
                              <a:gd name="T11" fmla="*/ 3022 h 3"/>
                            </a:gdLst>
                            <a:ahLst/>
                            <a:cxnLst>
                              <a:cxn ang="0">
                                <a:pos x="T1" y="T3"/>
                              </a:cxn>
                              <a:cxn ang="0">
                                <a:pos x="T5" y="T7"/>
                              </a:cxn>
                              <a:cxn ang="0">
                                <a:pos x="T9" y="T11"/>
                              </a:cxn>
                            </a:cxnLst>
                            <a:rect l="0" t="0" r="r" b="b"/>
                            <a:pathLst>
                              <a:path w="12" h="3">
                                <a:moveTo>
                                  <a:pt x="0" y="1"/>
                                </a:moveTo>
                                <a:lnTo>
                                  <a:pt x="4" y="0"/>
                                </a:lnTo>
                                <a:lnTo>
                                  <a:pt x="12" y="2"/>
                                </a:lnTo>
                              </a:path>
                            </a:pathLst>
                          </a:custGeom>
                          <a:noFill/>
                          <a:ln w="7277">
                            <a:solidFill>
                              <a:srgbClr val="006666"/>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1" name="Line 778"/>
                        <wps:cNvCnPr>
                          <a:cxnSpLocks noChangeShapeType="1"/>
                        </wps:cNvCnPr>
                        <wps:spPr bwMode="auto">
                          <a:xfrm>
                            <a:off x="8072" y="3023"/>
                            <a:ext cx="5" cy="2"/>
                          </a:xfrm>
                          <a:prstGeom prst="line">
                            <a:avLst/>
                          </a:prstGeom>
                          <a:noFill/>
                          <a:ln w="7277">
                            <a:solidFill>
                              <a:srgbClr val="006666"/>
                            </a:solidFill>
                            <a:round/>
                            <a:headEnd/>
                            <a:tailEnd/>
                          </a:ln>
                          <a:extLst>
                            <a:ext uri="{909E8E84-426E-40DD-AFC4-6F175D3DCCD1}">
                              <a14:hiddenFill xmlns:a14="http://schemas.microsoft.com/office/drawing/2010/main">
                                <a:noFill/>
                              </a14:hiddenFill>
                            </a:ext>
                          </a:extLst>
                        </wps:spPr>
                        <wps:bodyPr/>
                      </wps:wsp>
                      <wps:wsp>
                        <wps:cNvPr id="872" name="Freeform 777"/>
                        <wps:cNvSpPr>
                          <a:spLocks/>
                        </wps:cNvSpPr>
                        <wps:spPr bwMode="auto">
                          <a:xfrm>
                            <a:off x="4651" y="189"/>
                            <a:ext cx="3426" cy="2843"/>
                          </a:xfrm>
                          <a:custGeom>
                            <a:avLst/>
                            <a:gdLst>
                              <a:gd name="T0" fmla="+- 0 4703 4652"/>
                              <a:gd name="T1" fmla="*/ T0 w 3426"/>
                              <a:gd name="T2" fmla="+- 0 3023 189"/>
                              <a:gd name="T3" fmla="*/ 3023 h 2843"/>
                              <a:gd name="T4" fmla="+- 0 4772 4652"/>
                              <a:gd name="T5" fmla="*/ T4 w 3426"/>
                              <a:gd name="T6" fmla="+- 0 3031 189"/>
                              <a:gd name="T7" fmla="*/ 3031 h 2843"/>
                              <a:gd name="T8" fmla="+- 0 4841 4652"/>
                              <a:gd name="T9" fmla="*/ T8 w 3426"/>
                              <a:gd name="T10" fmla="+- 0 3028 189"/>
                              <a:gd name="T11" fmla="*/ 3028 h 2843"/>
                              <a:gd name="T12" fmla="+- 0 4910 4652"/>
                              <a:gd name="T13" fmla="*/ T12 w 3426"/>
                              <a:gd name="T14" fmla="+- 0 3027 189"/>
                              <a:gd name="T15" fmla="*/ 3027 h 2843"/>
                              <a:gd name="T16" fmla="+- 0 4979 4652"/>
                              <a:gd name="T17" fmla="*/ T16 w 3426"/>
                              <a:gd name="T18" fmla="+- 0 3017 189"/>
                              <a:gd name="T19" fmla="*/ 3017 h 2843"/>
                              <a:gd name="T20" fmla="+- 0 5048 4652"/>
                              <a:gd name="T21" fmla="*/ T20 w 3426"/>
                              <a:gd name="T22" fmla="+- 0 3022 189"/>
                              <a:gd name="T23" fmla="*/ 3022 h 2843"/>
                              <a:gd name="T24" fmla="+- 0 5116 4652"/>
                              <a:gd name="T25" fmla="*/ T24 w 3426"/>
                              <a:gd name="T26" fmla="+- 0 3009 189"/>
                              <a:gd name="T27" fmla="*/ 3009 h 2843"/>
                              <a:gd name="T28" fmla="+- 0 5185 4652"/>
                              <a:gd name="T29" fmla="*/ T28 w 3426"/>
                              <a:gd name="T30" fmla="+- 0 3009 189"/>
                              <a:gd name="T31" fmla="*/ 3009 h 2843"/>
                              <a:gd name="T32" fmla="+- 0 5254 4652"/>
                              <a:gd name="T33" fmla="*/ T32 w 3426"/>
                              <a:gd name="T34" fmla="+- 0 3003 189"/>
                              <a:gd name="T35" fmla="*/ 3003 h 2843"/>
                              <a:gd name="T36" fmla="+- 0 5323 4652"/>
                              <a:gd name="T37" fmla="*/ T36 w 3426"/>
                              <a:gd name="T38" fmla="+- 0 2999 189"/>
                              <a:gd name="T39" fmla="*/ 2999 h 2843"/>
                              <a:gd name="T40" fmla="+- 0 5392 4652"/>
                              <a:gd name="T41" fmla="*/ T40 w 3426"/>
                              <a:gd name="T42" fmla="+- 0 2989 189"/>
                              <a:gd name="T43" fmla="*/ 2989 h 2843"/>
                              <a:gd name="T44" fmla="+- 0 5461 4652"/>
                              <a:gd name="T45" fmla="*/ T44 w 3426"/>
                              <a:gd name="T46" fmla="+- 0 2988 189"/>
                              <a:gd name="T47" fmla="*/ 2988 h 2843"/>
                              <a:gd name="T48" fmla="+- 0 5530 4652"/>
                              <a:gd name="T49" fmla="*/ T48 w 3426"/>
                              <a:gd name="T50" fmla="+- 0 2970 189"/>
                              <a:gd name="T51" fmla="*/ 2970 h 2843"/>
                              <a:gd name="T52" fmla="+- 0 5598 4652"/>
                              <a:gd name="T53" fmla="*/ T52 w 3426"/>
                              <a:gd name="T54" fmla="+- 0 2957 189"/>
                              <a:gd name="T55" fmla="*/ 2957 h 2843"/>
                              <a:gd name="T56" fmla="+- 0 5667 4652"/>
                              <a:gd name="T57" fmla="*/ T56 w 3426"/>
                              <a:gd name="T58" fmla="+- 0 2937 189"/>
                              <a:gd name="T59" fmla="*/ 2937 h 2843"/>
                              <a:gd name="T60" fmla="+- 0 5736 4652"/>
                              <a:gd name="T61" fmla="*/ T60 w 3426"/>
                              <a:gd name="T62" fmla="+- 0 2910 189"/>
                              <a:gd name="T63" fmla="*/ 2910 h 2843"/>
                              <a:gd name="T64" fmla="+- 0 5805 4652"/>
                              <a:gd name="T65" fmla="*/ T64 w 3426"/>
                              <a:gd name="T66" fmla="+- 0 2876 189"/>
                              <a:gd name="T67" fmla="*/ 2876 h 2843"/>
                              <a:gd name="T68" fmla="+- 0 5874 4652"/>
                              <a:gd name="T69" fmla="*/ T68 w 3426"/>
                              <a:gd name="T70" fmla="+- 0 2846 189"/>
                              <a:gd name="T71" fmla="*/ 2846 h 2843"/>
                              <a:gd name="T72" fmla="+- 0 5943 4652"/>
                              <a:gd name="T73" fmla="*/ T72 w 3426"/>
                              <a:gd name="T74" fmla="+- 0 2777 189"/>
                              <a:gd name="T75" fmla="*/ 2777 h 2843"/>
                              <a:gd name="T76" fmla="+- 0 6012 4652"/>
                              <a:gd name="T77" fmla="*/ T76 w 3426"/>
                              <a:gd name="T78" fmla="+- 0 2694 189"/>
                              <a:gd name="T79" fmla="*/ 2694 h 2843"/>
                              <a:gd name="T80" fmla="+- 0 6080 4652"/>
                              <a:gd name="T81" fmla="*/ T80 w 3426"/>
                              <a:gd name="T82" fmla="+- 0 2574 189"/>
                              <a:gd name="T83" fmla="*/ 2574 h 2843"/>
                              <a:gd name="T84" fmla="+- 0 6166 4652"/>
                              <a:gd name="T85" fmla="*/ T84 w 3426"/>
                              <a:gd name="T86" fmla="+- 0 2367 189"/>
                              <a:gd name="T87" fmla="*/ 2367 h 2843"/>
                              <a:gd name="T88" fmla="+- 0 6235 4652"/>
                              <a:gd name="T89" fmla="*/ T88 w 3426"/>
                              <a:gd name="T90" fmla="+- 0 1950 189"/>
                              <a:gd name="T91" fmla="*/ 1950 h 2843"/>
                              <a:gd name="T92" fmla="+- 0 6304 4652"/>
                              <a:gd name="T93" fmla="*/ T92 w 3426"/>
                              <a:gd name="T94" fmla="+- 0 1232 189"/>
                              <a:gd name="T95" fmla="*/ 1232 h 2843"/>
                              <a:gd name="T96" fmla="+- 0 6373 4652"/>
                              <a:gd name="T97" fmla="*/ T96 w 3426"/>
                              <a:gd name="T98" fmla="+- 0 308 189"/>
                              <a:gd name="T99" fmla="*/ 308 h 2843"/>
                              <a:gd name="T100" fmla="+- 0 6442 4652"/>
                              <a:gd name="T101" fmla="*/ T100 w 3426"/>
                              <a:gd name="T102" fmla="+- 0 2211 189"/>
                              <a:gd name="T103" fmla="*/ 2211 h 2843"/>
                              <a:gd name="T104" fmla="+- 0 6528 4652"/>
                              <a:gd name="T105" fmla="*/ T104 w 3426"/>
                              <a:gd name="T106" fmla="+- 0 2357 189"/>
                              <a:gd name="T107" fmla="*/ 2357 h 2843"/>
                              <a:gd name="T108" fmla="+- 0 6597 4652"/>
                              <a:gd name="T109" fmla="*/ T108 w 3426"/>
                              <a:gd name="T110" fmla="+- 0 2552 189"/>
                              <a:gd name="T111" fmla="*/ 2552 h 2843"/>
                              <a:gd name="T112" fmla="+- 0 6666 4652"/>
                              <a:gd name="T113" fmla="*/ T112 w 3426"/>
                              <a:gd name="T114" fmla="+- 0 2606 189"/>
                              <a:gd name="T115" fmla="*/ 2606 h 2843"/>
                              <a:gd name="T116" fmla="+- 0 6734 4652"/>
                              <a:gd name="T117" fmla="*/ T116 w 3426"/>
                              <a:gd name="T118" fmla="+- 0 2686 189"/>
                              <a:gd name="T119" fmla="*/ 2686 h 2843"/>
                              <a:gd name="T120" fmla="+- 0 6803 4652"/>
                              <a:gd name="T121" fmla="*/ T120 w 3426"/>
                              <a:gd name="T122" fmla="+- 0 2757 189"/>
                              <a:gd name="T123" fmla="*/ 2757 h 2843"/>
                              <a:gd name="T124" fmla="+- 0 6872 4652"/>
                              <a:gd name="T125" fmla="*/ T124 w 3426"/>
                              <a:gd name="T126" fmla="+- 0 2800 189"/>
                              <a:gd name="T127" fmla="*/ 2800 h 2843"/>
                              <a:gd name="T128" fmla="+- 0 6941 4652"/>
                              <a:gd name="T129" fmla="*/ T128 w 3426"/>
                              <a:gd name="T130" fmla="+- 0 2854 189"/>
                              <a:gd name="T131" fmla="*/ 2854 h 2843"/>
                              <a:gd name="T132" fmla="+- 0 7010 4652"/>
                              <a:gd name="T133" fmla="*/ T132 w 3426"/>
                              <a:gd name="T134" fmla="+- 0 2882 189"/>
                              <a:gd name="T135" fmla="*/ 2882 h 2843"/>
                              <a:gd name="T136" fmla="+- 0 7079 4652"/>
                              <a:gd name="T137" fmla="*/ T136 w 3426"/>
                              <a:gd name="T138" fmla="+- 0 2908 189"/>
                              <a:gd name="T139" fmla="*/ 2908 h 2843"/>
                              <a:gd name="T140" fmla="+- 0 7148 4652"/>
                              <a:gd name="T141" fmla="*/ T140 w 3426"/>
                              <a:gd name="T142" fmla="+- 0 2929 189"/>
                              <a:gd name="T143" fmla="*/ 2929 h 2843"/>
                              <a:gd name="T144" fmla="+- 0 7216 4652"/>
                              <a:gd name="T145" fmla="*/ T144 w 3426"/>
                              <a:gd name="T146" fmla="+- 0 2937 189"/>
                              <a:gd name="T147" fmla="*/ 2937 h 2843"/>
                              <a:gd name="T148" fmla="+- 0 7285 4652"/>
                              <a:gd name="T149" fmla="*/ T148 w 3426"/>
                              <a:gd name="T150" fmla="+- 0 2961 189"/>
                              <a:gd name="T151" fmla="*/ 2961 h 2843"/>
                              <a:gd name="T152" fmla="+- 0 7354 4652"/>
                              <a:gd name="T153" fmla="*/ T152 w 3426"/>
                              <a:gd name="T154" fmla="+- 0 2959 189"/>
                              <a:gd name="T155" fmla="*/ 2959 h 2843"/>
                              <a:gd name="T156" fmla="+- 0 7423 4652"/>
                              <a:gd name="T157" fmla="*/ T156 w 3426"/>
                              <a:gd name="T158" fmla="+- 0 2972 189"/>
                              <a:gd name="T159" fmla="*/ 2972 h 2843"/>
                              <a:gd name="T160" fmla="+- 0 7492 4652"/>
                              <a:gd name="T161" fmla="*/ T160 w 3426"/>
                              <a:gd name="T162" fmla="+- 0 2984 189"/>
                              <a:gd name="T163" fmla="*/ 2984 h 2843"/>
                              <a:gd name="T164" fmla="+- 0 7561 4652"/>
                              <a:gd name="T165" fmla="*/ T164 w 3426"/>
                              <a:gd name="T166" fmla="+- 0 2985 189"/>
                              <a:gd name="T167" fmla="*/ 2985 h 2843"/>
                              <a:gd name="T168" fmla="+- 0 7630 4652"/>
                              <a:gd name="T169" fmla="*/ T168 w 3426"/>
                              <a:gd name="T170" fmla="+- 0 3003 189"/>
                              <a:gd name="T171" fmla="*/ 3003 h 2843"/>
                              <a:gd name="T172" fmla="+- 0 7698 4652"/>
                              <a:gd name="T173" fmla="*/ T172 w 3426"/>
                              <a:gd name="T174" fmla="+- 0 3001 189"/>
                              <a:gd name="T175" fmla="*/ 3001 h 2843"/>
                              <a:gd name="T176" fmla="+- 0 7767 4652"/>
                              <a:gd name="T177" fmla="*/ T176 w 3426"/>
                              <a:gd name="T178" fmla="+- 0 3013 189"/>
                              <a:gd name="T179" fmla="*/ 3013 h 2843"/>
                              <a:gd name="T180" fmla="+- 0 7836 4652"/>
                              <a:gd name="T181" fmla="*/ T180 w 3426"/>
                              <a:gd name="T182" fmla="+- 0 3013 189"/>
                              <a:gd name="T183" fmla="*/ 3013 h 2843"/>
                              <a:gd name="T184" fmla="+- 0 7905 4652"/>
                              <a:gd name="T185" fmla="*/ T184 w 3426"/>
                              <a:gd name="T186" fmla="+- 0 3015 189"/>
                              <a:gd name="T187" fmla="*/ 3015 h 2843"/>
                              <a:gd name="T188" fmla="+- 0 7974 4652"/>
                              <a:gd name="T189" fmla="*/ T188 w 3426"/>
                              <a:gd name="T190" fmla="+- 0 3024 189"/>
                              <a:gd name="T191" fmla="*/ 3024 h 2843"/>
                              <a:gd name="T192" fmla="+- 0 8043 4652"/>
                              <a:gd name="T193" fmla="*/ T192 w 3426"/>
                              <a:gd name="T194" fmla="+- 0 3030 189"/>
                              <a:gd name="T195" fmla="*/ 3030 h 28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426" h="2843">
                                <a:moveTo>
                                  <a:pt x="0" y="2838"/>
                                </a:moveTo>
                                <a:lnTo>
                                  <a:pt x="17" y="2843"/>
                                </a:lnTo>
                                <a:lnTo>
                                  <a:pt x="34" y="2841"/>
                                </a:lnTo>
                                <a:lnTo>
                                  <a:pt x="51" y="2834"/>
                                </a:lnTo>
                                <a:lnTo>
                                  <a:pt x="69" y="2839"/>
                                </a:lnTo>
                                <a:lnTo>
                                  <a:pt x="86" y="2840"/>
                                </a:lnTo>
                                <a:lnTo>
                                  <a:pt x="103" y="2836"/>
                                </a:lnTo>
                                <a:lnTo>
                                  <a:pt x="120" y="2842"/>
                                </a:lnTo>
                                <a:lnTo>
                                  <a:pt x="137" y="2835"/>
                                </a:lnTo>
                                <a:lnTo>
                                  <a:pt x="155" y="2828"/>
                                </a:lnTo>
                                <a:lnTo>
                                  <a:pt x="172" y="2829"/>
                                </a:lnTo>
                                <a:lnTo>
                                  <a:pt x="189" y="2839"/>
                                </a:lnTo>
                                <a:lnTo>
                                  <a:pt x="206" y="2832"/>
                                </a:lnTo>
                                <a:lnTo>
                                  <a:pt x="223" y="2827"/>
                                </a:lnTo>
                                <a:lnTo>
                                  <a:pt x="241" y="2832"/>
                                </a:lnTo>
                                <a:lnTo>
                                  <a:pt x="258" y="2838"/>
                                </a:lnTo>
                                <a:lnTo>
                                  <a:pt x="275" y="2842"/>
                                </a:lnTo>
                                <a:lnTo>
                                  <a:pt x="292" y="2831"/>
                                </a:lnTo>
                                <a:lnTo>
                                  <a:pt x="310" y="2834"/>
                                </a:lnTo>
                                <a:lnTo>
                                  <a:pt x="327" y="2828"/>
                                </a:lnTo>
                                <a:lnTo>
                                  <a:pt x="344" y="2828"/>
                                </a:lnTo>
                                <a:lnTo>
                                  <a:pt x="361" y="2835"/>
                                </a:lnTo>
                                <a:lnTo>
                                  <a:pt x="378" y="2836"/>
                                </a:lnTo>
                                <a:lnTo>
                                  <a:pt x="396" y="2833"/>
                                </a:lnTo>
                                <a:lnTo>
                                  <a:pt x="413" y="2829"/>
                                </a:lnTo>
                                <a:lnTo>
                                  <a:pt x="430" y="2821"/>
                                </a:lnTo>
                                <a:lnTo>
                                  <a:pt x="447" y="2828"/>
                                </a:lnTo>
                                <a:lnTo>
                                  <a:pt x="464" y="2820"/>
                                </a:lnTo>
                                <a:lnTo>
                                  <a:pt x="482" y="2828"/>
                                </a:lnTo>
                                <a:lnTo>
                                  <a:pt x="499" y="2822"/>
                                </a:lnTo>
                                <a:lnTo>
                                  <a:pt x="516" y="2820"/>
                                </a:lnTo>
                                <a:lnTo>
                                  <a:pt x="533" y="2820"/>
                                </a:lnTo>
                                <a:lnTo>
                                  <a:pt x="551" y="2815"/>
                                </a:lnTo>
                                <a:lnTo>
                                  <a:pt x="568" y="2814"/>
                                </a:lnTo>
                                <a:lnTo>
                                  <a:pt x="585" y="2816"/>
                                </a:lnTo>
                                <a:lnTo>
                                  <a:pt x="602" y="2814"/>
                                </a:lnTo>
                                <a:lnTo>
                                  <a:pt x="619" y="2819"/>
                                </a:lnTo>
                                <a:lnTo>
                                  <a:pt x="637" y="2815"/>
                                </a:lnTo>
                                <a:lnTo>
                                  <a:pt x="654" y="2799"/>
                                </a:lnTo>
                                <a:lnTo>
                                  <a:pt x="671" y="2810"/>
                                </a:lnTo>
                                <a:lnTo>
                                  <a:pt x="688" y="2808"/>
                                </a:lnTo>
                                <a:lnTo>
                                  <a:pt x="705" y="2810"/>
                                </a:lnTo>
                                <a:lnTo>
                                  <a:pt x="723" y="2796"/>
                                </a:lnTo>
                                <a:lnTo>
                                  <a:pt x="740" y="2800"/>
                                </a:lnTo>
                                <a:lnTo>
                                  <a:pt x="757" y="2798"/>
                                </a:lnTo>
                                <a:lnTo>
                                  <a:pt x="774" y="2800"/>
                                </a:lnTo>
                                <a:lnTo>
                                  <a:pt x="792" y="2790"/>
                                </a:lnTo>
                                <a:lnTo>
                                  <a:pt x="809" y="2799"/>
                                </a:lnTo>
                                <a:lnTo>
                                  <a:pt x="826" y="2793"/>
                                </a:lnTo>
                                <a:lnTo>
                                  <a:pt x="843" y="2798"/>
                                </a:lnTo>
                                <a:lnTo>
                                  <a:pt x="860" y="2800"/>
                                </a:lnTo>
                                <a:lnTo>
                                  <a:pt x="878" y="2781"/>
                                </a:lnTo>
                                <a:lnTo>
                                  <a:pt x="895" y="2784"/>
                                </a:lnTo>
                                <a:lnTo>
                                  <a:pt x="912" y="2779"/>
                                </a:lnTo>
                                <a:lnTo>
                                  <a:pt x="929" y="2771"/>
                                </a:lnTo>
                                <a:lnTo>
                                  <a:pt x="946" y="2768"/>
                                </a:lnTo>
                                <a:lnTo>
                                  <a:pt x="964" y="2756"/>
                                </a:lnTo>
                                <a:lnTo>
                                  <a:pt x="981" y="2750"/>
                                </a:lnTo>
                                <a:lnTo>
                                  <a:pt x="998" y="2753"/>
                                </a:lnTo>
                                <a:lnTo>
                                  <a:pt x="1015" y="2748"/>
                                </a:lnTo>
                                <a:lnTo>
                                  <a:pt x="1032" y="2743"/>
                                </a:lnTo>
                                <a:lnTo>
                                  <a:pt x="1050" y="2741"/>
                                </a:lnTo>
                                <a:lnTo>
                                  <a:pt x="1067" y="2729"/>
                                </a:lnTo>
                                <a:lnTo>
                                  <a:pt x="1084" y="2721"/>
                                </a:lnTo>
                                <a:lnTo>
                                  <a:pt x="1101" y="2711"/>
                                </a:lnTo>
                                <a:lnTo>
                                  <a:pt x="1119" y="2700"/>
                                </a:lnTo>
                                <a:lnTo>
                                  <a:pt x="1136" y="2696"/>
                                </a:lnTo>
                                <a:lnTo>
                                  <a:pt x="1153" y="2687"/>
                                </a:lnTo>
                                <a:lnTo>
                                  <a:pt x="1170" y="2681"/>
                                </a:lnTo>
                                <a:lnTo>
                                  <a:pt x="1187" y="2656"/>
                                </a:lnTo>
                                <a:lnTo>
                                  <a:pt x="1205" y="2676"/>
                                </a:lnTo>
                                <a:lnTo>
                                  <a:pt x="1222" y="2657"/>
                                </a:lnTo>
                                <a:lnTo>
                                  <a:pt x="1239" y="2633"/>
                                </a:lnTo>
                                <a:lnTo>
                                  <a:pt x="1256" y="2618"/>
                                </a:lnTo>
                                <a:lnTo>
                                  <a:pt x="1273" y="2595"/>
                                </a:lnTo>
                                <a:lnTo>
                                  <a:pt x="1291" y="2588"/>
                                </a:lnTo>
                                <a:lnTo>
                                  <a:pt x="1308" y="2565"/>
                                </a:lnTo>
                                <a:lnTo>
                                  <a:pt x="1325" y="2558"/>
                                </a:lnTo>
                                <a:lnTo>
                                  <a:pt x="1342" y="2520"/>
                                </a:lnTo>
                                <a:lnTo>
                                  <a:pt x="1360" y="2505"/>
                                </a:lnTo>
                                <a:lnTo>
                                  <a:pt x="1377" y="2474"/>
                                </a:lnTo>
                                <a:lnTo>
                                  <a:pt x="1394" y="2454"/>
                                </a:lnTo>
                                <a:lnTo>
                                  <a:pt x="1411" y="2403"/>
                                </a:lnTo>
                                <a:lnTo>
                                  <a:pt x="1428" y="2385"/>
                                </a:lnTo>
                                <a:lnTo>
                                  <a:pt x="1446" y="2348"/>
                                </a:lnTo>
                                <a:lnTo>
                                  <a:pt x="1463" y="2294"/>
                                </a:lnTo>
                                <a:lnTo>
                                  <a:pt x="1480" y="2257"/>
                                </a:lnTo>
                                <a:lnTo>
                                  <a:pt x="1514" y="2178"/>
                                </a:lnTo>
                                <a:lnTo>
                                  <a:pt x="1532" y="2107"/>
                                </a:lnTo>
                                <a:lnTo>
                                  <a:pt x="1549" y="2005"/>
                                </a:lnTo>
                                <a:lnTo>
                                  <a:pt x="1566" y="1900"/>
                                </a:lnTo>
                                <a:lnTo>
                                  <a:pt x="1583" y="1761"/>
                                </a:lnTo>
                                <a:lnTo>
                                  <a:pt x="1600" y="1565"/>
                                </a:lnTo>
                                <a:lnTo>
                                  <a:pt x="1618" y="1383"/>
                                </a:lnTo>
                                <a:lnTo>
                                  <a:pt x="1635" y="1206"/>
                                </a:lnTo>
                                <a:lnTo>
                                  <a:pt x="1652" y="1043"/>
                                </a:lnTo>
                                <a:lnTo>
                                  <a:pt x="1669" y="895"/>
                                </a:lnTo>
                                <a:lnTo>
                                  <a:pt x="1687" y="608"/>
                                </a:lnTo>
                                <a:lnTo>
                                  <a:pt x="1704" y="0"/>
                                </a:lnTo>
                                <a:lnTo>
                                  <a:pt x="1721" y="119"/>
                                </a:lnTo>
                                <a:lnTo>
                                  <a:pt x="1738" y="1076"/>
                                </a:lnTo>
                                <a:lnTo>
                                  <a:pt x="1755" y="1545"/>
                                </a:lnTo>
                                <a:lnTo>
                                  <a:pt x="1773" y="1860"/>
                                </a:lnTo>
                                <a:lnTo>
                                  <a:pt x="1790" y="2022"/>
                                </a:lnTo>
                                <a:lnTo>
                                  <a:pt x="1807" y="2109"/>
                                </a:lnTo>
                                <a:lnTo>
                                  <a:pt x="1841" y="2184"/>
                                </a:lnTo>
                                <a:lnTo>
                                  <a:pt x="1859" y="2163"/>
                                </a:lnTo>
                                <a:lnTo>
                                  <a:pt x="1876" y="2168"/>
                                </a:lnTo>
                                <a:lnTo>
                                  <a:pt x="1893" y="2174"/>
                                </a:lnTo>
                                <a:lnTo>
                                  <a:pt x="1910" y="2226"/>
                                </a:lnTo>
                                <a:lnTo>
                                  <a:pt x="1928" y="2294"/>
                                </a:lnTo>
                                <a:lnTo>
                                  <a:pt x="1945" y="2363"/>
                                </a:lnTo>
                                <a:lnTo>
                                  <a:pt x="1962" y="2376"/>
                                </a:lnTo>
                                <a:lnTo>
                                  <a:pt x="1979" y="2398"/>
                                </a:lnTo>
                                <a:lnTo>
                                  <a:pt x="1996" y="2415"/>
                                </a:lnTo>
                                <a:lnTo>
                                  <a:pt x="2014" y="2417"/>
                                </a:lnTo>
                                <a:lnTo>
                                  <a:pt x="2031" y="2423"/>
                                </a:lnTo>
                                <a:lnTo>
                                  <a:pt x="2048" y="2454"/>
                                </a:lnTo>
                                <a:lnTo>
                                  <a:pt x="2065" y="2482"/>
                                </a:lnTo>
                                <a:lnTo>
                                  <a:pt x="2082" y="2497"/>
                                </a:lnTo>
                                <a:lnTo>
                                  <a:pt x="2100" y="2519"/>
                                </a:lnTo>
                                <a:lnTo>
                                  <a:pt x="2117" y="2543"/>
                                </a:lnTo>
                                <a:lnTo>
                                  <a:pt x="2134" y="2565"/>
                                </a:lnTo>
                                <a:lnTo>
                                  <a:pt x="2151" y="2568"/>
                                </a:lnTo>
                                <a:lnTo>
                                  <a:pt x="2169" y="2584"/>
                                </a:lnTo>
                                <a:lnTo>
                                  <a:pt x="2186" y="2594"/>
                                </a:lnTo>
                                <a:lnTo>
                                  <a:pt x="2203" y="2601"/>
                                </a:lnTo>
                                <a:lnTo>
                                  <a:pt x="2220" y="2611"/>
                                </a:lnTo>
                                <a:lnTo>
                                  <a:pt x="2237" y="2623"/>
                                </a:lnTo>
                                <a:lnTo>
                                  <a:pt x="2255" y="2636"/>
                                </a:lnTo>
                                <a:lnTo>
                                  <a:pt x="2272" y="2654"/>
                                </a:lnTo>
                                <a:lnTo>
                                  <a:pt x="2289" y="2665"/>
                                </a:lnTo>
                                <a:lnTo>
                                  <a:pt x="2306" y="2669"/>
                                </a:lnTo>
                                <a:lnTo>
                                  <a:pt x="2323" y="2682"/>
                                </a:lnTo>
                                <a:lnTo>
                                  <a:pt x="2341" y="2692"/>
                                </a:lnTo>
                                <a:lnTo>
                                  <a:pt x="2358" y="2693"/>
                                </a:lnTo>
                                <a:lnTo>
                                  <a:pt x="2375" y="2696"/>
                                </a:lnTo>
                                <a:lnTo>
                                  <a:pt x="2392" y="2710"/>
                                </a:lnTo>
                                <a:lnTo>
                                  <a:pt x="2409" y="2714"/>
                                </a:lnTo>
                                <a:lnTo>
                                  <a:pt x="2427" y="2719"/>
                                </a:lnTo>
                                <a:lnTo>
                                  <a:pt x="2444" y="2720"/>
                                </a:lnTo>
                                <a:lnTo>
                                  <a:pt x="2461" y="2716"/>
                                </a:lnTo>
                                <a:lnTo>
                                  <a:pt x="2478" y="2746"/>
                                </a:lnTo>
                                <a:lnTo>
                                  <a:pt x="2496" y="2740"/>
                                </a:lnTo>
                                <a:lnTo>
                                  <a:pt x="2513" y="2745"/>
                                </a:lnTo>
                                <a:lnTo>
                                  <a:pt x="2530" y="2744"/>
                                </a:lnTo>
                                <a:lnTo>
                                  <a:pt x="2547" y="2746"/>
                                </a:lnTo>
                                <a:lnTo>
                                  <a:pt x="2564" y="2748"/>
                                </a:lnTo>
                                <a:lnTo>
                                  <a:pt x="2582" y="2762"/>
                                </a:lnTo>
                                <a:lnTo>
                                  <a:pt x="2599" y="2757"/>
                                </a:lnTo>
                                <a:lnTo>
                                  <a:pt x="2616" y="2757"/>
                                </a:lnTo>
                                <a:lnTo>
                                  <a:pt x="2633" y="2772"/>
                                </a:lnTo>
                                <a:lnTo>
                                  <a:pt x="2650" y="2770"/>
                                </a:lnTo>
                                <a:lnTo>
                                  <a:pt x="2668" y="2769"/>
                                </a:lnTo>
                                <a:lnTo>
                                  <a:pt x="2685" y="2789"/>
                                </a:lnTo>
                                <a:lnTo>
                                  <a:pt x="2702" y="2770"/>
                                </a:lnTo>
                                <a:lnTo>
                                  <a:pt x="2719" y="2777"/>
                                </a:lnTo>
                                <a:lnTo>
                                  <a:pt x="2737" y="2780"/>
                                </a:lnTo>
                                <a:lnTo>
                                  <a:pt x="2754" y="2781"/>
                                </a:lnTo>
                                <a:lnTo>
                                  <a:pt x="2771" y="2783"/>
                                </a:lnTo>
                                <a:lnTo>
                                  <a:pt x="2788" y="2786"/>
                                </a:lnTo>
                                <a:lnTo>
                                  <a:pt x="2805" y="2792"/>
                                </a:lnTo>
                                <a:lnTo>
                                  <a:pt x="2823" y="2803"/>
                                </a:lnTo>
                                <a:lnTo>
                                  <a:pt x="2840" y="2795"/>
                                </a:lnTo>
                                <a:lnTo>
                                  <a:pt x="2857" y="2792"/>
                                </a:lnTo>
                                <a:lnTo>
                                  <a:pt x="2874" y="2802"/>
                                </a:lnTo>
                                <a:lnTo>
                                  <a:pt x="2891" y="2807"/>
                                </a:lnTo>
                                <a:lnTo>
                                  <a:pt x="2909" y="2796"/>
                                </a:lnTo>
                                <a:lnTo>
                                  <a:pt x="2926" y="2798"/>
                                </a:lnTo>
                                <a:lnTo>
                                  <a:pt x="2943" y="2795"/>
                                </a:lnTo>
                                <a:lnTo>
                                  <a:pt x="2960" y="2812"/>
                                </a:lnTo>
                                <a:lnTo>
                                  <a:pt x="2978" y="2814"/>
                                </a:lnTo>
                                <a:lnTo>
                                  <a:pt x="2995" y="2816"/>
                                </a:lnTo>
                                <a:lnTo>
                                  <a:pt x="3012" y="2808"/>
                                </a:lnTo>
                                <a:lnTo>
                                  <a:pt x="3029" y="2819"/>
                                </a:lnTo>
                                <a:lnTo>
                                  <a:pt x="3046" y="2812"/>
                                </a:lnTo>
                                <a:lnTo>
                                  <a:pt x="3064" y="2819"/>
                                </a:lnTo>
                                <a:lnTo>
                                  <a:pt x="3081" y="2813"/>
                                </a:lnTo>
                                <a:lnTo>
                                  <a:pt x="3098" y="2818"/>
                                </a:lnTo>
                                <a:lnTo>
                                  <a:pt x="3115" y="2824"/>
                                </a:lnTo>
                                <a:lnTo>
                                  <a:pt x="3132" y="2822"/>
                                </a:lnTo>
                                <a:lnTo>
                                  <a:pt x="3150" y="2814"/>
                                </a:lnTo>
                                <a:lnTo>
                                  <a:pt x="3167" y="2815"/>
                                </a:lnTo>
                                <a:lnTo>
                                  <a:pt x="3184" y="2824"/>
                                </a:lnTo>
                                <a:lnTo>
                                  <a:pt x="3201" y="2825"/>
                                </a:lnTo>
                                <a:lnTo>
                                  <a:pt x="3218" y="2823"/>
                                </a:lnTo>
                                <a:lnTo>
                                  <a:pt x="3236" y="2819"/>
                                </a:lnTo>
                                <a:lnTo>
                                  <a:pt x="3253" y="2826"/>
                                </a:lnTo>
                                <a:lnTo>
                                  <a:pt x="3270" y="2831"/>
                                </a:lnTo>
                                <a:lnTo>
                                  <a:pt x="3287" y="2833"/>
                                </a:lnTo>
                                <a:lnTo>
                                  <a:pt x="3305" y="2828"/>
                                </a:lnTo>
                                <a:lnTo>
                                  <a:pt x="3322" y="2835"/>
                                </a:lnTo>
                                <a:lnTo>
                                  <a:pt x="3339" y="2829"/>
                                </a:lnTo>
                                <a:lnTo>
                                  <a:pt x="3356" y="2837"/>
                                </a:lnTo>
                                <a:lnTo>
                                  <a:pt x="3373" y="2830"/>
                                </a:lnTo>
                                <a:lnTo>
                                  <a:pt x="3391" y="2841"/>
                                </a:lnTo>
                                <a:lnTo>
                                  <a:pt x="3408" y="2831"/>
                                </a:lnTo>
                                <a:lnTo>
                                  <a:pt x="3425" y="2837"/>
                                </a:lnTo>
                              </a:path>
                            </a:pathLst>
                          </a:custGeom>
                          <a:noFill/>
                          <a:ln w="7277">
                            <a:solidFill>
                              <a:srgbClr val="00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3" name="Rectangle 776"/>
                        <wps:cNvSpPr>
                          <a:spLocks noChangeArrowheads="1"/>
                        </wps:cNvSpPr>
                        <wps:spPr bwMode="auto">
                          <a:xfrm>
                            <a:off x="4480" y="-16"/>
                            <a:ext cx="3768" cy="3195"/>
                          </a:xfrm>
                          <a:prstGeom prst="rect">
                            <a:avLst/>
                          </a:prstGeom>
                          <a:noFill/>
                          <a:ln w="389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4" name="Line 775"/>
                        <wps:cNvCnPr>
                          <a:cxnSpLocks noChangeShapeType="1"/>
                        </wps:cNvCnPr>
                        <wps:spPr bwMode="auto">
                          <a:xfrm>
                            <a:off x="4465" y="2196"/>
                            <a:ext cx="15"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75" name="Line 774"/>
                        <wps:cNvCnPr>
                          <a:cxnSpLocks noChangeShapeType="1"/>
                        </wps:cNvCnPr>
                        <wps:spPr bwMode="auto">
                          <a:xfrm>
                            <a:off x="4465" y="1117"/>
                            <a:ext cx="15"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76" name="Line 773"/>
                        <wps:cNvCnPr>
                          <a:cxnSpLocks noChangeShapeType="1"/>
                        </wps:cNvCnPr>
                        <wps:spPr bwMode="auto">
                          <a:xfrm>
                            <a:off x="4465" y="37"/>
                            <a:ext cx="15"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77" name="Line 772"/>
                        <wps:cNvCnPr>
                          <a:cxnSpLocks noChangeShapeType="1"/>
                        </wps:cNvCnPr>
                        <wps:spPr bwMode="auto">
                          <a:xfrm>
                            <a:off x="4643" y="3194"/>
                            <a:ext cx="0"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78" name="Line 771"/>
                        <wps:cNvCnPr>
                          <a:cxnSpLocks noChangeShapeType="1"/>
                        </wps:cNvCnPr>
                        <wps:spPr bwMode="auto">
                          <a:xfrm>
                            <a:off x="5504" y="3194"/>
                            <a:ext cx="0"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79" name="Line 770"/>
                        <wps:cNvCnPr>
                          <a:cxnSpLocks noChangeShapeType="1"/>
                        </wps:cNvCnPr>
                        <wps:spPr bwMode="auto">
                          <a:xfrm>
                            <a:off x="6364" y="3194"/>
                            <a:ext cx="0"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80" name="Line 769"/>
                        <wps:cNvCnPr>
                          <a:cxnSpLocks noChangeShapeType="1"/>
                        </wps:cNvCnPr>
                        <wps:spPr bwMode="auto">
                          <a:xfrm>
                            <a:off x="7225" y="3194"/>
                            <a:ext cx="0"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81" name="Line 768"/>
                        <wps:cNvCnPr>
                          <a:cxnSpLocks noChangeShapeType="1"/>
                        </wps:cNvCnPr>
                        <wps:spPr bwMode="auto">
                          <a:xfrm>
                            <a:off x="8086" y="3194"/>
                            <a:ext cx="0" cy="0"/>
                          </a:xfrm>
                          <a:prstGeom prst="line">
                            <a:avLst/>
                          </a:prstGeom>
                          <a:noFill/>
                          <a:ln w="3892">
                            <a:solidFill>
                              <a:srgbClr val="333333"/>
                            </a:solidFill>
                            <a:round/>
                            <a:headEnd/>
                            <a:tailEnd/>
                          </a:ln>
                          <a:extLst>
                            <a:ext uri="{909E8E84-426E-40DD-AFC4-6F175D3DCCD1}">
                              <a14:hiddenFill xmlns:a14="http://schemas.microsoft.com/office/drawing/2010/main">
                                <a:noFill/>
                              </a14:hiddenFill>
                            </a:ext>
                          </a:extLst>
                        </wps:spPr>
                        <wps:bodyPr/>
                      </wps:wsp>
                      <wps:wsp>
                        <wps:cNvPr id="882" name="Line 767"/>
                        <wps:cNvCnPr>
                          <a:cxnSpLocks noChangeShapeType="1"/>
                        </wps:cNvCnPr>
                        <wps:spPr bwMode="auto">
                          <a:xfrm>
                            <a:off x="6728" y="321"/>
                            <a:ext cx="6" cy="0"/>
                          </a:xfrm>
                          <a:prstGeom prst="line">
                            <a:avLst/>
                          </a:prstGeom>
                          <a:noFill/>
                          <a:ln w="3892">
                            <a:solidFill>
                              <a:srgbClr val="006666"/>
                            </a:solidFill>
                            <a:round/>
                            <a:headEnd/>
                            <a:tailEnd/>
                          </a:ln>
                          <a:extLst>
                            <a:ext uri="{909E8E84-426E-40DD-AFC4-6F175D3DCCD1}">
                              <a14:hiddenFill xmlns:a14="http://schemas.microsoft.com/office/drawing/2010/main">
                                <a:noFill/>
                              </a14:hiddenFill>
                            </a:ext>
                          </a:extLst>
                        </wps:spPr>
                        <wps:bodyPr/>
                      </wps:wsp>
                      <wps:wsp>
                        <wps:cNvPr id="883" name="Line 766"/>
                        <wps:cNvCnPr>
                          <a:cxnSpLocks noChangeShapeType="1"/>
                        </wps:cNvCnPr>
                        <wps:spPr bwMode="auto">
                          <a:xfrm>
                            <a:off x="6748" y="321"/>
                            <a:ext cx="47" cy="0"/>
                          </a:xfrm>
                          <a:prstGeom prst="line">
                            <a:avLst/>
                          </a:prstGeom>
                          <a:noFill/>
                          <a:ln w="3892">
                            <a:solidFill>
                              <a:srgbClr val="006666"/>
                            </a:solidFill>
                            <a:prstDash val="dash"/>
                            <a:round/>
                            <a:headEnd/>
                            <a:tailEnd/>
                          </a:ln>
                          <a:extLst>
                            <a:ext uri="{909E8E84-426E-40DD-AFC4-6F175D3DCCD1}">
                              <a14:hiddenFill xmlns:a14="http://schemas.microsoft.com/office/drawing/2010/main">
                                <a:noFill/>
                              </a14:hiddenFill>
                            </a:ext>
                          </a:extLst>
                        </wps:spPr>
                        <wps:bodyPr/>
                      </wps:wsp>
                      <wps:wsp>
                        <wps:cNvPr id="884" name="Line 765"/>
                        <wps:cNvCnPr>
                          <a:cxnSpLocks noChangeShapeType="1"/>
                        </wps:cNvCnPr>
                        <wps:spPr bwMode="auto">
                          <a:xfrm>
                            <a:off x="6802" y="321"/>
                            <a:ext cx="5" cy="0"/>
                          </a:xfrm>
                          <a:prstGeom prst="line">
                            <a:avLst/>
                          </a:prstGeom>
                          <a:noFill/>
                          <a:ln w="3892">
                            <a:solidFill>
                              <a:srgbClr val="006666"/>
                            </a:solidFill>
                            <a:round/>
                            <a:headEnd/>
                            <a:tailEnd/>
                          </a:ln>
                          <a:extLst>
                            <a:ext uri="{909E8E84-426E-40DD-AFC4-6F175D3DCCD1}">
                              <a14:hiddenFill xmlns:a14="http://schemas.microsoft.com/office/drawing/2010/main">
                                <a:noFill/>
                              </a14:hiddenFill>
                            </a:ext>
                          </a:extLst>
                        </wps:spPr>
                        <wps:bodyPr/>
                      </wps:wsp>
                      <wps:wsp>
                        <wps:cNvPr id="885" name="Line 764"/>
                        <wps:cNvCnPr>
                          <a:cxnSpLocks noChangeShapeType="1"/>
                        </wps:cNvCnPr>
                        <wps:spPr bwMode="auto">
                          <a:xfrm>
                            <a:off x="6728" y="420"/>
                            <a:ext cx="79" cy="0"/>
                          </a:xfrm>
                          <a:prstGeom prst="line">
                            <a:avLst/>
                          </a:prstGeom>
                          <a:noFill/>
                          <a:ln w="3892">
                            <a:solidFill>
                              <a:srgbClr val="006666"/>
                            </a:solidFill>
                            <a:round/>
                            <a:headEnd/>
                            <a:tailEnd/>
                          </a:ln>
                          <a:extLst>
                            <a:ext uri="{909E8E84-426E-40DD-AFC4-6F175D3DCCD1}">
                              <a14:hiddenFill xmlns:a14="http://schemas.microsoft.com/office/drawing/2010/main">
                                <a:noFill/>
                              </a14:hiddenFill>
                            </a:ext>
                          </a:extLst>
                        </wps:spPr>
                        <wps:bodyPr/>
                      </wps:wsp>
                      <wps:wsp>
                        <wps:cNvPr id="886" name="Line 763"/>
                        <wps:cNvCnPr>
                          <a:cxnSpLocks noChangeShapeType="1"/>
                        </wps:cNvCnPr>
                        <wps:spPr bwMode="auto">
                          <a:xfrm>
                            <a:off x="4480" y="2093"/>
                            <a:ext cx="3768" cy="0"/>
                          </a:xfrm>
                          <a:prstGeom prst="line">
                            <a:avLst/>
                          </a:prstGeom>
                          <a:noFill/>
                          <a:ln w="7750">
                            <a:solidFill>
                              <a:srgbClr val="FF0000"/>
                            </a:solidFill>
                            <a:prstDash val="lgDash"/>
                            <a:round/>
                            <a:headEnd/>
                            <a:tailEnd/>
                          </a:ln>
                          <a:extLst>
                            <a:ext uri="{909E8E84-426E-40DD-AFC4-6F175D3DCCD1}">
                              <a14:hiddenFill xmlns:a14="http://schemas.microsoft.com/office/drawing/2010/main">
                                <a:noFill/>
                              </a14:hiddenFill>
                            </a:ext>
                          </a:extLst>
                        </wps:spPr>
                        <wps:bodyPr/>
                      </wps:wsp>
                      <wps:wsp>
                        <wps:cNvPr id="887" name="Text Box 762"/>
                        <wps:cNvSpPr txBox="1">
                          <a:spLocks noChangeArrowheads="1"/>
                        </wps:cNvSpPr>
                        <wps:spPr bwMode="auto">
                          <a:xfrm>
                            <a:off x="6829" y="257"/>
                            <a:ext cx="1234"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D2878" w14:textId="77777777" w:rsidR="003162A5" w:rsidRDefault="003162A5">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1</w:t>
                              </w:r>
                            </w:p>
                            <w:p w14:paraId="021654E5" w14:textId="77777777" w:rsidR="003162A5" w:rsidRDefault="003162A5">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821128" id="Group 761" o:spid="_x0000_s1667" style="position:absolute;left:0;text-align:left;margin-left:223.25pt;margin-top:-.95pt;width:189.35pt;height:160.7pt;z-index:251557888;mso-position-horizontal-relative:page;mso-position-vertical-relative:text" coordorigin="4465,-19" coordsize="3787,3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">
                <v:line id="Line 835" o:spid="_x0000_s1668" style="position:absolute;visibility:visible;mso-wrap-style:square" from="4652,3031" to="4657,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" strokecolor="#066" strokeweight=".20214mm"/>
                <v:shape id="Freeform 834" o:spid="_x0000_s1669" style="position:absolute;left:4668;top:3015;width:164;height:19;visibility:visible;mso-wrap-style:square;v-text-anchor:top" coordsize="1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" path="m,17r1,l18,13,35,10r18,3l70,14r17,1l104,18r17,-7l139,r17,2l164,8e" filled="f" strokecolor="#066" strokeweight=".20214mm">
                  <v:stroke dashstyle="1 1"/>
                  <v:path arrowok="t" o:connecttype="custom" o:connectlocs="0,3032;1,3032;18,3028;35,3025;53,3028;70,3029;87,3030;104,3033;121,3026;139,3015;156,3017;164,3023" o:connectangles="0,0,0,0,0,0,0,0,0,0,0,0"/>
                </v:shape>
                <v:shape id="Freeform 833" o:spid="_x0000_s1670" style="position:absolute;left:4836;top:3026;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" path="m,l5,3,11,2e" filled="f" strokecolor="#066" strokeweight=".20214mm">
                  <v:path arrowok="t" o:connecttype="custom" o:connectlocs="0,3026;5,3029;11,3028" o:connectangles="0,0,0"/>
                </v:shape>
                <v:shape id="Freeform 832" o:spid="_x0000_s1671" style="position:absolute;left:4857;top:3016;width:59;height:14;visibility:visible;mso-wrap-style:square;v-text-anchor:top" coordsize="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" path="m,9r,l17,,35,5r17,7l58,14e" filled="f" strokecolor="#066" strokeweight=".20214mm">
                  <v:stroke dashstyle="1 1"/>
                  <v:path arrowok="t" o:connecttype="custom" o:connectlocs="0,3025;0,3025;17,3016;35,3021;52,3028;58,3030" o:connectangles="0,0,0,0,0,0"/>
                </v:shape>
                <v:shape id="Freeform 831" o:spid="_x0000_s1672" style="position:absolute;left:4921;top:3030;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" path="m,2l5,4,10,e" filled="f" strokecolor="#066" strokeweight=".20214mm">
                  <v:path arrowok="t" o:connecttype="custom" o:connectlocs="0,3032;5,3034;10,3030" o:connectangles="0,0,0"/>
                </v:shape>
                <v:shape id="Freeform 830" o:spid="_x0000_s1673" style="position:absolute;left:4941;top:3015;width:131;height:8;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" path="m,7l3,5,21,8,38,2r17,l72,6,89,7r18,l124,4,131,e" filled="f" strokecolor="#066" strokeweight=".20214mm">
                  <v:stroke dashstyle="dash"/>
                  <v:path arrowok="t" o:connecttype="custom" o:connectlocs="0,3023;3,3021;21,3024;38,3018;55,3018;72,3022;89,3023;107,3023;124,3020;131,3016" o:connectangles="0,0,0,0,0,0,0,0,0,0"/>
                </v:shape>
                <v:shape id="Freeform 829" o:spid="_x0000_s1674" style="position:absolute;left:5077;top:3009;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" path="m,3l5,r5,2e" filled="f" strokecolor="#066" strokeweight=".20214mm">
                  <v:path arrowok="t" o:connecttype="custom" o:connectlocs="0,3013;5,3010;10,3012" o:connectangles="0,0,0"/>
                </v:shape>
                <v:shape id="Freeform 828" o:spid="_x0000_s1675" style="position:absolute;left:5093;top:3014;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" path="m,1l5,3,10,e" filled="f" strokecolor="#066" strokeweight=".20214mm">
                  <v:path arrowok="t" o:connecttype="custom" o:connectlocs="0,3015;5,3017;10,3014" o:connectangles="0,0,0"/>
                </v:shape>
                <v:shape id="Freeform 827" o:spid="_x0000_s1676" style="position:absolute;left:5111;top:3007;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" path="m,3l5,r6,2e" filled="f" strokecolor="#066" strokeweight=".20214mm">
                  <v:path arrowok="t" o:connecttype="custom" o:connectlocs="0,3010;5,3007;11,3009" o:connectangles="0,0,0"/>
                </v:shape>
                <v:shape id="Freeform 826" o:spid="_x0000_s1677" style="position:absolute;left:5132;top:2995;width:166;height:19;visibility:visible;mso-wrap-style:square;v-text-anchor:top" coordsize="1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" path="m,18r2,1l19,14,36,13,53,12,71,8,88,7r17,3l122,8r17,2l157,9,166,e" filled="f" strokecolor="#066" strokeweight=".20214mm">
                  <v:stroke dashstyle="1 1"/>
                  <v:path arrowok="t" o:connecttype="custom" o:connectlocs="0,3013;2,3014;19,3009;36,3008;53,3007;71,3003;88,3002;105,3005;122,3003;139,3005;157,3004;166,2995" o:connectangles="0,0,0,0,0,0,0,0,0,0,0,0"/>
                </v:shape>
                <v:shape id="Freeform 825" o:spid="_x0000_s1678" style="position:absolute;left:5301;top:2987;width:9;height:4;visibility:visible;mso-wrap-style:square;v-text-anchor:top" coordsize="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" path="m,4l4,,8,4e" filled="f" strokecolor="#066" strokeweight=".20214mm">
                  <v:path arrowok="t" o:connecttype="custom" o:connectlocs="0,2991;4,2987;8,2991" o:connectangles="0,0,0"/>
                </v:shape>
                <v:shape id="Freeform 824" o:spid="_x0000_s1679" style="position:absolute;left:5318;top:2997;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" path="m,l5,4,11,3e" filled="f" strokecolor="#066" strokeweight=".20214mm">
                  <v:path arrowok="t" o:connecttype="custom" o:connectlocs="0,2997;5,3001;11,3000" o:connectangles="0,0,0"/>
                </v:shape>
                <v:shape id="Freeform 823" o:spid="_x0000_s1680" style="position:absolute;left:5339;top:2984;width:95;height:14;visibility:visible;mso-wrap-style:square;v-text-anchor:top" coordsize="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" path="m,14r1,l18,14,36,,53,1,70,4r17,l95,e" filled="f" strokecolor="#066" strokeweight=".20214mm">
                  <v:stroke dashstyle="1 1"/>
                  <v:path arrowok="t" o:connecttype="custom" o:connectlocs="0,2998;1,2998;18,2998;36,2984;53,2985;70,2988;87,2988;95,2984" o:connectangles="0,0,0,0,0,0,0,0"/>
                </v:shape>
                <v:shape id="Freeform 822" o:spid="_x0000_s1681" style="position:absolute;left:5438;top:2978;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" path="m,2l5,,9,3e" filled="f" strokecolor="#066" strokeweight=".20214mm">
                  <v:path arrowok="t" o:connecttype="custom" o:connectlocs="0,2981;5,2979;9,2982" o:connectangles="0,0,0"/>
                </v:shape>
                <v:shape id="Freeform 821" o:spid="_x0000_s1682" style="position:absolute;left:5455;top:2986;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" path="m,l5,3,10,e" filled="f" strokecolor="#066" strokeweight=".20214mm">
                  <v:path arrowok="t" o:connecttype="custom" o:connectlocs="0,2987;5,2990;10,2987" o:connectangles="0,0,0"/>
                </v:shape>
                <v:shape id="Freeform 820" o:spid="_x0000_s1683" style="position:absolute;left:5478;top:2981;width:22;height:5;visibility:visible;mso-wrap-style:square;v-text-anchor:top" coordsize="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" path="m,l16,3r5,2e" filled="f" strokecolor="#066" strokeweight=".20214mm">
                  <v:stroke dashstyle="dash"/>
                  <v:path arrowok="t" o:connecttype="custom" o:connectlocs="0,2982;16,2985;21,2987" o:connectangles="0,0,0"/>
                </v:shape>
                <v:shape id="Freeform 819" o:spid="_x0000_s1684" style="position:absolute;left:5506;top:2986;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" path="m,3l5,5,9,e" filled="f" strokecolor="#066" strokeweight=".20214mm">
                  <v:path arrowok="t" o:connecttype="custom" o:connectlocs="0,2989;5,2991;9,2986" o:connectangles="0,0,0"/>
                </v:shape>
                <v:shape id="Freeform 818" o:spid="_x0000_s1685" style="position:absolute;left:5525;top:2970;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" path="m,4l4,,9,e" filled="f" strokecolor="#066" strokeweight=".20214mm">
                  <v:path arrowok="t" o:connecttype="custom" o:connectlocs="0,2975;4,2971;9,2971" o:connectangles="0,0,0"/>
                </v:shape>
                <v:shape id="Freeform 817" o:spid="_x0000_s1686" style="position:absolute;left:5546;top:2853;width:286;height:118;visibility:visible;mso-wrap-style:square;v-text-anchor:top" coordsize="28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" path="m,118r17,-6l34,107r17,-5l69,92,86,84r17,l120,82r17,-6l155,73,172,63r17,-6l206,45,224,33r17,-4l258,20r17,-7l285,e" filled="f" strokecolor="#066" strokeweight=".20214mm">
                  <v:stroke dashstyle="1 1"/>
                  <v:path arrowok="t" o:connecttype="custom" o:connectlocs="0,2971;17,2965;34,2960;51,2955;69,2945;86,2937;103,2937;120,2935;137,2929;155,2926;172,2916;189,2910;206,2898;224,2886;241,2882;258,2873;275,2866;285,2853" o:connectangles="0,0,0,0,0,0,0,0,0,0,0,0,0,0,0,0,0,0"/>
                </v:shape>
                <v:shape id="Freeform 816" o:spid="_x0000_s1687" style="position:absolute;left:5835;top:2844;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" path="m,4l3,,8,3e" filled="f" strokecolor="#066" strokeweight=".20214mm">
                  <v:path arrowok="t" o:connecttype="custom" o:connectlocs="0,2849;3,2845;8,2848" o:connectangles="0,0,0"/>
                </v:shape>
                <v:shape id="Freeform 815" o:spid="_x0000_s1688" style="position:absolute;left:5852;top:2855;width:9;height:5;visibility:visible;mso-wrap-style:square;v-text-anchor:top" coordsize="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" path="m,1l5,5,9,e" filled="f" strokecolor="#066" strokeweight=".20214mm">
                  <v:path arrowok="t" o:connecttype="custom" o:connectlocs="0,2856;5,2860;9,2855" o:connectangles="0,0,0"/>
                </v:shape>
                <v:shape id="Freeform 814" o:spid="_x0000_s1689" style="position:absolute;left:5868;top:141;width:488;height:2706;visibility:visible;mso-wrap-style:square;v-text-anchor:top" coordsize="488,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" path="m,2706r6,-6l23,2677r17,-15l57,2642r18,-10l92,2609r17,-8l126,2563r18,-17l161,2519r17,-22l195,2446r17,-18l230,2392r17,-57l264,2298r17,-32l298,2216r18,-75l333,2035r17,-100l367,1797r17,-200l402,1410r17,-182l436,1063,453,915,471,614,487,e" filled="f" strokecolor="#066" strokeweight=".20214mm">
                  <v:stroke dashstyle="dash"/>
                  <v:path arrowok="t" o:connecttype="custom" o:connectlocs="0,2847;6,2841;23,2818;40,2803;57,2783;75,2773;92,2750;109,2742;126,2704;144,2687;161,2660;178,2638;195,2587;212,2569;230,2533;247,2476;264,2439;281,2407;298,2357;316,2282;333,2176;350,2076;367,1938;384,1738;402,1551;419,1369;436,1204;453,1056;471,755;487,141" o:connectangles="0,0,0,0,0,0,0,0,0,0,0,0,0,0,0,0,0,0,0,0,0,0,0,0,0,0,0,0,0,0"/>
                </v:shape>
                <v:shape id="Freeform 813" o:spid="_x0000_s1690" style="position:absolute;left:6355;top:129;width:2;height:6;visibility:visible;mso-wrap-style:square;v-text-anchor:top" coordsize="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" path="m,5l,,,5e" filled="f" strokecolor="#066" strokeweight=".20214mm">
                  <v:path arrowok="t" o:connecttype="custom" o:connectlocs="0,135;0,130;0,135" o:connectangles="0,0,0"/>
                </v:shape>
                <v:shape id="Freeform 812" o:spid="_x0000_s1691" style="position:absolute;left:6357;top:146;width:129;height:2207;visibility:visible;mso-wrap-style:square;v-text-anchor:top" coordsize="129,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" path="m,l15,115r17,964l49,1564r18,314l84,2051r17,88l118,2190r11,16e" filled="f" strokecolor="#066" strokeweight=".20214mm">
                  <v:stroke dashstyle="1 1"/>
                  <v:path arrowok="t" o:connecttype="custom" o:connectlocs="0,147;15,262;32,1226;49,1711;67,2025;84,2198;101,2286;118,2337;129,2353" o:connectangles="0,0,0,0,0,0,0,0,0"/>
                </v:shape>
                <v:shape id="Freeform 811" o:spid="_x0000_s1692" style="position:absolute;left:6490;top:2357;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" path="m,l3,5,7,1e" filled="f" strokecolor="#066" strokeweight=".20214mm">
                  <v:path arrowok="t" o:connecttype="custom" o:connectlocs="0,2357;3,2362;7,2358" o:connectangles="0,0,0"/>
                </v:shape>
                <v:shape id="Freeform 810" o:spid="_x0000_s1693" style="position:absolute;left:6506;top:2343;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" path="m,5l4,,9,1e" filled="f" strokecolor="#066" strokeweight=".20214mm">
                  <v:path arrowok="t" o:connecttype="custom" o:connectlocs="0,2348;4,2343;9,2344" o:connectangles="0,0,0"/>
                </v:shape>
                <v:shape id="Freeform 809" o:spid="_x0000_s1694" style="position:absolute;left:6524;top:2345;width:12;height:5;visibility:visible;mso-wrap-style:square;v-text-anchor:top" coordsize="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" path="m,l3,1r8,4e" filled="f" strokecolor="#066" strokeweight=".20214mm">
                  <v:stroke dashstyle="1 1"/>
                  <v:path arrowok="t" o:connecttype="custom" o:connectlocs="0,2345;3,2346;11,2350" o:connectangles="0,0,0"/>
                </v:shape>
                <v:shape id="Freeform 808" o:spid="_x0000_s1695" style="position:absolute;left:6539;top:2351;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" path="m,l5,2,7,8e" filled="f" strokecolor="#066" strokeweight=".20214mm">
                  <v:path arrowok="t" o:connecttype="custom" o:connectlocs="0,2352;5,2354;7,2360" o:connectangles="0,0,0"/>
                </v:shape>
                <v:shape id="Freeform 807" o:spid="_x0000_s1696" style="position:absolute;left:6550;top:2370;width:121;height:231;visibility:visible;mso-wrap-style:square;v-text-anchor:top" coordsize="12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" path="m,l11,35r18,66l46,169r17,18l80,211r17,15l115,229r5,1e" filled="f" strokecolor="#066" strokeweight=".20214mm">
                  <v:stroke dashstyle="dash"/>
                  <v:path arrowok="t" o:connecttype="custom" o:connectlocs="0,2371;11,2406;29,2472;46,2540;63,2558;80,2582;97,2597;115,2600;120,2601" o:connectangles="0,0,0,0,0,0,0,0,0"/>
                </v:shape>
                <v:shape id="Freeform 806" o:spid="_x0000_s1697" style="position:absolute;left:6677;top:2602;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" path="m,l6,2,9,7e" filled="f" strokecolor="#066" strokeweight=".20214mm">
                  <v:path arrowok="t" o:connecttype="custom" o:connectlocs="0,2602;6,2604;9,2609" o:connectangles="0,0,0"/>
                </v:shape>
                <v:shape id="Freeform 805" o:spid="_x0000_s1698" style="position:absolute;left:6690;top:2618;width:294;height:254;visibility:visible;mso-wrap-style:square;v-text-anchor:top" coordsize="29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" path="m,l9,17,26,47,43,62,61,81r17,28l95,127r17,2l130,150r17,2l164,166r17,10l198,188r18,10l233,218r17,12l267,237r17,9l293,254e" filled="f" strokecolor="#066" strokeweight=".20214mm">
                  <v:stroke dashstyle="1 1"/>
                  <v:path arrowok="t" o:connecttype="custom" o:connectlocs="0,2618;9,2635;26,2665;43,2680;61,2699;78,2727;95,2745;112,2747;130,2768;147,2770;164,2784;181,2794;198,2806;216,2816;233,2836;250,2848;267,2855;284,2864;293,2872" o:connectangles="0,0,0,0,0,0,0,0,0,0,0,0,0,0,0,0,0,0,0"/>
                </v:shape>
                <v:shape id="Freeform 804" o:spid="_x0000_s1699" style="position:absolute;left:6988;top:2875;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" path="m,l5,4r5,e" filled="f" strokecolor="#066" strokeweight=".20214mm">
                  <v:path arrowok="t" o:connecttype="custom" o:connectlocs="0,2875;5,2879;10,2879" o:connectangles="0,0,0"/>
                </v:shape>
                <v:shape id="Freeform 803" o:spid="_x0000_s1700" style="position:absolute;left:7008;top:2877;width:94;height:28;visibility:visible;mso-wrap-style:square;v-text-anchor:top" coordsize="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" path="m,l1,,18,7r17,9l52,22r18,5l87,27r6,e" filled="f" strokecolor="#066" strokeweight=".20214mm">
                  <v:stroke dashstyle="1 1"/>
                  <v:path arrowok="t" o:connecttype="custom" o:connectlocs="0,2878;1,2878;18,2885;35,2894;52,2900;70,2905;87,2905;93,2905" o:connectangles="0,0,0,0,0,0,0,0"/>
                </v:shape>
                <v:shape id="Freeform 802" o:spid="_x0000_s1701" style="position:absolute;left:7107;top:2903;width:9;height:5;visibility:visible;mso-wrap-style:square;v-text-anchor:top" coordsize="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" path="m,l6,,9,5e" filled="f" strokecolor="#066" strokeweight=".20214mm">
                  <v:path arrowok="t" o:connecttype="custom" o:connectlocs="0,2904;6,2904;9,2909" o:connectangles="0,0,0"/>
                </v:shape>
                <v:line id="Line 801" o:spid="_x0000_s1702" style="position:absolute;visibility:visible;mso-wrap-style:square" from="7120,2915" to="7125,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" strokecolor="#066" strokeweight=".20214mm">
                  <v:stroke dashstyle="1 1"/>
                </v:line>
                <v:shape id="Freeform 800" o:spid="_x0000_s1703" style="position:absolute;left:7127;top:2927;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" path="m,l3,5,8,2e" filled="f" strokecolor="#066" strokeweight=".20214mm">
                  <v:path arrowok="t" o:connecttype="custom" o:connectlocs="0,2927;3,2932;8,2929" o:connectangles="0,0,0"/>
                </v:shape>
                <v:shape id="Freeform 799" o:spid="_x0000_s1704" style="position:absolute;left:7142;top:2921;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" path="m,4l5,,9,4e" filled="f" strokecolor="#066" strokeweight=".20214mm">
                  <v:path arrowok="t" o:connecttype="custom" o:connectlocs="0,2925;5,2921;9,2925" o:connectangles="0,0,0"/>
                </v:shape>
                <v:shape id="Freeform 798" o:spid="_x0000_s1705" style="position:absolute;left:7160;top:2929;width:11;height:4;visibility:visible;mso-wrap-style:square;v-text-anchor:top" coordsize="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" path="m,l5,3,10,1e" filled="f" strokecolor="#066" strokeweight=".20214mm">
                  <v:path arrowok="t" o:connecttype="custom" o:connectlocs="0,2930;5,2933;10,2931" o:connectangles="0,0,0"/>
                </v:shape>
                <v:shape id="Freeform 797" o:spid="_x0000_s1706" style="position:absolute;left:7182;top:2928;width:42;height:13;visibility:visible;mso-wrap-style:square;v-text-anchor:top" coordsize="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" path="m,l16,5r17,l41,12e" filled="f" strokecolor="#066" strokeweight=".20214mm">
                  <v:stroke dashstyle="dash"/>
                  <v:path arrowok="t" o:connecttype="custom" o:connectlocs="0,2928;16,2933;33,2933;41,2940" o:connectangles="0,0,0,0"/>
                </v:shape>
                <v:shape id="Freeform 796" o:spid="_x0000_s1707" style="position:absolute;left:7229;top:2944;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" path="m,l5,3,10,2e" filled="f" strokecolor="#066" strokeweight=".20214mm">
                  <v:path arrowok="t" o:connecttype="custom" o:connectlocs="0,2945;5,2948;10,2947" o:connectangles="0,0,0"/>
                </v:shape>
                <v:shape id="Freeform 795" o:spid="_x0000_s1708" style="position:absolute;left:7246;top:2943;width:12;height:2;visibility:visible;mso-wrap-style:square;v-text-anchor:top" coordsize="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" path="m,1l4,r7,e" filled="f" strokecolor="#066" strokeweight=".20214mm">
                  <v:stroke dashstyle="1 1"/>
                  <v:path arrowok="t" o:connecttype="custom" o:connectlocs="0,2945;4,2944;11,2944" o:connectangles="0,0,0"/>
                </v:shape>
                <v:shape id="Freeform 794" o:spid="_x0000_s1709" style="position:absolute;left:7262;top:2942;width:10;height:4;visibility:visible;mso-wrap-style:square;v-text-anchor:top" coordsize="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" path="m,l6,r4,4e" filled="f" strokecolor="#066" strokeweight=".20214mm">
                  <v:path arrowok="t" o:connecttype="custom" o:connectlocs="0,2943;6,2943;10,2947" o:connectangles="0,0,0"/>
                </v:shape>
                <v:shape id="Freeform 793" o:spid="_x0000_s1710" style="position:absolute;left:7279;top:2952;width:31;height:7;visibility:visible;mso-wrap-style:square;v-text-anchor:top" coordsize="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" path="m,l6,6,23,7,30,6e" filled="f" strokecolor="#066" strokeweight=".20214mm">
                  <v:stroke dashstyle="1 1"/>
                  <v:path arrowok="t" o:connecttype="custom" o:connectlocs="0,2953;6,2959;23,2960;30,2959" o:connectangles="0,0,0,0"/>
                </v:shape>
                <v:shape id="Freeform 792" o:spid="_x0000_s1711" style="position:absolute;left:7313;top:2958;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" path="m,1l6,r4,5e" filled="f" strokecolor="#066" strokeweight=".20214mm">
                  <v:path arrowok="t" o:connecttype="custom" o:connectlocs="0,2959;6,2958;10,2963" o:connectangles="0,0,0"/>
                </v:shape>
                <v:shape id="Freeform 791" o:spid="_x0000_s1712" style="position:absolute;left:7332;top:2972;width:8;height:5;visibility:visible;mso-wrap-style:square;v-text-anchor:top" coordsize="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" path="m,l4,5,8,e" filled="f" strokecolor="#066" strokeweight=".20214mm">
                  <v:path arrowok="t" o:connecttype="custom" o:connectlocs="0,2972;4,2977;8,2972" o:connectangles="0,0,0"/>
                </v:shape>
                <v:shape id="Freeform 790" o:spid="_x0000_s1713" style="position:absolute;left:7350;top:2957;width:9;height:5;visibility:visible;mso-wrap-style:square;v-text-anchor:top" coordsize="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" path="m,4l4,,9,2e" filled="f" strokecolor="#066" strokeweight=".20214mm">
                  <v:path arrowok="t" o:connecttype="custom" o:connectlocs="0,2962;4,2958;9,2960" o:connectangles="0,0,0"/>
                </v:shape>
                <v:shape id="Freeform 789" o:spid="_x0000_s1714" style="position:absolute;left:7369;top:2965;width:130;height:24;visibility:visible;mso-wrap-style:square;v-text-anchor:top" coordsize="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" path="m,l1,1,19,3,36,,53,9r17,l87,14r18,9l122,20r7,-3e" filled="f" strokecolor="#066" strokeweight=".20214mm">
                  <v:stroke dashstyle="dash"/>
                  <v:path arrowok="t" o:connecttype="custom" o:connectlocs="0,2966;1,2967;19,2969;36,2966;53,2975;70,2975;87,2980;105,2989;122,2986;129,2983" o:connectangles="0,0,0,0,0,0,0,0,0,0"/>
                </v:shape>
                <v:shape id="Freeform 788" o:spid="_x0000_s1715" style="position:absolute;left:7503;top:2977;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" path="m,2l5,r5,2e" filled="f" strokecolor="#066" strokeweight=".20214mm">
                  <v:path arrowok="t" o:connecttype="custom" o:connectlocs="0,2980;5,2978;10,2980" o:connectangles="0,0,0"/>
                </v:shape>
                <v:shape id="Freeform 787" o:spid="_x0000_s1716" style="position:absolute;left:7524;top:2983;width:129;height:20;visibility:visible;mso-wrap-style:square;v-text-anchor:top" coordsize="1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" path="m,3l2,4,19,9,37,,54,1,71,2,88,16r18,l123,20r6,-3e" filled="f" strokecolor="#066" strokeweight=".20214mm">
                  <v:stroke dashstyle="dash"/>
                  <v:path arrowok="t" o:connecttype="custom" o:connectlocs="0,2986;2,2987;19,2992;37,2983;54,2984;71,2985;88,2999;106,2999;123,3003;129,3000" o:connectangles="0,0,0,0,0,0,0,0,0,0"/>
                </v:shape>
                <v:shape id="Freeform 786" o:spid="_x0000_s1717" style="position:absolute;left:7658;top:2994;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" path="m,2l5,r5,2e" filled="f" strokecolor="#066" strokeweight=".20214mm">
                  <v:path arrowok="t" o:connecttype="custom" o:connectlocs="0,2997;5,2995;10,2997" o:connectangles="0,0,0"/>
                </v:shape>
                <v:shape id="Freeform 785" o:spid="_x0000_s1718" style="position:absolute;left:7676;top:3001;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" path="m,l5,2,10,e" filled="f" strokecolor="#066" strokeweight=".20214mm">
                  <v:path arrowok="t" o:connecttype="custom" o:connectlocs="0,3002;5,3004;10,3002" o:connectangles="0,0,0"/>
                </v:shape>
                <v:shape id="Freeform 784" o:spid="_x0000_s1719" style="position:absolute;left:7693;top:2996;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" path="m,2l5,r5,2e" filled="f" strokecolor="#066" strokeweight=".20214mm">
                  <v:path arrowok="t" o:connecttype="custom" o:connectlocs="0,2999;5,2997;10,2999" o:connectangles="0,0,0"/>
                </v:shape>
                <v:shape id="Freeform 783" o:spid="_x0000_s1720" style="position:absolute;left:7713;top:3001;width:285;height:23;visibility:visible;mso-wrap-style:square;v-text-anchor:top" coordsize="2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" path="m,4l3,5,20,1,37,3r17,8l71,9,89,r17,4l123,11r17,l157,9,175,6r17,7l209,17r17,4l244,15r17,7l278,17r7,3e" filled="f" strokecolor="#066" strokeweight=".20214mm">
                  <v:stroke dashstyle="dash"/>
                  <v:path arrowok="t" o:connecttype="custom" o:connectlocs="0,3005;3,3006;20,3002;37,3004;54,3012;71,3010;89,3001;106,3005;123,3012;140,3012;157,3010;175,3007;192,3014;209,3018;226,3022;244,3016;261,3023;278,3018;285,3021" o:connectangles="0,0,0,0,0,0,0,0,0,0,0,0,0,0,0,0,0,0,0"/>
                </v:shape>
                <v:shape id="Freeform 782" o:spid="_x0000_s1721" style="position:absolute;left:8003;top:3023;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" path="m,l5,2,10,e" filled="f" strokecolor="#066" strokeweight=".20214mm">
                  <v:path arrowok="t" o:connecttype="custom" o:connectlocs="0,3024;5,3026;10,3024" o:connectangles="0,0,0"/>
                </v:shape>
                <v:shape id="Freeform 781" o:spid="_x0000_s1722" style="position:absolute;left:8020;top:3017;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" path="m,2l5,r5,2e" filled="f" strokecolor="#066" strokeweight=".20214mm">
                  <v:path arrowok="t" o:connecttype="custom" o:connectlocs="0,3020;5,3018;10,3020" o:connectangles="0,0,0"/>
                </v:shape>
                <v:shape id="Freeform 780" o:spid="_x0000_s1723" style="position:absolute;left:8037;top:3024;width:11;height: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" path="m,l5,3,10,1e" filled="f" strokecolor="#066" strokeweight=".20214mm">
                  <v:path arrowok="t" o:connecttype="custom" o:connectlocs="0,3024;5,3027;10,3025" o:connectangles="0,0,0"/>
                </v:shape>
                <v:shape id="Freeform 779" o:spid="_x0000_s1724" style="position:absolute;left:8055;top:3019;width:12;height:3;visibility:visible;mso-wrap-style:square;v-text-anchor:top" coordsize="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" path="m,1l4,r8,2e" filled="f" strokecolor="#066" strokeweight=".20214mm">
                  <v:stroke dashstyle="1 1"/>
                  <v:path arrowok="t" o:connecttype="custom" o:connectlocs="0,3021;4,3020;12,3022" o:connectangles="0,0,0"/>
                </v:shape>
                <v:line id="Line 778" o:spid="_x0000_s1725" style="position:absolute;visibility:visible;mso-wrap-style:square" from="8072,3023" to="8077,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" strokecolor="#066" strokeweight=".20214mm"/>
                <v:shape id="Freeform 777" o:spid="_x0000_s1726" style="position:absolute;left:4651;top:189;width:3426;height:2843;visibility:visible;mso-wrap-style:square;v-text-anchor:top" coordsize="3426,2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" path="m,2838r17,5l34,2841r17,-7l69,2839r17,1l103,2836r17,6l137,2835r18,-7l172,2829r17,10l206,2832r17,-5l241,2832r17,6l275,2842r17,-11l310,2834r17,-6l344,2828r17,7l378,2836r18,-3l413,2829r17,-8l447,2828r17,-8l482,2828r17,-6l516,2820r17,l551,2815r17,-1l585,2816r17,-2l619,2819r18,-4l654,2799r17,11l688,2808r17,2l723,2796r17,4l757,2798r17,2l792,2790r17,9l826,2793r17,5l860,2800r18,-19l895,2784r17,-5l929,2771r17,-3l964,2756r17,-6l998,2753r17,-5l1032,2743r18,-2l1067,2729r17,-8l1101,2711r18,-11l1136,2696r17,-9l1170,2681r17,-25l1205,2676r17,-19l1239,2633r17,-15l1273,2595r18,-7l1308,2565r17,-7l1342,2520r18,-15l1377,2474r17,-20l1411,2403r17,-18l1446,2348r17,-54l1480,2257r34,-79l1532,2107r17,-102l1566,1900r17,-139l1600,1565r18,-182l1635,1206r17,-163l1669,895r18,-287l1704,r17,119l1738,1076r17,469l1773,1860r17,162l1807,2109r34,75l1859,2163r17,5l1893,2174r17,52l1928,2294r17,69l1962,2376r17,22l1996,2415r18,2l2031,2423r17,31l2065,2482r17,15l2100,2519r17,24l2134,2565r17,3l2169,2584r17,10l2203,2601r17,10l2237,2623r18,13l2272,2654r17,11l2306,2669r17,13l2341,2692r17,1l2375,2696r17,14l2409,2714r18,5l2444,2720r17,-4l2478,2746r18,-6l2513,2745r17,-1l2547,2746r17,2l2582,2762r17,-5l2616,2757r17,15l2650,2770r18,-1l2685,2789r17,-19l2719,2777r18,3l2754,2781r17,2l2788,2786r17,6l2823,2803r17,-8l2857,2792r17,10l2891,2807r18,-11l2926,2798r17,-3l2960,2812r18,2l2995,2816r17,-8l3029,2819r17,-7l3064,2819r17,-6l3098,2818r17,6l3132,2822r18,-8l3167,2815r17,9l3201,2825r17,-2l3236,2819r17,7l3270,2831r17,2l3305,2828r17,7l3339,2829r17,8l3373,2830r18,11l3408,2831r17,6e" filled="f" strokecolor="#066" strokeweight=".20214mm">
                  <v:path arrowok="t" o:connecttype="custom" o:connectlocs="51,3023;120,3031;189,3028;258,3027;327,3017;396,3022;464,3009;533,3009;602,3003;671,2999;740,2989;809,2988;878,2970;946,2957;1015,2937;1084,2910;1153,2876;1222,2846;1291,2777;1360,2694;1428,2574;1514,2367;1583,1950;1652,1232;1721,308;1790,2211;1876,2357;1945,2552;2014,2606;2082,2686;2151,2757;2220,2800;2289,2854;2358,2882;2427,2908;2496,2929;2564,2937;2633,2961;2702,2959;2771,2972;2840,2984;2909,2985;2978,3003;3046,3001;3115,3013;3184,3013;3253,3015;3322,3024;3391,3030" o:connectangles="0,0,0,0,0,0,0,0,0,0,0,0,0,0,0,0,0,0,0,0,0,0,0,0,0,0,0,0,0,0,0,0,0,0,0,0,0,0,0,0,0,0,0,0,0,0,0,0,0"/>
                </v:shape>
                <v:rect id="Rectangle 776" o:spid="_x0000_s1727" style="position:absolute;left:4480;top:-16;width:3768;height: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" filled="f" strokecolor="#333" strokeweight=".1081mm"/>
                <v:line id="Line 775" o:spid="_x0000_s1728" style="position:absolute;visibility:visible;mso-wrap-style:square" from="4465,2196" to="4480,2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" strokecolor="#333" strokeweight=".1081mm"/>
                <v:line id="Line 774" o:spid="_x0000_s1729" style="position:absolute;visibility:visible;mso-wrap-style:square" from="4465,1117" to="4480,1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" strokecolor="#333" strokeweight=".1081mm"/>
                <v:line id="Line 773" o:spid="_x0000_s1730" style="position:absolute;visibility:visible;mso-wrap-style:square" from="4465,37" to="448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" strokecolor="#333" strokeweight=".1081mm"/>
                <v:line id="Line 772" o:spid="_x0000_s1731" style="position:absolute;visibility:visible;mso-wrap-style:square" from="4643,3194" to="4643,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" strokecolor="#333" strokeweight=".1081mm"/>
                <v:line id="Line 771" o:spid="_x0000_s1732" style="position:absolute;visibility:visible;mso-wrap-style:square" from="5504,3194" to="5504,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" strokecolor="#333" strokeweight=".1081mm"/>
                <v:line id="Line 770" o:spid="_x0000_s1733" style="position:absolute;visibility:visible;mso-wrap-style:square" from="6364,3194" to="6364,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" strokecolor="#333" strokeweight=".1081mm"/>
                <v:line id="Line 769" o:spid="_x0000_s1734" style="position:absolute;visibility:visible;mso-wrap-style:square" from="7225,3194" to="7225,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" strokecolor="#333" strokeweight=".1081mm"/>
                <v:line id="Line 768" o:spid="_x0000_s1735" style="position:absolute;visibility:visible;mso-wrap-style:square" from="8086,3194" to="8086,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" strokecolor="#333" strokeweight=".1081mm"/>
                <v:line id="Line 767" o:spid="_x0000_s1736" style="position:absolute;visibility:visible;mso-wrap-style:square" from="6728,321" to="673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" strokecolor="#066" strokeweight=".1081mm"/>
                <v:line id="Line 766" o:spid="_x0000_s1737" style="position:absolute;visibility:visible;mso-wrap-style:square" from="6748,321" to="6795,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" strokecolor="#066" strokeweight=".1081mm">
                  <v:stroke dashstyle="dash"/>
                </v:line>
                <v:line id="Line 765" o:spid="_x0000_s1738" style="position:absolute;visibility:visible;mso-wrap-style:square" from="6802,321" to="6807,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" strokecolor="#066" strokeweight=".1081mm"/>
                <v:line id="Line 764" o:spid="_x0000_s1739" style="position:absolute;visibility:visible;mso-wrap-style:square" from="6728,420" to="680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" strokecolor="#066" strokeweight=".1081mm"/>
                <v:line id="Line 763" o:spid="_x0000_s1740" style="position:absolute;visibility:visible;mso-wrap-style:square" from="4480,2093" to="8248,2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" strokecolor="red" strokeweight=".21528mm">
                  <v:stroke dashstyle="longDash"/>
                </v:line>
                <v:shape id="Text Box 762" o:spid="_x0000_s1741" type="#_x0000_t202" style="position:absolute;left:6829;top:257;width:1234;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14:paraId="434D2878" w14:textId="77777777" w:rsidR="003162A5" w:rsidRDefault="003162A5">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1</w:t>
                        </w:r>
                      </w:p>
                      <w:p w14:paraId="021654E5" w14:textId="77777777" w:rsidR="003162A5" w:rsidRDefault="003162A5">
                        <w:pPr>
                          <w:spacing w:line="107" w:lineRule="exact"/>
                          <w:rPr>
                            <w:rFonts w:ascii="Arial" w:hAnsi="Arial"/>
                            <w:b/>
                            <w:sz w:val="10"/>
                          </w:rPr>
                        </w:pPr>
                        <w:r>
                          <w:rPr>
                            <w:rFonts w:ascii="Arial" w:hAnsi="Arial"/>
                            <w:b/>
                            <w:w w:val="105"/>
                            <w:sz w:val="10"/>
                          </w:rPr>
                          <w:t xml:space="preserve">NHEK </w:t>
                        </w:r>
                        <w:r>
                          <w:rPr>
                            <w:rFonts w:ascii="Arial" w:hAnsi="Arial"/>
                            <w:b/>
                            <w:spacing w:val="-4"/>
                            <w:w w:val="105"/>
                            <w:sz w:val="10"/>
                          </w:rPr>
                          <w:t xml:space="preserve">Omni−ATAC </w:t>
                        </w:r>
                        <w:r>
                          <w:rPr>
                            <w:rFonts w:ascii="Arial" w:hAnsi="Arial"/>
                            <w:b/>
                            <w:w w:val="105"/>
                            <w:sz w:val="10"/>
                          </w:rPr>
                          <w:t>Rep</w:t>
                        </w:r>
                        <w:r>
                          <w:rPr>
                            <w:rFonts w:ascii="Arial" w:hAnsi="Arial"/>
                            <w:b/>
                            <w:spacing w:val="-18"/>
                            <w:w w:val="105"/>
                            <w:sz w:val="10"/>
                          </w:rPr>
                          <w:t xml:space="preserve"> </w:t>
                        </w:r>
                        <w:r>
                          <w:rPr>
                            <w:rFonts w:ascii="Arial" w:hAnsi="Arial"/>
                            <w:b/>
                            <w:w w:val="105"/>
                            <w:sz w:val="10"/>
                          </w:rPr>
                          <w:t>2</w:t>
                        </w:r>
                      </w:p>
                    </w:txbxContent>
                  </v:textbox>
                </v:shape>
                <w10:wrap anchorx="page"/>
              </v:group>
            </w:pict>
          </mc:Fallback>
        </mc:AlternateContent>
      </w:r>
      <w:r w:rsidR="00372F18">
        <w:rPr>
          <w:rFonts w:ascii="Arial"/>
          <w:color w:val="4D4D4D"/>
          <w:sz w:val="9"/>
        </w:rPr>
        <w:t>15</w:t>
      </w:r>
    </w:p>
    <w:p w14:paraId="55D4E409" w14:textId="77777777" w:rsidR="0065693B" w:rsidRDefault="0065693B">
      <w:pPr>
        <w:pStyle w:val="BodyText"/>
        <w:rPr>
          <w:rFonts w:ascii="Arial"/>
          <w:sz w:val="20"/>
        </w:rPr>
      </w:pPr>
    </w:p>
    <w:p w14:paraId="633D083B" w14:textId="77777777" w:rsidR="0065693B" w:rsidRDefault="0065693B">
      <w:pPr>
        <w:pStyle w:val="BodyText"/>
        <w:rPr>
          <w:rFonts w:ascii="Arial"/>
          <w:sz w:val="20"/>
        </w:rPr>
      </w:pPr>
    </w:p>
    <w:p w14:paraId="3771ACE8" w14:textId="77777777" w:rsidR="0065693B" w:rsidRDefault="0065693B">
      <w:pPr>
        <w:pStyle w:val="BodyText"/>
        <w:rPr>
          <w:rFonts w:ascii="Arial"/>
          <w:sz w:val="20"/>
        </w:rPr>
      </w:pPr>
    </w:p>
    <w:p w14:paraId="1F030238" w14:textId="77777777" w:rsidR="0065693B" w:rsidRDefault="0065693B">
      <w:pPr>
        <w:pStyle w:val="BodyText"/>
        <w:spacing w:before="4"/>
        <w:rPr>
          <w:rFonts w:ascii="Arial"/>
          <w:sz w:val="16"/>
        </w:rPr>
      </w:pPr>
    </w:p>
    <w:p w14:paraId="5178F230" w14:textId="77777777" w:rsidR="0065693B" w:rsidRDefault="0065693B">
      <w:pPr>
        <w:pStyle w:val="BodyText"/>
        <w:spacing w:before="6"/>
        <w:rPr>
          <w:rFonts w:ascii="Arial"/>
          <w:sz w:val="8"/>
        </w:rPr>
      </w:pPr>
    </w:p>
    <w:p w14:paraId="27EFFF18" w14:textId="033B38D1" w:rsidR="0065693B" w:rsidRDefault="00B8797A">
      <w:pPr>
        <w:ind w:left="2669"/>
        <w:rPr>
          <w:rFonts w:ascii="Arial"/>
          <w:sz w:val="9"/>
        </w:rPr>
      </w:pPr>
      <w:r>
        <w:rPr>
          <w:noProof/>
        </w:rPr>
        <mc:AlternateContent>
          <mc:Choice Requires="wps">
            <w:drawing>
              <wp:anchor distT="0" distB="0" distL="114300" distR="114300" simplePos="0" relativeHeight="251559936" behindDoc="0" locked="0" layoutInCell="1" allowOverlap="1" wp14:anchorId="70D8EE84" wp14:editId="4E969E14">
                <wp:simplePos x="0" y="0"/>
                <wp:positionH relativeFrom="page">
                  <wp:posOffset>2659380</wp:posOffset>
                </wp:positionH>
                <wp:positionV relativeFrom="paragraph">
                  <wp:posOffset>97155</wp:posOffset>
                </wp:positionV>
                <wp:extent cx="107315" cy="427355"/>
                <wp:effectExtent l="1905" t="2540" r="0" b="0"/>
                <wp:wrapNone/>
                <wp:docPr id="812" name="Text 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 cy="427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4B47E" w14:textId="77777777" w:rsidR="003162A5" w:rsidRDefault="003162A5">
                            <w:pPr>
                              <w:spacing w:before="20"/>
                              <w:ind w:left="20"/>
                              <w:rPr>
                                <w:rFonts w:ascii="Arial"/>
                                <w:b/>
                                <w:sz w:val="11"/>
                              </w:rPr>
                            </w:pPr>
                            <w:r>
                              <w:rPr>
                                <w:rFonts w:ascii="Arial"/>
                                <w:b/>
                                <w:w w:val="105"/>
                                <w:sz w:val="11"/>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8EE84" id="Text Box 760" o:spid="_x0000_s1742" type="#_x0000_t202" style="position:absolute;left:0;text-align:left;margin-left:209.4pt;margin-top:7.65pt;width:8.45pt;height:33.65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" filled="f" stroked="f">
                <v:textbox style="layout-flow:vertical;mso-layout-flow-alt:bottom-to-top" inset="0,0,0,0">
                  <w:txbxContent>
                    <w:p w14:paraId="41D4B47E" w14:textId="77777777" w:rsidR="003162A5" w:rsidRDefault="003162A5">
                      <w:pPr>
                        <w:spacing w:before="20"/>
                        <w:ind w:left="20"/>
                        <w:rPr>
                          <w:rFonts w:ascii="Arial"/>
                          <w:b/>
                          <w:sz w:val="11"/>
                        </w:rPr>
                      </w:pPr>
                      <w:r>
                        <w:rPr>
                          <w:rFonts w:ascii="Arial"/>
                          <w:b/>
                          <w:w w:val="105"/>
                          <w:sz w:val="11"/>
                        </w:rPr>
                        <w:t>Enrichment</w:t>
                      </w:r>
                    </w:p>
                  </w:txbxContent>
                </v:textbox>
                <w10:wrap anchorx="page"/>
              </v:shape>
            </w:pict>
          </mc:Fallback>
        </mc:AlternateContent>
      </w:r>
      <w:r w:rsidR="00372F18">
        <w:rPr>
          <w:rFonts w:ascii="Arial"/>
          <w:color w:val="4D4D4D"/>
          <w:sz w:val="9"/>
        </w:rPr>
        <w:t>10</w:t>
      </w:r>
    </w:p>
    <w:p w14:paraId="3D1A0586" w14:textId="77777777" w:rsidR="0065693B" w:rsidRDefault="0065693B">
      <w:pPr>
        <w:pStyle w:val="BodyText"/>
        <w:rPr>
          <w:rFonts w:ascii="Arial"/>
          <w:sz w:val="20"/>
        </w:rPr>
      </w:pPr>
    </w:p>
    <w:p w14:paraId="2A52BC4C" w14:textId="77777777" w:rsidR="0065693B" w:rsidRDefault="0065693B">
      <w:pPr>
        <w:pStyle w:val="BodyText"/>
        <w:rPr>
          <w:rFonts w:ascii="Arial"/>
          <w:sz w:val="20"/>
        </w:rPr>
      </w:pPr>
    </w:p>
    <w:p w14:paraId="430E888D" w14:textId="77777777" w:rsidR="0065693B" w:rsidRDefault="0065693B">
      <w:pPr>
        <w:pStyle w:val="BodyText"/>
        <w:rPr>
          <w:rFonts w:ascii="Arial"/>
          <w:sz w:val="20"/>
        </w:rPr>
      </w:pPr>
    </w:p>
    <w:p w14:paraId="1F995401" w14:textId="77777777" w:rsidR="0065693B" w:rsidRDefault="0065693B">
      <w:pPr>
        <w:pStyle w:val="BodyText"/>
        <w:spacing w:before="4"/>
        <w:rPr>
          <w:rFonts w:ascii="Arial"/>
          <w:sz w:val="16"/>
        </w:rPr>
      </w:pPr>
    </w:p>
    <w:p w14:paraId="5838687A" w14:textId="77777777" w:rsidR="0065693B" w:rsidRDefault="0065693B">
      <w:pPr>
        <w:pStyle w:val="BodyText"/>
        <w:spacing w:before="6"/>
        <w:rPr>
          <w:rFonts w:ascii="Arial"/>
          <w:sz w:val="8"/>
        </w:rPr>
      </w:pPr>
    </w:p>
    <w:p w14:paraId="070D006B" w14:textId="77777777" w:rsidR="0065693B" w:rsidRDefault="00372F18">
      <w:pPr>
        <w:spacing w:before="1"/>
        <w:ind w:left="2697"/>
        <w:rPr>
          <w:rFonts w:ascii="Arial"/>
          <w:sz w:val="9"/>
        </w:rPr>
      </w:pPr>
      <w:r>
        <w:rPr>
          <w:rFonts w:ascii="Arial"/>
          <w:color w:val="4D4D4D"/>
          <w:w w:val="101"/>
          <w:sz w:val="9"/>
        </w:rPr>
        <w:t>5</w:t>
      </w:r>
    </w:p>
    <w:p w14:paraId="18D5B229" w14:textId="77777777" w:rsidR="0065693B" w:rsidRDefault="0065693B">
      <w:pPr>
        <w:pStyle w:val="BodyText"/>
        <w:rPr>
          <w:rFonts w:ascii="Arial"/>
          <w:sz w:val="20"/>
        </w:rPr>
      </w:pPr>
    </w:p>
    <w:p w14:paraId="59208597" w14:textId="77777777" w:rsidR="0065693B" w:rsidRDefault="0065693B">
      <w:pPr>
        <w:pStyle w:val="BodyText"/>
        <w:rPr>
          <w:rFonts w:ascii="Arial"/>
          <w:sz w:val="20"/>
        </w:rPr>
      </w:pPr>
    </w:p>
    <w:p w14:paraId="4FB1E29F" w14:textId="77777777" w:rsidR="0065693B" w:rsidRDefault="0065693B">
      <w:pPr>
        <w:pStyle w:val="BodyText"/>
        <w:rPr>
          <w:rFonts w:ascii="Arial"/>
          <w:sz w:val="20"/>
        </w:rPr>
      </w:pPr>
    </w:p>
    <w:p w14:paraId="764FD5C2" w14:textId="77777777" w:rsidR="0065693B" w:rsidRDefault="0065693B">
      <w:pPr>
        <w:pStyle w:val="BodyText"/>
        <w:rPr>
          <w:rFonts w:ascii="Arial"/>
          <w:sz w:val="10"/>
        </w:rPr>
      </w:pPr>
    </w:p>
    <w:p w14:paraId="6FC8782C" w14:textId="77777777" w:rsidR="0065693B" w:rsidRDefault="0065693B">
      <w:pPr>
        <w:pStyle w:val="BodyText"/>
        <w:spacing w:before="11"/>
        <w:rPr>
          <w:rFonts w:ascii="Arial"/>
          <w:sz w:val="10"/>
        </w:rPr>
      </w:pPr>
    </w:p>
    <w:p w14:paraId="78B72432" w14:textId="77777777" w:rsidR="0065693B" w:rsidRDefault="00372F18">
      <w:pPr>
        <w:tabs>
          <w:tab w:val="left" w:pos="3739"/>
          <w:tab w:val="left" w:pos="4658"/>
          <w:tab w:val="left" w:pos="5476"/>
          <w:tab w:val="left" w:pos="6336"/>
        </w:tabs>
        <w:ind w:left="2879"/>
        <w:rPr>
          <w:rFonts w:ascii="Arial" w:hAnsi="Arial"/>
          <w:sz w:val="9"/>
        </w:rPr>
      </w:pPr>
      <w:r>
        <w:rPr>
          <w:rFonts w:ascii="Arial" w:hAnsi="Arial"/>
          <w:color w:val="4D4D4D"/>
          <w:sz w:val="9"/>
        </w:rPr>
        <w:t>−2000</w:t>
      </w:r>
      <w:r>
        <w:rPr>
          <w:rFonts w:ascii="Arial" w:hAnsi="Arial"/>
          <w:color w:val="4D4D4D"/>
          <w:sz w:val="9"/>
        </w:rPr>
        <w:tab/>
        <w:t>−1000</w:t>
      </w:r>
      <w:r>
        <w:rPr>
          <w:rFonts w:ascii="Arial" w:hAnsi="Arial"/>
          <w:color w:val="4D4D4D"/>
          <w:sz w:val="9"/>
        </w:rPr>
        <w:tab/>
        <w:t>0</w:t>
      </w:r>
      <w:r>
        <w:rPr>
          <w:rFonts w:ascii="Arial" w:hAnsi="Arial"/>
          <w:color w:val="4D4D4D"/>
          <w:sz w:val="9"/>
        </w:rPr>
        <w:tab/>
        <w:t>1000</w:t>
      </w:r>
      <w:r>
        <w:rPr>
          <w:rFonts w:ascii="Arial" w:hAnsi="Arial"/>
          <w:color w:val="4D4D4D"/>
          <w:sz w:val="9"/>
        </w:rPr>
        <w:tab/>
        <w:t>2000</w:t>
      </w:r>
    </w:p>
    <w:p w14:paraId="24F487E1" w14:textId="77777777" w:rsidR="0065693B" w:rsidRDefault="00372F18">
      <w:pPr>
        <w:spacing w:before="18"/>
        <w:ind w:right="754"/>
        <w:jc w:val="center"/>
        <w:rPr>
          <w:rFonts w:ascii="Arial"/>
          <w:b/>
          <w:sz w:val="11"/>
        </w:rPr>
      </w:pPr>
      <w:r>
        <w:rPr>
          <w:rFonts w:ascii="Arial"/>
          <w:b/>
          <w:w w:val="105"/>
          <w:sz w:val="11"/>
        </w:rPr>
        <w:t>Distance to TSS (bp)</w:t>
      </w:r>
    </w:p>
    <w:p w14:paraId="540D8400" w14:textId="77777777" w:rsidR="0065693B" w:rsidRDefault="0065693B">
      <w:pPr>
        <w:pStyle w:val="BodyText"/>
        <w:spacing w:before="1"/>
        <w:rPr>
          <w:rFonts w:ascii="Arial"/>
          <w:b/>
          <w:sz w:val="16"/>
        </w:rPr>
      </w:pPr>
    </w:p>
    <w:p w14:paraId="258DD5DC" w14:textId="77777777" w:rsidR="0065693B" w:rsidRDefault="00372F18">
      <w:pPr>
        <w:ind w:left="4462"/>
      </w:pPr>
      <w:r>
        <w:rPr>
          <w:w w:val="105"/>
        </w:rPr>
        <w:t>(c)</w:t>
      </w:r>
    </w:p>
    <w:p w14:paraId="4D5214F0" w14:textId="77777777" w:rsidR="0065693B" w:rsidRDefault="00372F18">
      <w:pPr>
        <w:spacing w:before="221" w:line="259" w:lineRule="auto"/>
        <w:ind w:left="377" w:right="1342"/>
        <w:jc w:val="both"/>
      </w:pPr>
      <w:r>
        <w:t xml:space="preserve">Figure 1.11: QC assessment of </w:t>
      </w:r>
      <w:r>
        <w:rPr>
          <w:spacing w:val="-9"/>
        </w:rPr>
        <w:t xml:space="preserve">Fast-ATAC </w:t>
      </w:r>
      <w:r>
        <w:t xml:space="preserve">and </w:t>
      </w:r>
      <w:r>
        <w:rPr>
          <w:spacing w:val="-7"/>
        </w:rPr>
        <w:t xml:space="preserve">Omni-ATAC </w:t>
      </w:r>
      <w:r>
        <w:t xml:space="preserve">in cultured NHEK. Representation of the fragment sizes density distribution in NHEKs libraries generated using a) </w:t>
      </w:r>
      <w:r>
        <w:rPr>
          <w:spacing w:val="-9"/>
        </w:rPr>
        <w:t xml:space="preserve">ATAC1, </w:t>
      </w:r>
      <w:r>
        <w:rPr>
          <w:spacing w:val="-10"/>
        </w:rPr>
        <w:t xml:space="preserve">ATAC2 </w:t>
      </w:r>
      <w:r>
        <w:t xml:space="preserve">and </w:t>
      </w:r>
      <w:r>
        <w:rPr>
          <w:spacing w:val="-9"/>
        </w:rPr>
        <w:t xml:space="preserve">Fast-ATAC </w:t>
      </w:r>
      <w:r>
        <w:t xml:space="preserve">or b) </w:t>
      </w:r>
      <w:r>
        <w:rPr>
          <w:spacing w:val="-7"/>
        </w:rPr>
        <w:t xml:space="preserve">Omni-ATAC </w:t>
      </w:r>
      <w:r>
        <w:t xml:space="preserve">protocols. b) Fold-enrichment of </w:t>
      </w:r>
      <w:r>
        <w:rPr>
          <w:spacing w:val="-13"/>
        </w:rPr>
        <w:t xml:space="preserve">ATAC </w:t>
      </w:r>
      <w:r>
        <w:t xml:space="preserve">fragments across the Ensembl annotated TSS from two </w:t>
      </w:r>
      <w:r>
        <w:rPr>
          <w:spacing w:val="-7"/>
        </w:rPr>
        <w:t xml:space="preserve">Omni-ATAC </w:t>
      </w:r>
      <w:r>
        <w:t>technical replicates.</w:t>
      </w:r>
    </w:p>
    <w:p w14:paraId="60FA27FB" w14:textId="77777777" w:rsidR="0065693B" w:rsidRDefault="0065693B">
      <w:pPr>
        <w:spacing w:line="259" w:lineRule="auto"/>
        <w:jc w:val="both"/>
        <w:sectPr w:rsidR="0065693B">
          <w:type w:val="continuous"/>
          <w:pgSz w:w="11910" w:h="16840"/>
          <w:pgMar w:top="1580" w:right="0" w:bottom="800" w:left="1680" w:header="720" w:footer="720" w:gutter="0"/>
          <w:cols w:space="720"/>
        </w:sectPr>
      </w:pPr>
    </w:p>
    <w:p w14:paraId="77DCBE7E" w14:textId="77777777" w:rsidR="0065693B" w:rsidRDefault="0065693B">
      <w:pPr>
        <w:pStyle w:val="BodyText"/>
        <w:rPr>
          <w:sz w:val="20"/>
        </w:rPr>
      </w:pPr>
    </w:p>
    <w:p w14:paraId="6A84E0B5" w14:textId="77777777" w:rsidR="0065693B" w:rsidRDefault="0065693B">
      <w:pPr>
        <w:pStyle w:val="BodyText"/>
        <w:spacing w:before="9"/>
        <w:rPr>
          <w:sz w:val="15"/>
        </w:rPr>
      </w:pPr>
    </w:p>
    <w:p w14:paraId="06AD6031" w14:textId="77777777" w:rsidR="0065693B" w:rsidRDefault="00372F18">
      <w:pPr>
        <w:pStyle w:val="BodyText"/>
        <w:spacing w:before="100" w:line="420" w:lineRule="auto"/>
        <w:ind w:left="377" w:right="1342"/>
        <w:jc w:val="both"/>
      </w:pPr>
      <w:r>
        <w:t xml:space="preserve">sample peaks filtered for a low stringency pval (pval=0.01) and the ENCODE DHSs from 125 cell types, the highest percentage (approximately 55%) was reported for NHEKs (Figure </w:t>
      </w:r>
      <w:hyperlink w:anchor="_bookmark14" w:history="1">
        <w:r>
          <w:t xml:space="preserve">1.12 </w:t>
        </w:r>
      </w:hyperlink>
      <w:r>
        <w:t>a).</w:t>
      </w:r>
    </w:p>
    <w:p w14:paraId="444FE283" w14:textId="77777777" w:rsidR="0065693B" w:rsidRDefault="00372F18">
      <w:pPr>
        <w:pStyle w:val="BodyText"/>
        <w:spacing w:before="3" w:line="420" w:lineRule="auto"/>
        <w:ind w:left="377" w:right="1341" w:firstLine="566"/>
        <w:jc w:val="both"/>
      </w:pPr>
      <w:r>
        <w:t xml:space="preserve">In contrast, the same analysis for the </w:t>
      </w:r>
      <w:r>
        <w:rPr>
          <w:spacing w:val="-14"/>
        </w:rPr>
        <w:t xml:space="preserve">ATAC </w:t>
      </w:r>
      <w:r>
        <w:t xml:space="preserve">1, </w:t>
      </w:r>
      <w:r>
        <w:rPr>
          <w:spacing w:val="-14"/>
        </w:rPr>
        <w:t xml:space="preserve">ATAC </w:t>
      </w:r>
      <w:r>
        <w:t xml:space="preserve">2 and </w:t>
      </w:r>
      <w:r>
        <w:rPr>
          <w:spacing w:val="-10"/>
        </w:rPr>
        <w:t xml:space="preserve">Fast-ATAC </w:t>
      </w:r>
      <w:r>
        <w:t xml:space="preserve">peaks only showed 20% or less overlap with ENCODE NHEKs, supporting the higher quality and specificity of </w:t>
      </w:r>
      <w:r>
        <w:rPr>
          <w:spacing w:val="-8"/>
        </w:rPr>
        <w:t xml:space="preserve">Omni-ATAC </w:t>
      </w:r>
      <w:r>
        <w:t xml:space="preserve">accessible regions in </w:t>
      </w:r>
      <w:r>
        <w:rPr>
          <w:spacing w:val="-4"/>
        </w:rPr>
        <w:t xml:space="preserve">KCs, </w:t>
      </w:r>
      <w:r>
        <w:t>even at a very low pval filtering. The di</w:t>
      </w:r>
      <w:r>
        <w:rPr>
          <w:rFonts w:ascii="Trebuchet MS" w:hAnsi="Trebuchet MS"/>
        </w:rPr>
        <w:t>ff</w:t>
      </w:r>
      <w:r>
        <w:t xml:space="preserve">erences in the quality of </w:t>
      </w:r>
      <w:r>
        <w:rPr>
          <w:spacing w:val="-14"/>
        </w:rPr>
        <w:t xml:space="preserve">ATAC </w:t>
      </w:r>
      <w:r>
        <w:t xml:space="preserve">signal between </w:t>
      </w:r>
      <w:r>
        <w:rPr>
          <w:spacing w:val="-8"/>
        </w:rPr>
        <w:t xml:space="preserve">Omni-ATAC </w:t>
      </w:r>
      <w:r>
        <w:t xml:space="preserve">and the prior </w:t>
      </w:r>
      <w:del w:id="544" w:author="Katie Burnham" w:date="2018-11-19T17:02:00Z">
        <w:r w:rsidDel="003162A5">
          <w:delText xml:space="preserve">generation of </w:delText>
        </w:r>
      </w:del>
      <w:r>
        <w:t xml:space="preserve">protocols was clearly observed at the chr17 locus harbouring a number of keratin genes, which are the main components of </w:t>
      </w:r>
      <w:r>
        <w:rPr>
          <w:spacing w:val="-4"/>
        </w:rPr>
        <w:t xml:space="preserve">KCs’ </w:t>
      </w:r>
      <w:r>
        <w:t xml:space="preserve">cytoskeleton (Figure </w:t>
      </w:r>
      <w:hyperlink w:anchor="_bookmark14" w:history="1">
        <w:r>
          <w:t xml:space="preserve">1.12 </w:t>
        </w:r>
      </w:hyperlink>
      <w:r>
        <w:t xml:space="preserve">b). </w:t>
      </w:r>
      <w:r>
        <w:rPr>
          <w:spacing w:val="-8"/>
        </w:rPr>
        <w:t xml:space="preserve">Omni-ATAC </w:t>
      </w:r>
      <w:r>
        <w:t>clearly presented the</w:t>
      </w:r>
      <w:r>
        <w:rPr>
          <w:spacing w:val="-13"/>
        </w:rPr>
        <w:t xml:space="preserve"> </w:t>
      </w:r>
      <w:r>
        <w:t>lowest</w:t>
      </w:r>
      <w:r>
        <w:rPr>
          <w:spacing w:val="-12"/>
        </w:rPr>
        <w:t xml:space="preserve"> </w:t>
      </w:r>
      <w:r>
        <w:t>background</w:t>
      </w:r>
      <w:r>
        <w:rPr>
          <w:spacing w:val="-12"/>
        </w:rPr>
        <w:t xml:space="preserve"> </w:t>
      </w:r>
      <w:r>
        <w:t>noise,</w:t>
      </w:r>
      <w:r>
        <w:rPr>
          <w:spacing w:val="-10"/>
        </w:rPr>
        <w:t xml:space="preserve"> </w:t>
      </w:r>
      <w:r>
        <w:t>the</w:t>
      </w:r>
      <w:r>
        <w:rPr>
          <w:spacing w:val="-12"/>
        </w:rPr>
        <w:t xml:space="preserve"> </w:t>
      </w:r>
      <w:r>
        <w:t>highest</w:t>
      </w:r>
      <w:r>
        <w:rPr>
          <w:spacing w:val="-12"/>
        </w:rPr>
        <w:t xml:space="preserve"> </w:t>
      </w:r>
      <w:r>
        <w:t>signal</w:t>
      </w:r>
      <w:r>
        <w:rPr>
          <w:spacing w:val="-13"/>
        </w:rPr>
        <w:t xml:space="preserve"> </w:t>
      </w:r>
      <w:r>
        <w:t>intensity</w:t>
      </w:r>
      <w:r>
        <w:rPr>
          <w:spacing w:val="-12"/>
        </w:rPr>
        <w:t xml:space="preserve"> </w:t>
      </w:r>
      <w:r>
        <w:t>and</w:t>
      </w:r>
      <w:r>
        <w:rPr>
          <w:spacing w:val="-12"/>
        </w:rPr>
        <w:t xml:space="preserve"> </w:t>
      </w:r>
      <w:r>
        <w:t>the</w:t>
      </w:r>
      <w:r>
        <w:rPr>
          <w:spacing w:val="-13"/>
        </w:rPr>
        <w:t xml:space="preserve"> </w:t>
      </w:r>
      <w:r>
        <w:t>greatest</w:t>
      </w:r>
      <w:r>
        <w:rPr>
          <w:spacing w:val="-12"/>
        </w:rPr>
        <w:t xml:space="preserve"> </w:t>
      </w:r>
      <w:r>
        <w:t>number of high quality peaks across the di</w:t>
      </w:r>
      <w:r>
        <w:rPr>
          <w:rFonts w:ascii="Trebuchet MS" w:hAnsi="Trebuchet MS"/>
        </w:rPr>
        <w:t>ff</w:t>
      </w:r>
      <w:r>
        <w:t xml:space="preserve">erent keratin (KRT) genes when compared to the samples generated with the other </w:t>
      </w:r>
      <w:r>
        <w:rPr>
          <w:spacing w:val="-14"/>
        </w:rPr>
        <w:t xml:space="preserve">ATAC </w:t>
      </w:r>
      <w:r>
        <w:t xml:space="preserve">protocols. Overall, this data was consistent with Corces </w:t>
      </w:r>
      <w:r>
        <w:rPr>
          <w:rFonts w:ascii="Times New Roman" w:hAnsi="Times New Roman"/>
          <w:i/>
        </w:rPr>
        <w:t>et al.</w:t>
      </w:r>
      <w:r>
        <w:t xml:space="preserve">, 2017, where consistent successful results in NHEKs were shown, and it encourages future testing of </w:t>
      </w:r>
      <w:r>
        <w:rPr>
          <w:spacing w:val="-8"/>
        </w:rPr>
        <w:t xml:space="preserve">Omni-ATAC </w:t>
      </w:r>
      <w:r>
        <w:t xml:space="preserve">in </w:t>
      </w:r>
      <w:r>
        <w:rPr>
          <w:spacing w:val="-5"/>
        </w:rPr>
        <w:t xml:space="preserve">KCs </w:t>
      </w:r>
      <w:r>
        <w:t>from psoriasis patients</w:t>
      </w:r>
      <w:ins w:id="545" w:author="Katie Burnham" w:date="2018-11-19T17:03:00Z">
        <w:r w:rsidR="003162A5">
          <w:t>’</w:t>
        </w:r>
      </w:ins>
      <w:r>
        <w:t xml:space="preserve"> biopsies processed through adherent assay to minimise the presence of dead</w:t>
      </w:r>
      <w:r>
        <w:rPr>
          <w:spacing w:val="11"/>
        </w:rPr>
        <w:t xml:space="preserve"> </w:t>
      </w:r>
      <w:r>
        <w:t>cells.</w:t>
      </w:r>
    </w:p>
    <w:p w14:paraId="47B18399" w14:textId="77777777" w:rsidR="0065693B" w:rsidRDefault="0065693B">
      <w:pPr>
        <w:pStyle w:val="BodyText"/>
        <w:spacing w:before="6"/>
        <w:rPr>
          <w:sz w:val="34"/>
        </w:rPr>
      </w:pPr>
    </w:p>
    <w:p w14:paraId="00124D6B" w14:textId="77777777" w:rsidR="0065693B" w:rsidRDefault="00372F18">
      <w:pPr>
        <w:pStyle w:val="Heading2"/>
        <w:numPr>
          <w:ilvl w:val="2"/>
          <w:numId w:val="2"/>
        </w:numPr>
        <w:tabs>
          <w:tab w:val="left" w:pos="1283"/>
          <w:tab w:val="left" w:pos="1285"/>
        </w:tabs>
        <w:spacing w:before="1" w:line="441" w:lineRule="auto"/>
        <w:ind w:right="1342"/>
      </w:pPr>
      <w:r>
        <w:rPr>
          <w:w w:val="110"/>
        </w:rPr>
        <w:t>E</w:t>
      </w:r>
      <w:r>
        <w:rPr>
          <w:rFonts w:ascii="Trebuchet MS"/>
          <w:w w:val="110"/>
        </w:rPr>
        <w:t>ff</w:t>
      </w:r>
      <w:r>
        <w:rPr>
          <w:w w:val="110"/>
        </w:rPr>
        <w:t>ect of cryopreservation and fixation in the chromatin landscape of immune primary</w:t>
      </w:r>
      <w:r>
        <w:rPr>
          <w:spacing w:val="-30"/>
          <w:w w:val="110"/>
        </w:rPr>
        <w:t xml:space="preserve"> </w:t>
      </w:r>
      <w:r>
        <w:rPr>
          <w:w w:val="110"/>
        </w:rPr>
        <w:t>cells</w:t>
      </w:r>
    </w:p>
    <w:p w14:paraId="5930A443" w14:textId="77777777" w:rsidR="0065693B" w:rsidRDefault="00372F18">
      <w:pPr>
        <w:pStyle w:val="BodyText"/>
        <w:spacing w:before="140"/>
        <w:ind w:left="377"/>
      </w:pPr>
      <w:r>
        <w:rPr>
          <w:w w:val="105"/>
        </w:rPr>
        <w:t>Experimental design and sample description</w:t>
      </w:r>
    </w:p>
    <w:p w14:paraId="3A1A867E" w14:textId="77777777" w:rsidR="0065693B" w:rsidRDefault="0065693B">
      <w:pPr>
        <w:pStyle w:val="BodyText"/>
        <w:spacing w:before="7"/>
        <w:rPr>
          <w:sz w:val="31"/>
        </w:rPr>
      </w:pPr>
    </w:p>
    <w:p w14:paraId="26A66352" w14:textId="77777777" w:rsidR="0065693B" w:rsidRDefault="00372F18">
      <w:pPr>
        <w:pStyle w:val="BodyText"/>
        <w:spacing w:line="420" w:lineRule="auto"/>
        <w:ind w:left="377" w:right="1341" w:firstLine="566"/>
        <w:jc w:val="both"/>
      </w:pPr>
      <w:r>
        <w:t xml:space="preserve">As previously introduced, research using clinical samples </w:t>
      </w:r>
      <w:del w:id="546" w:author="Katie Burnham" w:date="2018-11-19T17:03:00Z">
        <w:r w:rsidDel="003162A5">
          <w:delText>re</w:delText>
        </w:r>
      </w:del>
      <w:r>
        <w:t>presents a logistical challenge. In the context of this thesis two di</w:t>
      </w:r>
      <w:r>
        <w:rPr>
          <w:rFonts w:ascii="Trebuchet MS"/>
        </w:rPr>
        <w:t>ff</w:t>
      </w:r>
      <w:r>
        <w:t xml:space="preserve">erent approaches were of interest and a collaborative project </w:t>
      </w:r>
      <w:ins w:id="547" w:author="Katie Burnham" w:date="2018-11-19T17:04:00Z">
        <w:r w:rsidR="003162A5">
          <w:t xml:space="preserve">to investigate these </w:t>
        </w:r>
      </w:ins>
      <w:r>
        <w:t xml:space="preserve">was established with High-Throughput Genomics at the </w:t>
      </w:r>
      <w:r>
        <w:rPr>
          <w:spacing w:val="-3"/>
        </w:rPr>
        <w:t xml:space="preserve">WCHG. </w:t>
      </w:r>
      <w:del w:id="548" w:author="Katie Burnham" w:date="2018-11-19T17:03:00Z">
        <w:r w:rsidDel="003162A5">
          <w:delText>On one side, t</w:delText>
        </w:r>
      </w:del>
      <w:ins w:id="549" w:author="Katie Burnham" w:date="2018-11-19T17:03:00Z">
        <w:r w:rsidR="003162A5">
          <w:t>The first approach was</w:t>
        </w:r>
      </w:ins>
      <w:del w:id="550" w:author="Katie Burnham" w:date="2018-11-19T17:03:00Z">
        <w:r w:rsidDel="003162A5">
          <w:delText>he</w:delText>
        </w:r>
      </w:del>
      <w:r>
        <w:t xml:space="preserve"> cryopreservation of PBMCs in liquid nitrogen using DMSO followed by thawing, recovery and </w:t>
      </w:r>
      <w:r>
        <w:rPr>
          <w:spacing w:val="-8"/>
        </w:rPr>
        <w:t xml:space="preserve">FACS </w:t>
      </w:r>
      <w:r>
        <w:t xml:space="preserve">isolation of the cell population of interest (Figure </w:t>
      </w:r>
      <w:hyperlink w:anchor="_bookmark15" w:history="1">
        <w:r>
          <w:t>1.13).</w:t>
        </w:r>
      </w:hyperlink>
      <w:r>
        <w:t xml:space="preserve"> </w:t>
      </w:r>
      <w:del w:id="551" w:author="Katie Burnham" w:date="2018-11-19T17:04:00Z">
        <w:r w:rsidDel="003162A5">
          <w:delText>On the other side</w:delText>
        </w:r>
      </w:del>
      <w:ins w:id="552" w:author="Katie Burnham" w:date="2018-11-19T17:04:00Z">
        <w:r w:rsidR="003162A5">
          <w:t>Secondly</w:t>
        </w:r>
      </w:ins>
      <w:r>
        <w:t>, the performance of an</w:t>
      </w:r>
      <w:r>
        <w:rPr>
          <w:spacing w:val="27"/>
        </w:rPr>
        <w:t xml:space="preserve"> </w:t>
      </w:r>
      <w:r>
        <w:t>optimised</w:t>
      </w:r>
      <w:r>
        <w:rPr>
          <w:spacing w:val="27"/>
        </w:rPr>
        <w:t xml:space="preserve"> </w:t>
      </w:r>
      <w:r>
        <w:t>protocol</w:t>
      </w:r>
      <w:r>
        <w:rPr>
          <w:spacing w:val="28"/>
        </w:rPr>
        <w:t xml:space="preserve"> </w:t>
      </w:r>
      <w:r>
        <w:t>developed</w:t>
      </w:r>
      <w:r>
        <w:rPr>
          <w:spacing w:val="27"/>
        </w:rPr>
        <w:t xml:space="preserve"> </w:t>
      </w:r>
      <w:r>
        <w:t>by</w:t>
      </w:r>
      <w:r>
        <w:rPr>
          <w:spacing w:val="28"/>
        </w:rPr>
        <w:t xml:space="preserve"> </w:t>
      </w:r>
      <w:r>
        <w:t>High-Throughput</w:t>
      </w:r>
      <w:r>
        <w:rPr>
          <w:spacing w:val="27"/>
        </w:rPr>
        <w:t xml:space="preserve"> </w:t>
      </w:r>
      <w:r>
        <w:t>Genomics</w:t>
      </w:r>
      <w:r>
        <w:rPr>
          <w:spacing w:val="28"/>
        </w:rPr>
        <w:t xml:space="preserve"> </w:t>
      </w:r>
      <w:r>
        <w:t>using</w:t>
      </w:r>
      <w:r>
        <w:rPr>
          <w:spacing w:val="27"/>
        </w:rPr>
        <w:t xml:space="preserve"> </w:t>
      </w:r>
      <w:r>
        <w:t>DSP</w:t>
      </w:r>
      <w:r>
        <w:rPr>
          <w:spacing w:val="27"/>
        </w:rPr>
        <w:t xml:space="preserve"> </w:t>
      </w:r>
      <w:r>
        <w:t>in</w:t>
      </w:r>
    </w:p>
    <w:p w14:paraId="583D0892" w14:textId="77777777" w:rsidR="0065693B" w:rsidRDefault="0065693B">
      <w:pPr>
        <w:spacing w:line="420" w:lineRule="auto"/>
        <w:jc w:val="both"/>
        <w:sectPr w:rsidR="0065693B">
          <w:pgSz w:w="11910" w:h="16840"/>
          <w:pgMar w:top="1540" w:right="0" w:bottom="800" w:left="1680" w:header="1231" w:footer="615" w:gutter="0"/>
          <w:cols w:space="720"/>
        </w:sectPr>
      </w:pPr>
    </w:p>
    <w:p w14:paraId="387EA354" w14:textId="77777777" w:rsidR="0065693B" w:rsidRDefault="0065693B">
      <w:pPr>
        <w:pStyle w:val="BodyText"/>
        <w:rPr>
          <w:sz w:val="12"/>
        </w:rPr>
      </w:pPr>
    </w:p>
    <w:p w14:paraId="6D4CA2A2" w14:textId="77777777" w:rsidR="0065693B" w:rsidRDefault="0065693B">
      <w:pPr>
        <w:pStyle w:val="BodyText"/>
        <w:rPr>
          <w:sz w:val="12"/>
        </w:rPr>
      </w:pPr>
    </w:p>
    <w:p w14:paraId="300807E1" w14:textId="77777777" w:rsidR="0065693B" w:rsidRDefault="0065693B">
      <w:pPr>
        <w:pStyle w:val="BodyText"/>
        <w:rPr>
          <w:sz w:val="12"/>
        </w:rPr>
      </w:pPr>
    </w:p>
    <w:p w14:paraId="3F231349" w14:textId="77777777" w:rsidR="0065693B" w:rsidRDefault="0065693B">
      <w:pPr>
        <w:pStyle w:val="BodyText"/>
        <w:rPr>
          <w:sz w:val="12"/>
        </w:rPr>
      </w:pPr>
    </w:p>
    <w:p w14:paraId="3FA7BB79" w14:textId="77777777" w:rsidR="0065693B" w:rsidRDefault="0065693B">
      <w:pPr>
        <w:pStyle w:val="BodyText"/>
        <w:rPr>
          <w:sz w:val="12"/>
        </w:rPr>
      </w:pPr>
    </w:p>
    <w:p w14:paraId="20CFF6A3" w14:textId="77777777" w:rsidR="0065693B" w:rsidRDefault="0065693B">
      <w:pPr>
        <w:pStyle w:val="BodyText"/>
        <w:rPr>
          <w:sz w:val="12"/>
        </w:rPr>
      </w:pPr>
    </w:p>
    <w:p w14:paraId="65359159" w14:textId="77777777" w:rsidR="0065693B" w:rsidRDefault="0065693B">
      <w:pPr>
        <w:pStyle w:val="BodyText"/>
        <w:rPr>
          <w:sz w:val="12"/>
        </w:rPr>
      </w:pPr>
    </w:p>
    <w:p w14:paraId="5315DDC5" w14:textId="77777777" w:rsidR="0065693B" w:rsidRDefault="0065693B">
      <w:pPr>
        <w:pStyle w:val="BodyText"/>
        <w:rPr>
          <w:sz w:val="12"/>
        </w:rPr>
      </w:pPr>
    </w:p>
    <w:p w14:paraId="08E9B1A0" w14:textId="77777777" w:rsidR="0065693B" w:rsidRDefault="0065693B">
      <w:pPr>
        <w:pStyle w:val="BodyText"/>
        <w:rPr>
          <w:sz w:val="12"/>
        </w:rPr>
      </w:pPr>
    </w:p>
    <w:p w14:paraId="084FFF8D" w14:textId="77777777" w:rsidR="0065693B" w:rsidRDefault="0065693B">
      <w:pPr>
        <w:pStyle w:val="BodyText"/>
        <w:rPr>
          <w:sz w:val="12"/>
        </w:rPr>
      </w:pPr>
    </w:p>
    <w:p w14:paraId="000B6F16" w14:textId="77777777" w:rsidR="0065693B" w:rsidRDefault="0065693B">
      <w:pPr>
        <w:pStyle w:val="BodyText"/>
        <w:rPr>
          <w:sz w:val="12"/>
        </w:rPr>
      </w:pPr>
    </w:p>
    <w:p w14:paraId="51B14E92" w14:textId="77777777" w:rsidR="0065693B" w:rsidRDefault="0065693B">
      <w:pPr>
        <w:pStyle w:val="BodyText"/>
        <w:rPr>
          <w:sz w:val="12"/>
        </w:rPr>
      </w:pPr>
    </w:p>
    <w:p w14:paraId="1A201DFF" w14:textId="77777777" w:rsidR="0065693B" w:rsidRDefault="0065693B">
      <w:pPr>
        <w:pStyle w:val="BodyText"/>
        <w:spacing w:before="10"/>
        <w:rPr>
          <w:sz w:val="17"/>
        </w:rPr>
      </w:pPr>
    </w:p>
    <w:p w14:paraId="5D2B706A" w14:textId="5B417C9E" w:rsidR="0065693B" w:rsidRDefault="00372F18">
      <w:pPr>
        <w:ind w:left="2719"/>
        <w:rPr>
          <w:rFonts w:ascii="Arial"/>
          <w:sz w:val="10"/>
        </w:rPr>
      </w:pPr>
      <w:r>
        <w:rPr>
          <w:noProof/>
        </w:rPr>
        <w:drawing>
          <wp:anchor distT="0" distB="0" distL="0" distR="0" simplePos="0" relativeHeight="251403264" behindDoc="0" locked="0" layoutInCell="1" allowOverlap="1" wp14:anchorId="4B7F6DC4" wp14:editId="187C452D">
            <wp:simplePos x="0" y="0"/>
            <wp:positionH relativeFrom="page">
              <wp:posOffset>2868301</wp:posOffset>
            </wp:positionH>
            <wp:positionV relativeFrom="paragraph">
              <wp:posOffset>25389</wp:posOffset>
            </wp:positionV>
            <wp:extent cx="2432307" cy="2120424"/>
            <wp:effectExtent l="0" t="0" r="0" b="0"/>
            <wp:wrapNone/>
            <wp:docPr id="6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png"/>
                    <pic:cNvPicPr/>
                  </pic:nvPicPr>
                  <pic:blipFill>
                    <a:blip r:embed="rId84" cstate="print"/>
                    <a:stretch>
                      <a:fillRect/>
                    </a:stretch>
                  </pic:blipFill>
                  <pic:spPr>
                    <a:xfrm>
                      <a:off x="0" y="0"/>
                      <a:ext cx="2432307" cy="2120424"/>
                    </a:xfrm>
                    <a:prstGeom prst="rect">
                      <a:avLst/>
                    </a:prstGeom>
                  </pic:spPr>
                </pic:pic>
              </a:graphicData>
            </a:graphic>
          </wp:anchor>
        </w:drawing>
      </w:r>
      <w:r w:rsidR="00B8797A">
        <w:rPr>
          <w:noProof/>
        </w:rPr>
        <mc:AlternateContent>
          <mc:Choice Requires="wps">
            <w:drawing>
              <wp:anchor distT="0" distB="0" distL="114300" distR="114300" simplePos="0" relativeHeight="251561984" behindDoc="0" locked="0" layoutInCell="1" allowOverlap="1" wp14:anchorId="0A00E07C" wp14:editId="5AC88FCC">
                <wp:simplePos x="0" y="0"/>
                <wp:positionH relativeFrom="page">
                  <wp:posOffset>2880360</wp:posOffset>
                </wp:positionH>
                <wp:positionV relativeFrom="paragraph">
                  <wp:posOffset>27305</wp:posOffset>
                </wp:positionV>
                <wp:extent cx="2416810" cy="2115185"/>
                <wp:effectExtent l="3810" t="1270" r="0" b="0"/>
                <wp:wrapNone/>
                <wp:docPr id="81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810" cy="2115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0CF8D" w14:textId="77777777" w:rsidR="003162A5" w:rsidRDefault="003162A5">
                            <w:pPr>
                              <w:pStyle w:val="BodyText"/>
                              <w:rPr>
                                <w:sz w:val="12"/>
                              </w:rPr>
                            </w:pPr>
                          </w:p>
                          <w:p w14:paraId="6A0729DD" w14:textId="77777777" w:rsidR="003162A5" w:rsidRDefault="003162A5">
                            <w:pPr>
                              <w:spacing w:before="83" w:line="108" w:lineRule="exact"/>
                              <w:ind w:right="206"/>
                              <w:jc w:val="right"/>
                              <w:rPr>
                                <w:rFonts w:ascii="Arial"/>
                                <w:sz w:val="10"/>
                              </w:rPr>
                            </w:pPr>
                            <w:r>
                              <w:rPr>
                                <w:rFonts w:ascii="Arial"/>
                                <w:sz w:val="10"/>
                              </w:rPr>
                              <w:t>NHEK</w:t>
                            </w:r>
                          </w:p>
                          <w:p w14:paraId="2FDDF4BA" w14:textId="77777777" w:rsidR="003162A5" w:rsidRDefault="003162A5">
                            <w:pPr>
                              <w:spacing w:line="108" w:lineRule="exact"/>
                              <w:ind w:left="2495"/>
                              <w:rPr>
                                <w:rFonts w:ascii="Arial"/>
                                <w:sz w:val="10"/>
                              </w:rPr>
                            </w:pPr>
                            <w:r>
                              <w:rPr>
                                <w:rFonts w:ascii="Arial"/>
                                <w:w w:val="105"/>
                                <w:sz w:val="10"/>
                              </w:rPr>
                              <w:t>NHEK</w:t>
                            </w:r>
                          </w:p>
                          <w:p w14:paraId="71025D8E" w14:textId="77777777" w:rsidR="003162A5" w:rsidRDefault="003162A5">
                            <w:pPr>
                              <w:pStyle w:val="BodyText"/>
                              <w:rPr>
                                <w:sz w:val="12"/>
                              </w:rPr>
                            </w:pPr>
                          </w:p>
                          <w:p w14:paraId="02CC1690" w14:textId="77777777" w:rsidR="003162A5" w:rsidRDefault="003162A5">
                            <w:pPr>
                              <w:pStyle w:val="BodyText"/>
                              <w:rPr>
                                <w:sz w:val="12"/>
                              </w:rPr>
                            </w:pPr>
                          </w:p>
                          <w:p w14:paraId="6A8A3D18" w14:textId="77777777" w:rsidR="003162A5" w:rsidRDefault="003162A5">
                            <w:pPr>
                              <w:pStyle w:val="BodyText"/>
                              <w:rPr>
                                <w:sz w:val="12"/>
                              </w:rPr>
                            </w:pPr>
                          </w:p>
                          <w:p w14:paraId="5456B70F" w14:textId="77777777" w:rsidR="003162A5" w:rsidRDefault="003162A5">
                            <w:pPr>
                              <w:pStyle w:val="BodyText"/>
                              <w:rPr>
                                <w:sz w:val="12"/>
                              </w:rPr>
                            </w:pPr>
                          </w:p>
                          <w:p w14:paraId="1DB9962A" w14:textId="77777777" w:rsidR="003162A5" w:rsidRDefault="003162A5">
                            <w:pPr>
                              <w:pStyle w:val="BodyText"/>
                              <w:rPr>
                                <w:sz w:val="12"/>
                              </w:rPr>
                            </w:pPr>
                          </w:p>
                          <w:p w14:paraId="73C28952" w14:textId="77777777" w:rsidR="003162A5" w:rsidRDefault="003162A5">
                            <w:pPr>
                              <w:pStyle w:val="BodyText"/>
                              <w:rPr>
                                <w:sz w:val="12"/>
                              </w:rPr>
                            </w:pPr>
                          </w:p>
                          <w:p w14:paraId="091AF43F" w14:textId="77777777" w:rsidR="003162A5" w:rsidRDefault="003162A5">
                            <w:pPr>
                              <w:pStyle w:val="BodyText"/>
                              <w:rPr>
                                <w:sz w:val="12"/>
                              </w:rPr>
                            </w:pPr>
                          </w:p>
                          <w:p w14:paraId="6A18C643" w14:textId="77777777" w:rsidR="003162A5" w:rsidRDefault="003162A5">
                            <w:pPr>
                              <w:pStyle w:val="BodyText"/>
                              <w:rPr>
                                <w:sz w:val="12"/>
                              </w:rPr>
                            </w:pPr>
                          </w:p>
                          <w:p w14:paraId="537AED14" w14:textId="77777777" w:rsidR="003162A5" w:rsidRDefault="003162A5">
                            <w:pPr>
                              <w:pStyle w:val="BodyText"/>
                              <w:rPr>
                                <w:sz w:val="12"/>
                              </w:rPr>
                            </w:pPr>
                          </w:p>
                          <w:p w14:paraId="2DE5F1F5" w14:textId="77777777" w:rsidR="003162A5" w:rsidRDefault="003162A5">
                            <w:pPr>
                              <w:pStyle w:val="BodyText"/>
                              <w:rPr>
                                <w:sz w:val="12"/>
                              </w:rPr>
                            </w:pPr>
                          </w:p>
                          <w:p w14:paraId="698007BD" w14:textId="77777777" w:rsidR="003162A5" w:rsidRDefault="003162A5">
                            <w:pPr>
                              <w:pStyle w:val="BodyText"/>
                              <w:rPr>
                                <w:sz w:val="12"/>
                              </w:rPr>
                            </w:pPr>
                          </w:p>
                          <w:p w14:paraId="6FB5BF4A" w14:textId="77777777" w:rsidR="003162A5" w:rsidRDefault="003162A5">
                            <w:pPr>
                              <w:pStyle w:val="BodyText"/>
                              <w:rPr>
                                <w:sz w:val="12"/>
                              </w:rPr>
                            </w:pPr>
                          </w:p>
                          <w:p w14:paraId="2A786DB9" w14:textId="77777777" w:rsidR="003162A5" w:rsidRDefault="003162A5">
                            <w:pPr>
                              <w:pStyle w:val="BodyText"/>
                              <w:rPr>
                                <w:sz w:val="10"/>
                              </w:rPr>
                            </w:pPr>
                          </w:p>
                          <w:p w14:paraId="69162527" w14:textId="77777777" w:rsidR="003162A5" w:rsidRDefault="003162A5">
                            <w:pPr>
                              <w:ind w:left="545"/>
                              <w:rPr>
                                <w:rFonts w:ascii="Arial"/>
                                <w:sz w:val="10"/>
                              </w:rPr>
                            </w:pPr>
                            <w:r>
                              <w:rPr>
                                <w:rFonts w:ascii="Arial"/>
                                <w:w w:val="105"/>
                                <w:sz w:val="10"/>
                              </w:rPr>
                              <w:t>NHEK</w:t>
                            </w:r>
                          </w:p>
                          <w:p w14:paraId="119C25EF" w14:textId="77777777" w:rsidR="003162A5" w:rsidRDefault="003162A5">
                            <w:pPr>
                              <w:spacing w:before="101"/>
                              <w:ind w:left="1852" w:right="1622"/>
                              <w:jc w:val="center"/>
                              <w:rPr>
                                <w:rFonts w:ascii="Arial"/>
                                <w:sz w:val="10"/>
                              </w:rPr>
                            </w:pPr>
                            <w:r>
                              <w:rPr>
                                <w:rFonts w:ascii="Arial"/>
                                <w:w w:val="105"/>
                                <w:sz w:val="10"/>
                              </w:rPr>
                              <w:t>NHEK</w:t>
                            </w:r>
                          </w:p>
                          <w:p w14:paraId="2E67F05B" w14:textId="77777777" w:rsidR="003162A5" w:rsidRDefault="003162A5">
                            <w:pPr>
                              <w:pStyle w:val="BodyText"/>
                              <w:rPr>
                                <w:sz w:val="12"/>
                              </w:rPr>
                            </w:pPr>
                          </w:p>
                          <w:p w14:paraId="647CA52E" w14:textId="77777777" w:rsidR="003162A5" w:rsidRDefault="003162A5">
                            <w:pPr>
                              <w:spacing w:before="90"/>
                              <w:ind w:left="1126"/>
                              <w:rPr>
                                <w:rFonts w:ascii="Arial"/>
                                <w:sz w:val="10"/>
                              </w:rPr>
                            </w:pPr>
                            <w:r>
                              <w:rPr>
                                <w:rFonts w:ascii="Arial"/>
                                <w:w w:val="105"/>
                                <w:sz w:val="10"/>
                              </w:rPr>
                              <w:t>NHEK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0E07C" id="Text Box 759" o:spid="_x0000_s1743" type="#_x0000_t202" style="position:absolute;left:0;text-align:left;margin-left:226.8pt;margin-top:2.15pt;width:190.3pt;height:166.55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" filled="f" stroked="f">
                <v:textbox inset="0,0,0,0">
                  <w:txbxContent>
                    <w:p w14:paraId="3160CF8D" w14:textId="77777777" w:rsidR="003162A5" w:rsidRDefault="003162A5">
                      <w:pPr>
                        <w:pStyle w:val="BodyText"/>
                        <w:rPr>
                          <w:sz w:val="12"/>
                        </w:rPr>
                      </w:pPr>
                    </w:p>
                    <w:p w14:paraId="6A0729DD" w14:textId="77777777" w:rsidR="003162A5" w:rsidRDefault="003162A5">
                      <w:pPr>
                        <w:spacing w:before="83" w:line="108" w:lineRule="exact"/>
                        <w:ind w:right="206"/>
                        <w:jc w:val="right"/>
                        <w:rPr>
                          <w:rFonts w:ascii="Arial"/>
                          <w:sz w:val="10"/>
                        </w:rPr>
                      </w:pPr>
                      <w:r>
                        <w:rPr>
                          <w:rFonts w:ascii="Arial"/>
                          <w:sz w:val="10"/>
                        </w:rPr>
                        <w:t>NHEK</w:t>
                      </w:r>
                    </w:p>
                    <w:p w14:paraId="2FDDF4BA" w14:textId="77777777" w:rsidR="003162A5" w:rsidRDefault="003162A5">
                      <w:pPr>
                        <w:spacing w:line="108" w:lineRule="exact"/>
                        <w:ind w:left="2495"/>
                        <w:rPr>
                          <w:rFonts w:ascii="Arial"/>
                          <w:sz w:val="10"/>
                        </w:rPr>
                      </w:pPr>
                      <w:r>
                        <w:rPr>
                          <w:rFonts w:ascii="Arial"/>
                          <w:w w:val="105"/>
                          <w:sz w:val="10"/>
                        </w:rPr>
                        <w:t>NHEK</w:t>
                      </w:r>
                    </w:p>
                    <w:p w14:paraId="71025D8E" w14:textId="77777777" w:rsidR="003162A5" w:rsidRDefault="003162A5">
                      <w:pPr>
                        <w:pStyle w:val="BodyText"/>
                        <w:rPr>
                          <w:sz w:val="12"/>
                        </w:rPr>
                      </w:pPr>
                    </w:p>
                    <w:p w14:paraId="02CC1690" w14:textId="77777777" w:rsidR="003162A5" w:rsidRDefault="003162A5">
                      <w:pPr>
                        <w:pStyle w:val="BodyText"/>
                        <w:rPr>
                          <w:sz w:val="12"/>
                        </w:rPr>
                      </w:pPr>
                    </w:p>
                    <w:p w14:paraId="6A8A3D18" w14:textId="77777777" w:rsidR="003162A5" w:rsidRDefault="003162A5">
                      <w:pPr>
                        <w:pStyle w:val="BodyText"/>
                        <w:rPr>
                          <w:sz w:val="12"/>
                        </w:rPr>
                      </w:pPr>
                    </w:p>
                    <w:p w14:paraId="5456B70F" w14:textId="77777777" w:rsidR="003162A5" w:rsidRDefault="003162A5">
                      <w:pPr>
                        <w:pStyle w:val="BodyText"/>
                        <w:rPr>
                          <w:sz w:val="12"/>
                        </w:rPr>
                      </w:pPr>
                    </w:p>
                    <w:p w14:paraId="1DB9962A" w14:textId="77777777" w:rsidR="003162A5" w:rsidRDefault="003162A5">
                      <w:pPr>
                        <w:pStyle w:val="BodyText"/>
                        <w:rPr>
                          <w:sz w:val="12"/>
                        </w:rPr>
                      </w:pPr>
                    </w:p>
                    <w:p w14:paraId="73C28952" w14:textId="77777777" w:rsidR="003162A5" w:rsidRDefault="003162A5">
                      <w:pPr>
                        <w:pStyle w:val="BodyText"/>
                        <w:rPr>
                          <w:sz w:val="12"/>
                        </w:rPr>
                      </w:pPr>
                    </w:p>
                    <w:p w14:paraId="091AF43F" w14:textId="77777777" w:rsidR="003162A5" w:rsidRDefault="003162A5">
                      <w:pPr>
                        <w:pStyle w:val="BodyText"/>
                        <w:rPr>
                          <w:sz w:val="12"/>
                        </w:rPr>
                      </w:pPr>
                    </w:p>
                    <w:p w14:paraId="6A18C643" w14:textId="77777777" w:rsidR="003162A5" w:rsidRDefault="003162A5">
                      <w:pPr>
                        <w:pStyle w:val="BodyText"/>
                        <w:rPr>
                          <w:sz w:val="12"/>
                        </w:rPr>
                      </w:pPr>
                    </w:p>
                    <w:p w14:paraId="537AED14" w14:textId="77777777" w:rsidR="003162A5" w:rsidRDefault="003162A5">
                      <w:pPr>
                        <w:pStyle w:val="BodyText"/>
                        <w:rPr>
                          <w:sz w:val="12"/>
                        </w:rPr>
                      </w:pPr>
                    </w:p>
                    <w:p w14:paraId="2DE5F1F5" w14:textId="77777777" w:rsidR="003162A5" w:rsidRDefault="003162A5">
                      <w:pPr>
                        <w:pStyle w:val="BodyText"/>
                        <w:rPr>
                          <w:sz w:val="12"/>
                        </w:rPr>
                      </w:pPr>
                    </w:p>
                    <w:p w14:paraId="698007BD" w14:textId="77777777" w:rsidR="003162A5" w:rsidRDefault="003162A5">
                      <w:pPr>
                        <w:pStyle w:val="BodyText"/>
                        <w:rPr>
                          <w:sz w:val="12"/>
                        </w:rPr>
                      </w:pPr>
                    </w:p>
                    <w:p w14:paraId="6FB5BF4A" w14:textId="77777777" w:rsidR="003162A5" w:rsidRDefault="003162A5">
                      <w:pPr>
                        <w:pStyle w:val="BodyText"/>
                        <w:rPr>
                          <w:sz w:val="12"/>
                        </w:rPr>
                      </w:pPr>
                    </w:p>
                    <w:p w14:paraId="2A786DB9" w14:textId="77777777" w:rsidR="003162A5" w:rsidRDefault="003162A5">
                      <w:pPr>
                        <w:pStyle w:val="BodyText"/>
                        <w:rPr>
                          <w:sz w:val="10"/>
                        </w:rPr>
                      </w:pPr>
                    </w:p>
                    <w:p w14:paraId="69162527" w14:textId="77777777" w:rsidR="003162A5" w:rsidRDefault="003162A5">
                      <w:pPr>
                        <w:ind w:left="545"/>
                        <w:rPr>
                          <w:rFonts w:ascii="Arial"/>
                          <w:sz w:val="10"/>
                        </w:rPr>
                      </w:pPr>
                      <w:r>
                        <w:rPr>
                          <w:rFonts w:ascii="Arial"/>
                          <w:w w:val="105"/>
                          <w:sz w:val="10"/>
                        </w:rPr>
                        <w:t>NHEK</w:t>
                      </w:r>
                    </w:p>
                    <w:p w14:paraId="119C25EF" w14:textId="77777777" w:rsidR="003162A5" w:rsidRDefault="003162A5">
                      <w:pPr>
                        <w:spacing w:before="101"/>
                        <w:ind w:left="1852" w:right="1622"/>
                        <w:jc w:val="center"/>
                        <w:rPr>
                          <w:rFonts w:ascii="Arial"/>
                          <w:sz w:val="10"/>
                        </w:rPr>
                      </w:pPr>
                      <w:r>
                        <w:rPr>
                          <w:rFonts w:ascii="Arial"/>
                          <w:w w:val="105"/>
                          <w:sz w:val="10"/>
                        </w:rPr>
                        <w:t>NHEK</w:t>
                      </w:r>
                    </w:p>
                    <w:p w14:paraId="2E67F05B" w14:textId="77777777" w:rsidR="003162A5" w:rsidRDefault="003162A5">
                      <w:pPr>
                        <w:pStyle w:val="BodyText"/>
                        <w:rPr>
                          <w:sz w:val="12"/>
                        </w:rPr>
                      </w:pPr>
                    </w:p>
                    <w:p w14:paraId="647CA52E" w14:textId="77777777" w:rsidR="003162A5" w:rsidRDefault="003162A5">
                      <w:pPr>
                        <w:spacing w:before="90"/>
                        <w:ind w:left="1126"/>
                        <w:rPr>
                          <w:rFonts w:ascii="Arial"/>
                          <w:sz w:val="10"/>
                        </w:rPr>
                      </w:pPr>
                      <w:r>
                        <w:rPr>
                          <w:rFonts w:ascii="Arial"/>
                          <w:w w:val="105"/>
                          <w:sz w:val="10"/>
                        </w:rPr>
                        <w:t>NHEK</w:t>
                      </w:r>
                    </w:p>
                  </w:txbxContent>
                </v:textbox>
                <w10:wrap anchorx="page"/>
              </v:shape>
            </w:pict>
          </mc:Fallback>
        </mc:AlternateContent>
      </w:r>
      <w:r>
        <w:rPr>
          <w:rFonts w:ascii="Arial"/>
          <w:color w:val="4D4D4D"/>
          <w:w w:val="105"/>
          <w:sz w:val="10"/>
        </w:rPr>
        <w:t>60</w:t>
      </w:r>
    </w:p>
    <w:p w14:paraId="668475DC" w14:textId="77777777" w:rsidR="0065693B" w:rsidRDefault="0065693B">
      <w:pPr>
        <w:pStyle w:val="BodyText"/>
        <w:rPr>
          <w:rFonts w:ascii="Arial"/>
          <w:sz w:val="12"/>
        </w:rPr>
      </w:pPr>
    </w:p>
    <w:p w14:paraId="02AA7395" w14:textId="77777777" w:rsidR="0065693B" w:rsidRDefault="0065693B">
      <w:pPr>
        <w:pStyle w:val="BodyText"/>
        <w:rPr>
          <w:rFonts w:ascii="Arial"/>
          <w:sz w:val="12"/>
        </w:rPr>
      </w:pPr>
    </w:p>
    <w:p w14:paraId="6020DBDE" w14:textId="77777777" w:rsidR="0065693B" w:rsidRDefault="0065693B">
      <w:pPr>
        <w:pStyle w:val="BodyText"/>
        <w:spacing w:before="11"/>
        <w:rPr>
          <w:rFonts w:ascii="Arial"/>
          <w:sz w:val="13"/>
        </w:rPr>
      </w:pPr>
    </w:p>
    <w:p w14:paraId="679FAB17" w14:textId="77777777" w:rsidR="0065693B" w:rsidRDefault="00372F18">
      <w:pPr>
        <w:ind w:left="2713"/>
        <w:rPr>
          <w:rFonts w:ascii="Arial"/>
          <w:sz w:val="10"/>
        </w:rPr>
      </w:pPr>
      <w:r>
        <w:rPr>
          <w:rFonts w:ascii="Arial"/>
          <w:color w:val="4D4D4D"/>
          <w:w w:val="105"/>
          <w:sz w:val="10"/>
        </w:rPr>
        <w:t>50</w:t>
      </w:r>
    </w:p>
    <w:p w14:paraId="73738138" w14:textId="77777777" w:rsidR="0065693B" w:rsidRDefault="0065693B">
      <w:pPr>
        <w:pStyle w:val="BodyText"/>
        <w:rPr>
          <w:rFonts w:ascii="Arial"/>
          <w:sz w:val="12"/>
        </w:rPr>
      </w:pPr>
    </w:p>
    <w:p w14:paraId="313148D1" w14:textId="77777777" w:rsidR="0065693B" w:rsidRDefault="0065693B">
      <w:pPr>
        <w:pStyle w:val="BodyText"/>
        <w:rPr>
          <w:rFonts w:ascii="Arial"/>
          <w:sz w:val="12"/>
        </w:rPr>
      </w:pPr>
    </w:p>
    <w:p w14:paraId="4AC33CFC" w14:textId="77777777" w:rsidR="0065693B" w:rsidRDefault="0065693B">
      <w:pPr>
        <w:pStyle w:val="BodyText"/>
        <w:spacing w:before="11"/>
        <w:rPr>
          <w:rFonts w:ascii="Arial"/>
          <w:sz w:val="14"/>
        </w:rPr>
      </w:pPr>
    </w:p>
    <w:p w14:paraId="3F077F31" w14:textId="014B16C2" w:rsidR="0065693B" w:rsidRDefault="00B8797A">
      <w:pPr>
        <w:ind w:left="2719"/>
        <w:rPr>
          <w:rFonts w:ascii="Arial"/>
          <w:sz w:val="10"/>
        </w:rPr>
      </w:pPr>
      <w:r>
        <w:rPr>
          <w:noProof/>
        </w:rPr>
        <mc:AlternateContent>
          <mc:Choice Requires="wps">
            <w:drawing>
              <wp:anchor distT="0" distB="0" distL="114300" distR="114300" simplePos="0" relativeHeight="251564032" behindDoc="0" locked="0" layoutInCell="1" allowOverlap="1" wp14:anchorId="5EB0BC9A" wp14:editId="2339F3CF">
                <wp:simplePos x="0" y="0"/>
                <wp:positionH relativeFrom="page">
                  <wp:posOffset>2681605</wp:posOffset>
                </wp:positionH>
                <wp:positionV relativeFrom="paragraph">
                  <wp:posOffset>197485</wp:posOffset>
                </wp:positionV>
                <wp:extent cx="107950" cy="435610"/>
                <wp:effectExtent l="0" t="3175" r="1270" b="0"/>
                <wp:wrapNone/>
                <wp:docPr id="810" name="Text Box 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435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80B8" w14:textId="77777777" w:rsidR="003162A5" w:rsidRDefault="003162A5">
                            <w:pPr>
                              <w:spacing w:before="22"/>
                              <w:ind w:left="20"/>
                              <w:rPr>
                                <w:rFonts w:ascii="Arial"/>
                                <w:b/>
                                <w:sz w:val="11"/>
                              </w:rPr>
                            </w:pPr>
                            <w:r>
                              <w:rPr>
                                <w:rFonts w:ascii="Arial"/>
                                <w:b/>
                                <w:w w:val="105"/>
                                <w:sz w:val="11"/>
                              </w:rPr>
                              <w:t>Overlap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B0BC9A" id="Text Box 758" o:spid="_x0000_s1744" type="#_x0000_t202" style="position:absolute;left:0;text-align:left;margin-left:211.15pt;margin-top:15.55pt;width:8.5pt;height:34.3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" filled="f" stroked="f">
                <v:textbox style="layout-flow:vertical;mso-layout-flow-alt:bottom-to-top" inset="0,0,0,0">
                  <w:txbxContent>
                    <w:p w14:paraId="66A380B8" w14:textId="77777777" w:rsidR="003162A5" w:rsidRDefault="003162A5">
                      <w:pPr>
                        <w:spacing w:before="22"/>
                        <w:ind w:left="20"/>
                        <w:rPr>
                          <w:rFonts w:ascii="Arial"/>
                          <w:b/>
                          <w:sz w:val="11"/>
                        </w:rPr>
                      </w:pPr>
                      <w:r>
                        <w:rPr>
                          <w:rFonts w:ascii="Arial"/>
                          <w:b/>
                          <w:w w:val="105"/>
                          <w:sz w:val="11"/>
                        </w:rPr>
                        <w:t>Overlap (%)</w:t>
                      </w:r>
                    </w:p>
                  </w:txbxContent>
                </v:textbox>
                <w10:wrap anchorx="page"/>
              </v:shape>
            </w:pict>
          </mc:Fallback>
        </mc:AlternateContent>
      </w:r>
      <w:r w:rsidR="00372F18">
        <w:rPr>
          <w:rFonts w:ascii="Arial"/>
          <w:color w:val="4D4D4D"/>
          <w:w w:val="105"/>
          <w:sz w:val="10"/>
        </w:rPr>
        <w:t>40</w:t>
      </w:r>
    </w:p>
    <w:p w14:paraId="1DA74701" w14:textId="77777777" w:rsidR="0065693B" w:rsidRDefault="0065693B">
      <w:pPr>
        <w:pStyle w:val="BodyText"/>
        <w:rPr>
          <w:rFonts w:ascii="Arial"/>
          <w:sz w:val="12"/>
        </w:rPr>
      </w:pPr>
    </w:p>
    <w:p w14:paraId="355BC0CA" w14:textId="77777777" w:rsidR="0065693B" w:rsidRDefault="0065693B">
      <w:pPr>
        <w:pStyle w:val="BodyText"/>
        <w:rPr>
          <w:rFonts w:ascii="Arial"/>
          <w:sz w:val="12"/>
        </w:rPr>
      </w:pPr>
    </w:p>
    <w:p w14:paraId="1BFFCD8B" w14:textId="77777777" w:rsidR="0065693B" w:rsidRDefault="0065693B">
      <w:pPr>
        <w:pStyle w:val="BodyText"/>
        <w:spacing w:before="5"/>
        <w:rPr>
          <w:rFonts w:ascii="Arial"/>
          <w:sz w:val="14"/>
        </w:rPr>
      </w:pPr>
    </w:p>
    <w:p w14:paraId="3F7CFDE6" w14:textId="77777777" w:rsidR="0065693B" w:rsidRDefault="00372F18">
      <w:pPr>
        <w:ind w:left="2719"/>
        <w:rPr>
          <w:rFonts w:ascii="Arial"/>
          <w:sz w:val="10"/>
        </w:rPr>
      </w:pPr>
      <w:r>
        <w:rPr>
          <w:rFonts w:ascii="Arial"/>
          <w:color w:val="4D4D4D"/>
          <w:w w:val="105"/>
          <w:sz w:val="10"/>
        </w:rPr>
        <w:t>30</w:t>
      </w:r>
    </w:p>
    <w:p w14:paraId="3925476F" w14:textId="77777777" w:rsidR="0065693B" w:rsidRDefault="0065693B">
      <w:pPr>
        <w:pStyle w:val="BodyText"/>
        <w:rPr>
          <w:rFonts w:ascii="Arial"/>
          <w:sz w:val="12"/>
        </w:rPr>
      </w:pPr>
    </w:p>
    <w:p w14:paraId="66322FDC" w14:textId="77777777" w:rsidR="0065693B" w:rsidRDefault="0065693B">
      <w:pPr>
        <w:pStyle w:val="BodyText"/>
        <w:rPr>
          <w:rFonts w:ascii="Arial"/>
          <w:sz w:val="12"/>
        </w:rPr>
      </w:pPr>
    </w:p>
    <w:p w14:paraId="2E62F027" w14:textId="77777777" w:rsidR="0065693B" w:rsidRDefault="0065693B">
      <w:pPr>
        <w:pStyle w:val="BodyText"/>
        <w:spacing w:before="5"/>
        <w:rPr>
          <w:rFonts w:ascii="Arial"/>
          <w:sz w:val="14"/>
        </w:rPr>
      </w:pPr>
    </w:p>
    <w:p w14:paraId="24A3CADB" w14:textId="77777777" w:rsidR="0065693B" w:rsidRDefault="00372F18">
      <w:pPr>
        <w:spacing w:before="1"/>
        <w:ind w:left="2719"/>
        <w:rPr>
          <w:rFonts w:ascii="Arial"/>
          <w:sz w:val="10"/>
        </w:rPr>
      </w:pPr>
      <w:r>
        <w:rPr>
          <w:rFonts w:ascii="Arial"/>
          <w:color w:val="4D4D4D"/>
          <w:w w:val="105"/>
          <w:sz w:val="10"/>
        </w:rPr>
        <w:t>20</w:t>
      </w:r>
    </w:p>
    <w:p w14:paraId="3AAA005C" w14:textId="77777777" w:rsidR="0065693B" w:rsidRDefault="0065693B">
      <w:pPr>
        <w:pStyle w:val="BodyText"/>
        <w:rPr>
          <w:rFonts w:ascii="Arial"/>
          <w:sz w:val="12"/>
        </w:rPr>
      </w:pPr>
    </w:p>
    <w:p w14:paraId="26DCAA3B" w14:textId="77777777" w:rsidR="0065693B" w:rsidRDefault="0065693B">
      <w:pPr>
        <w:pStyle w:val="BodyText"/>
        <w:rPr>
          <w:rFonts w:ascii="Arial"/>
          <w:sz w:val="12"/>
        </w:rPr>
      </w:pPr>
    </w:p>
    <w:p w14:paraId="7A7B66FB" w14:textId="77777777" w:rsidR="0065693B" w:rsidRDefault="0065693B">
      <w:pPr>
        <w:pStyle w:val="BodyText"/>
        <w:spacing w:before="5"/>
        <w:rPr>
          <w:rFonts w:ascii="Arial"/>
          <w:sz w:val="14"/>
        </w:rPr>
      </w:pPr>
    </w:p>
    <w:p w14:paraId="6B2AAB4F" w14:textId="77777777" w:rsidR="0065693B" w:rsidRDefault="00372F18">
      <w:pPr>
        <w:ind w:left="2719"/>
        <w:rPr>
          <w:rFonts w:ascii="Arial"/>
          <w:sz w:val="10"/>
        </w:rPr>
      </w:pPr>
      <w:r>
        <w:rPr>
          <w:rFonts w:ascii="Arial"/>
          <w:color w:val="4D4D4D"/>
          <w:w w:val="105"/>
          <w:sz w:val="10"/>
        </w:rPr>
        <w:t>10</w:t>
      </w:r>
    </w:p>
    <w:p w14:paraId="5EFAE6EA" w14:textId="77777777" w:rsidR="0065693B" w:rsidRDefault="0065693B">
      <w:pPr>
        <w:pStyle w:val="BodyText"/>
        <w:rPr>
          <w:rFonts w:ascii="Arial"/>
          <w:sz w:val="12"/>
        </w:rPr>
      </w:pPr>
    </w:p>
    <w:p w14:paraId="5A798A87" w14:textId="77777777" w:rsidR="0065693B" w:rsidRDefault="0065693B">
      <w:pPr>
        <w:pStyle w:val="BodyText"/>
        <w:rPr>
          <w:rFonts w:ascii="Arial"/>
          <w:sz w:val="12"/>
        </w:rPr>
      </w:pPr>
    </w:p>
    <w:p w14:paraId="03C44FFD" w14:textId="77777777" w:rsidR="0065693B" w:rsidRDefault="0065693B">
      <w:pPr>
        <w:pStyle w:val="BodyText"/>
        <w:rPr>
          <w:rFonts w:ascii="Arial"/>
          <w:sz w:val="12"/>
        </w:rPr>
      </w:pPr>
    </w:p>
    <w:p w14:paraId="1D3D4274" w14:textId="77777777" w:rsidR="0065693B" w:rsidRDefault="00372F18">
      <w:pPr>
        <w:tabs>
          <w:tab w:val="left" w:pos="3813"/>
          <w:tab w:val="left" w:pos="4516"/>
        </w:tabs>
        <w:spacing w:before="88"/>
        <w:ind w:left="3112"/>
        <w:rPr>
          <w:rFonts w:ascii="Arial" w:hAnsi="Arial"/>
          <w:b/>
          <w:sz w:val="10"/>
        </w:rPr>
      </w:pPr>
      <w:r>
        <w:rPr>
          <w:rFonts w:ascii="Arial" w:hAnsi="Arial"/>
          <w:b/>
          <w:spacing w:val="-8"/>
          <w:w w:val="105"/>
          <w:sz w:val="10"/>
        </w:rPr>
        <w:t>ATAC</w:t>
      </w:r>
      <w:r>
        <w:rPr>
          <w:rFonts w:ascii="Arial" w:hAnsi="Arial"/>
          <w:b/>
          <w:spacing w:val="-1"/>
          <w:w w:val="105"/>
          <w:sz w:val="10"/>
        </w:rPr>
        <w:t xml:space="preserve"> </w:t>
      </w:r>
      <w:r>
        <w:rPr>
          <w:rFonts w:ascii="Arial" w:hAnsi="Arial"/>
          <w:b/>
          <w:w w:val="105"/>
          <w:sz w:val="10"/>
        </w:rPr>
        <w:t>1</w:t>
      </w:r>
      <w:r>
        <w:rPr>
          <w:rFonts w:ascii="Arial" w:hAnsi="Arial"/>
          <w:b/>
          <w:w w:val="105"/>
          <w:sz w:val="10"/>
        </w:rPr>
        <w:tab/>
      </w:r>
      <w:r>
        <w:rPr>
          <w:rFonts w:ascii="Arial" w:hAnsi="Arial"/>
          <w:b/>
          <w:spacing w:val="-8"/>
          <w:w w:val="105"/>
          <w:sz w:val="10"/>
        </w:rPr>
        <w:t>ATAC</w:t>
      </w:r>
      <w:r>
        <w:rPr>
          <w:rFonts w:ascii="Arial" w:hAnsi="Arial"/>
          <w:b/>
          <w:w w:val="105"/>
          <w:sz w:val="10"/>
        </w:rPr>
        <w:t xml:space="preserve"> 2</w:t>
      </w:r>
      <w:r>
        <w:rPr>
          <w:rFonts w:ascii="Arial" w:hAnsi="Arial"/>
          <w:b/>
          <w:w w:val="105"/>
          <w:sz w:val="10"/>
        </w:rPr>
        <w:tab/>
      </w:r>
      <w:r>
        <w:rPr>
          <w:rFonts w:ascii="Arial" w:hAnsi="Arial"/>
          <w:b/>
          <w:spacing w:val="-5"/>
          <w:w w:val="105"/>
          <w:sz w:val="10"/>
        </w:rPr>
        <w:t xml:space="preserve">Fast−ATAC </w:t>
      </w:r>
      <w:r>
        <w:rPr>
          <w:rFonts w:ascii="Arial" w:hAnsi="Arial"/>
          <w:b/>
          <w:spacing w:val="-4"/>
          <w:w w:val="105"/>
          <w:sz w:val="10"/>
        </w:rPr>
        <w:t>Omni−ATAC Omni−ATAC</w:t>
      </w:r>
    </w:p>
    <w:p w14:paraId="522B0FB1" w14:textId="77777777" w:rsidR="0065693B" w:rsidRDefault="0065693B">
      <w:pPr>
        <w:rPr>
          <w:rFonts w:ascii="Arial" w:hAnsi="Arial"/>
          <w:sz w:val="10"/>
        </w:rPr>
        <w:sectPr w:rsidR="0065693B">
          <w:pgSz w:w="11910" w:h="16840"/>
          <w:pgMar w:top="1540" w:right="0" w:bottom="800" w:left="1680" w:header="1231" w:footer="615" w:gutter="0"/>
          <w:cols w:space="720"/>
        </w:sectPr>
      </w:pPr>
    </w:p>
    <w:p w14:paraId="5905D1F1" w14:textId="77777777" w:rsidR="0065693B" w:rsidRDefault="0065693B">
      <w:pPr>
        <w:pStyle w:val="BodyText"/>
        <w:spacing w:before="9"/>
        <w:rPr>
          <w:rFonts w:ascii="Arial"/>
          <w:b/>
          <w:sz w:val="28"/>
        </w:rPr>
      </w:pPr>
    </w:p>
    <w:p w14:paraId="4F53DFD2" w14:textId="77777777" w:rsidR="0065693B" w:rsidRDefault="00372F18">
      <w:pPr>
        <w:jc w:val="right"/>
      </w:pPr>
      <w:r>
        <w:rPr>
          <w:w w:val="105"/>
        </w:rPr>
        <w:t>(a)</w:t>
      </w:r>
    </w:p>
    <w:p w14:paraId="5FBE49E3" w14:textId="77777777" w:rsidR="0065693B" w:rsidRDefault="00372F18">
      <w:pPr>
        <w:spacing w:before="11"/>
        <w:jc w:val="right"/>
        <w:rPr>
          <w:rFonts w:ascii="Arial"/>
          <w:b/>
          <w:sz w:val="10"/>
        </w:rPr>
      </w:pPr>
      <w:r>
        <w:br w:type="column"/>
      </w:r>
      <w:r>
        <w:rPr>
          <w:rFonts w:ascii="Arial"/>
          <w:b/>
          <w:w w:val="105"/>
          <w:sz w:val="10"/>
        </w:rPr>
        <w:t>Rep 1</w:t>
      </w:r>
    </w:p>
    <w:p w14:paraId="22257810" w14:textId="77777777" w:rsidR="0065693B" w:rsidRDefault="00372F18">
      <w:pPr>
        <w:spacing w:before="11"/>
        <w:ind w:left="361"/>
        <w:rPr>
          <w:rFonts w:ascii="Arial"/>
          <w:b/>
          <w:sz w:val="10"/>
        </w:rPr>
      </w:pPr>
      <w:r>
        <w:br w:type="column"/>
      </w:r>
      <w:r>
        <w:rPr>
          <w:rFonts w:ascii="Arial"/>
          <w:b/>
          <w:w w:val="105"/>
          <w:sz w:val="10"/>
        </w:rPr>
        <w:t>Rep 2</w:t>
      </w:r>
    </w:p>
    <w:p w14:paraId="127BB530" w14:textId="77777777" w:rsidR="0065693B" w:rsidRDefault="0065693B">
      <w:pPr>
        <w:rPr>
          <w:rFonts w:ascii="Arial"/>
          <w:sz w:val="10"/>
        </w:rPr>
        <w:sectPr w:rsidR="0065693B">
          <w:type w:val="continuous"/>
          <w:pgSz w:w="11910" w:h="16840"/>
          <w:pgMar w:top="1580" w:right="0" w:bottom="800" w:left="1680" w:header="720" w:footer="720" w:gutter="0"/>
          <w:cols w:num="3" w:space="720" w:equalWidth="0">
            <w:col w:w="4750" w:space="40"/>
            <w:col w:w="862" w:space="39"/>
            <w:col w:w="4539"/>
          </w:cols>
        </w:sectPr>
      </w:pPr>
    </w:p>
    <w:p w14:paraId="2EE2AED5" w14:textId="77777777" w:rsidR="0065693B" w:rsidRDefault="0065693B">
      <w:pPr>
        <w:pStyle w:val="BodyText"/>
        <w:spacing w:before="1"/>
        <w:rPr>
          <w:rFonts w:ascii="Arial"/>
          <w:b/>
          <w:sz w:val="7"/>
        </w:rPr>
      </w:pPr>
    </w:p>
    <w:p w14:paraId="4959E44A" w14:textId="77777777" w:rsidR="0065693B" w:rsidRDefault="00372F18">
      <w:pPr>
        <w:spacing w:before="1" w:line="304" w:lineRule="auto"/>
        <w:ind w:left="3384" w:firstLine="21"/>
        <w:jc w:val="right"/>
        <w:rPr>
          <w:rFonts w:ascii="Arial"/>
          <w:sz w:val="7"/>
        </w:rPr>
      </w:pPr>
      <w:r>
        <w:rPr>
          <w:rFonts w:ascii="Arial"/>
          <w:w w:val="105"/>
          <w:sz w:val="7"/>
        </w:rPr>
        <w:t>Scale chr17:</w:t>
      </w:r>
    </w:p>
    <w:p w14:paraId="1897CC98" w14:textId="77777777" w:rsidR="0065693B" w:rsidRDefault="00372F18">
      <w:pPr>
        <w:tabs>
          <w:tab w:val="left" w:pos="2156"/>
        </w:tabs>
        <w:spacing w:before="57"/>
        <w:ind w:left="785"/>
        <w:rPr>
          <w:rFonts w:ascii="Arial"/>
          <w:sz w:val="7"/>
        </w:rPr>
      </w:pPr>
      <w:r>
        <w:br w:type="column"/>
      </w:r>
      <w:r>
        <w:rPr>
          <w:rFonts w:ascii="Arial"/>
          <w:w w:val="110"/>
          <w:sz w:val="7"/>
        </w:rPr>
        <w:t>50</w:t>
      </w:r>
      <w:r>
        <w:rPr>
          <w:rFonts w:ascii="Arial"/>
          <w:spacing w:val="-2"/>
          <w:w w:val="110"/>
          <w:sz w:val="7"/>
        </w:rPr>
        <w:t xml:space="preserve"> </w:t>
      </w:r>
      <w:r>
        <w:rPr>
          <w:rFonts w:ascii="Arial"/>
          <w:w w:val="110"/>
          <w:sz w:val="7"/>
        </w:rPr>
        <w:t>kb</w:t>
      </w:r>
      <w:r>
        <w:rPr>
          <w:rFonts w:ascii="Arial"/>
          <w:w w:val="110"/>
          <w:sz w:val="7"/>
        </w:rPr>
        <w:tab/>
      </w:r>
      <w:r>
        <w:rPr>
          <w:rFonts w:ascii="Arial"/>
          <w:w w:val="110"/>
          <w:position w:val="2"/>
          <w:sz w:val="7"/>
        </w:rPr>
        <w:t>hg19</w:t>
      </w:r>
    </w:p>
    <w:p w14:paraId="1290914E" w14:textId="34FCD6D9" w:rsidR="0065693B" w:rsidRDefault="00B8797A">
      <w:pPr>
        <w:tabs>
          <w:tab w:val="left" w:pos="1996"/>
        </w:tabs>
        <w:spacing w:before="27"/>
        <w:ind w:left="863"/>
        <w:rPr>
          <w:rFonts w:ascii="Arial"/>
          <w:sz w:val="7"/>
        </w:rPr>
      </w:pPr>
      <w:r>
        <w:rPr>
          <w:noProof/>
        </w:rPr>
        <mc:AlternateContent>
          <mc:Choice Requires="wpg">
            <w:drawing>
              <wp:anchor distT="0" distB="0" distL="114300" distR="114300" simplePos="0" relativeHeight="251745280" behindDoc="1" locked="0" layoutInCell="1" allowOverlap="1" wp14:anchorId="3D404BB1" wp14:editId="212574C1">
                <wp:simplePos x="0" y="0"/>
                <wp:positionH relativeFrom="page">
                  <wp:posOffset>3350895</wp:posOffset>
                </wp:positionH>
                <wp:positionV relativeFrom="paragraph">
                  <wp:posOffset>-62230</wp:posOffset>
                </wp:positionV>
                <wp:extent cx="2002790" cy="2698115"/>
                <wp:effectExtent l="0" t="0" r="0" b="1905"/>
                <wp:wrapNone/>
                <wp:docPr id="799" name="Group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2790" cy="2698115"/>
                          <a:chOff x="5277" y="-98"/>
                          <a:chExt cx="3154" cy="4249"/>
                        </a:xfrm>
                      </wpg:grpSpPr>
                      <pic:pic xmlns:pic="http://schemas.openxmlformats.org/drawingml/2006/picture">
                        <pic:nvPicPr>
                          <pic:cNvPr id="800" name="Picture 7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5277" y="-98"/>
                            <a:ext cx="3154" cy="42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1" name="Picture 7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6292" y="-86"/>
                            <a:ext cx="1133" cy="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2" name="Picture 7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5442" y="13"/>
                            <a:ext cx="5"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3" name="Picture 7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7706" y="13"/>
                            <a:ext cx="5"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4" name="Picture 7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5607" y="300"/>
                            <a:ext cx="112"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5" name="Picture 7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5899" y="203"/>
                            <a:ext cx="122"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 name="Picture 7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7075" y="203"/>
                            <a:ext cx="146"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7" name="Picture 7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7449" y="300"/>
                            <a:ext cx="107"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8" name="Picture 7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8071" y="203"/>
                            <a:ext cx="69" cy="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9" name="Picture 7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8289" y="300"/>
                            <a:ext cx="122" cy="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6C7A8F" id="Group 747" o:spid="_x0000_s1026" style="position:absolute;margin-left:263.85pt;margin-top:-4.9pt;width:157.7pt;height:212.45pt;z-index:-251571200;mso-position-horizontal-relative:page" coordorigin="5277,-98" coordsize="3154,4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">
                <v:shape id="Picture 757" o:spid="_x0000_s1027" type="#_x0000_t75" style="position:absolute;left:5277;top:-98;width:3154;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">
                  <v:imagedata r:id="rId94" o:title=""/>
                </v:shape>
                <v:shape id="Picture 756" o:spid="_x0000_s1028" type="#_x0000_t75" style="position:absolute;left:6292;top:-86;width:1133;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">
                  <v:imagedata r:id="rId95" o:title=""/>
                </v:shape>
                <v:shape id="Picture 755" o:spid="_x0000_s1029" type="#_x0000_t75" style="position:absolute;left:5442;top:13;width:5;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">
                  <v:imagedata r:id="rId96" o:title=""/>
                </v:shape>
                <v:shape id="Picture 754" o:spid="_x0000_s1030" type="#_x0000_t75" style="position:absolute;left:7706;top:13;width:5;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">
                  <v:imagedata r:id="rId96" o:title=""/>
                </v:shape>
                <v:shape id="Picture 753" o:spid="_x0000_s1031" type="#_x0000_t75" style="position:absolute;left:5607;top:300;width:112;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">
                  <v:imagedata r:id="rId97" o:title=""/>
                </v:shape>
                <v:shape id="Picture 752" o:spid="_x0000_s1032" type="#_x0000_t75" style="position:absolute;left:5899;top:203;width:122;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">
                  <v:imagedata r:id="rId98" o:title=""/>
                </v:shape>
                <v:shape id="Picture 751" o:spid="_x0000_s1033" type="#_x0000_t75" style="position:absolute;left:7075;top:203;width:146;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">
                  <v:imagedata r:id="rId99" o:title=""/>
                </v:shape>
                <v:shape id="Picture 750" o:spid="_x0000_s1034" type="#_x0000_t75" style="position:absolute;left:7449;top:300;width:107;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">
                  <v:imagedata r:id="rId100" o:title=""/>
                </v:shape>
                <v:shape id="Picture 749" o:spid="_x0000_s1035" type="#_x0000_t75" style="position:absolute;left:8071;top:203;width:69;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">
                  <v:imagedata r:id="rId101" o:title=""/>
                </v:shape>
                <v:shape id="Picture 748" o:spid="_x0000_s1036" type="#_x0000_t75" style="position:absolute;left:8289;top:300;width:122;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">
                  <v:imagedata r:id="rId102" o:title=""/>
                </v:shape>
                <w10:wrap anchorx="page"/>
              </v:group>
            </w:pict>
          </mc:Fallback>
        </mc:AlternateContent>
      </w:r>
      <w:r w:rsidR="00372F18">
        <w:rPr>
          <w:rFonts w:ascii="Arial"/>
          <w:w w:val="110"/>
          <w:sz w:val="7"/>
        </w:rPr>
        <w:t>39,700,000</w:t>
      </w:r>
      <w:r w:rsidR="00372F18">
        <w:rPr>
          <w:rFonts w:ascii="Arial"/>
          <w:w w:val="110"/>
          <w:sz w:val="7"/>
        </w:rPr>
        <w:tab/>
        <w:t>39,750,000</w:t>
      </w:r>
    </w:p>
    <w:p w14:paraId="4F2305A6" w14:textId="77777777" w:rsidR="0065693B" w:rsidRDefault="0065693B">
      <w:pPr>
        <w:rPr>
          <w:rFonts w:ascii="Arial"/>
          <w:sz w:val="7"/>
        </w:rPr>
        <w:sectPr w:rsidR="0065693B">
          <w:type w:val="continuous"/>
          <w:pgSz w:w="11910" w:h="16840"/>
          <w:pgMar w:top="1580" w:right="0" w:bottom="800" w:left="1680" w:header="720" w:footer="720" w:gutter="0"/>
          <w:cols w:num="2" w:space="720" w:equalWidth="0">
            <w:col w:w="3595" w:space="40"/>
            <w:col w:w="6595"/>
          </w:cols>
        </w:sectPr>
      </w:pPr>
    </w:p>
    <w:p w14:paraId="0D9C8082" w14:textId="77777777" w:rsidR="0065693B" w:rsidRDefault="0065693B">
      <w:pPr>
        <w:pStyle w:val="BodyText"/>
        <w:spacing w:before="1"/>
        <w:rPr>
          <w:rFonts w:ascii="Arial"/>
          <w:sz w:val="9"/>
        </w:rPr>
      </w:pPr>
    </w:p>
    <w:p w14:paraId="47FAAE7A" w14:textId="77777777" w:rsidR="0065693B" w:rsidRDefault="00372F18">
      <w:pPr>
        <w:spacing w:before="1"/>
        <w:ind w:right="113"/>
        <w:jc w:val="right"/>
        <w:rPr>
          <w:rFonts w:ascii="Arial"/>
          <w:b/>
          <w:sz w:val="7"/>
        </w:rPr>
      </w:pPr>
      <w:r>
        <w:rPr>
          <w:rFonts w:ascii="Arial"/>
          <w:b/>
          <w:w w:val="105"/>
          <w:sz w:val="7"/>
        </w:rPr>
        <w:t>UCSC genes</w:t>
      </w:r>
    </w:p>
    <w:p w14:paraId="77046173" w14:textId="77777777" w:rsidR="0065693B" w:rsidRDefault="0065693B">
      <w:pPr>
        <w:pStyle w:val="BodyText"/>
        <w:rPr>
          <w:rFonts w:ascii="Arial"/>
          <w:b/>
          <w:sz w:val="8"/>
        </w:rPr>
      </w:pPr>
    </w:p>
    <w:p w14:paraId="7E1B5E87" w14:textId="77777777" w:rsidR="0065693B" w:rsidRDefault="00372F18">
      <w:pPr>
        <w:spacing w:before="1"/>
        <w:jc w:val="right"/>
        <w:rPr>
          <w:rFonts w:ascii="Arial"/>
          <w:sz w:val="7"/>
        </w:rPr>
      </w:pPr>
      <w:r>
        <w:rPr>
          <w:rFonts w:ascii="Arial"/>
          <w:color w:val="B30085"/>
          <w:w w:val="110"/>
          <w:sz w:val="7"/>
        </w:rPr>
        <w:t>266 _</w:t>
      </w:r>
    </w:p>
    <w:p w14:paraId="7B0654A7" w14:textId="77777777" w:rsidR="0065693B" w:rsidRDefault="00372F18">
      <w:pPr>
        <w:spacing w:before="17"/>
        <w:ind w:right="185"/>
        <w:jc w:val="right"/>
        <w:rPr>
          <w:rFonts w:ascii="Arial"/>
          <w:b/>
          <w:sz w:val="7"/>
        </w:rPr>
      </w:pPr>
      <w:r>
        <w:rPr>
          <w:rFonts w:ascii="Arial"/>
          <w:b/>
          <w:color w:val="B30085"/>
          <w:w w:val="105"/>
          <w:sz w:val="7"/>
        </w:rPr>
        <w:t>NHEK ENCODE</w:t>
      </w:r>
    </w:p>
    <w:p w14:paraId="3CEA955C" w14:textId="77777777" w:rsidR="0065693B" w:rsidRDefault="00372F18">
      <w:pPr>
        <w:spacing w:before="63"/>
        <w:ind w:left="98"/>
        <w:rPr>
          <w:rFonts w:ascii="Arial"/>
          <w:i/>
          <w:sz w:val="8"/>
        </w:rPr>
      </w:pPr>
      <w:r>
        <w:br w:type="column"/>
      </w:r>
      <w:r>
        <w:rPr>
          <w:rFonts w:ascii="Arial"/>
          <w:i/>
          <w:w w:val="105"/>
          <w:sz w:val="8"/>
        </w:rPr>
        <w:t>KRT16</w:t>
      </w:r>
    </w:p>
    <w:p w14:paraId="0E70CCA8" w14:textId="77777777" w:rsidR="0065693B" w:rsidRDefault="00372F18">
      <w:pPr>
        <w:pStyle w:val="BodyText"/>
        <w:rPr>
          <w:rFonts w:ascii="Arial"/>
          <w:i/>
          <w:sz w:val="10"/>
        </w:rPr>
      </w:pPr>
      <w:r>
        <w:br w:type="column"/>
      </w:r>
    </w:p>
    <w:p w14:paraId="18680188" w14:textId="77777777" w:rsidR="0065693B" w:rsidRDefault="00372F18">
      <w:pPr>
        <w:spacing w:before="59"/>
        <w:ind w:left="28"/>
        <w:rPr>
          <w:rFonts w:ascii="Arial"/>
          <w:i/>
          <w:sz w:val="8"/>
        </w:rPr>
      </w:pPr>
      <w:r>
        <w:rPr>
          <w:rFonts w:ascii="Arial"/>
          <w:i/>
          <w:w w:val="105"/>
          <w:sz w:val="8"/>
        </w:rPr>
        <w:t>KRT13</w:t>
      </w:r>
    </w:p>
    <w:p w14:paraId="690F703B" w14:textId="77777777" w:rsidR="0065693B" w:rsidRDefault="00372F18">
      <w:pPr>
        <w:spacing w:before="81"/>
        <w:ind w:left="23"/>
        <w:rPr>
          <w:rFonts w:ascii="Arial"/>
          <w:i/>
          <w:sz w:val="8"/>
        </w:rPr>
      </w:pPr>
      <w:r>
        <w:br w:type="column"/>
      </w:r>
      <w:r>
        <w:rPr>
          <w:rFonts w:ascii="Arial"/>
          <w:i/>
          <w:w w:val="105"/>
          <w:sz w:val="8"/>
        </w:rPr>
        <w:t>KRT15</w:t>
      </w:r>
    </w:p>
    <w:p w14:paraId="10517F9F" w14:textId="77777777" w:rsidR="0065693B" w:rsidRDefault="00372F18">
      <w:pPr>
        <w:spacing w:before="72"/>
        <w:ind w:left="429"/>
        <w:rPr>
          <w:rFonts w:ascii="Arial"/>
          <w:i/>
          <w:sz w:val="8"/>
        </w:rPr>
      </w:pPr>
      <w:r>
        <w:br w:type="column"/>
      </w:r>
      <w:r>
        <w:rPr>
          <w:rFonts w:ascii="Arial"/>
          <w:i/>
          <w:w w:val="105"/>
          <w:sz w:val="8"/>
        </w:rPr>
        <w:t>KRT9</w:t>
      </w:r>
    </w:p>
    <w:p w14:paraId="2199B7BA" w14:textId="77777777" w:rsidR="0065693B" w:rsidRDefault="00372F18">
      <w:pPr>
        <w:pStyle w:val="BodyText"/>
        <w:rPr>
          <w:rFonts w:ascii="Arial"/>
          <w:i/>
          <w:sz w:val="10"/>
        </w:rPr>
      </w:pPr>
      <w:r>
        <w:br w:type="column"/>
      </w:r>
    </w:p>
    <w:p w14:paraId="212A208E" w14:textId="77777777" w:rsidR="0065693B" w:rsidRDefault="0065693B">
      <w:pPr>
        <w:pStyle w:val="BodyText"/>
        <w:spacing w:before="10"/>
        <w:rPr>
          <w:rFonts w:ascii="Arial"/>
          <w:i/>
          <w:sz w:val="7"/>
        </w:rPr>
      </w:pPr>
    </w:p>
    <w:p w14:paraId="682FB416" w14:textId="77777777" w:rsidR="0065693B" w:rsidRDefault="00372F18">
      <w:pPr>
        <w:ind w:left="71"/>
        <w:rPr>
          <w:rFonts w:ascii="Arial"/>
          <w:i/>
          <w:sz w:val="8"/>
        </w:rPr>
      </w:pPr>
      <w:r>
        <w:rPr>
          <w:rFonts w:ascii="Arial"/>
          <w:i/>
          <w:w w:val="105"/>
          <w:sz w:val="8"/>
        </w:rPr>
        <w:t>KRT14</w:t>
      </w:r>
    </w:p>
    <w:p w14:paraId="091C9B4B" w14:textId="77777777" w:rsidR="0065693B" w:rsidRDefault="00372F18">
      <w:pPr>
        <w:spacing w:before="72"/>
        <w:ind w:left="313"/>
        <w:rPr>
          <w:rFonts w:ascii="Arial"/>
          <w:i/>
          <w:sz w:val="8"/>
        </w:rPr>
      </w:pPr>
      <w:r>
        <w:br w:type="column"/>
      </w:r>
      <w:r>
        <w:rPr>
          <w:rFonts w:ascii="Arial"/>
          <w:i/>
          <w:w w:val="110"/>
          <w:sz w:val="8"/>
        </w:rPr>
        <w:t>KRT16</w:t>
      </w:r>
    </w:p>
    <w:p w14:paraId="297E43EB" w14:textId="77777777" w:rsidR="0065693B" w:rsidRDefault="00372F18">
      <w:pPr>
        <w:spacing w:before="6"/>
        <w:ind w:left="531"/>
        <w:rPr>
          <w:rFonts w:ascii="Arial"/>
          <w:i/>
          <w:sz w:val="8"/>
        </w:rPr>
      </w:pPr>
      <w:r>
        <w:rPr>
          <w:rFonts w:ascii="Arial"/>
          <w:i/>
          <w:w w:val="110"/>
          <w:sz w:val="8"/>
        </w:rPr>
        <w:t>KRT17</w:t>
      </w:r>
    </w:p>
    <w:p w14:paraId="6C0066A2" w14:textId="77777777" w:rsidR="0065693B" w:rsidRDefault="0065693B">
      <w:pPr>
        <w:rPr>
          <w:rFonts w:ascii="Arial"/>
          <w:sz w:val="8"/>
        </w:rPr>
        <w:sectPr w:rsidR="0065693B">
          <w:type w:val="continuous"/>
          <w:pgSz w:w="11910" w:h="16840"/>
          <w:pgMar w:top="1580" w:right="0" w:bottom="800" w:left="1680" w:header="720" w:footer="720" w:gutter="0"/>
          <w:cols w:num="7" w:space="720" w:equalWidth="0">
            <w:col w:w="3595" w:space="40"/>
            <w:col w:w="368" w:space="39"/>
            <w:col w:w="298" w:space="40"/>
            <w:col w:w="293" w:space="39"/>
            <w:col w:w="651" w:space="39"/>
            <w:col w:w="341" w:space="39"/>
            <w:col w:w="4448"/>
          </w:cols>
        </w:sectPr>
      </w:pPr>
    </w:p>
    <w:p w14:paraId="666E5401" w14:textId="77777777" w:rsidR="0065693B" w:rsidRDefault="00372F18">
      <w:pPr>
        <w:spacing w:before="65"/>
        <w:ind w:right="3139"/>
        <w:jc w:val="center"/>
        <w:rPr>
          <w:rFonts w:ascii="Arial"/>
          <w:sz w:val="7"/>
        </w:rPr>
      </w:pPr>
      <w:r>
        <w:rPr>
          <w:rFonts w:ascii="Arial"/>
          <w:color w:val="B30085"/>
          <w:w w:val="110"/>
          <w:sz w:val="7"/>
        </w:rPr>
        <w:t>1</w:t>
      </w:r>
      <w:r>
        <w:rPr>
          <w:rFonts w:ascii="Arial"/>
          <w:color w:val="B30085"/>
          <w:spacing w:val="-3"/>
          <w:w w:val="110"/>
          <w:sz w:val="7"/>
        </w:rPr>
        <w:t xml:space="preserve"> </w:t>
      </w:r>
      <w:r>
        <w:rPr>
          <w:rFonts w:ascii="Arial"/>
          <w:color w:val="B30085"/>
          <w:w w:val="110"/>
          <w:sz w:val="7"/>
        </w:rPr>
        <w:t>_</w:t>
      </w:r>
    </w:p>
    <w:p w14:paraId="31998DA5" w14:textId="77777777" w:rsidR="0065693B" w:rsidRDefault="0065693B">
      <w:pPr>
        <w:pStyle w:val="BodyText"/>
        <w:rPr>
          <w:rFonts w:ascii="Arial"/>
          <w:sz w:val="7"/>
        </w:rPr>
      </w:pPr>
    </w:p>
    <w:p w14:paraId="6ADBC044" w14:textId="77777777" w:rsidR="0065693B" w:rsidRDefault="00372F18">
      <w:pPr>
        <w:ind w:left="2931"/>
        <w:rPr>
          <w:rFonts w:ascii="Arial"/>
          <w:b/>
          <w:sz w:val="7"/>
        </w:rPr>
      </w:pPr>
      <w:r>
        <w:rPr>
          <w:rFonts w:ascii="Arial"/>
          <w:b/>
          <w:w w:val="105"/>
          <w:sz w:val="7"/>
        </w:rPr>
        <w:t>Omni-ATAC</w:t>
      </w:r>
      <w:r>
        <w:rPr>
          <w:rFonts w:ascii="Arial"/>
          <w:b/>
          <w:spacing w:val="-14"/>
          <w:w w:val="105"/>
          <w:sz w:val="7"/>
        </w:rPr>
        <w:t xml:space="preserve"> </w:t>
      </w:r>
      <w:r>
        <w:rPr>
          <w:rFonts w:ascii="Arial"/>
          <w:b/>
          <w:w w:val="105"/>
          <w:sz w:val="7"/>
        </w:rPr>
        <w:t>peaks</w:t>
      </w:r>
    </w:p>
    <w:p w14:paraId="0B6BDBEE" w14:textId="77777777" w:rsidR="0065693B" w:rsidRDefault="00372F18">
      <w:pPr>
        <w:spacing w:before="45"/>
        <w:ind w:right="3223"/>
        <w:jc w:val="center"/>
        <w:rPr>
          <w:rFonts w:ascii="Arial"/>
          <w:sz w:val="7"/>
        </w:rPr>
      </w:pPr>
      <w:r>
        <w:rPr>
          <w:rFonts w:ascii="Arial"/>
          <w:color w:val="006666"/>
          <w:w w:val="110"/>
          <w:sz w:val="7"/>
        </w:rPr>
        <w:t>143</w:t>
      </w:r>
      <w:r>
        <w:rPr>
          <w:rFonts w:ascii="Arial"/>
          <w:color w:val="006666"/>
          <w:spacing w:val="-4"/>
          <w:w w:val="110"/>
          <w:sz w:val="7"/>
        </w:rPr>
        <w:t xml:space="preserve"> </w:t>
      </w:r>
      <w:r>
        <w:rPr>
          <w:rFonts w:ascii="Arial"/>
          <w:color w:val="006666"/>
          <w:w w:val="110"/>
          <w:sz w:val="7"/>
        </w:rPr>
        <w:t>_</w:t>
      </w:r>
    </w:p>
    <w:p w14:paraId="43E0EA3D" w14:textId="77777777" w:rsidR="0065693B" w:rsidRDefault="00372F18">
      <w:pPr>
        <w:spacing w:before="59"/>
        <w:ind w:left="2702"/>
        <w:rPr>
          <w:rFonts w:ascii="Arial"/>
          <w:b/>
          <w:sz w:val="7"/>
        </w:rPr>
      </w:pPr>
      <w:r>
        <w:rPr>
          <w:rFonts w:ascii="Arial"/>
          <w:b/>
          <w:color w:val="006666"/>
          <w:w w:val="105"/>
          <w:sz w:val="7"/>
        </w:rPr>
        <w:t>NHEK Omni-ATAC Rep 1</w:t>
      </w:r>
    </w:p>
    <w:p w14:paraId="26870984" w14:textId="77777777" w:rsidR="0065693B" w:rsidRDefault="00372F18">
      <w:pPr>
        <w:spacing w:before="23"/>
        <w:ind w:right="3139"/>
        <w:jc w:val="center"/>
        <w:rPr>
          <w:rFonts w:ascii="Arial"/>
          <w:sz w:val="7"/>
        </w:rPr>
      </w:pPr>
      <w:r>
        <w:rPr>
          <w:rFonts w:ascii="Arial"/>
          <w:color w:val="006666"/>
          <w:w w:val="110"/>
          <w:sz w:val="7"/>
        </w:rPr>
        <w:t>1</w:t>
      </w:r>
      <w:r>
        <w:rPr>
          <w:rFonts w:ascii="Arial"/>
          <w:color w:val="006666"/>
          <w:spacing w:val="-3"/>
          <w:w w:val="110"/>
          <w:sz w:val="7"/>
        </w:rPr>
        <w:t xml:space="preserve"> </w:t>
      </w:r>
      <w:r>
        <w:rPr>
          <w:rFonts w:ascii="Arial"/>
          <w:color w:val="006666"/>
          <w:w w:val="110"/>
          <w:sz w:val="7"/>
        </w:rPr>
        <w:t>_</w:t>
      </w:r>
    </w:p>
    <w:p w14:paraId="2584E140" w14:textId="77777777" w:rsidR="0065693B" w:rsidRDefault="00372F18">
      <w:pPr>
        <w:spacing w:before="16"/>
        <w:ind w:right="3223"/>
        <w:jc w:val="center"/>
        <w:rPr>
          <w:rFonts w:ascii="Arial"/>
          <w:sz w:val="7"/>
        </w:rPr>
      </w:pPr>
      <w:r>
        <w:rPr>
          <w:rFonts w:ascii="Arial"/>
          <w:color w:val="006666"/>
          <w:w w:val="110"/>
          <w:sz w:val="7"/>
        </w:rPr>
        <w:t>143</w:t>
      </w:r>
      <w:r>
        <w:rPr>
          <w:rFonts w:ascii="Arial"/>
          <w:color w:val="006666"/>
          <w:spacing w:val="-4"/>
          <w:w w:val="110"/>
          <w:sz w:val="7"/>
        </w:rPr>
        <w:t xml:space="preserve"> </w:t>
      </w:r>
      <w:r>
        <w:rPr>
          <w:rFonts w:ascii="Arial"/>
          <w:color w:val="006666"/>
          <w:w w:val="110"/>
          <w:sz w:val="7"/>
        </w:rPr>
        <w:t>_</w:t>
      </w:r>
    </w:p>
    <w:p w14:paraId="75C214FC" w14:textId="77777777" w:rsidR="0065693B" w:rsidRDefault="00372F18">
      <w:pPr>
        <w:spacing w:before="25"/>
        <w:ind w:left="2688"/>
        <w:rPr>
          <w:rFonts w:ascii="Arial"/>
          <w:b/>
          <w:sz w:val="7"/>
        </w:rPr>
      </w:pPr>
      <w:r>
        <w:rPr>
          <w:rFonts w:ascii="Arial"/>
          <w:b/>
          <w:color w:val="006666"/>
          <w:w w:val="105"/>
          <w:sz w:val="7"/>
        </w:rPr>
        <w:t>NHEK Omni-ATAC Rep 2</w:t>
      </w:r>
    </w:p>
    <w:p w14:paraId="31AC055A" w14:textId="77777777" w:rsidR="0065693B" w:rsidRDefault="00372F18">
      <w:pPr>
        <w:spacing w:before="57"/>
        <w:ind w:right="3139"/>
        <w:jc w:val="center"/>
        <w:rPr>
          <w:rFonts w:ascii="Arial"/>
          <w:sz w:val="7"/>
        </w:rPr>
      </w:pPr>
      <w:r>
        <w:rPr>
          <w:rFonts w:ascii="Arial"/>
          <w:color w:val="006666"/>
          <w:w w:val="110"/>
          <w:sz w:val="7"/>
        </w:rPr>
        <w:t>0 _</w:t>
      </w:r>
    </w:p>
    <w:p w14:paraId="2F5626A3" w14:textId="77777777" w:rsidR="0065693B" w:rsidRDefault="0065693B">
      <w:pPr>
        <w:pStyle w:val="BodyText"/>
        <w:spacing w:before="1"/>
        <w:rPr>
          <w:rFonts w:ascii="Arial"/>
          <w:sz w:val="7"/>
        </w:rPr>
      </w:pPr>
    </w:p>
    <w:p w14:paraId="171505FF" w14:textId="77777777" w:rsidR="0065693B" w:rsidRDefault="00372F18">
      <w:pPr>
        <w:ind w:right="3994"/>
        <w:jc w:val="center"/>
        <w:rPr>
          <w:rFonts w:ascii="Arial"/>
          <w:b/>
          <w:sz w:val="7"/>
        </w:rPr>
      </w:pPr>
      <w:r>
        <w:rPr>
          <w:rFonts w:ascii="Arial"/>
          <w:b/>
          <w:w w:val="105"/>
          <w:sz w:val="7"/>
        </w:rPr>
        <w:t>Peaks lesional 30 min</w:t>
      </w:r>
    </w:p>
    <w:p w14:paraId="1C93C5C1" w14:textId="77777777" w:rsidR="0065693B" w:rsidRPr="00B8797A" w:rsidRDefault="00372F18">
      <w:pPr>
        <w:spacing w:before="45"/>
        <w:ind w:left="3405"/>
        <w:rPr>
          <w:rFonts w:ascii="Arial"/>
          <w:sz w:val="7"/>
          <w:lang w:val="es-ES"/>
          <w:rPrChange w:id="553" w:author="Alicia Lledolara" w:date="2018-11-23T10:37:00Z">
            <w:rPr>
              <w:rFonts w:ascii="Arial"/>
              <w:sz w:val="7"/>
            </w:rPr>
          </w:rPrChange>
        </w:rPr>
      </w:pPr>
      <w:r w:rsidRPr="00B8797A">
        <w:rPr>
          <w:rFonts w:ascii="Arial"/>
          <w:color w:val="1C85ED"/>
          <w:w w:val="110"/>
          <w:sz w:val="7"/>
          <w:lang w:val="es-ES"/>
          <w:rPrChange w:id="554" w:author="Alicia Lledolara" w:date="2018-11-23T10:37:00Z">
            <w:rPr>
              <w:rFonts w:ascii="Arial"/>
              <w:color w:val="1C85ED"/>
              <w:w w:val="110"/>
              <w:sz w:val="7"/>
            </w:rPr>
          </w:rPrChange>
        </w:rPr>
        <w:t>143 _</w:t>
      </w:r>
    </w:p>
    <w:p w14:paraId="6C1646D7" w14:textId="77777777" w:rsidR="0065693B" w:rsidRPr="00B8797A" w:rsidRDefault="00372F18">
      <w:pPr>
        <w:spacing w:before="17"/>
        <w:ind w:right="3941"/>
        <w:jc w:val="center"/>
        <w:rPr>
          <w:rFonts w:ascii="Arial"/>
          <w:sz w:val="7"/>
          <w:lang w:val="es-ES"/>
          <w:rPrChange w:id="555" w:author="Alicia Lledolara" w:date="2018-11-23T10:37:00Z">
            <w:rPr>
              <w:rFonts w:ascii="Arial"/>
              <w:sz w:val="7"/>
            </w:rPr>
          </w:rPrChange>
        </w:rPr>
      </w:pPr>
      <w:r w:rsidRPr="00B8797A">
        <w:rPr>
          <w:rFonts w:ascii="Arial"/>
          <w:color w:val="1C85ED"/>
          <w:w w:val="110"/>
          <w:sz w:val="7"/>
          <w:lang w:val="es-ES"/>
          <w:rPrChange w:id="556" w:author="Alicia Lledolara" w:date="2018-11-23T10:37:00Z">
            <w:rPr>
              <w:rFonts w:ascii="Arial"/>
              <w:color w:val="1C85ED"/>
              <w:w w:val="110"/>
              <w:sz w:val="7"/>
            </w:rPr>
          </w:rPrChange>
        </w:rPr>
        <w:t>Lesional 30 min</w:t>
      </w:r>
    </w:p>
    <w:p w14:paraId="2DA89C1E" w14:textId="77777777" w:rsidR="0065693B" w:rsidRPr="00B8797A" w:rsidRDefault="00372F18">
      <w:pPr>
        <w:spacing w:before="64"/>
        <w:ind w:right="3139"/>
        <w:jc w:val="center"/>
        <w:rPr>
          <w:rFonts w:ascii="Arial"/>
          <w:sz w:val="7"/>
          <w:lang w:val="es-ES"/>
          <w:rPrChange w:id="557" w:author="Alicia Lledolara" w:date="2018-11-23T10:37:00Z">
            <w:rPr>
              <w:rFonts w:ascii="Arial"/>
              <w:sz w:val="7"/>
            </w:rPr>
          </w:rPrChange>
        </w:rPr>
      </w:pPr>
      <w:r w:rsidRPr="00B8797A">
        <w:rPr>
          <w:rFonts w:ascii="Arial"/>
          <w:color w:val="1C85ED"/>
          <w:w w:val="110"/>
          <w:sz w:val="7"/>
          <w:lang w:val="es-ES"/>
          <w:rPrChange w:id="558" w:author="Alicia Lledolara" w:date="2018-11-23T10:37:00Z">
            <w:rPr>
              <w:rFonts w:ascii="Arial"/>
              <w:color w:val="1C85ED"/>
              <w:w w:val="110"/>
              <w:sz w:val="7"/>
            </w:rPr>
          </w:rPrChange>
        </w:rPr>
        <w:t>1 _</w:t>
      </w:r>
    </w:p>
    <w:p w14:paraId="387A0809" w14:textId="77777777" w:rsidR="0065693B" w:rsidRPr="00B8797A" w:rsidRDefault="0065693B">
      <w:pPr>
        <w:pStyle w:val="BodyText"/>
        <w:spacing w:before="8"/>
        <w:rPr>
          <w:rFonts w:ascii="Arial"/>
          <w:sz w:val="7"/>
          <w:lang w:val="es-ES"/>
          <w:rPrChange w:id="559" w:author="Alicia Lledolara" w:date="2018-11-23T10:37:00Z">
            <w:rPr>
              <w:rFonts w:ascii="Arial"/>
              <w:sz w:val="7"/>
            </w:rPr>
          </w:rPrChange>
        </w:rPr>
      </w:pPr>
    </w:p>
    <w:p w14:paraId="3C9312A4" w14:textId="77777777" w:rsidR="0065693B" w:rsidRPr="00B8797A" w:rsidRDefault="00372F18">
      <w:pPr>
        <w:spacing w:before="1"/>
        <w:ind w:right="3991"/>
        <w:jc w:val="center"/>
        <w:rPr>
          <w:rFonts w:ascii="Arial"/>
          <w:b/>
          <w:sz w:val="7"/>
          <w:lang w:val="es-ES"/>
          <w:rPrChange w:id="560" w:author="Alicia Lledolara" w:date="2018-11-23T10:37:00Z">
            <w:rPr>
              <w:rFonts w:ascii="Arial"/>
              <w:b/>
              <w:sz w:val="7"/>
            </w:rPr>
          </w:rPrChange>
        </w:rPr>
      </w:pPr>
      <w:r w:rsidRPr="00B8797A">
        <w:rPr>
          <w:rFonts w:ascii="Arial"/>
          <w:b/>
          <w:w w:val="105"/>
          <w:sz w:val="7"/>
          <w:lang w:val="es-ES"/>
          <w:rPrChange w:id="561" w:author="Alicia Lledolara" w:date="2018-11-23T10:37:00Z">
            <w:rPr>
              <w:rFonts w:ascii="Arial"/>
              <w:b/>
              <w:w w:val="105"/>
              <w:sz w:val="7"/>
            </w:rPr>
          </w:rPrChange>
        </w:rPr>
        <w:t>Peaks lesional 40 min</w:t>
      </w:r>
    </w:p>
    <w:p w14:paraId="713F0174" w14:textId="77777777" w:rsidR="0065693B" w:rsidRPr="00B8797A" w:rsidRDefault="00372F18">
      <w:pPr>
        <w:spacing w:before="37"/>
        <w:ind w:left="3405"/>
        <w:rPr>
          <w:rFonts w:ascii="Arial"/>
          <w:sz w:val="7"/>
          <w:lang w:val="es-ES"/>
          <w:rPrChange w:id="562" w:author="Alicia Lledolara" w:date="2018-11-23T10:37:00Z">
            <w:rPr>
              <w:rFonts w:ascii="Arial"/>
              <w:sz w:val="7"/>
            </w:rPr>
          </w:rPrChange>
        </w:rPr>
      </w:pPr>
      <w:r w:rsidRPr="00B8797A">
        <w:rPr>
          <w:rFonts w:ascii="Arial"/>
          <w:color w:val="CC0000"/>
          <w:w w:val="110"/>
          <w:sz w:val="7"/>
          <w:lang w:val="es-ES"/>
          <w:rPrChange w:id="563" w:author="Alicia Lledolara" w:date="2018-11-23T10:37:00Z">
            <w:rPr>
              <w:rFonts w:ascii="Arial"/>
              <w:color w:val="CC0000"/>
              <w:w w:val="110"/>
              <w:sz w:val="7"/>
            </w:rPr>
          </w:rPrChange>
        </w:rPr>
        <w:t>143 _</w:t>
      </w:r>
    </w:p>
    <w:p w14:paraId="1927C437" w14:textId="77777777" w:rsidR="0065693B" w:rsidRPr="00B8797A" w:rsidRDefault="00372F18">
      <w:pPr>
        <w:spacing w:before="17"/>
        <w:ind w:right="3931"/>
        <w:jc w:val="center"/>
        <w:rPr>
          <w:rFonts w:ascii="Arial"/>
          <w:b/>
          <w:sz w:val="7"/>
          <w:lang w:val="es-ES"/>
          <w:rPrChange w:id="564" w:author="Alicia Lledolara" w:date="2018-11-23T10:37:00Z">
            <w:rPr>
              <w:rFonts w:ascii="Arial"/>
              <w:b/>
              <w:sz w:val="7"/>
            </w:rPr>
          </w:rPrChange>
        </w:rPr>
      </w:pPr>
      <w:r w:rsidRPr="00B8797A">
        <w:rPr>
          <w:rFonts w:ascii="Arial"/>
          <w:b/>
          <w:color w:val="CC0000"/>
          <w:w w:val="105"/>
          <w:sz w:val="7"/>
          <w:lang w:val="es-ES"/>
          <w:rPrChange w:id="565" w:author="Alicia Lledolara" w:date="2018-11-23T10:37:00Z">
            <w:rPr>
              <w:rFonts w:ascii="Arial"/>
              <w:b/>
              <w:color w:val="CC0000"/>
              <w:w w:val="105"/>
              <w:sz w:val="7"/>
            </w:rPr>
          </w:rPrChange>
        </w:rPr>
        <w:t>Lesional 40 min</w:t>
      </w:r>
    </w:p>
    <w:p w14:paraId="259F3C3D" w14:textId="77777777" w:rsidR="0065693B" w:rsidRDefault="00372F18">
      <w:pPr>
        <w:spacing w:before="65"/>
        <w:ind w:right="3139"/>
        <w:jc w:val="center"/>
        <w:rPr>
          <w:rFonts w:ascii="Arial"/>
          <w:sz w:val="7"/>
        </w:rPr>
      </w:pPr>
      <w:r>
        <w:rPr>
          <w:rFonts w:ascii="Arial"/>
          <w:color w:val="CC0000"/>
          <w:w w:val="110"/>
          <w:sz w:val="7"/>
        </w:rPr>
        <w:t>1 _</w:t>
      </w:r>
    </w:p>
    <w:p w14:paraId="68D6A3DC" w14:textId="77777777" w:rsidR="0065693B" w:rsidRDefault="0065693B">
      <w:pPr>
        <w:pStyle w:val="BodyText"/>
        <w:spacing w:before="5"/>
        <w:rPr>
          <w:rFonts w:ascii="Arial"/>
          <w:sz w:val="9"/>
        </w:rPr>
      </w:pPr>
    </w:p>
    <w:p w14:paraId="0D591581" w14:textId="77777777" w:rsidR="0065693B" w:rsidRDefault="00372F18">
      <w:pPr>
        <w:ind w:left="2722"/>
        <w:rPr>
          <w:rFonts w:ascii="Arial"/>
          <w:b/>
          <w:sz w:val="7"/>
        </w:rPr>
      </w:pPr>
      <w:r>
        <w:rPr>
          <w:rFonts w:ascii="Arial"/>
          <w:b/>
          <w:w w:val="105"/>
          <w:sz w:val="7"/>
        </w:rPr>
        <w:t>Peaks NHEK ATAC 1</w:t>
      </w:r>
    </w:p>
    <w:p w14:paraId="2D9A9C87" w14:textId="77777777" w:rsidR="0065693B" w:rsidRDefault="00372F18">
      <w:pPr>
        <w:spacing w:before="17"/>
        <w:ind w:right="3223"/>
        <w:jc w:val="center"/>
        <w:rPr>
          <w:rFonts w:ascii="Arial"/>
          <w:sz w:val="7"/>
        </w:rPr>
      </w:pPr>
      <w:r>
        <w:rPr>
          <w:rFonts w:ascii="Arial"/>
          <w:color w:val="008A00"/>
          <w:w w:val="110"/>
          <w:sz w:val="7"/>
        </w:rPr>
        <w:t>143 _</w:t>
      </w:r>
    </w:p>
    <w:p w14:paraId="1F73B665" w14:textId="77777777" w:rsidR="0065693B" w:rsidRDefault="00372F18">
      <w:pPr>
        <w:spacing w:before="18"/>
        <w:ind w:left="2875"/>
        <w:rPr>
          <w:rFonts w:ascii="Arial"/>
          <w:b/>
          <w:sz w:val="7"/>
        </w:rPr>
      </w:pPr>
      <w:r>
        <w:rPr>
          <w:rFonts w:ascii="Arial"/>
          <w:b/>
          <w:color w:val="008A00"/>
          <w:w w:val="105"/>
          <w:sz w:val="7"/>
        </w:rPr>
        <w:t>NHEK ATAC-seq 1</w:t>
      </w:r>
    </w:p>
    <w:p w14:paraId="352901E1" w14:textId="77777777" w:rsidR="0065693B" w:rsidRDefault="00372F18">
      <w:pPr>
        <w:spacing w:before="64"/>
        <w:ind w:right="3139"/>
        <w:jc w:val="center"/>
        <w:rPr>
          <w:rFonts w:ascii="Arial"/>
          <w:sz w:val="7"/>
        </w:rPr>
      </w:pPr>
      <w:r>
        <w:rPr>
          <w:rFonts w:ascii="Arial"/>
          <w:color w:val="008A00"/>
          <w:w w:val="110"/>
          <w:sz w:val="7"/>
        </w:rPr>
        <w:t>1 _</w:t>
      </w:r>
    </w:p>
    <w:p w14:paraId="0139EFA1" w14:textId="77777777" w:rsidR="0065693B" w:rsidRDefault="00372F18">
      <w:pPr>
        <w:spacing w:before="47"/>
        <w:ind w:right="4052"/>
        <w:jc w:val="center"/>
        <w:rPr>
          <w:rFonts w:ascii="Arial"/>
          <w:b/>
          <w:sz w:val="7"/>
        </w:rPr>
      </w:pPr>
      <w:r>
        <w:rPr>
          <w:rFonts w:ascii="Arial"/>
          <w:b/>
          <w:w w:val="105"/>
          <w:sz w:val="7"/>
        </w:rPr>
        <w:t>Peaks NHEK ATAC 2</w:t>
      </w:r>
    </w:p>
    <w:p w14:paraId="26AAB3A1" w14:textId="77777777" w:rsidR="0065693B" w:rsidRDefault="00372F18">
      <w:pPr>
        <w:spacing w:before="26"/>
        <w:ind w:right="3223"/>
        <w:jc w:val="center"/>
        <w:rPr>
          <w:rFonts w:ascii="Arial"/>
          <w:sz w:val="7"/>
        </w:rPr>
      </w:pPr>
      <w:r>
        <w:rPr>
          <w:rFonts w:ascii="Arial"/>
          <w:color w:val="6A3C9A"/>
          <w:w w:val="110"/>
          <w:sz w:val="7"/>
        </w:rPr>
        <w:t>143 _</w:t>
      </w:r>
    </w:p>
    <w:p w14:paraId="7DB9ED8B" w14:textId="77777777" w:rsidR="0065693B" w:rsidRDefault="00372F18">
      <w:pPr>
        <w:spacing w:before="17"/>
        <w:ind w:right="3840"/>
        <w:jc w:val="center"/>
        <w:rPr>
          <w:rFonts w:ascii="Arial"/>
          <w:b/>
          <w:sz w:val="7"/>
        </w:rPr>
      </w:pPr>
      <w:r>
        <w:rPr>
          <w:rFonts w:ascii="Arial"/>
          <w:b/>
          <w:color w:val="6A3C9A"/>
          <w:w w:val="105"/>
          <w:sz w:val="7"/>
        </w:rPr>
        <w:t>NHEK ATAC-seq 2</w:t>
      </w:r>
    </w:p>
    <w:p w14:paraId="60DAF2D4" w14:textId="77777777" w:rsidR="0065693B" w:rsidRDefault="00372F18">
      <w:pPr>
        <w:spacing w:before="65"/>
        <w:ind w:right="3139"/>
        <w:jc w:val="center"/>
        <w:rPr>
          <w:rFonts w:ascii="Arial"/>
          <w:sz w:val="7"/>
        </w:rPr>
      </w:pPr>
      <w:r>
        <w:rPr>
          <w:rFonts w:ascii="Arial"/>
          <w:color w:val="6A3C9A"/>
          <w:w w:val="110"/>
          <w:sz w:val="7"/>
        </w:rPr>
        <w:t>1 _</w:t>
      </w:r>
    </w:p>
    <w:p w14:paraId="4AA2A4E1" w14:textId="77777777" w:rsidR="0065693B" w:rsidRDefault="00372F18">
      <w:pPr>
        <w:spacing w:before="61"/>
        <w:ind w:right="3993"/>
        <w:jc w:val="center"/>
        <w:rPr>
          <w:rFonts w:ascii="Arial"/>
          <w:b/>
          <w:sz w:val="7"/>
        </w:rPr>
      </w:pPr>
      <w:r>
        <w:rPr>
          <w:rFonts w:ascii="Arial"/>
          <w:b/>
          <w:w w:val="105"/>
          <w:sz w:val="7"/>
        </w:rPr>
        <w:t>Peaks NHEK Fast-ATAC</w:t>
      </w:r>
    </w:p>
    <w:p w14:paraId="5C9C1ADC" w14:textId="77777777" w:rsidR="0065693B" w:rsidRDefault="00372F18">
      <w:pPr>
        <w:spacing w:before="12"/>
        <w:ind w:right="3223"/>
        <w:jc w:val="center"/>
        <w:rPr>
          <w:rFonts w:ascii="Arial"/>
          <w:sz w:val="7"/>
        </w:rPr>
      </w:pPr>
      <w:r>
        <w:rPr>
          <w:rFonts w:ascii="Arial"/>
          <w:color w:val="FF7E00"/>
          <w:w w:val="110"/>
          <w:sz w:val="7"/>
        </w:rPr>
        <w:t>143 _</w:t>
      </w:r>
    </w:p>
    <w:p w14:paraId="6BBF62EE" w14:textId="77777777" w:rsidR="0065693B" w:rsidRDefault="00372F18">
      <w:pPr>
        <w:spacing w:before="17"/>
        <w:ind w:right="3876"/>
        <w:jc w:val="center"/>
        <w:rPr>
          <w:rFonts w:ascii="Arial"/>
          <w:b/>
          <w:sz w:val="7"/>
        </w:rPr>
      </w:pPr>
      <w:r>
        <w:rPr>
          <w:rFonts w:ascii="Arial"/>
          <w:b/>
          <w:color w:val="FF7E00"/>
          <w:w w:val="105"/>
          <w:sz w:val="7"/>
        </w:rPr>
        <w:t>NHEK Fast-ATAC</w:t>
      </w:r>
    </w:p>
    <w:p w14:paraId="28432BB7" w14:textId="77777777" w:rsidR="0065693B" w:rsidRDefault="00372F18">
      <w:pPr>
        <w:spacing w:before="65"/>
        <w:ind w:right="3139"/>
        <w:jc w:val="center"/>
        <w:rPr>
          <w:rFonts w:ascii="Arial"/>
          <w:sz w:val="7"/>
        </w:rPr>
      </w:pPr>
      <w:r>
        <w:rPr>
          <w:rFonts w:ascii="Arial"/>
          <w:color w:val="FF7E00"/>
          <w:w w:val="110"/>
          <w:sz w:val="7"/>
        </w:rPr>
        <w:t>1 _</w:t>
      </w:r>
    </w:p>
    <w:p w14:paraId="33F0CAA5" w14:textId="77777777" w:rsidR="0065693B" w:rsidRDefault="0065693B">
      <w:pPr>
        <w:pStyle w:val="BodyText"/>
        <w:rPr>
          <w:rFonts w:ascii="Arial"/>
          <w:sz w:val="8"/>
        </w:rPr>
      </w:pPr>
    </w:p>
    <w:p w14:paraId="379AFA80" w14:textId="77777777" w:rsidR="0065693B" w:rsidRDefault="0065693B">
      <w:pPr>
        <w:pStyle w:val="BodyText"/>
        <w:spacing w:before="2"/>
        <w:rPr>
          <w:rFonts w:ascii="Arial"/>
          <w:sz w:val="9"/>
        </w:rPr>
      </w:pPr>
    </w:p>
    <w:p w14:paraId="4F88E32E" w14:textId="77777777" w:rsidR="0065693B" w:rsidRDefault="00372F18">
      <w:pPr>
        <w:ind w:right="1016"/>
        <w:jc w:val="center"/>
      </w:pPr>
      <w:r>
        <w:rPr>
          <w:w w:val="110"/>
        </w:rPr>
        <w:t>(b)</w:t>
      </w:r>
    </w:p>
    <w:p w14:paraId="51803E04" w14:textId="77777777" w:rsidR="0065693B" w:rsidRDefault="0065693B">
      <w:pPr>
        <w:pStyle w:val="BodyText"/>
        <w:spacing w:before="5"/>
        <w:rPr>
          <w:sz w:val="10"/>
        </w:rPr>
      </w:pPr>
    </w:p>
    <w:p w14:paraId="3FD80548" w14:textId="77777777" w:rsidR="0065693B" w:rsidRDefault="00372F18">
      <w:pPr>
        <w:spacing w:before="101" w:line="256" w:lineRule="auto"/>
        <w:ind w:left="377" w:right="1341"/>
        <w:jc w:val="both"/>
      </w:pPr>
      <w:r>
        <w:rPr>
          <w:w w:val="105"/>
        </w:rPr>
        <w:t>Figure 1.12: Comparison of the ENCODE DHSs overlap and signal density at the chr17 keratin family gene locus across di</w:t>
      </w:r>
      <w:r>
        <w:rPr>
          <w:rFonts w:ascii="Trebuchet MS"/>
          <w:w w:val="105"/>
        </w:rPr>
        <w:t>ff</w:t>
      </w:r>
      <w:r>
        <w:rPr>
          <w:w w:val="105"/>
        </w:rPr>
        <w:t xml:space="preserve">erent </w:t>
      </w:r>
      <w:r>
        <w:rPr>
          <w:spacing w:val="-13"/>
          <w:w w:val="105"/>
        </w:rPr>
        <w:t xml:space="preserve">ATAC </w:t>
      </w:r>
      <w:r>
        <w:rPr>
          <w:w w:val="105"/>
        </w:rPr>
        <w:t xml:space="preserve">protocols. For the psoriasis lesional </w:t>
      </w:r>
      <w:r>
        <w:rPr>
          <w:spacing w:val="-5"/>
          <w:w w:val="105"/>
        </w:rPr>
        <w:t xml:space="preserve">KCs </w:t>
      </w:r>
      <w:r>
        <w:rPr>
          <w:w w:val="105"/>
        </w:rPr>
        <w:t>and the NHEK libraries generated with the di</w:t>
      </w:r>
      <w:r>
        <w:rPr>
          <w:rFonts w:ascii="Trebuchet MS"/>
          <w:w w:val="105"/>
        </w:rPr>
        <w:t>ff</w:t>
      </w:r>
      <w:r>
        <w:rPr>
          <w:w w:val="105"/>
        </w:rPr>
        <w:t xml:space="preserve">erent </w:t>
      </w:r>
      <w:r>
        <w:rPr>
          <w:spacing w:val="-13"/>
          <w:w w:val="105"/>
        </w:rPr>
        <w:t xml:space="preserve">ATAC </w:t>
      </w:r>
      <w:r>
        <w:rPr>
          <w:w w:val="105"/>
        </w:rPr>
        <w:t>protocols a) represents</w:t>
      </w:r>
      <w:r>
        <w:rPr>
          <w:spacing w:val="-31"/>
          <w:w w:val="105"/>
        </w:rPr>
        <w:t xml:space="preserve"> </w:t>
      </w:r>
      <w:r>
        <w:rPr>
          <w:w w:val="105"/>
        </w:rPr>
        <w:t>the</w:t>
      </w:r>
      <w:r>
        <w:rPr>
          <w:spacing w:val="-30"/>
          <w:w w:val="105"/>
        </w:rPr>
        <w:t xml:space="preserve"> </w:t>
      </w:r>
      <w:r>
        <w:rPr>
          <w:w w:val="105"/>
        </w:rPr>
        <w:t>percentage</w:t>
      </w:r>
      <w:r>
        <w:rPr>
          <w:spacing w:val="-31"/>
          <w:w w:val="105"/>
        </w:rPr>
        <w:t xml:space="preserve"> </w:t>
      </w:r>
      <w:r>
        <w:rPr>
          <w:w w:val="105"/>
        </w:rPr>
        <w:t>of</w:t>
      </w:r>
      <w:r>
        <w:rPr>
          <w:spacing w:val="-30"/>
          <w:w w:val="105"/>
        </w:rPr>
        <w:t xml:space="preserve"> </w:t>
      </w:r>
      <w:r>
        <w:rPr>
          <w:w w:val="105"/>
        </w:rPr>
        <w:t>overlap</w:t>
      </w:r>
      <w:r>
        <w:rPr>
          <w:spacing w:val="-31"/>
          <w:w w:val="105"/>
        </w:rPr>
        <w:t xml:space="preserve"> </w:t>
      </w:r>
      <w:r>
        <w:rPr>
          <w:w w:val="105"/>
        </w:rPr>
        <w:t>between</w:t>
      </w:r>
      <w:r>
        <w:rPr>
          <w:spacing w:val="-30"/>
          <w:w w:val="105"/>
        </w:rPr>
        <w:t xml:space="preserve"> </w:t>
      </w:r>
      <w:r>
        <w:rPr>
          <w:w w:val="105"/>
        </w:rPr>
        <w:t>significant</w:t>
      </w:r>
      <w:r>
        <w:rPr>
          <w:spacing w:val="-30"/>
          <w:w w:val="105"/>
        </w:rPr>
        <w:t xml:space="preserve"> </w:t>
      </w:r>
      <w:r>
        <w:rPr>
          <w:w w:val="105"/>
        </w:rPr>
        <w:t>peaks</w:t>
      </w:r>
      <w:r>
        <w:rPr>
          <w:spacing w:val="-31"/>
          <w:w w:val="105"/>
        </w:rPr>
        <w:t xml:space="preserve"> </w:t>
      </w:r>
      <w:r>
        <w:rPr>
          <w:w w:val="105"/>
        </w:rPr>
        <w:t>from</w:t>
      </w:r>
      <w:r>
        <w:rPr>
          <w:spacing w:val="-30"/>
          <w:w w:val="105"/>
        </w:rPr>
        <w:t xml:space="preserve"> </w:t>
      </w:r>
      <w:r>
        <w:rPr>
          <w:w w:val="105"/>
        </w:rPr>
        <w:t>each</w:t>
      </w:r>
      <w:r>
        <w:rPr>
          <w:spacing w:val="-31"/>
          <w:w w:val="105"/>
        </w:rPr>
        <w:t xml:space="preserve"> </w:t>
      </w:r>
      <w:r>
        <w:rPr>
          <w:w w:val="105"/>
        </w:rPr>
        <w:t>sample</w:t>
      </w:r>
      <w:r>
        <w:rPr>
          <w:spacing w:val="-30"/>
          <w:w w:val="105"/>
        </w:rPr>
        <w:t xml:space="preserve"> </w:t>
      </w:r>
      <w:r>
        <w:rPr>
          <w:w w:val="105"/>
        </w:rPr>
        <w:t>using low stringent pval and open DHS chromatin regions in 125 ENCODE cell types;</w:t>
      </w:r>
      <w:r>
        <w:rPr>
          <w:spacing w:val="-4"/>
          <w:w w:val="105"/>
        </w:rPr>
        <w:t xml:space="preserve"> </w:t>
      </w:r>
      <w:r>
        <w:rPr>
          <w:w w:val="105"/>
        </w:rPr>
        <w:t>and</w:t>
      </w:r>
    </w:p>
    <w:p w14:paraId="5D4F6F39" w14:textId="77777777" w:rsidR="0065693B" w:rsidRDefault="00372F18">
      <w:pPr>
        <w:spacing w:before="6" w:line="259" w:lineRule="auto"/>
        <w:ind w:left="377" w:right="1342"/>
        <w:jc w:val="both"/>
      </w:pPr>
      <w:r>
        <w:t>b) UCSC Genome Browser view illustrating the normalised read density (y-axis) at the chr17 locus (x-axis) containing several genes from the keratin (KRT) family.</w:t>
      </w:r>
    </w:p>
    <w:p w14:paraId="4B6AD644" w14:textId="77777777" w:rsidR="0065693B" w:rsidRDefault="0065693B">
      <w:pPr>
        <w:spacing w:line="259" w:lineRule="auto"/>
        <w:jc w:val="both"/>
        <w:sectPr w:rsidR="0065693B">
          <w:type w:val="continuous"/>
          <w:pgSz w:w="11910" w:h="16840"/>
          <w:pgMar w:top="1580" w:right="0" w:bottom="800" w:left="1680" w:header="720" w:footer="720" w:gutter="0"/>
          <w:cols w:space="720"/>
        </w:sectPr>
      </w:pPr>
    </w:p>
    <w:p w14:paraId="5CAAD282" w14:textId="77777777" w:rsidR="0065693B" w:rsidRDefault="0065693B">
      <w:pPr>
        <w:pStyle w:val="BodyText"/>
        <w:rPr>
          <w:sz w:val="20"/>
        </w:rPr>
      </w:pPr>
    </w:p>
    <w:p w14:paraId="205A9CF8" w14:textId="77777777" w:rsidR="0065693B" w:rsidRDefault="0065693B">
      <w:pPr>
        <w:pStyle w:val="BodyText"/>
        <w:spacing w:before="7"/>
      </w:pPr>
    </w:p>
    <w:p w14:paraId="4F44A478" w14:textId="77777777" w:rsidR="0065693B" w:rsidRDefault="00372F18">
      <w:pPr>
        <w:pStyle w:val="BodyText"/>
        <w:spacing w:line="420" w:lineRule="auto"/>
        <w:ind w:left="377" w:right="1342"/>
        <w:jc w:val="both"/>
      </w:pPr>
      <w:r>
        <w:t>scRNA-seq</w:t>
      </w:r>
      <w:r>
        <w:rPr>
          <w:spacing w:val="-6"/>
        </w:rPr>
        <w:t xml:space="preserve"> </w:t>
      </w:r>
      <w:r>
        <w:t>(Attar2018)</w:t>
      </w:r>
      <w:r>
        <w:rPr>
          <w:spacing w:val="-5"/>
        </w:rPr>
        <w:t xml:space="preserve"> </w:t>
      </w:r>
      <w:r>
        <w:t>was</w:t>
      </w:r>
      <w:r>
        <w:rPr>
          <w:spacing w:val="-6"/>
        </w:rPr>
        <w:t xml:space="preserve"> </w:t>
      </w:r>
      <w:r>
        <w:t>investigated</w:t>
      </w:r>
      <w:r>
        <w:rPr>
          <w:spacing w:val="-5"/>
        </w:rPr>
        <w:t xml:space="preserve"> </w:t>
      </w:r>
      <w:r>
        <w:t>as</w:t>
      </w:r>
      <w:r>
        <w:rPr>
          <w:spacing w:val="-6"/>
        </w:rPr>
        <w:t xml:space="preserve"> </w:t>
      </w:r>
      <w:r>
        <w:t>a</w:t>
      </w:r>
      <w:r>
        <w:rPr>
          <w:spacing w:val="-6"/>
        </w:rPr>
        <w:t xml:space="preserve"> </w:t>
      </w:r>
      <w:r>
        <w:t>short</w:t>
      </w:r>
      <w:r>
        <w:rPr>
          <w:spacing w:val="-6"/>
        </w:rPr>
        <w:t xml:space="preserve"> </w:t>
      </w:r>
      <w:r>
        <w:t>term</w:t>
      </w:r>
      <w:r>
        <w:rPr>
          <w:spacing w:val="-5"/>
        </w:rPr>
        <w:t xml:space="preserve"> </w:t>
      </w:r>
      <w:r>
        <w:t>preservation</w:t>
      </w:r>
      <w:r>
        <w:rPr>
          <w:spacing w:val="-6"/>
        </w:rPr>
        <w:t xml:space="preserve"> </w:t>
      </w:r>
      <w:r>
        <w:t>method</w:t>
      </w:r>
      <w:r>
        <w:rPr>
          <w:spacing w:val="-5"/>
        </w:rPr>
        <w:t xml:space="preserve"> </w:t>
      </w:r>
      <w:r>
        <w:t xml:space="preserve">for </w:t>
      </w:r>
      <w:r>
        <w:rPr>
          <w:spacing w:val="-3"/>
        </w:rPr>
        <w:t xml:space="preserve">FACS-isolated </w:t>
      </w:r>
      <w:r>
        <w:t>relevant cell types</w:t>
      </w:r>
      <w:r>
        <w:rPr>
          <w:spacing w:val="16"/>
        </w:rPr>
        <w:t xml:space="preserve"> </w:t>
      </w:r>
      <w:r>
        <w:t>.</w:t>
      </w:r>
    </w:p>
    <w:p w14:paraId="17666949" w14:textId="77777777" w:rsidR="0065693B" w:rsidRDefault="00372F18">
      <w:pPr>
        <w:pStyle w:val="BodyText"/>
        <w:spacing w:before="2" w:line="405" w:lineRule="auto"/>
        <w:ind w:left="377" w:right="1341" w:firstLine="566"/>
        <w:jc w:val="both"/>
      </w:pPr>
      <w:r>
        <w:t>In</w:t>
      </w:r>
      <w:r>
        <w:rPr>
          <w:spacing w:val="-15"/>
        </w:rPr>
        <w:t xml:space="preserve"> </w:t>
      </w:r>
      <w:r>
        <w:t>order</w:t>
      </w:r>
      <w:r>
        <w:rPr>
          <w:spacing w:val="-14"/>
        </w:rPr>
        <w:t xml:space="preserve"> </w:t>
      </w:r>
      <w:r>
        <w:t>to</w:t>
      </w:r>
      <w:r>
        <w:rPr>
          <w:spacing w:val="-15"/>
        </w:rPr>
        <w:t xml:space="preserve"> </w:t>
      </w:r>
      <w:r>
        <w:t>investigate</w:t>
      </w:r>
      <w:r>
        <w:rPr>
          <w:spacing w:val="-14"/>
        </w:rPr>
        <w:t xml:space="preserve"> </w:t>
      </w:r>
      <w:r>
        <w:t>the</w:t>
      </w:r>
      <w:r>
        <w:rPr>
          <w:spacing w:val="-15"/>
        </w:rPr>
        <w:t xml:space="preserve"> </w:t>
      </w:r>
      <w:r>
        <w:t>performance</w:t>
      </w:r>
      <w:r>
        <w:rPr>
          <w:spacing w:val="-14"/>
        </w:rPr>
        <w:t xml:space="preserve"> </w:t>
      </w:r>
      <w:r>
        <w:t>of</w:t>
      </w:r>
      <w:r>
        <w:rPr>
          <w:spacing w:val="-15"/>
        </w:rPr>
        <w:t xml:space="preserve"> </w:t>
      </w:r>
      <w:r>
        <w:t>these</w:t>
      </w:r>
      <w:r>
        <w:rPr>
          <w:spacing w:val="-14"/>
        </w:rPr>
        <w:t xml:space="preserve"> </w:t>
      </w:r>
      <w:r>
        <w:t>two</w:t>
      </w:r>
      <w:r>
        <w:rPr>
          <w:spacing w:val="-14"/>
        </w:rPr>
        <w:t xml:space="preserve"> </w:t>
      </w:r>
      <w:r>
        <w:t>strategies,</w:t>
      </w:r>
      <w:r>
        <w:rPr>
          <w:spacing w:val="-12"/>
        </w:rPr>
        <w:t xml:space="preserve"> </w:t>
      </w:r>
      <w:r>
        <w:t>three</w:t>
      </w:r>
      <w:r>
        <w:rPr>
          <w:spacing w:val="-15"/>
        </w:rPr>
        <w:t xml:space="preserve"> </w:t>
      </w:r>
      <w:r>
        <w:t>healthy volunteers matched for sex and age were processed on di</w:t>
      </w:r>
      <w:r>
        <w:rPr>
          <w:rFonts w:ascii="Trebuchet MS"/>
        </w:rPr>
        <w:t>ff</w:t>
      </w:r>
      <w:r>
        <w:t>erent days to simulate the experimental design when using patient</w:t>
      </w:r>
      <w:del w:id="566" w:author="Katie Burnham" w:date="2018-11-19T17:16:00Z">
        <w:r w:rsidDel="00116B04">
          <w:delText>s</w:delText>
        </w:r>
      </w:del>
      <w:r>
        <w:t xml:space="preserve"> samples (Figure </w:t>
      </w:r>
      <w:hyperlink w:anchor="_bookmark15" w:history="1">
        <w:r>
          <w:t xml:space="preserve">1.13). </w:t>
        </w:r>
      </w:hyperlink>
      <w:r>
        <w:t>PBMCs were isolated from blood and a fraction was stained with the appropriate panel of Abs to isolate CD14</w:t>
      </w:r>
      <w:r>
        <w:rPr>
          <w:position w:val="9"/>
          <w:sz w:val="18"/>
        </w:rPr>
        <w:t xml:space="preserve">+ </w:t>
      </w:r>
      <w:r>
        <w:t>monocytes and tCD4</w:t>
      </w:r>
      <w:r>
        <w:rPr>
          <w:position w:val="9"/>
          <w:sz w:val="18"/>
        </w:rPr>
        <w:t xml:space="preserve">+ </w:t>
      </w:r>
      <w:r>
        <w:t xml:space="preserve">T cells, as detailed in Chapter ??. </w:t>
      </w:r>
      <w:r>
        <w:rPr>
          <w:spacing w:val="-11"/>
        </w:rPr>
        <w:t xml:space="preserve">ATAC- </w:t>
      </w:r>
      <w:r>
        <w:t>seq</w:t>
      </w:r>
      <w:r>
        <w:rPr>
          <w:spacing w:val="31"/>
        </w:rPr>
        <w:t xml:space="preserve"> </w:t>
      </w:r>
      <w:r>
        <w:t>was</w:t>
      </w:r>
      <w:r>
        <w:rPr>
          <w:spacing w:val="32"/>
        </w:rPr>
        <w:t xml:space="preserve"> </w:t>
      </w:r>
      <w:r>
        <w:t>performed</w:t>
      </w:r>
      <w:r>
        <w:rPr>
          <w:spacing w:val="32"/>
        </w:rPr>
        <w:t xml:space="preserve"> </w:t>
      </w:r>
      <w:r>
        <w:t>on</w:t>
      </w:r>
      <w:r>
        <w:rPr>
          <w:spacing w:val="32"/>
        </w:rPr>
        <w:t xml:space="preserve"> </w:t>
      </w:r>
      <w:r>
        <w:t>50,000</w:t>
      </w:r>
      <w:r>
        <w:rPr>
          <w:spacing w:val="32"/>
        </w:rPr>
        <w:t xml:space="preserve"> </w:t>
      </w:r>
      <w:r>
        <w:t>CD14</w:t>
      </w:r>
      <w:r>
        <w:rPr>
          <w:position w:val="9"/>
          <w:sz w:val="18"/>
        </w:rPr>
        <w:t xml:space="preserve">+ </w:t>
      </w:r>
      <w:r>
        <w:t>and</w:t>
      </w:r>
      <w:r>
        <w:rPr>
          <w:spacing w:val="32"/>
        </w:rPr>
        <w:t xml:space="preserve"> </w:t>
      </w:r>
      <w:r>
        <w:t>tCD4</w:t>
      </w:r>
      <w:r>
        <w:rPr>
          <w:position w:val="9"/>
          <w:sz w:val="18"/>
        </w:rPr>
        <w:t xml:space="preserve">+ </w:t>
      </w:r>
      <w:r>
        <w:t>freshly</w:t>
      </w:r>
      <w:r>
        <w:rPr>
          <w:spacing w:val="32"/>
        </w:rPr>
        <w:t xml:space="preserve"> </w:t>
      </w:r>
      <w:r>
        <w:t>isolated</w:t>
      </w:r>
      <w:r>
        <w:rPr>
          <w:spacing w:val="32"/>
        </w:rPr>
        <w:t xml:space="preserve"> </w:t>
      </w:r>
      <w:r>
        <w:t>cells</w:t>
      </w:r>
      <w:r>
        <w:rPr>
          <w:spacing w:val="32"/>
        </w:rPr>
        <w:t xml:space="preserve"> </w:t>
      </w:r>
      <w:r>
        <w:t>(Figure</w:t>
      </w:r>
    </w:p>
    <w:p w14:paraId="4EE1D941" w14:textId="77777777" w:rsidR="0065693B" w:rsidRDefault="00B8797A">
      <w:pPr>
        <w:pStyle w:val="BodyText"/>
        <w:spacing w:line="405" w:lineRule="auto"/>
        <w:ind w:left="377" w:right="1341"/>
        <w:jc w:val="both"/>
      </w:pPr>
      <w:hyperlink w:anchor="_bookmark15" w:history="1">
        <w:r w:rsidR="00372F18">
          <w:t xml:space="preserve">1.13 </w:t>
        </w:r>
      </w:hyperlink>
      <w:r w:rsidR="00372F18">
        <w:t xml:space="preserve">Day 0, </w:t>
      </w:r>
      <w:r w:rsidR="00372F18">
        <w:rPr>
          <w:spacing w:val="-7"/>
        </w:rPr>
        <w:t xml:space="preserve">ATAC-seq </w:t>
      </w:r>
      <w:r w:rsidR="00372F18">
        <w:t xml:space="preserve">fresh). A fraction of the </w:t>
      </w:r>
      <w:r w:rsidR="00372F18">
        <w:rPr>
          <w:spacing w:val="-3"/>
        </w:rPr>
        <w:t xml:space="preserve">FACS-sorted </w:t>
      </w:r>
      <w:r w:rsidR="00372F18">
        <w:t>CD14</w:t>
      </w:r>
      <w:r w:rsidR="00372F18">
        <w:rPr>
          <w:position w:val="9"/>
          <w:sz w:val="18"/>
        </w:rPr>
        <w:t xml:space="preserve">+ </w:t>
      </w:r>
      <w:r w:rsidR="00372F18">
        <w:t>and tCD4</w:t>
      </w:r>
      <w:r w:rsidR="00372F18">
        <w:rPr>
          <w:position w:val="9"/>
          <w:sz w:val="18"/>
        </w:rPr>
        <w:t xml:space="preserve">+ </w:t>
      </w:r>
      <w:r w:rsidR="00372F18">
        <w:t xml:space="preserve">cell were appropriately fixed with DPS, stored at </w:t>
      </w:r>
      <w:r w:rsidR="00372F18">
        <w:rPr>
          <w:spacing w:val="3"/>
        </w:rPr>
        <w:t>4</w:t>
      </w:r>
      <w:r w:rsidR="00372F18">
        <w:rPr>
          <w:rFonts w:ascii="DejaVu Sans" w:hAnsi="DejaVu Sans"/>
          <w:spacing w:val="3"/>
          <w:position w:val="9"/>
          <w:sz w:val="18"/>
        </w:rPr>
        <w:t>◦</w:t>
      </w:r>
      <w:r w:rsidR="00372F18">
        <w:rPr>
          <w:spacing w:val="3"/>
        </w:rPr>
        <w:t xml:space="preserve">C </w:t>
      </w:r>
      <w:r w:rsidR="00372F18">
        <w:t xml:space="preserve">for 24h and processed for </w:t>
      </w:r>
      <w:r w:rsidR="00372F18">
        <w:rPr>
          <w:spacing w:val="-7"/>
        </w:rPr>
        <w:t xml:space="preserve">ATAC-seq </w:t>
      </w:r>
      <w:r w:rsidR="00372F18">
        <w:t xml:space="preserve">(Figure </w:t>
      </w:r>
      <w:hyperlink w:anchor="_bookmark15" w:history="1">
        <w:r w:rsidR="00372F18">
          <w:t>1.13</w:t>
        </w:r>
      </w:hyperlink>
      <w:r w:rsidR="00372F18">
        <w:t xml:space="preserve"> Day 1, </w:t>
      </w:r>
      <w:r w:rsidR="00372F18">
        <w:rPr>
          <w:spacing w:val="-7"/>
        </w:rPr>
        <w:t xml:space="preserve">ATAC-seq </w:t>
      </w:r>
      <w:r w:rsidR="00372F18">
        <w:t xml:space="preserve">fixed). </w:t>
      </w:r>
      <w:r w:rsidR="00372F18">
        <w:rPr>
          <w:spacing w:val="-4"/>
        </w:rPr>
        <w:t xml:space="preserve">Lastly, </w:t>
      </w:r>
      <w:r w:rsidR="00372F18">
        <w:t>an aliquot of</w:t>
      </w:r>
      <w:r w:rsidR="00372F18">
        <w:rPr>
          <w:spacing w:val="23"/>
        </w:rPr>
        <w:t xml:space="preserve"> </w:t>
      </w:r>
      <w:r w:rsidR="00372F18">
        <w:t>the</w:t>
      </w:r>
    </w:p>
    <w:p w14:paraId="4958743F" w14:textId="77777777" w:rsidR="0065693B" w:rsidRDefault="00372F18">
      <w:pPr>
        <w:pStyle w:val="BodyText"/>
        <w:spacing w:before="3" w:line="410" w:lineRule="auto"/>
        <w:ind w:left="377" w:right="1342"/>
        <w:jc w:val="both"/>
      </w:pPr>
      <w:r>
        <w:t xml:space="preserve">PBMCs were cryopreserved on the day of collection and stored in liquid nitrogen followed by thawing and recovery in culture for approximately 30 min (as detailed in Chapter ??). After </w:t>
      </w:r>
      <w:r>
        <w:rPr>
          <w:spacing w:val="-4"/>
        </w:rPr>
        <w:t xml:space="preserve">recovery, </w:t>
      </w:r>
      <w:r>
        <w:t>PBMCs were stained with the</w:t>
      </w:r>
      <w:r>
        <w:rPr>
          <w:spacing w:val="-22"/>
        </w:rPr>
        <w:t xml:space="preserve"> </w:t>
      </w:r>
      <w:r>
        <w:t>appropriate Ab panel and CD14</w:t>
      </w:r>
      <w:r>
        <w:rPr>
          <w:position w:val="9"/>
          <w:sz w:val="18"/>
        </w:rPr>
        <w:t xml:space="preserve">+ </w:t>
      </w:r>
      <w:r>
        <w:t>and tCD4</w:t>
      </w:r>
      <w:r>
        <w:rPr>
          <w:position w:val="9"/>
          <w:sz w:val="18"/>
        </w:rPr>
        <w:t xml:space="preserve">+ </w:t>
      </w:r>
      <w:r>
        <w:t xml:space="preserve">cells were isolated to perform </w:t>
      </w:r>
      <w:r>
        <w:rPr>
          <w:spacing w:val="-7"/>
        </w:rPr>
        <w:t>ATAC-seq</w:t>
      </w:r>
      <w:r>
        <w:rPr>
          <w:spacing w:val="25"/>
        </w:rPr>
        <w:t xml:space="preserve"> </w:t>
      </w:r>
      <w:r>
        <w:t>(Figure</w:t>
      </w:r>
    </w:p>
    <w:p w14:paraId="6170625C" w14:textId="77777777" w:rsidR="0065693B" w:rsidRDefault="00B8797A">
      <w:pPr>
        <w:pStyle w:val="BodyText"/>
        <w:spacing w:before="13" w:line="420" w:lineRule="auto"/>
        <w:ind w:left="377" w:right="1342"/>
        <w:jc w:val="both"/>
      </w:pPr>
      <w:hyperlink w:anchor="_bookmark15" w:history="1">
        <w:r w:rsidR="00372F18">
          <w:t xml:space="preserve">1.13 </w:t>
        </w:r>
      </w:hyperlink>
      <w:r w:rsidR="00372F18">
        <w:t xml:space="preserve">Day 7, </w:t>
      </w:r>
      <w:r w:rsidR="00372F18">
        <w:rPr>
          <w:spacing w:val="-7"/>
        </w:rPr>
        <w:t xml:space="preserve">ATAC-seq </w:t>
      </w:r>
      <w:r w:rsidR="00372F18">
        <w:t xml:space="preserve">frozen). For each control sample, three matched </w:t>
      </w:r>
      <w:r w:rsidR="00372F18">
        <w:rPr>
          <w:spacing w:val="-7"/>
        </w:rPr>
        <w:t xml:space="preserve">ATAC-seq </w:t>
      </w:r>
      <w:r w:rsidR="00372F18">
        <w:t xml:space="preserve">libraries were generated in the two cell populations: </w:t>
      </w:r>
      <w:r w:rsidR="00372F18">
        <w:rPr>
          <w:spacing w:val="-7"/>
        </w:rPr>
        <w:t xml:space="preserve">ATAC-seq </w:t>
      </w:r>
      <w:r w:rsidR="00372F18">
        <w:t xml:space="preserve">fresh, </w:t>
      </w:r>
      <w:r w:rsidR="00372F18">
        <w:rPr>
          <w:spacing w:val="-7"/>
        </w:rPr>
        <w:t xml:space="preserve">ATAC-seq </w:t>
      </w:r>
      <w:r w:rsidR="00372F18">
        <w:t xml:space="preserve">fixed and </w:t>
      </w:r>
      <w:r w:rsidR="00372F18">
        <w:rPr>
          <w:spacing w:val="-7"/>
        </w:rPr>
        <w:t xml:space="preserve">ATAC-seq </w:t>
      </w:r>
      <w:r w:rsidR="00372F18">
        <w:t>frozen.</w:t>
      </w:r>
    </w:p>
    <w:p w14:paraId="2F7A5C95" w14:textId="77777777" w:rsidR="0065693B" w:rsidRDefault="0065693B">
      <w:pPr>
        <w:spacing w:line="420" w:lineRule="auto"/>
        <w:jc w:val="both"/>
        <w:sectPr w:rsidR="0065693B">
          <w:pgSz w:w="11910" w:h="16840"/>
          <w:pgMar w:top="1540" w:right="0" w:bottom="800" w:left="1680" w:header="1231" w:footer="615" w:gutter="0"/>
          <w:cols w:space="720"/>
        </w:sectPr>
      </w:pPr>
    </w:p>
    <w:p w14:paraId="043E8EF5" w14:textId="77777777" w:rsidR="0065693B" w:rsidRDefault="0065693B">
      <w:pPr>
        <w:pStyle w:val="BodyText"/>
        <w:rPr>
          <w:sz w:val="20"/>
        </w:rPr>
      </w:pPr>
    </w:p>
    <w:p w14:paraId="6EFF03C6" w14:textId="77777777" w:rsidR="0065693B" w:rsidRDefault="0065693B">
      <w:pPr>
        <w:pStyle w:val="BodyText"/>
        <w:rPr>
          <w:sz w:val="20"/>
        </w:rPr>
      </w:pPr>
    </w:p>
    <w:p w14:paraId="4840BAAA" w14:textId="77777777" w:rsidR="0065693B" w:rsidRDefault="0065693B">
      <w:pPr>
        <w:pStyle w:val="BodyText"/>
        <w:rPr>
          <w:sz w:val="20"/>
        </w:rPr>
      </w:pPr>
    </w:p>
    <w:p w14:paraId="7645EFC9" w14:textId="77777777" w:rsidR="0065693B" w:rsidRDefault="0065693B">
      <w:pPr>
        <w:pStyle w:val="BodyText"/>
        <w:rPr>
          <w:sz w:val="20"/>
        </w:rPr>
      </w:pPr>
    </w:p>
    <w:p w14:paraId="740CDEAA" w14:textId="77777777" w:rsidR="0065693B" w:rsidRDefault="0065693B">
      <w:pPr>
        <w:pStyle w:val="BodyText"/>
        <w:rPr>
          <w:sz w:val="20"/>
        </w:rPr>
      </w:pPr>
    </w:p>
    <w:p w14:paraId="2CC70849" w14:textId="77777777" w:rsidR="0065693B" w:rsidRDefault="0065693B">
      <w:pPr>
        <w:pStyle w:val="BodyText"/>
        <w:rPr>
          <w:sz w:val="20"/>
        </w:rPr>
      </w:pPr>
    </w:p>
    <w:p w14:paraId="6A959AFB" w14:textId="77777777" w:rsidR="0065693B" w:rsidRDefault="0065693B">
      <w:pPr>
        <w:pStyle w:val="BodyText"/>
        <w:rPr>
          <w:sz w:val="20"/>
        </w:rPr>
      </w:pPr>
    </w:p>
    <w:p w14:paraId="08676D72" w14:textId="77777777" w:rsidR="0065693B" w:rsidRDefault="0065693B">
      <w:pPr>
        <w:pStyle w:val="BodyText"/>
        <w:rPr>
          <w:sz w:val="20"/>
        </w:rPr>
      </w:pPr>
    </w:p>
    <w:p w14:paraId="02DE753A" w14:textId="77777777" w:rsidR="0065693B" w:rsidRDefault="0065693B">
      <w:pPr>
        <w:pStyle w:val="BodyText"/>
        <w:rPr>
          <w:sz w:val="20"/>
        </w:rPr>
      </w:pPr>
    </w:p>
    <w:p w14:paraId="2B43D823" w14:textId="77777777" w:rsidR="0065693B" w:rsidRDefault="0065693B">
      <w:pPr>
        <w:pStyle w:val="BodyText"/>
        <w:rPr>
          <w:sz w:val="20"/>
        </w:rPr>
      </w:pPr>
    </w:p>
    <w:p w14:paraId="64C774AE" w14:textId="77777777" w:rsidR="0065693B" w:rsidRDefault="0065693B">
      <w:pPr>
        <w:pStyle w:val="BodyText"/>
        <w:rPr>
          <w:sz w:val="20"/>
        </w:rPr>
      </w:pPr>
    </w:p>
    <w:p w14:paraId="52D4305F" w14:textId="77777777" w:rsidR="0065693B" w:rsidRDefault="0065693B">
      <w:pPr>
        <w:pStyle w:val="BodyText"/>
        <w:rPr>
          <w:sz w:val="20"/>
        </w:rPr>
      </w:pPr>
    </w:p>
    <w:p w14:paraId="31507B56" w14:textId="77777777" w:rsidR="0065693B" w:rsidRDefault="0065693B">
      <w:pPr>
        <w:pStyle w:val="BodyText"/>
        <w:spacing w:before="6"/>
      </w:pPr>
    </w:p>
    <w:p w14:paraId="77986F60" w14:textId="2A194295" w:rsidR="0065693B" w:rsidRDefault="00B8797A">
      <w:pPr>
        <w:pStyle w:val="BodyText"/>
        <w:ind w:left="4266"/>
        <w:rPr>
          <w:sz w:val="20"/>
        </w:rPr>
      </w:pPr>
      <w:r>
        <w:rPr>
          <w:noProof/>
          <w:sz w:val="20"/>
        </w:rPr>
        <mc:AlternateContent>
          <mc:Choice Requires="wps">
            <w:drawing>
              <wp:inline distT="0" distB="0" distL="0" distR="0" wp14:anchorId="559F2C8F" wp14:editId="19A355A4">
                <wp:extent cx="2240915" cy="159385"/>
                <wp:effectExtent l="3810" t="4445" r="3175" b="0"/>
                <wp:docPr id="798" name="Text Box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159385"/>
                        </a:xfrm>
                        <a:prstGeom prst="rect">
                          <a:avLst/>
                        </a:prstGeom>
                        <a:solidFill>
                          <a:srgbClr val="E7F3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B75977" w14:textId="77777777" w:rsidR="003162A5" w:rsidRDefault="003162A5">
                            <w:pPr>
                              <w:spacing w:before="24"/>
                              <w:ind w:left="1472" w:right="1520"/>
                              <w:jc w:val="center"/>
                              <w:rPr>
                                <w:rFonts w:ascii="Arial"/>
                                <w:sz w:val="19"/>
                              </w:rPr>
                            </w:pPr>
                            <w:bookmarkStart w:id="567" w:name="_bookmark8"/>
                            <w:bookmarkEnd w:id="567"/>
                            <w:r>
                              <w:rPr>
                                <w:rFonts w:ascii="Arial"/>
                                <w:color w:val="020303"/>
                                <w:sz w:val="19"/>
                              </w:rPr>
                              <w:t>Day 0</w:t>
                            </w:r>
                          </w:p>
                        </w:txbxContent>
                      </wps:txbx>
                      <wps:bodyPr rot="0" vert="horz" wrap="square" lIns="0" tIns="0" rIns="0" bIns="0" anchor="t" anchorCtr="0" upright="1">
                        <a:noAutofit/>
                      </wps:bodyPr>
                    </wps:wsp>
                  </a:graphicData>
                </a:graphic>
              </wp:inline>
            </w:drawing>
          </mc:Choice>
          <mc:Fallback>
            <w:pict>
              <v:shape w14:anchorId="559F2C8F" id="Text Box 2077" o:spid="_x0000_s1745" type="#_x0000_t202" style="width:176.45pt;height: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" fillcolor="#e7f3e1" stroked="f">
                <v:textbox inset="0,0,0,0">
                  <w:txbxContent>
                    <w:p w14:paraId="48B75977" w14:textId="77777777" w:rsidR="003162A5" w:rsidRDefault="003162A5">
                      <w:pPr>
                        <w:spacing w:before="24"/>
                        <w:ind w:left="1472" w:right="1520"/>
                        <w:jc w:val="center"/>
                        <w:rPr>
                          <w:rFonts w:ascii="Arial"/>
                          <w:sz w:val="19"/>
                        </w:rPr>
                      </w:pPr>
                      <w:bookmarkStart w:id="568" w:name="_bookmark8"/>
                      <w:bookmarkEnd w:id="568"/>
                      <w:r>
                        <w:rPr>
                          <w:rFonts w:ascii="Arial"/>
                          <w:color w:val="020303"/>
                          <w:sz w:val="19"/>
                        </w:rPr>
                        <w:t>Day 0</w:t>
                      </w:r>
                    </w:p>
                  </w:txbxContent>
                </v:textbox>
                <w10:anchorlock/>
              </v:shape>
            </w:pict>
          </mc:Fallback>
        </mc:AlternateContent>
      </w:r>
    </w:p>
    <w:p w14:paraId="2DF5AD9D" w14:textId="77777777" w:rsidR="0065693B" w:rsidRDefault="0065693B">
      <w:pPr>
        <w:rPr>
          <w:sz w:val="20"/>
        </w:rPr>
        <w:sectPr w:rsidR="0065693B">
          <w:headerReference w:type="default" r:id="rId103"/>
          <w:footerReference w:type="default" r:id="rId104"/>
          <w:pgSz w:w="16840" w:h="11910" w:orient="landscape"/>
          <w:pgMar w:top="0" w:right="1920" w:bottom="280" w:left="1080" w:header="0" w:footer="0" w:gutter="0"/>
          <w:cols w:space="720"/>
        </w:sectPr>
      </w:pPr>
    </w:p>
    <w:p w14:paraId="45121DB3" w14:textId="7DDEDE61" w:rsidR="0065693B" w:rsidRDefault="00B8797A">
      <w:pPr>
        <w:spacing w:before="54" w:line="244" w:lineRule="auto"/>
        <w:ind w:left="5983" w:right="-12"/>
        <w:rPr>
          <w:rFonts w:ascii="Arial"/>
          <w:sz w:val="11"/>
        </w:rPr>
      </w:pPr>
      <w:r>
        <w:rPr>
          <w:noProof/>
        </w:rPr>
        <mc:AlternateContent>
          <mc:Choice Requires="wpg">
            <w:drawing>
              <wp:anchor distT="0" distB="0" distL="114300" distR="114300" simplePos="0" relativeHeight="251566080" behindDoc="0" locked="0" layoutInCell="1" allowOverlap="1" wp14:anchorId="567D44FC" wp14:editId="4CA555F1">
                <wp:simplePos x="0" y="0"/>
                <wp:positionH relativeFrom="page">
                  <wp:posOffset>1947545</wp:posOffset>
                </wp:positionH>
                <wp:positionV relativeFrom="paragraph">
                  <wp:posOffset>-504825</wp:posOffset>
                </wp:positionV>
                <wp:extent cx="601345" cy="603250"/>
                <wp:effectExtent l="0" t="4445" r="3810" b="1905"/>
                <wp:wrapNone/>
                <wp:docPr id="794"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345" cy="603250"/>
                          <a:chOff x="3067" y="-795"/>
                          <a:chExt cx="947" cy="950"/>
                        </a:xfrm>
                      </wpg:grpSpPr>
                      <pic:pic xmlns:pic="http://schemas.openxmlformats.org/drawingml/2006/picture">
                        <pic:nvPicPr>
                          <pic:cNvPr id="795" name="Picture 7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3067" y="-765"/>
                            <a:ext cx="412" cy="9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6" name="Picture 7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3624" y="-770"/>
                            <a:ext cx="390" cy="9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7" name="Picture 7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3331" y="-796"/>
                            <a:ext cx="419" cy="94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A3AE702" id="Group 742" o:spid="_x0000_s1026" style="position:absolute;margin-left:153.35pt;margin-top:-39.75pt;width:47.35pt;height:47.5pt;z-index:251566080;mso-position-horizontal-relative:page" coordorigin="3067,-795" coordsize="94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">
                <v:shape id="Picture 745" o:spid="_x0000_s1027" type="#_x0000_t75" style="position:absolute;left:3067;top:-765;width:412;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">
                  <v:imagedata r:id="rId108" o:title=""/>
                </v:shape>
                <v:shape id="Picture 744" o:spid="_x0000_s1028" type="#_x0000_t75" style="position:absolute;left:3624;top:-770;width:390;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">
                  <v:imagedata r:id="rId109" o:title=""/>
                </v:shape>
                <v:shape id="Picture 743" o:spid="_x0000_s1029" type="#_x0000_t75" style="position:absolute;left:3331;top:-796;width:419;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">
                  <v:imagedata r:id="rId110" o:title=""/>
                </v:shape>
                <w10:wrap anchorx="page"/>
              </v:group>
            </w:pict>
          </mc:Fallback>
        </mc:AlternateContent>
      </w:r>
      <w:r>
        <w:rPr>
          <w:noProof/>
        </w:rPr>
        <mc:AlternateContent>
          <mc:Choice Requires="wps">
            <w:drawing>
              <wp:anchor distT="0" distB="0" distL="114300" distR="114300" simplePos="0" relativeHeight="251567104" behindDoc="0" locked="0" layoutInCell="1" allowOverlap="1" wp14:anchorId="1ECC6BFD" wp14:editId="1FBAB781">
                <wp:simplePos x="0" y="0"/>
                <wp:positionH relativeFrom="page">
                  <wp:posOffset>2164080</wp:posOffset>
                </wp:positionH>
                <wp:positionV relativeFrom="paragraph">
                  <wp:posOffset>209550</wp:posOffset>
                </wp:positionV>
                <wp:extent cx="182245" cy="365125"/>
                <wp:effectExtent l="20955" t="13970" r="25400" b="20955"/>
                <wp:wrapNone/>
                <wp:docPr id="793" name="Freeform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245" cy="365125"/>
                        </a:xfrm>
                        <a:custGeom>
                          <a:avLst/>
                          <a:gdLst>
                            <a:gd name="T0" fmla="+- 0 3408 3408"/>
                            <a:gd name="T1" fmla="*/ T0 w 287"/>
                            <a:gd name="T2" fmla="+- 0 761 330"/>
                            <a:gd name="T3" fmla="*/ 761 h 575"/>
                            <a:gd name="T4" fmla="+- 0 3480 3408"/>
                            <a:gd name="T5" fmla="*/ T4 w 287"/>
                            <a:gd name="T6" fmla="+- 0 761 330"/>
                            <a:gd name="T7" fmla="*/ 761 h 575"/>
                            <a:gd name="T8" fmla="+- 0 3480 3408"/>
                            <a:gd name="T9" fmla="*/ T8 w 287"/>
                            <a:gd name="T10" fmla="+- 0 330 330"/>
                            <a:gd name="T11" fmla="*/ 330 h 575"/>
                            <a:gd name="T12" fmla="+- 0 3623 3408"/>
                            <a:gd name="T13" fmla="*/ T12 w 287"/>
                            <a:gd name="T14" fmla="+- 0 330 330"/>
                            <a:gd name="T15" fmla="*/ 330 h 575"/>
                            <a:gd name="T16" fmla="+- 0 3623 3408"/>
                            <a:gd name="T17" fmla="*/ T16 w 287"/>
                            <a:gd name="T18" fmla="+- 0 761 330"/>
                            <a:gd name="T19" fmla="*/ 761 h 575"/>
                            <a:gd name="T20" fmla="+- 0 3695 3408"/>
                            <a:gd name="T21" fmla="*/ T20 w 287"/>
                            <a:gd name="T22" fmla="+- 0 761 330"/>
                            <a:gd name="T23" fmla="*/ 761 h 575"/>
                            <a:gd name="T24" fmla="+- 0 3551 3408"/>
                            <a:gd name="T25" fmla="*/ T24 w 287"/>
                            <a:gd name="T26" fmla="+- 0 905 330"/>
                            <a:gd name="T27" fmla="*/ 905 h 575"/>
                            <a:gd name="T28" fmla="+- 0 3408 3408"/>
                            <a:gd name="T29" fmla="*/ T28 w 287"/>
                            <a:gd name="T30" fmla="+- 0 761 330"/>
                            <a:gd name="T31" fmla="*/ 761 h 5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87" h="575">
                              <a:moveTo>
                                <a:pt x="0" y="431"/>
                              </a:moveTo>
                              <a:lnTo>
                                <a:pt x="72" y="431"/>
                              </a:lnTo>
                              <a:lnTo>
                                <a:pt x="72" y="0"/>
                              </a:lnTo>
                              <a:lnTo>
                                <a:pt x="215" y="0"/>
                              </a:lnTo>
                              <a:lnTo>
                                <a:pt x="215" y="431"/>
                              </a:lnTo>
                              <a:lnTo>
                                <a:pt x="287" y="431"/>
                              </a:lnTo>
                              <a:lnTo>
                                <a:pt x="143" y="575"/>
                              </a:lnTo>
                              <a:lnTo>
                                <a:pt x="0" y="431"/>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D9BB4" id="Freeform 741" o:spid="_x0000_s1026" style="position:absolute;margin-left:170.4pt;margin-top:16.5pt;width:14.35pt;height:28.75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8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" path="m,431r72,l72,,215,r,431l287,431,143,575,,431xe" filled="f" strokecolor="#020303" strokeweight=".24008mm">
                <v:path arrowok="t" o:connecttype="custom" o:connectlocs="0,483235;45720,483235;45720,209550;136525,209550;136525,483235;182245,483235;90805,574675;0,483235" o:connectangles="0,0,0,0,0,0,0,0"/>
                <w10:wrap anchorx="page"/>
              </v:shape>
            </w:pict>
          </mc:Fallback>
        </mc:AlternateContent>
      </w:r>
      <w:r>
        <w:rPr>
          <w:noProof/>
        </w:rPr>
        <mc:AlternateContent>
          <mc:Choice Requires="wpg">
            <w:drawing>
              <wp:anchor distT="0" distB="0" distL="114300" distR="114300" simplePos="0" relativeHeight="251570176" behindDoc="0" locked="0" layoutInCell="1" allowOverlap="1" wp14:anchorId="235786BA" wp14:editId="09826260">
                <wp:simplePos x="0" y="0"/>
                <wp:positionH relativeFrom="page">
                  <wp:posOffset>3502025</wp:posOffset>
                </wp:positionH>
                <wp:positionV relativeFrom="paragraph">
                  <wp:posOffset>158750</wp:posOffset>
                </wp:positionV>
                <wp:extent cx="951865" cy="516890"/>
                <wp:effectExtent l="6350" t="1270" r="3810" b="5715"/>
                <wp:wrapNone/>
                <wp:docPr id="789"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1865" cy="516890"/>
                          <a:chOff x="5515" y="250"/>
                          <a:chExt cx="1499" cy="814"/>
                        </a:xfrm>
                      </wpg:grpSpPr>
                      <wps:wsp>
                        <wps:cNvPr id="790" name="Freeform 740"/>
                        <wps:cNvSpPr>
                          <a:spLocks/>
                        </wps:cNvSpPr>
                        <wps:spPr bwMode="auto">
                          <a:xfrm>
                            <a:off x="6510" y="656"/>
                            <a:ext cx="497" cy="400"/>
                          </a:xfrm>
                          <a:custGeom>
                            <a:avLst/>
                            <a:gdLst>
                              <a:gd name="T0" fmla="+- 0 6510 6510"/>
                              <a:gd name="T1" fmla="*/ T0 w 497"/>
                              <a:gd name="T2" fmla="+- 0 657 657"/>
                              <a:gd name="T3" fmla="*/ 657 h 400"/>
                              <a:gd name="T4" fmla="+- 0 6758 6510"/>
                              <a:gd name="T5" fmla="*/ T4 w 497"/>
                              <a:gd name="T6" fmla="+- 0 657 657"/>
                              <a:gd name="T7" fmla="*/ 657 h 400"/>
                              <a:gd name="T8" fmla="+- 0 6758 6510"/>
                              <a:gd name="T9" fmla="*/ T8 w 497"/>
                              <a:gd name="T10" fmla="+- 0 1056 657"/>
                              <a:gd name="T11" fmla="*/ 1056 h 400"/>
                              <a:gd name="T12" fmla="+- 0 7006 6510"/>
                              <a:gd name="T13" fmla="*/ T12 w 497"/>
                              <a:gd name="T14" fmla="+- 0 1056 657"/>
                              <a:gd name="T15" fmla="*/ 1056 h 400"/>
                            </a:gdLst>
                            <a:ahLst/>
                            <a:cxnLst>
                              <a:cxn ang="0">
                                <a:pos x="T1" y="T3"/>
                              </a:cxn>
                              <a:cxn ang="0">
                                <a:pos x="T5" y="T7"/>
                              </a:cxn>
                              <a:cxn ang="0">
                                <a:pos x="T9" y="T11"/>
                              </a:cxn>
                              <a:cxn ang="0">
                                <a:pos x="T13" y="T15"/>
                              </a:cxn>
                            </a:cxnLst>
                            <a:rect l="0" t="0" r="r" b="b"/>
                            <a:pathLst>
                              <a:path w="497" h="400">
                                <a:moveTo>
                                  <a:pt x="0" y="0"/>
                                </a:moveTo>
                                <a:lnTo>
                                  <a:pt x="248" y="0"/>
                                </a:lnTo>
                                <a:lnTo>
                                  <a:pt x="248" y="399"/>
                                </a:lnTo>
                                <a:lnTo>
                                  <a:pt x="496" y="399"/>
                                </a:lnTo>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1" name="Freeform 739"/>
                        <wps:cNvSpPr>
                          <a:spLocks/>
                        </wps:cNvSpPr>
                        <wps:spPr bwMode="auto">
                          <a:xfrm>
                            <a:off x="6510" y="256"/>
                            <a:ext cx="497" cy="400"/>
                          </a:xfrm>
                          <a:custGeom>
                            <a:avLst/>
                            <a:gdLst>
                              <a:gd name="T0" fmla="+- 0 7006 6510"/>
                              <a:gd name="T1" fmla="*/ T0 w 497"/>
                              <a:gd name="T2" fmla="+- 0 257 257"/>
                              <a:gd name="T3" fmla="*/ 257 h 400"/>
                              <a:gd name="T4" fmla="+- 0 6758 6510"/>
                              <a:gd name="T5" fmla="*/ T4 w 497"/>
                              <a:gd name="T6" fmla="+- 0 257 257"/>
                              <a:gd name="T7" fmla="*/ 257 h 400"/>
                              <a:gd name="T8" fmla="+- 0 6758 6510"/>
                              <a:gd name="T9" fmla="*/ T8 w 497"/>
                              <a:gd name="T10" fmla="+- 0 656 257"/>
                              <a:gd name="T11" fmla="*/ 656 h 400"/>
                              <a:gd name="T12" fmla="+- 0 6510 6510"/>
                              <a:gd name="T13" fmla="*/ T12 w 497"/>
                              <a:gd name="T14" fmla="+- 0 656 257"/>
                              <a:gd name="T15" fmla="*/ 656 h 400"/>
                            </a:gdLst>
                            <a:ahLst/>
                            <a:cxnLst>
                              <a:cxn ang="0">
                                <a:pos x="T1" y="T3"/>
                              </a:cxn>
                              <a:cxn ang="0">
                                <a:pos x="T5" y="T7"/>
                              </a:cxn>
                              <a:cxn ang="0">
                                <a:pos x="T9" y="T11"/>
                              </a:cxn>
                              <a:cxn ang="0">
                                <a:pos x="T13" y="T15"/>
                              </a:cxn>
                            </a:cxnLst>
                            <a:rect l="0" t="0" r="r" b="b"/>
                            <a:pathLst>
                              <a:path w="497" h="400">
                                <a:moveTo>
                                  <a:pt x="496" y="0"/>
                                </a:moveTo>
                                <a:lnTo>
                                  <a:pt x="248" y="0"/>
                                </a:lnTo>
                                <a:lnTo>
                                  <a:pt x="248" y="399"/>
                                </a:lnTo>
                                <a:lnTo>
                                  <a:pt x="0" y="399"/>
                                </a:lnTo>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 name="Text Box 738"/>
                        <wps:cNvSpPr txBox="1">
                          <a:spLocks noChangeArrowheads="1"/>
                        </wps:cNvSpPr>
                        <wps:spPr bwMode="auto">
                          <a:xfrm>
                            <a:off x="5521" y="409"/>
                            <a:ext cx="992" cy="495"/>
                          </a:xfrm>
                          <a:prstGeom prst="rect">
                            <a:avLst/>
                          </a:prstGeom>
                          <a:noFill/>
                          <a:ln w="8643">
                            <a:solidFill>
                              <a:srgbClr val="F2923F"/>
                            </a:solidFill>
                            <a:miter lim="800000"/>
                            <a:headEnd/>
                            <a:tailEnd/>
                          </a:ln>
                          <a:extLst>
                            <a:ext uri="{909E8E84-426E-40DD-AFC4-6F175D3DCCD1}">
                              <a14:hiddenFill xmlns:a14="http://schemas.microsoft.com/office/drawing/2010/main">
                                <a:solidFill>
                                  <a:srgbClr val="FFFFFF"/>
                                </a:solidFill>
                              </a14:hiddenFill>
                            </a:ext>
                          </a:extLst>
                        </wps:spPr>
                        <wps:txbx>
                          <w:txbxContent>
                            <w:p w14:paraId="5E9F7ACC" w14:textId="77777777" w:rsidR="003162A5" w:rsidRDefault="003162A5">
                              <w:pPr>
                                <w:spacing w:before="55"/>
                                <w:ind w:left="104" w:right="99"/>
                                <w:jc w:val="center"/>
                                <w:rPr>
                                  <w:rFonts w:ascii="Arial"/>
                                  <w:sz w:val="16"/>
                                </w:rPr>
                              </w:pPr>
                              <w:r>
                                <w:rPr>
                                  <w:rFonts w:ascii="Arial"/>
                                  <w:color w:val="020303"/>
                                  <w:sz w:val="16"/>
                                </w:rPr>
                                <w:t>FACS</w:t>
                              </w:r>
                            </w:p>
                            <w:p w14:paraId="2736C332" w14:textId="77777777" w:rsidR="003162A5" w:rsidRDefault="003162A5">
                              <w:pPr>
                                <w:spacing w:before="7"/>
                                <w:ind w:left="104" w:right="99"/>
                                <w:jc w:val="center"/>
                                <w:rPr>
                                  <w:rFonts w:ascii="Arial"/>
                                  <w:sz w:val="16"/>
                                </w:rPr>
                              </w:pPr>
                              <w:r>
                                <w:rPr>
                                  <w:rFonts w:ascii="Arial"/>
                                  <w:color w:val="020303"/>
                                  <w:sz w:val="16"/>
                                </w:rPr>
                                <w:t>separation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5786BA" id="Group 737" o:spid="_x0000_s1746" style="position:absolute;left:0;text-align:left;margin-left:275.75pt;margin-top:12.5pt;width:74.95pt;height:40.7pt;z-index:251570176;mso-position-horizontal-relative:page;mso-position-vertical-relative:text" coordorigin="5515,250" coordsize="149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">
                <v:shape id="Freeform 740" o:spid="_x0000_s1747" style="position:absolute;left:6510;top:656;width:497;height:400;visibility:visible;mso-wrap-style:square;v-text-anchor:top" coordsize="4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" path="m,l248,r,399l496,399e" filled="f" strokecolor="#020303" strokeweight=".24008mm">
                  <v:path arrowok="t" o:connecttype="custom" o:connectlocs="0,657;248,657;248,1056;496,1056" o:connectangles="0,0,0,0"/>
                </v:shape>
                <v:shape id="Freeform 739" o:spid="_x0000_s1748" style="position:absolute;left:6510;top:256;width:497;height:400;visibility:visible;mso-wrap-style:square;v-text-anchor:top" coordsize="4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" path="m496,l248,r,399l,399e" filled="f" strokecolor="#020303" strokeweight=".24008mm">
                  <v:path arrowok="t" o:connecttype="custom" o:connectlocs="496,257;248,257;248,656;0,656" o:connectangles="0,0,0,0"/>
                </v:shape>
                <v:shape id="Text Box 738" o:spid="_x0000_s1749" type="#_x0000_t202" style="position:absolute;left:5521;top:409;width:99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" filled="f" strokecolor="#f2923f" strokeweight=".24008mm">
                  <v:textbox inset="0,0,0,0">
                    <w:txbxContent>
                      <w:p w14:paraId="5E9F7ACC" w14:textId="77777777" w:rsidR="003162A5" w:rsidRDefault="003162A5">
                        <w:pPr>
                          <w:spacing w:before="55"/>
                          <w:ind w:left="104" w:right="99"/>
                          <w:jc w:val="center"/>
                          <w:rPr>
                            <w:rFonts w:ascii="Arial"/>
                            <w:sz w:val="16"/>
                          </w:rPr>
                        </w:pPr>
                        <w:r>
                          <w:rPr>
                            <w:rFonts w:ascii="Arial"/>
                            <w:color w:val="020303"/>
                            <w:sz w:val="16"/>
                          </w:rPr>
                          <w:t>FACS</w:t>
                        </w:r>
                      </w:p>
                      <w:p w14:paraId="2736C332" w14:textId="77777777" w:rsidR="003162A5" w:rsidRDefault="003162A5">
                        <w:pPr>
                          <w:spacing w:before="7"/>
                          <w:ind w:left="104" w:right="99"/>
                          <w:jc w:val="center"/>
                          <w:rPr>
                            <w:rFonts w:ascii="Arial"/>
                            <w:sz w:val="16"/>
                          </w:rPr>
                        </w:pPr>
                        <w:r>
                          <w:rPr>
                            <w:rFonts w:ascii="Arial"/>
                            <w:color w:val="020303"/>
                            <w:sz w:val="16"/>
                          </w:rPr>
                          <w:t>separation</w:t>
                        </w:r>
                      </w:p>
                    </w:txbxContent>
                  </v:textbox>
                </v:shape>
                <w10:wrap anchorx="page"/>
              </v:group>
            </w:pict>
          </mc:Fallback>
        </mc:AlternateContent>
      </w:r>
      <w:r>
        <w:rPr>
          <w:noProof/>
        </w:rPr>
        <mc:AlternateContent>
          <mc:Choice Requires="wps">
            <w:drawing>
              <wp:anchor distT="0" distB="0" distL="114300" distR="114300" simplePos="0" relativeHeight="251571200" behindDoc="0" locked="0" layoutInCell="1" allowOverlap="1" wp14:anchorId="6FD861CA" wp14:editId="47C2A79D">
                <wp:simplePos x="0" y="0"/>
                <wp:positionH relativeFrom="page">
                  <wp:posOffset>4803140</wp:posOffset>
                </wp:positionH>
                <wp:positionV relativeFrom="paragraph">
                  <wp:posOffset>77470</wp:posOffset>
                </wp:positionV>
                <wp:extent cx="273685" cy="182245"/>
                <wp:effectExtent l="12065" t="24765" r="19050" b="12065"/>
                <wp:wrapNone/>
                <wp:docPr id="788" name="Freeform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7851 7564"/>
                            <a:gd name="T1" fmla="*/ T0 w 431"/>
                            <a:gd name="T2" fmla="+- 0 409 122"/>
                            <a:gd name="T3" fmla="*/ 409 h 287"/>
                            <a:gd name="T4" fmla="+- 0 7851 7564"/>
                            <a:gd name="T5" fmla="*/ T4 w 431"/>
                            <a:gd name="T6" fmla="+- 0 337 122"/>
                            <a:gd name="T7" fmla="*/ 337 h 287"/>
                            <a:gd name="T8" fmla="+- 0 7564 7564"/>
                            <a:gd name="T9" fmla="*/ T8 w 431"/>
                            <a:gd name="T10" fmla="+- 0 337 122"/>
                            <a:gd name="T11" fmla="*/ 337 h 287"/>
                            <a:gd name="T12" fmla="+- 0 7564 7564"/>
                            <a:gd name="T13" fmla="*/ T12 w 431"/>
                            <a:gd name="T14" fmla="+- 0 194 122"/>
                            <a:gd name="T15" fmla="*/ 194 h 287"/>
                            <a:gd name="T16" fmla="+- 0 7851 7564"/>
                            <a:gd name="T17" fmla="*/ T16 w 431"/>
                            <a:gd name="T18" fmla="+- 0 194 122"/>
                            <a:gd name="T19" fmla="*/ 194 h 287"/>
                            <a:gd name="T20" fmla="+- 0 7851 7564"/>
                            <a:gd name="T21" fmla="*/ T20 w 431"/>
                            <a:gd name="T22" fmla="+- 0 122 122"/>
                            <a:gd name="T23" fmla="*/ 122 h 287"/>
                            <a:gd name="T24" fmla="+- 0 7994 7564"/>
                            <a:gd name="T25" fmla="*/ T24 w 431"/>
                            <a:gd name="T26" fmla="+- 0 266 122"/>
                            <a:gd name="T27" fmla="*/ 266 h 287"/>
                            <a:gd name="T28" fmla="+- 0 7851 7564"/>
                            <a:gd name="T29" fmla="*/ T28 w 431"/>
                            <a:gd name="T30" fmla="+- 0 409 122"/>
                            <a:gd name="T31" fmla="*/ 409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2"/>
                              </a:lnTo>
                              <a:lnTo>
                                <a:pt x="287" y="72"/>
                              </a:lnTo>
                              <a:lnTo>
                                <a:pt x="287" y="0"/>
                              </a:lnTo>
                              <a:lnTo>
                                <a:pt x="430" y="144"/>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BCD0C" id="Freeform 736" o:spid="_x0000_s1026" style="position:absolute;margin-left:378.2pt;margin-top:6.1pt;width:21.55pt;height:14.3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" path="m287,287r,-72l,215,,72r287,l287,,430,144,287,287xe" filled="f" strokecolor="#020303" strokeweight=".24008mm">
                <v:path arrowok="t" o:connecttype="custom" o:connectlocs="182245,259715;182245,213995;0,213995;0,123190;182245,123190;182245,77470;273050,168910;182245,259715" o:connectangles="0,0,0,0,0,0,0,0"/>
                <w10:wrap anchorx="page"/>
              </v:shape>
            </w:pict>
          </mc:Fallback>
        </mc:AlternateContent>
      </w:r>
      <w:r>
        <w:rPr>
          <w:noProof/>
        </w:rPr>
        <mc:AlternateContent>
          <mc:Choice Requires="wps">
            <w:drawing>
              <wp:anchor distT="0" distB="0" distL="114300" distR="114300" simplePos="0" relativeHeight="251581440" behindDoc="0" locked="0" layoutInCell="1" allowOverlap="1" wp14:anchorId="5B2C6284" wp14:editId="23CB09BB">
                <wp:simplePos x="0" y="0"/>
                <wp:positionH relativeFrom="page">
                  <wp:posOffset>5635625</wp:posOffset>
                </wp:positionH>
                <wp:positionV relativeFrom="paragraph">
                  <wp:posOffset>-171450</wp:posOffset>
                </wp:positionV>
                <wp:extent cx="938530" cy="159385"/>
                <wp:effectExtent l="0" t="4445" r="0" b="0"/>
                <wp:wrapNone/>
                <wp:docPr id="787" name="Text 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159385"/>
                        </a:xfrm>
                        <a:prstGeom prst="rect">
                          <a:avLst/>
                        </a:prstGeom>
                        <a:solidFill>
                          <a:srgbClr val="C9DF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A0C04" w14:textId="77777777" w:rsidR="003162A5" w:rsidRDefault="003162A5">
                            <w:pPr>
                              <w:spacing w:before="23"/>
                              <w:ind w:left="452"/>
                              <w:rPr>
                                <w:rFonts w:ascii="Arial"/>
                                <w:sz w:val="19"/>
                              </w:rPr>
                            </w:pPr>
                            <w:r>
                              <w:rPr>
                                <w:rFonts w:ascii="Arial"/>
                                <w:color w:val="020303"/>
                                <w:sz w:val="19"/>
                              </w:rPr>
                              <w:t>Day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C6284" id="Text Box 735" o:spid="_x0000_s1750" type="#_x0000_t202" style="position:absolute;left:0;text-align:left;margin-left:443.75pt;margin-top:-13.5pt;width:73.9pt;height:12.55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" fillcolor="#c9dff1" stroked="f">
                <v:textbox inset="0,0,0,0">
                  <w:txbxContent>
                    <w:p w14:paraId="289A0C04" w14:textId="77777777" w:rsidR="003162A5" w:rsidRDefault="003162A5">
                      <w:pPr>
                        <w:spacing w:before="23"/>
                        <w:ind w:left="452"/>
                        <w:rPr>
                          <w:rFonts w:ascii="Arial"/>
                          <w:sz w:val="19"/>
                        </w:rPr>
                      </w:pPr>
                      <w:r>
                        <w:rPr>
                          <w:rFonts w:ascii="Arial"/>
                          <w:color w:val="020303"/>
                          <w:sz w:val="19"/>
                        </w:rPr>
                        <w:t>Day 1</w:t>
                      </w:r>
                    </w:p>
                  </w:txbxContent>
                </v:textbox>
                <w10:wrap anchorx="page"/>
              </v:shape>
            </w:pict>
          </mc:Fallback>
        </mc:AlternateContent>
      </w:r>
      <w:r w:rsidR="00372F18">
        <w:rPr>
          <w:rFonts w:ascii="Arial"/>
          <w:color w:val="020303"/>
          <w:sz w:val="16"/>
        </w:rPr>
        <w:t>CD14</w:t>
      </w:r>
      <w:r w:rsidR="00372F18">
        <w:rPr>
          <w:rFonts w:ascii="Arial"/>
          <w:color w:val="020303"/>
          <w:position w:val="5"/>
          <w:sz w:val="11"/>
        </w:rPr>
        <w:t xml:space="preserve">+ </w:t>
      </w:r>
      <w:r w:rsidR="00372F18">
        <w:rPr>
          <w:rFonts w:ascii="Arial"/>
          <w:color w:val="020303"/>
          <w:sz w:val="16"/>
        </w:rPr>
        <w:t>CD4</w:t>
      </w:r>
      <w:r w:rsidR="00372F18">
        <w:rPr>
          <w:rFonts w:ascii="Arial"/>
          <w:color w:val="020303"/>
          <w:position w:val="5"/>
          <w:sz w:val="11"/>
        </w:rPr>
        <w:t>+</w:t>
      </w:r>
    </w:p>
    <w:p w14:paraId="630A48AC" w14:textId="77777777" w:rsidR="0065693B" w:rsidRDefault="00372F18">
      <w:pPr>
        <w:spacing w:before="72" w:line="249" w:lineRule="auto"/>
        <w:ind w:left="691" w:right="5690" w:hanging="191"/>
        <w:rPr>
          <w:rFonts w:ascii="Arial"/>
          <w:b/>
          <w:sz w:val="16"/>
        </w:rPr>
      </w:pPr>
      <w:r>
        <w:br w:type="column"/>
      </w:r>
      <w:r>
        <w:rPr>
          <w:rFonts w:ascii="Arial"/>
          <w:b/>
          <w:color w:val="55833B"/>
          <w:sz w:val="16"/>
        </w:rPr>
        <w:t>ATAC-seq fresh</w:t>
      </w:r>
    </w:p>
    <w:p w14:paraId="1C92D6DD" w14:textId="77777777" w:rsidR="0065693B" w:rsidRDefault="0065693B">
      <w:pPr>
        <w:spacing w:line="249" w:lineRule="auto"/>
        <w:rPr>
          <w:rFonts w:ascii="Arial"/>
          <w:sz w:val="16"/>
        </w:rPr>
        <w:sectPr w:rsidR="0065693B">
          <w:type w:val="continuous"/>
          <w:pgSz w:w="16840" w:h="11910" w:orient="landscape"/>
          <w:pgMar w:top="1580" w:right="1920" w:bottom="800" w:left="1080" w:header="720" w:footer="720" w:gutter="0"/>
          <w:cols w:num="2" w:space="720" w:equalWidth="0">
            <w:col w:w="6465" w:space="40"/>
            <w:col w:w="7335"/>
          </w:cols>
        </w:sectPr>
      </w:pPr>
    </w:p>
    <w:p w14:paraId="484990BC" w14:textId="77777777" w:rsidR="0065693B" w:rsidRDefault="0065693B">
      <w:pPr>
        <w:pStyle w:val="BodyText"/>
        <w:rPr>
          <w:rFonts w:ascii="Arial"/>
          <w:b/>
          <w:sz w:val="20"/>
        </w:rPr>
      </w:pPr>
    </w:p>
    <w:p w14:paraId="49425BD5" w14:textId="77777777" w:rsidR="0065693B" w:rsidRDefault="0065693B">
      <w:pPr>
        <w:pStyle w:val="BodyText"/>
        <w:spacing w:before="10"/>
        <w:rPr>
          <w:rFonts w:ascii="Arial"/>
          <w:b/>
          <w:sz w:val="28"/>
        </w:rPr>
      </w:pPr>
    </w:p>
    <w:p w14:paraId="11C9C490" w14:textId="77777777" w:rsidR="0065693B" w:rsidRDefault="00372F18">
      <w:pPr>
        <w:pStyle w:val="BodyText"/>
        <w:ind w:left="2365"/>
        <w:rPr>
          <w:rFonts w:ascii="Arial"/>
          <w:sz w:val="20"/>
        </w:rPr>
      </w:pPr>
      <w:r>
        <w:rPr>
          <w:rFonts w:ascii="Arial"/>
          <w:noProof/>
          <w:sz w:val="20"/>
        </w:rPr>
        <w:drawing>
          <wp:inline distT="0" distB="0" distL="0" distR="0" wp14:anchorId="07A03A2D" wp14:editId="727680DF">
            <wp:extent cx="102780" cy="508730"/>
            <wp:effectExtent l="0" t="0" r="0" b="0"/>
            <wp:docPr id="6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6.png"/>
                    <pic:cNvPicPr/>
                  </pic:nvPicPr>
                  <pic:blipFill>
                    <a:blip r:embed="rId111" cstate="print"/>
                    <a:stretch>
                      <a:fillRect/>
                    </a:stretch>
                  </pic:blipFill>
                  <pic:spPr>
                    <a:xfrm>
                      <a:off x="0" y="0"/>
                      <a:ext cx="102780" cy="508730"/>
                    </a:xfrm>
                    <a:prstGeom prst="rect">
                      <a:avLst/>
                    </a:prstGeom>
                  </pic:spPr>
                </pic:pic>
              </a:graphicData>
            </a:graphic>
          </wp:inline>
        </w:drawing>
      </w:r>
    </w:p>
    <w:p w14:paraId="0486750C" w14:textId="77777777" w:rsidR="0065693B" w:rsidRDefault="0065693B">
      <w:pPr>
        <w:pStyle w:val="BodyText"/>
        <w:spacing w:before="8"/>
        <w:rPr>
          <w:rFonts w:ascii="Arial"/>
          <w:b/>
          <w:sz w:val="26"/>
        </w:rPr>
      </w:pPr>
    </w:p>
    <w:p w14:paraId="354511B2" w14:textId="77777777" w:rsidR="0065693B" w:rsidRDefault="00372F18">
      <w:pPr>
        <w:jc w:val="right"/>
        <w:rPr>
          <w:rFonts w:ascii="Arial"/>
          <w:sz w:val="16"/>
        </w:rPr>
      </w:pPr>
      <w:r>
        <w:rPr>
          <w:rFonts w:ascii="Arial"/>
          <w:color w:val="020303"/>
          <w:sz w:val="16"/>
        </w:rPr>
        <w:t>90</w:t>
      </w:r>
      <w:r>
        <w:rPr>
          <w:rFonts w:ascii="Arial"/>
          <w:color w:val="020303"/>
          <w:spacing w:val="8"/>
          <w:sz w:val="16"/>
        </w:rPr>
        <w:t xml:space="preserve"> </w:t>
      </w:r>
      <w:r>
        <w:rPr>
          <w:rFonts w:ascii="Arial"/>
          <w:color w:val="020303"/>
          <w:sz w:val="16"/>
        </w:rPr>
        <w:t>mL</w:t>
      </w:r>
    </w:p>
    <w:p w14:paraId="35C4A651" w14:textId="77777777" w:rsidR="0065693B" w:rsidRDefault="00372F18">
      <w:pPr>
        <w:spacing w:before="7"/>
        <w:ind w:right="25"/>
        <w:jc w:val="right"/>
        <w:rPr>
          <w:rFonts w:ascii="Arial"/>
          <w:sz w:val="16"/>
        </w:rPr>
      </w:pPr>
      <w:r>
        <w:rPr>
          <w:rFonts w:ascii="Arial"/>
          <w:color w:val="020303"/>
          <w:spacing w:val="-1"/>
          <w:sz w:val="16"/>
        </w:rPr>
        <w:t>blood</w:t>
      </w:r>
    </w:p>
    <w:p w14:paraId="542D444C" w14:textId="77777777" w:rsidR="0065693B" w:rsidRDefault="00372F18">
      <w:pPr>
        <w:pStyle w:val="BodyText"/>
        <w:rPr>
          <w:rFonts w:ascii="Arial"/>
          <w:sz w:val="18"/>
        </w:rPr>
      </w:pPr>
      <w:r>
        <w:br w:type="column"/>
      </w:r>
    </w:p>
    <w:p w14:paraId="67A1ED66" w14:textId="77777777" w:rsidR="0065693B" w:rsidRDefault="0065693B">
      <w:pPr>
        <w:pStyle w:val="BodyText"/>
        <w:rPr>
          <w:rFonts w:ascii="Arial"/>
          <w:sz w:val="18"/>
        </w:rPr>
      </w:pPr>
    </w:p>
    <w:p w14:paraId="4A1D616F" w14:textId="77777777" w:rsidR="0065693B" w:rsidRDefault="0065693B">
      <w:pPr>
        <w:pStyle w:val="BodyText"/>
        <w:rPr>
          <w:rFonts w:ascii="Arial"/>
          <w:sz w:val="18"/>
        </w:rPr>
      </w:pPr>
    </w:p>
    <w:p w14:paraId="642FB112" w14:textId="77777777" w:rsidR="0065693B" w:rsidRDefault="0065693B">
      <w:pPr>
        <w:pStyle w:val="BodyText"/>
        <w:spacing w:before="11"/>
        <w:rPr>
          <w:rFonts w:ascii="Arial"/>
          <w:sz w:val="18"/>
        </w:rPr>
      </w:pPr>
    </w:p>
    <w:p w14:paraId="14A8DFE6" w14:textId="77777777" w:rsidR="0065693B" w:rsidRDefault="00372F18">
      <w:pPr>
        <w:ind w:left="626"/>
        <w:rPr>
          <w:rFonts w:ascii="Arial"/>
          <w:sz w:val="16"/>
        </w:rPr>
      </w:pPr>
      <w:r>
        <w:rPr>
          <w:rFonts w:ascii="Arial"/>
          <w:color w:val="020303"/>
          <w:sz w:val="16"/>
        </w:rPr>
        <w:t>PBMCs</w:t>
      </w:r>
    </w:p>
    <w:p w14:paraId="2DA244A9" w14:textId="4440CB7C" w:rsidR="0065693B" w:rsidRDefault="00B8797A">
      <w:pPr>
        <w:spacing w:before="7"/>
        <w:ind w:left="603"/>
        <w:rPr>
          <w:rFonts w:ascii="Arial"/>
          <w:sz w:val="16"/>
        </w:rPr>
      </w:pPr>
      <w:r>
        <w:rPr>
          <w:noProof/>
        </w:rPr>
        <mc:AlternateContent>
          <mc:Choice Requires="wps">
            <w:drawing>
              <wp:anchor distT="0" distB="0" distL="114300" distR="114300" simplePos="0" relativeHeight="251568128" behindDoc="0" locked="0" layoutInCell="1" allowOverlap="1" wp14:anchorId="78634BA2" wp14:editId="02A30D45">
                <wp:simplePos x="0" y="0"/>
                <wp:positionH relativeFrom="page">
                  <wp:posOffset>2439035</wp:posOffset>
                </wp:positionH>
                <wp:positionV relativeFrom="paragraph">
                  <wp:posOffset>-90170</wp:posOffset>
                </wp:positionV>
                <wp:extent cx="273685" cy="182245"/>
                <wp:effectExtent l="10160" t="23495" r="11430" b="22860"/>
                <wp:wrapNone/>
                <wp:docPr id="786" name="Freeform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4128 3841"/>
                            <a:gd name="T1" fmla="*/ T0 w 431"/>
                            <a:gd name="T2" fmla="+- 0 145 -142"/>
                            <a:gd name="T3" fmla="*/ 145 h 287"/>
                            <a:gd name="T4" fmla="+- 0 4128 3841"/>
                            <a:gd name="T5" fmla="*/ T4 w 431"/>
                            <a:gd name="T6" fmla="+- 0 73 -142"/>
                            <a:gd name="T7" fmla="*/ 73 h 287"/>
                            <a:gd name="T8" fmla="+- 0 3841 3841"/>
                            <a:gd name="T9" fmla="*/ T8 w 431"/>
                            <a:gd name="T10" fmla="+- 0 73 -142"/>
                            <a:gd name="T11" fmla="*/ 73 h 287"/>
                            <a:gd name="T12" fmla="+- 0 3841 3841"/>
                            <a:gd name="T13" fmla="*/ T12 w 431"/>
                            <a:gd name="T14" fmla="+- 0 -70 -142"/>
                            <a:gd name="T15" fmla="*/ -70 h 287"/>
                            <a:gd name="T16" fmla="+- 0 4128 3841"/>
                            <a:gd name="T17" fmla="*/ T16 w 431"/>
                            <a:gd name="T18" fmla="+- 0 -70 -142"/>
                            <a:gd name="T19" fmla="*/ -70 h 287"/>
                            <a:gd name="T20" fmla="+- 0 4128 3841"/>
                            <a:gd name="T21" fmla="*/ T20 w 431"/>
                            <a:gd name="T22" fmla="+- 0 -142 -142"/>
                            <a:gd name="T23" fmla="*/ -142 h 287"/>
                            <a:gd name="T24" fmla="+- 0 4271 3841"/>
                            <a:gd name="T25" fmla="*/ T24 w 431"/>
                            <a:gd name="T26" fmla="+- 0 2 -142"/>
                            <a:gd name="T27" fmla="*/ 2 h 287"/>
                            <a:gd name="T28" fmla="+- 0 4128 3841"/>
                            <a:gd name="T29" fmla="*/ T28 w 431"/>
                            <a:gd name="T30" fmla="+- 0 145 -142"/>
                            <a:gd name="T31" fmla="*/ 145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2"/>
                              </a:lnTo>
                              <a:lnTo>
                                <a:pt x="287" y="72"/>
                              </a:lnTo>
                              <a:lnTo>
                                <a:pt x="287" y="0"/>
                              </a:lnTo>
                              <a:lnTo>
                                <a:pt x="430" y="144"/>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3E684C" id="Freeform 734" o:spid="_x0000_s1026" style="position:absolute;margin-left:192.05pt;margin-top:-7.1pt;width:21.55pt;height:14.3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" path="m287,287r,-72l,215,,72r287,l287,,430,144,287,287xe" filled="f" strokecolor="#020303" strokeweight=".24008mm">
                <v:path arrowok="t" o:connecttype="custom" o:connectlocs="182245,92075;182245,46355;0,46355;0,-44450;182245,-44450;182245,-90170;273050,1270;182245,92075" o:connectangles="0,0,0,0,0,0,0,0"/>
                <w10:wrap anchorx="page"/>
              </v:shape>
            </w:pict>
          </mc:Fallback>
        </mc:AlternateContent>
      </w:r>
      <w:r w:rsidR="00372F18">
        <w:rPr>
          <w:rFonts w:ascii="Arial"/>
          <w:color w:val="020303"/>
          <w:sz w:val="16"/>
        </w:rPr>
        <w:t>isolation</w:t>
      </w:r>
    </w:p>
    <w:p w14:paraId="4530D386" w14:textId="77777777" w:rsidR="0065693B" w:rsidRDefault="00372F18">
      <w:pPr>
        <w:pStyle w:val="BodyText"/>
        <w:rPr>
          <w:rFonts w:ascii="Arial"/>
          <w:sz w:val="18"/>
        </w:rPr>
      </w:pPr>
      <w:r>
        <w:br w:type="column"/>
      </w:r>
    </w:p>
    <w:p w14:paraId="7D2F8422" w14:textId="77777777" w:rsidR="0065693B" w:rsidRDefault="0065693B">
      <w:pPr>
        <w:pStyle w:val="BodyText"/>
        <w:spacing w:before="6"/>
        <w:rPr>
          <w:rFonts w:ascii="Arial"/>
          <w:sz w:val="20"/>
        </w:rPr>
      </w:pPr>
    </w:p>
    <w:p w14:paraId="22ECFEFE" w14:textId="77777777" w:rsidR="0065693B" w:rsidRDefault="00372F18">
      <w:pPr>
        <w:spacing w:line="244" w:lineRule="auto"/>
        <w:ind w:left="2026" w:right="125"/>
        <w:rPr>
          <w:rFonts w:ascii="Arial"/>
          <w:sz w:val="11"/>
        </w:rPr>
      </w:pPr>
      <w:r>
        <w:rPr>
          <w:rFonts w:ascii="Arial"/>
          <w:color w:val="020303"/>
          <w:sz w:val="16"/>
        </w:rPr>
        <w:t>CD14</w:t>
      </w:r>
      <w:r>
        <w:rPr>
          <w:rFonts w:ascii="Arial"/>
          <w:color w:val="020303"/>
          <w:position w:val="5"/>
          <w:sz w:val="11"/>
        </w:rPr>
        <w:t xml:space="preserve">+ </w:t>
      </w:r>
      <w:r>
        <w:rPr>
          <w:rFonts w:ascii="Arial"/>
          <w:color w:val="020303"/>
          <w:sz w:val="16"/>
        </w:rPr>
        <w:t>CD4</w:t>
      </w:r>
      <w:r>
        <w:rPr>
          <w:rFonts w:ascii="Arial"/>
          <w:color w:val="020303"/>
          <w:position w:val="5"/>
          <w:sz w:val="11"/>
        </w:rPr>
        <w:t>+</w:t>
      </w:r>
    </w:p>
    <w:p w14:paraId="78FF2CD0" w14:textId="77777777" w:rsidR="0065693B" w:rsidRDefault="0065693B">
      <w:pPr>
        <w:pStyle w:val="BodyText"/>
        <w:rPr>
          <w:rFonts w:ascii="Arial"/>
          <w:sz w:val="18"/>
        </w:rPr>
      </w:pPr>
    </w:p>
    <w:p w14:paraId="70671FE5" w14:textId="77777777" w:rsidR="0065693B" w:rsidRDefault="0065693B">
      <w:pPr>
        <w:pStyle w:val="BodyText"/>
        <w:rPr>
          <w:rFonts w:ascii="Arial"/>
          <w:sz w:val="18"/>
        </w:rPr>
      </w:pPr>
    </w:p>
    <w:p w14:paraId="3F3F899B" w14:textId="77777777" w:rsidR="0065693B" w:rsidRDefault="0065693B">
      <w:pPr>
        <w:pStyle w:val="BodyText"/>
        <w:rPr>
          <w:rFonts w:ascii="Arial"/>
          <w:sz w:val="18"/>
        </w:rPr>
      </w:pPr>
    </w:p>
    <w:p w14:paraId="038ECB11" w14:textId="77777777" w:rsidR="0065693B" w:rsidRDefault="0065693B">
      <w:pPr>
        <w:pStyle w:val="BodyText"/>
        <w:spacing w:before="7"/>
        <w:rPr>
          <w:rFonts w:ascii="Arial"/>
          <w:sz w:val="23"/>
        </w:rPr>
      </w:pPr>
    </w:p>
    <w:p w14:paraId="1810F0CB" w14:textId="5E24BD66" w:rsidR="0065693B" w:rsidRDefault="00B8797A">
      <w:pPr>
        <w:ind w:right="7"/>
        <w:jc w:val="right"/>
        <w:rPr>
          <w:rFonts w:ascii="Arial"/>
          <w:sz w:val="16"/>
        </w:rPr>
      </w:pPr>
      <w:r>
        <w:rPr>
          <w:noProof/>
        </w:rPr>
        <mc:AlternateContent>
          <mc:Choice Requires="wpg">
            <w:drawing>
              <wp:anchor distT="0" distB="0" distL="114300" distR="114300" simplePos="0" relativeHeight="251569152" behindDoc="0" locked="0" layoutInCell="1" allowOverlap="1" wp14:anchorId="1459836F" wp14:editId="4951B1F4">
                <wp:simplePos x="0" y="0"/>
                <wp:positionH relativeFrom="page">
                  <wp:posOffset>3244850</wp:posOffset>
                </wp:positionH>
                <wp:positionV relativeFrom="paragraph">
                  <wp:posOffset>-966470</wp:posOffset>
                </wp:positionV>
                <wp:extent cx="895350" cy="1257300"/>
                <wp:effectExtent l="6350" t="5715" r="3175" b="3810"/>
                <wp:wrapNone/>
                <wp:docPr id="782" name="Group 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350" cy="1257300"/>
                          <a:chOff x="5110" y="-1522"/>
                          <a:chExt cx="1410" cy="1980"/>
                        </a:xfrm>
                      </wpg:grpSpPr>
                      <wps:wsp>
                        <wps:cNvPr id="783" name="Freeform 733"/>
                        <wps:cNvSpPr>
                          <a:spLocks/>
                        </wps:cNvSpPr>
                        <wps:spPr bwMode="auto">
                          <a:xfrm>
                            <a:off x="5117" y="-1516"/>
                            <a:ext cx="404" cy="860"/>
                          </a:xfrm>
                          <a:custGeom>
                            <a:avLst/>
                            <a:gdLst>
                              <a:gd name="T0" fmla="+- 0 5521 5117"/>
                              <a:gd name="T1" fmla="*/ T0 w 404"/>
                              <a:gd name="T2" fmla="+- 0 -1515 -1515"/>
                              <a:gd name="T3" fmla="*/ -1515 h 860"/>
                              <a:gd name="T4" fmla="+- 0 5319 5117"/>
                              <a:gd name="T5" fmla="*/ T4 w 404"/>
                              <a:gd name="T6" fmla="+- 0 -1515 -1515"/>
                              <a:gd name="T7" fmla="*/ -1515 h 860"/>
                              <a:gd name="T8" fmla="+- 0 5319 5117"/>
                              <a:gd name="T9" fmla="*/ T8 w 404"/>
                              <a:gd name="T10" fmla="+- 0 -656 -1515"/>
                              <a:gd name="T11" fmla="*/ -656 h 860"/>
                              <a:gd name="T12" fmla="+- 0 5117 5117"/>
                              <a:gd name="T13" fmla="*/ T12 w 404"/>
                              <a:gd name="T14" fmla="+- 0 -656 -1515"/>
                              <a:gd name="T15" fmla="*/ -656 h 860"/>
                            </a:gdLst>
                            <a:ahLst/>
                            <a:cxnLst>
                              <a:cxn ang="0">
                                <a:pos x="T1" y="T3"/>
                              </a:cxn>
                              <a:cxn ang="0">
                                <a:pos x="T5" y="T7"/>
                              </a:cxn>
                              <a:cxn ang="0">
                                <a:pos x="T9" y="T11"/>
                              </a:cxn>
                              <a:cxn ang="0">
                                <a:pos x="T13" y="T15"/>
                              </a:cxn>
                            </a:cxnLst>
                            <a:rect l="0" t="0" r="r" b="b"/>
                            <a:pathLst>
                              <a:path w="404" h="860">
                                <a:moveTo>
                                  <a:pt x="404" y="0"/>
                                </a:moveTo>
                                <a:lnTo>
                                  <a:pt x="202" y="0"/>
                                </a:lnTo>
                                <a:lnTo>
                                  <a:pt x="202" y="859"/>
                                </a:lnTo>
                                <a:lnTo>
                                  <a:pt x="0" y="859"/>
                                </a:lnTo>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Freeform 732"/>
                        <wps:cNvSpPr>
                          <a:spLocks/>
                        </wps:cNvSpPr>
                        <wps:spPr bwMode="auto">
                          <a:xfrm>
                            <a:off x="5117" y="-657"/>
                            <a:ext cx="404" cy="860"/>
                          </a:xfrm>
                          <a:custGeom>
                            <a:avLst/>
                            <a:gdLst>
                              <a:gd name="T0" fmla="+- 0 5117 5117"/>
                              <a:gd name="T1" fmla="*/ T0 w 404"/>
                              <a:gd name="T2" fmla="+- 0 -656 -656"/>
                              <a:gd name="T3" fmla="*/ -656 h 860"/>
                              <a:gd name="T4" fmla="+- 0 5319 5117"/>
                              <a:gd name="T5" fmla="*/ T4 w 404"/>
                              <a:gd name="T6" fmla="+- 0 -656 -656"/>
                              <a:gd name="T7" fmla="*/ -656 h 860"/>
                              <a:gd name="T8" fmla="+- 0 5319 5117"/>
                              <a:gd name="T9" fmla="*/ T8 w 404"/>
                              <a:gd name="T10" fmla="+- 0 203 -656"/>
                              <a:gd name="T11" fmla="*/ 203 h 860"/>
                              <a:gd name="T12" fmla="+- 0 5521 5117"/>
                              <a:gd name="T13" fmla="*/ T12 w 404"/>
                              <a:gd name="T14" fmla="+- 0 203 -656"/>
                              <a:gd name="T15" fmla="*/ 203 h 860"/>
                            </a:gdLst>
                            <a:ahLst/>
                            <a:cxnLst>
                              <a:cxn ang="0">
                                <a:pos x="T1" y="T3"/>
                              </a:cxn>
                              <a:cxn ang="0">
                                <a:pos x="T5" y="T7"/>
                              </a:cxn>
                              <a:cxn ang="0">
                                <a:pos x="T9" y="T11"/>
                              </a:cxn>
                              <a:cxn ang="0">
                                <a:pos x="T13" y="T15"/>
                              </a:cxn>
                            </a:cxnLst>
                            <a:rect l="0" t="0" r="r" b="b"/>
                            <a:pathLst>
                              <a:path w="404" h="860">
                                <a:moveTo>
                                  <a:pt x="0" y="0"/>
                                </a:moveTo>
                                <a:lnTo>
                                  <a:pt x="202" y="0"/>
                                </a:lnTo>
                                <a:lnTo>
                                  <a:pt x="202" y="859"/>
                                </a:lnTo>
                                <a:lnTo>
                                  <a:pt x="404" y="859"/>
                                </a:lnTo>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5" name="Text Box 731"/>
                        <wps:cNvSpPr txBox="1">
                          <a:spLocks noChangeArrowheads="1"/>
                        </wps:cNvSpPr>
                        <wps:spPr bwMode="auto">
                          <a:xfrm>
                            <a:off x="5521" y="-45"/>
                            <a:ext cx="992" cy="495"/>
                          </a:xfrm>
                          <a:prstGeom prst="rect">
                            <a:avLst/>
                          </a:prstGeom>
                          <a:noFill/>
                          <a:ln w="8643">
                            <a:solidFill>
                              <a:srgbClr val="804FA0"/>
                            </a:solidFill>
                            <a:miter lim="800000"/>
                            <a:headEnd/>
                            <a:tailEnd/>
                          </a:ln>
                          <a:extLst>
                            <a:ext uri="{909E8E84-426E-40DD-AFC4-6F175D3DCCD1}">
                              <a14:hiddenFill xmlns:a14="http://schemas.microsoft.com/office/drawing/2010/main">
                                <a:solidFill>
                                  <a:srgbClr val="FFFFFF"/>
                                </a:solidFill>
                              </a14:hiddenFill>
                            </a:ext>
                          </a:extLst>
                        </wps:spPr>
                        <wps:txbx>
                          <w:txbxContent>
                            <w:p w14:paraId="7A4FEAC8" w14:textId="77777777" w:rsidR="003162A5" w:rsidRDefault="003162A5">
                              <w:pPr>
                                <w:spacing w:before="55"/>
                                <w:ind w:left="174"/>
                                <w:rPr>
                                  <w:rFonts w:ascii="Arial"/>
                                  <w:sz w:val="16"/>
                                </w:rPr>
                              </w:pPr>
                              <w:r>
                                <w:rPr>
                                  <w:rFonts w:ascii="Arial"/>
                                  <w:color w:val="020303"/>
                                  <w:sz w:val="16"/>
                                </w:rPr>
                                <w:t>Freezing</w:t>
                              </w:r>
                            </w:p>
                            <w:p w14:paraId="66EEF84F" w14:textId="77777777" w:rsidR="003162A5" w:rsidRDefault="003162A5">
                              <w:pPr>
                                <w:spacing w:before="4"/>
                                <w:ind w:left="214"/>
                                <w:rPr>
                                  <w:rFonts w:ascii="Arial"/>
                                  <w:sz w:val="11"/>
                                </w:rPr>
                              </w:pPr>
                              <w:r>
                                <w:rPr>
                                  <w:rFonts w:ascii="Arial"/>
                                  <w:color w:val="020303"/>
                                  <w:sz w:val="16"/>
                                </w:rPr>
                                <w:t>~70x10</w:t>
                              </w:r>
                              <w:r>
                                <w:rPr>
                                  <w:rFonts w:ascii="Arial"/>
                                  <w:color w:val="020303"/>
                                  <w:position w:val="5"/>
                                  <w:sz w:val="11"/>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9836F" id="Group 730" o:spid="_x0000_s1751" style="position:absolute;left:0;text-align:left;margin-left:255.5pt;margin-top:-76.1pt;width:70.5pt;height:99pt;z-index:251569152;mso-position-horizontal-relative:page;mso-position-vertical-relative:text" coordorigin="5110,-1522" coordsize="141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">
                <v:shape id="Freeform 733" o:spid="_x0000_s1752" style="position:absolute;left:5117;top:-1516;width:404;height:860;visibility:visible;mso-wrap-style:square;v-text-anchor:top" coordsize="40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" path="m404,l202,r,859l,859e" filled="f" strokecolor="#020303" strokeweight=".24008mm">
                  <v:path arrowok="t" o:connecttype="custom" o:connectlocs="404,-1515;202,-1515;202,-656;0,-656" o:connectangles="0,0,0,0"/>
                </v:shape>
                <v:shape id="Freeform 732" o:spid="_x0000_s1753" style="position:absolute;left:5117;top:-657;width:404;height:860;visibility:visible;mso-wrap-style:square;v-text-anchor:top" coordsize="40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" path="m,l202,r,859l404,859e" filled="f" strokecolor="#020303" strokeweight=".24008mm">
                  <v:path arrowok="t" o:connecttype="custom" o:connectlocs="0,-656;202,-656;202,203;404,203" o:connectangles="0,0,0,0"/>
                </v:shape>
                <v:shape id="Text Box 731" o:spid="_x0000_s1754" type="#_x0000_t202" style="position:absolute;left:5521;top:-45;width:992;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" filled="f" strokecolor="#804fa0" strokeweight=".24008mm">
                  <v:textbox inset="0,0,0,0">
                    <w:txbxContent>
                      <w:p w14:paraId="7A4FEAC8" w14:textId="77777777" w:rsidR="003162A5" w:rsidRDefault="003162A5">
                        <w:pPr>
                          <w:spacing w:before="55"/>
                          <w:ind w:left="174"/>
                          <w:rPr>
                            <w:rFonts w:ascii="Arial"/>
                            <w:sz w:val="16"/>
                          </w:rPr>
                        </w:pPr>
                        <w:r>
                          <w:rPr>
                            <w:rFonts w:ascii="Arial"/>
                            <w:color w:val="020303"/>
                            <w:sz w:val="16"/>
                          </w:rPr>
                          <w:t>Freezing</w:t>
                        </w:r>
                      </w:p>
                      <w:p w14:paraId="66EEF84F" w14:textId="77777777" w:rsidR="003162A5" w:rsidRDefault="003162A5">
                        <w:pPr>
                          <w:spacing w:before="4"/>
                          <w:ind w:left="214"/>
                          <w:rPr>
                            <w:rFonts w:ascii="Arial"/>
                            <w:sz w:val="11"/>
                          </w:rPr>
                        </w:pPr>
                        <w:r>
                          <w:rPr>
                            <w:rFonts w:ascii="Arial"/>
                            <w:color w:val="020303"/>
                            <w:sz w:val="16"/>
                          </w:rPr>
                          <w:t>~70x10</w:t>
                        </w:r>
                        <w:r>
                          <w:rPr>
                            <w:rFonts w:ascii="Arial"/>
                            <w:color w:val="020303"/>
                            <w:position w:val="5"/>
                            <w:sz w:val="11"/>
                          </w:rPr>
                          <w:t>6</w:t>
                        </w:r>
                      </w:p>
                    </w:txbxContent>
                  </v:textbox>
                </v:shape>
                <w10:wrap anchorx="page"/>
              </v:group>
            </w:pict>
          </mc:Fallback>
        </mc:AlternateContent>
      </w:r>
      <w:r>
        <w:rPr>
          <w:noProof/>
        </w:rPr>
        <mc:AlternateContent>
          <mc:Choice Requires="wps">
            <w:drawing>
              <wp:anchor distT="0" distB="0" distL="114300" distR="114300" simplePos="0" relativeHeight="251572224" behindDoc="0" locked="0" layoutInCell="1" allowOverlap="1" wp14:anchorId="4913FD49" wp14:editId="5B6887D8">
                <wp:simplePos x="0" y="0"/>
                <wp:positionH relativeFrom="page">
                  <wp:posOffset>4805680</wp:posOffset>
                </wp:positionH>
                <wp:positionV relativeFrom="paragraph">
                  <wp:posOffset>-760095</wp:posOffset>
                </wp:positionV>
                <wp:extent cx="273685" cy="182245"/>
                <wp:effectExtent l="5080" t="21590" r="16510" b="5715"/>
                <wp:wrapNone/>
                <wp:docPr id="781" name="Freeform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7855 7568"/>
                            <a:gd name="T1" fmla="*/ T0 w 431"/>
                            <a:gd name="T2" fmla="+- 0 -910 -1197"/>
                            <a:gd name="T3" fmla="*/ -910 h 287"/>
                            <a:gd name="T4" fmla="+- 0 7855 7568"/>
                            <a:gd name="T5" fmla="*/ T4 w 431"/>
                            <a:gd name="T6" fmla="+- 0 -982 -1197"/>
                            <a:gd name="T7" fmla="*/ -982 h 287"/>
                            <a:gd name="T8" fmla="+- 0 7568 7568"/>
                            <a:gd name="T9" fmla="*/ T8 w 431"/>
                            <a:gd name="T10" fmla="+- 0 -982 -1197"/>
                            <a:gd name="T11" fmla="*/ -982 h 287"/>
                            <a:gd name="T12" fmla="+- 0 7568 7568"/>
                            <a:gd name="T13" fmla="*/ T12 w 431"/>
                            <a:gd name="T14" fmla="+- 0 -1125 -1197"/>
                            <a:gd name="T15" fmla="*/ -1125 h 287"/>
                            <a:gd name="T16" fmla="+- 0 7855 7568"/>
                            <a:gd name="T17" fmla="*/ T16 w 431"/>
                            <a:gd name="T18" fmla="+- 0 -1125 -1197"/>
                            <a:gd name="T19" fmla="*/ -1125 h 287"/>
                            <a:gd name="T20" fmla="+- 0 7855 7568"/>
                            <a:gd name="T21" fmla="*/ T20 w 431"/>
                            <a:gd name="T22" fmla="+- 0 -1197 -1197"/>
                            <a:gd name="T23" fmla="*/ -1197 h 287"/>
                            <a:gd name="T24" fmla="+- 0 7999 7568"/>
                            <a:gd name="T25" fmla="*/ T24 w 431"/>
                            <a:gd name="T26" fmla="+- 0 -1054 -1197"/>
                            <a:gd name="T27" fmla="*/ -1054 h 287"/>
                            <a:gd name="T28" fmla="+- 0 7855 7568"/>
                            <a:gd name="T29" fmla="*/ T28 w 431"/>
                            <a:gd name="T30" fmla="+- 0 -910 -1197"/>
                            <a:gd name="T31" fmla="*/ -910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2"/>
                              </a:lnTo>
                              <a:lnTo>
                                <a:pt x="287" y="72"/>
                              </a:lnTo>
                              <a:lnTo>
                                <a:pt x="287" y="0"/>
                              </a:lnTo>
                              <a:lnTo>
                                <a:pt x="431" y="143"/>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076BD" id="Freeform 729" o:spid="_x0000_s1026" style="position:absolute;margin-left:378.4pt;margin-top:-59.85pt;width:21.55pt;height:14.3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" path="m287,287r,-72l,215,,72r287,l287,,431,143,287,287xe" filled="f" strokecolor="#020303" strokeweight=".24008mm">
                <v:path arrowok="t" o:connecttype="custom" o:connectlocs="182245,-577850;182245,-623570;0,-623570;0,-714375;182245,-714375;182245,-760095;273685,-669290;182245,-577850" o:connectangles="0,0,0,0,0,0,0,0"/>
                <w10:wrap anchorx="page"/>
              </v:shape>
            </w:pict>
          </mc:Fallback>
        </mc:AlternateContent>
      </w:r>
      <w:r>
        <w:rPr>
          <w:noProof/>
        </w:rPr>
        <mc:AlternateContent>
          <mc:Choice Requires="wps">
            <w:drawing>
              <wp:anchor distT="0" distB="0" distL="114300" distR="114300" simplePos="0" relativeHeight="251574272" behindDoc="0" locked="0" layoutInCell="1" allowOverlap="1" wp14:anchorId="1EE8A9B2" wp14:editId="7E53724B">
                <wp:simplePos x="0" y="0"/>
                <wp:positionH relativeFrom="page">
                  <wp:posOffset>4162425</wp:posOffset>
                </wp:positionH>
                <wp:positionV relativeFrom="paragraph">
                  <wp:posOffset>43180</wp:posOffset>
                </wp:positionV>
                <wp:extent cx="273685" cy="182245"/>
                <wp:effectExtent l="9525" t="24765" r="12065" b="12065"/>
                <wp:wrapNone/>
                <wp:docPr id="780" name="Freeform 7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6843 6555"/>
                            <a:gd name="T1" fmla="*/ T0 w 431"/>
                            <a:gd name="T2" fmla="+- 0 355 68"/>
                            <a:gd name="T3" fmla="*/ 355 h 287"/>
                            <a:gd name="T4" fmla="+- 0 6843 6555"/>
                            <a:gd name="T5" fmla="*/ T4 w 431"/>
                            <a:gd name="T6" fmla="+- 0 283 68"/>
                            <a:gd name="T7" fmla="*/ 283 h 287"/>
                            <a:gd name="T8" fmla="+- 0 6555 6555"/>
                            <a:gd name="T9" fmla="*/ T8 w 431"/>
                            <a:gd name="T10" fmla="+- 0 283 68"/>
                            <a:gd name="T11" fmla="*/ 283 h 287"/>
                            <a:gd name="T12" fmla="+- 0 6555 6555"/>
                            <a:gd name="T13" fmla="*/ T12 w 431"/>
                            <a:gd name="T14" fmla="+- 0 139 68"/>
                            <a:gd name="T15" fmla="*/ 139 h 287"/>
                            <a:gd name="T16" fmla="+- 0 6843 6555"/>
                            <a:gd name="T17" fmla="*/ T16 w 431"/>
                            <a:gd name="T18" fmla="+- 0 139 68"/>
                            <a:gd name="T19" fmla="*/ 139 h 287"/>
                            <a:gd name="T20" fmla="+- 0 6843 6555"/>
                            <a:gd name="T21" fmla="*/ T20 w 431"/>
                            <a:gd name="T22" fmla="+- 0 68 68"/>
                            <a:gd name="T23" fmla="*/ 68 h 287"/>
                            <a:gd name="T24" fmla="+- 0 6986 6555"/>
                            <a:gd name="T25" fmla="*/ T24 w 431"/>
                            <a:gd name="T26" fmla="+- 0 211 68"/>
                            <a:gd name="T27" fmla="*/ 211 h 287"/>
                            <a:gd name="T28" fmla="+- 0 6843 6555"/>
                            <a:gd name="T29" fmla="*/ T28 w 431"/>
                            <a:gd name="T30" fmla="+- 0 355 68"/>
                            <a:gd name="T31" fmla="*/ 355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8" y="287"/>
                              </a:moveTo>
                              <a:lnTo>
                                <a:pt x="288" y="215"/>
                              </a:lnTo>
                              <a:lnTo>
                                <a:pt x="0" y="215"/>
                              </a:lnTo>
                              <a:lnTo>
                                <a:pt x="0" y="71"/>
                              </a:lnTo>
                              <a:lnTo>
                                <a:pt x="288" y="71"/>
                              </a:lnTo>
                              <a:lnTo>
                                <a:pt x="288" y="0"/>
                              </a:lnTo>
                              <a:lnTo>
                                <a:pt x="431" y="143"/>
                              </a:lnTo>
                              <a:lnTo>
                                <a:pt x="288"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EF7B6" id="Freeform 728" o:spid="_x0000_s1026" style="position:absolute;margin-left:327.75pt;margin-top:3.4pt;width:21.55pt;height:14.3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" path="m288,287r,-72l,215,,71r288,l288,,431,143,288,287xe" filled="f" strokecolor="#020303" strokeweight=".24008mm">
                <v:path arrowok="t" o:connecttype="custom" o:connectlocs="182880,225425;182880,179705;0,179705;0,88265;182880,88265;182880,43180;273685,133985;182880,225425" o:connectangles="0,0,0,0,0,0,0,0"/>
                <w10:wrap anchorx="page"/>
              </v:shape>
            </w:pict>
          </mc:Fallback>
        </mc:AlternateContent>
      </w:r>
      <w:r w:rsidR="00372F18">
        <w:rPr>
          <w:rFonts w:ascii="Arial"/>
          <w:color w:val="020303"/>
          <w:sz w:val="16"/>
        </w:rPr>
        <w:t>PBMCs</w:t>
      </w:r>
    </w:p>
    <w:p w14:paraId="5CF25643" w14:textId="77777777" w:rsidR="0065693B" w:rsidRDefault="00372F18">
      <w:pPr>
        <w:spacing w:before="7"/>
        <w:jc w:val="right"/>
        <w:rPr>
          <w:rFonts w:ascii="Arial"/>
          <w:sz w:val="16"/>
        </w:rPr>
      </w:pPr>
      <w:r>
        <w:rPr>
          <w:rFonts w:ascii="Arial"/>
          <w:color w:val="020303"/>
          <w:sz w:val="16"/>
        </w:rPr>
        <w:t>thawing</w:t>
      </w:r>
    </w:p>
    <w:p w14:paraId="57E44339" w14:textId="77777777" w:rsidR="0065693B" w:rsidRDefault="00372F18">
      <w:pPr>
        <w:pStyle w:val="BodyText"/>
        <w:rPr>
          <w:rFonts w:ascii="Arial"/>
          <w:sz w:val="18"/>
        </w:rPr>
      </w:pPr>
      <w:r>
        <w:br w:type="column"/>
      </w:r>
    </w:p>
    <w:p w14:paraId="6AF3B759" w14:textId="77777777" w:rsidR="0065693B" w:rsidRDefault="0065693B">
      <w:pPr>
        <w:pStyle w:val="BodyText"/>
        <w:spacing w:before="7"/>
        <w:rPr>
          <w:rFonts w:ascii="Arial"/>
          <w:sz w:val="23"/>
        </w:rPr>
      </w:pPr>
    </w:p>
    <w:p w14:paraId="22CDC2C7" w14:textId="77777777" w:rsidR="0065693B" w:rsidRDefault="00372F18">
      <w:pPr>
        <w:spacing w:line="249" w:lineRule="auto"/>
        <w:ind w:left="389" w:right="622"/>
        <w:jc w:val="center"/>
        <w:rPr>
          <w:rFonts w:ascii="Arial"/>
          <w:sz w:val="16"/>
        </w:rPr>
      </w:pPr>
      <w:r>
        <w:rPr>
          <w:rFonts w:ascii="Arial"/>
          <w:color w:val="020303"/>
          <w:sz w:val="16"/>
        </w:rPr>
        <w:t>Fixation 24h</w:t>
      </w:r>
    </w:p>
    <w:p w14:paraId="4AB60011" w14:textId="77777777" w:rsidR="0065693B" w:rsidRDefault="0065693B">
      <w:pPr>
        <w:pStyle w:val="BodyText"/>
        <w:rPr>
          <w:rFonts w:ascii="Arial"/>
          <w:sz w:val="18"/>
        </w:rPr>
      </w:pPr>
    </w:p>
    <w:p w14:paraId="432D79B9" w14:textId="77777777" w:rsidR="0065693B" w:rsidRDefault="0065693B">
      <w:pPr>
        <w:pStyle w:val="BodyText"/>
        <w:rPr>
          <w:rFonts w:ascii="Arial"/>
          <w:sz w:val="18"/>
        </w:rPr>
      </w:pPr>
    </w:p>
    <w:p w14:paraId="42A3771D" w14:textId="77777777" w:rsidR="0065693B" w:rsidRDefault="0065693B">
      <w:pPr>
        <w:pStyle w:val="BodyText"/>
        <w:spacing w:before="11"/>
        <w:rPr>
          <w:rFonts w:ascii="Arial"/>
          <w:sz w:val="20"/>
        </w:rPr>
      </w:pPr>
    </w:p>
    <w:p w14:paraId="141D6343" w14:textId="0C68C837" w:rsidR="0065693B" w:rsidRDefault="00B8797A">
      <w:pPr>
        <w:ind w:left="523"/>
        <w:rPr>
          <w:rFonts w:ascii="Arial"/>
          <w:sz w:val="16"/>
        </w:rPr>
      </w:pPr>
      <w:r>
        <w:rPr>
          <w:noProof/>
        </w:rPr>
        <mc:AlternateContent>
          <mc:Choice Requires="wps">
            <w:drawing>
              <wp:anchor distT="0" distB="0" distL="114300" distR="114300" simplePos="0" relativeHeight="251573248" behindDoc="0" locked="0" layoutInCell="1" allowOverlap="1" wp14:anchorId="5EC2D2C6" wp14:editId="1191409F">
                <wp:simplePos x="0" y="0"/>
                <wp:positionH relativeFrom="page">
                  <wp:posOffset>5853430</wp:posOffset>
                </wp:positionH>
                <wp:positionV relativeFrom="paragraph">
                  <wp:posOffset>185420</wp:posOffset>
                </wp:positionV>
                <wp:extent cx="273685" cy="182245"/>
                <wp:effectExtent l="5080" t="20955" r="16510" b="6350"/>
                <wp:wrapNone/>
                <wp:docPr id="779" name="Freeform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9505 9218"/>
                            <a:gd name="T1" fmla="*/ T0 w 431"/>
                            <a:gd name="T2" fmla="+- 0 579 292"/>
                            <a:gd name="T3" fmla="*/ 579 h 287"/>
                            <a:gd name="T4" fmla="+- 0 9505 9218"/>
                            <a:gd name="T5" fmla="*/ T4 w 431"/>
                            <a:gd name="T6" fmla="+- 0 507 292"/>
                            <a:gd name="T7" fmla="*/ 507 h 287"/>
                            <a:gd name="T8" fmla="+- 0 9218 9218"/>
                            <a:gd name="T9" fmla="*/ T8 w 431"/>
                            <a:gd name="T10" fmla="+- 0 507 292"/>
                            <a:gd name="T11" fmla="*/ 507 h 287"/>
                            <a:gd name="T12" fmla="+- 0 9218 9218"/>
                            <a:gd name="T13" fmla="*/ T12 w 431"/>
                            <a:gd name="T14" fmla="+- 0 364 292"/>
                            <a:gd name="T15" fmla="*/ 364 h 287"/>
                            <a:gd name="T16" fmla="+- 0 9505 9218"/>
                            <a:gd name="T17" fmla="*/ T16 w 431"/>
                            <a:gd name="T18" fmla="+- 0 364 292"/>
                            <a:gd name="T19" fmla="*/ 364 h 287"/>
                            <a:gd name="T20" fmla="+- 0 9505 9218"/>
                            <a:gd name="T21" fmla="*/ T20 w 431"/>
                            <a:gd name="T22" fmla="+- 0 292 292"/>
                            <a:gd name="T23" fmla="*/ 292 h 287"/>
                            <a:gd name="T24" fmla="+- 0 9649 9218"/>
                            <a:gd name="T25" fmla="*/ T24 w 431"/>
                            <a:gd name="T26" fmla="+- 0 436 292"/>
                            <a:gd name="T27" fmla="*/ 436 h 287"/>
                            <a:gd name="T28" fmla="+- 0 9505 9218"/>
                            <a:gd name="T29" fmla="*/ T28 w 431"/>
                            <a:gd name="T30" fmla="+- 0 579 292"/>
                            <a:gd name="T31" fmla="*/ 579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2"/>
                              </a:lnTo>
                              <a:lnTo>
                                <a:pt x="287" y="72"/>
                              </a:lnTo>
                              <a:lnTo>
                                <a:pt x="287" y="0"/>
                              </a:lnTo>
                              <a:lnTo>
                                <a:pt x="431" y="144"/>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3CE3F" id="Freeform 727" o:spid="_x0000_s1026" style="position:absolute;margin-left:460.9pt;margin-top:14.6pt;width:21.55pt;height:14.35pt;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" path="m287,287r,-72l,215,,72r287,l287,,431,144,287,287xe" filled="f" strokecolor="#020303" strokeweight=".24008mm">
                <v:path arrowok="t" o:connecttype="custom" o:connectlocs="182245,367665;182245,321945;0,321945;0,231140;182245,231140;182245,185420;273685,276860;182245,367665" o:connectangles="0,0,0,0,0,0,0,0"/>
                <w10:wrap anchorx="page"/>
              </v:shape>
            </w:pict>
          </mc:Fallback>
        </mc:AlternateContent>
      </w:r>
      <w:r>
        <w:rPr>
          <w:noProof/>
        </w:rPr>
        <mc:AlternateContent>
          <mc:Choice Requires="wps">
            <w:drawing>
              <wp:anchor distT="0" distB="0" distL="114300" distR="114300" simplePos="0" relativeHeight="251575296" behindDoc="0" locked="0" layoutInCell="1" allowOverlap="1" wp14:anchorId="731CF036" wp14:editId="705EC178">
                <wp:simplePos x="0" y="0"/>
                <wp:positionH relativeFrom="page">
                  <wp:posOffset>5589270</wp:posOffset>
                </wp:positionH>
                <wp:positionV relativeFrom="paragraph">
                  <wp:posOffset>-618490</wp:posOffset>
                </wp:positionV>
                <wp:extent cx="273685" cy="182245"/>
                <wp:effectExtent l="7620" t="17145" r="13970" b="10160"/>
                <wp:wrapNone/>
                <wp:docPr id="778" name="Freeform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9089 8802"/>
                            <a:gd name="T1" fmla="*/ T0 w 431"/>
                            <a:gd name="T2" fmla="+- 0 -687 -974"/>
                            <a:gd name="T3" fmla="*/ -687 h 287"/>
                            <a:gd name="T4" fmla="+- 0 9089 8802"/>
                            <a:gd name="T5" fmla="*/ T4 w 431"/>
                            <a:gd name="T6" fmla="+- 0 -759 -974"/>
                            <a:gd name="T7" fmla="*/ -759 h 287"/>
                            <a:gd name="T8" fmla="+- 0 8802 8802"/>
                            <a:gd name="T9" fmla="*/ T8 w 431"/>
                            <a:gd name="T10" fmla="+- 0 -759 -974"/>
                            <a:gd name="T11" fmla="*/ -759 h 287"/>
                            <a:gd name="T12" fmla="+- 0 8802 8802"/>
                            <a:gd name="T13" fmla="*/ T12 w 431"/>
                            <a:gd name="T14" fmla="+- 0 -902 -974"/>
                            <a:gd name="T15" fmla="*/ -902 h 287"/>
                            <a:gd name="T16" fmla="+- 0 9089 8802"/>
                            <a:gd name="T17" fmla="*/ T16 w 431"/>
                            <a:gd name="T18" fmla="+- 0 -902 -974"/>
                            <a:gd name="T19" fmla="*/ -902 h 287"/>
                            <a:gd name="T20" fmla="+- 0 9089 8802"/>
                            <a:gd name="T21" fmla="*/ T20 w 431"/>
                            <a:gd name="T22" fmla="+- 0 -974 -974"/>
                            <a:gd name="T23" fmla="*/ -974 h 287"/>
                            <a:gd name="T24" fmla="+- 0 9232 8802"/>
                            <a:gd name="T25" fmla="*/ T24 w 431"/>
                            <a:gd name="T26" fmla="+- 0 -830 -974"/>
                            <a:gd name="T27" fmla="*/ -830 h 287"/>
                            <a:gd name="T28" fmla="+- 0 9089 8802"/>
                            <a:gd name="T29" fmla="*/ T28 w 431"/>
                            <a:gd name="T30" fmla="+- 0 -687 -974"/>
                            <a:gd name="T31" fmla="*/ -687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2"/>
                              </a:lnTo>
                              <a:lnTo>
                                <a:pt x="287" y="72"/>
                              </a:lnTo>
                              <a:lnTo>
                                <a:pt x="287" y="0"/>
                              </a:lnTo>
                              <a:lnTo>
                                <a:pt x="430" y="144"/>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E7984C" id="Freeform 726" o:spid="_x0000_s1026" style="position:absolute;margin-left:440.1pt;margin-top:-48.7pt;width:21.55pt;height:14.35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" path="m287,287r,-72l,215,,72r287,l287,,430,144,287,287xe" filled="f" strokecolor="#020303" strokeweight=".24008mm">
                <v:path arrowok="t" o:connecttype="custom" o:connectlocs="182245,-436245;182245,-481965;0,-481965;0,-572770;182245,-572770;182245,-618490;273050,-527050;182245,-436245" o:connectangles="0,0,0,0,0,0,0,0"/>
                <w10:wrap anchorx="page"/>
              </v:shape>
            </w:pict>
          </mc:Fallback>
        </mc:AlternateContent>
      </w:r>
      <w:r w:rsidR="00372F18">
        <w:rPr>
          <w:rFonts w:ascii="Arial"/>
          <w:color w:val="020303"/>
          <w:sz w:val="16"/>
        </w:rPr>
        <w:t>Culture 30 min</w:t>
      </w:r>
    </w:p>
    <w:p w14:paraId="4675BF01" w14:textId="685BB5B2" w:rsidR="0065693B" w:rsidRDefault="00B8797A">
      <w:pPr>
        <w:ind w:left="111"/>
        <w:rPr>
          <w:rFonts w:ascii="Arial"/>
          <w:sz w:val="20"/>
        </w:rPr>
      </w:pPr>
      <w:r>
        <w:rPr>
          <w:rFonts w:ascii="Arial"/>
          <w:noProof/>
          <w:position w:val="9"/>
          <w:sz w:val="20"/>
        </w:rPr>
        <mc:AlternateContent>
          <mc:Choice Requires="wpg">
            <w:drawing>
              <wp:inline distT="0" distB="0" distL="0" distR="0" wp14:anchorId="5EEC3A48" wp14:editId="1B35571D">
                <wp:extent cx="282575" cy="191135"/>
                <wp:effectExtent l="1905" t="13335" r="10795" b="5080"/>
                <wp:docPr id="776"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75" cy="191135"/>
                          <a:chOff x="0" y="0"/>
                          <a:chExt cx="445" cy="301"/>
                        </a:xfrm>
                      </wpg:grpSpPr>
                      <wps:wsp>
                        <wps:cNvPr id="777" name="Freeform 725"/>
                        <wps:cNvSpPr>
                          <a:spLocks/>
                        </wps:cNvSpPr>
                        <wps:spPr bwMode="auto">
                          <a:xfrm>
                            <a:off x="6" y="6"/>
                            <a:ext cx="431" cy="287"/>
                          </a:xfrm>
                          <a:custGeom>
                            <a:avLst/>
                            <a:gdLst>
                              <a:gd name="T0" fmla="+- 0 294 7"/>
                              <a:gd name="T1" fmla="*/ T0 w 431"/>
                              <a:gd name="T2" fmla="+- 0 294 7"/>
                              <a:gd name="T3" fmla="*/ 294 h 287"/>
                              <a:gd name="T4" fmla="+- 0 294 7"/>
                              <a:gd name="T5" fmla="*/ T4 w 431"/>
                              <a:gd name="T6" fmla="+- 0 222 7"/>
                              <a:gd name="T7" fmla="*/ 222 h 287"/>
                              <a:gd name="T8" fmla="+- 0 7 7"/>
                              <a:gd name="T9" fmla="*/ T8 w 431"/>
                              <a:gd name="T10" fmla="+- 0 222 7"/>
                              <a:gd name="T11" fmla="*/ 222 h 287"/>
                              <a:gd name="T12" fmla="+- 0 7 7"/>
                              <a:gd name="T13" fmla="*/ T12 w 431"/>
                              <a:gd name="T14" fmla="+- 0 78 7"/>
                              <a:gd name="T15" fmla="*/ 78 h 287"/>
                              <a:gd name="T16" fmla="+- 0 294 7"/>
                              <a:gd name="T17" fmla="*/ T16 w 431"/>
                              <a:gd name="T18" fmla="+- 0 78 7"/>
                              <a:gd name="T19" fmla="*/ 78 h 287"/>
                              <a:gd name="T20" fmla="+- 0 294 7"/>
                              <a:gd name="T21" fmla="*/ T20 w 431"/>
                              <a:gd name="T22" fmla="+- 0 7 7"/>
                              <a:gd name="T23" fmla="*/ 7 h 287"/>
                              <a:gd name="T24" fmla="+- 0 437 7"/>
                              <a:gd name="T25" fmla="*/ T24 w 431"/>
                              <a:gd name="T26" fmla="+- 0 150 7"/>
                              <a:gd name="T27" fmla="*/ 150 h 287"/>
                              <a:gd name="T28" fmla="+- 0 294 7"/>
                              <a:gd name="T29" fmla="*/ T28 w 431"/>
                              <a:gd name="T30" fmla="+- 0 294 7"/>
                              <a:gd name="T31" fmla="*/ 294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7" y="287"/>
                                </a:moveTo>
                                <a:lnTo>
                                  <a:pt x="287" y="215"/>
                                </a:lnTo>
                                <a:lnTo>
                                  <a:pt x="0" y="215"/>
                                </a:lnTo>
                                <a:lnTo>
                                  <a:pt x="0" y="71"/>
                                </a:lnTo>
                                <a:lnTo>
                                  <a:pt x="287" y="71"/>
                                </a:lnTo>
                                <a:lnTo>
                                  <a:pt x="287" y="0"/>
                                </a:lnTo>
                                <a:lnTo>
                                  <a:pt x="430" y="143"/>
                                </a:lnTo>
                                <a:lnTo>
                                  <a:pt x="287"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575F39B" id="Group 724" o:spid="_x0000_s1026" style="width:22.25pt;height:15.05pt;mso-position-horizontal-relative:char;mso-position-vertical-relative:line" coordsize="445,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">
                <v:shape id="Freeform 725" o:spid="_x0000_s1027" style="position:absolute;left:6;top:6;width:431;height:287;visibility:visible;mso-wrap-style:square;v-text-anchor:top" coordsize="43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" path="m287,287r,-72l,215,,71r287,l287,,430,143,287,287xe" filled="f" strokecolor="#020303" strokeweight=".24008mm">
                  <v:path arrowok="t" o:connecttype="custom" o:connectlocs="287,294;287,222;0,222;0,78;287,78;287,7;430,150;287,294" o:connectangles="0,0,0,0,0,0,0,0"/>
                </v:shape>
                <w10:anchorlock/>
              </v:group>
            </w:pict>
          </mc:Fallback>
        </mc:AlternateContent>
      </w:r>
      <w:r w:rsidR="00372F18">
        <w:rPr>
          <w:rFonts w:ascii="Times New Roman"/>
          <w:spacing w:val="8"/>
          <w:position w:val="9"/>
          <w:sz w:val="20"/>
        </w:rPr>
        <w:t xml:space="preserve"> </w:t>
      </w:r>
      <w:r w:rsidR="00372F18">
        <w:rPr>
          <w:rFonts w:ascii="Arial"/>
          <w:noProof/>
          <w:spacing w:val="8"/>
          <w:sz w:val="20"/>
        </w:rPr>
        <w:drawing>
          <wp:inline distT="0" distB="0" distL="0" distR="0" wp14:anchorId="524B922E" wp14:editId="473AEDB0">
            <wp:extent cx="467589" cy="308610"/>
            <wp:effectExtent l="0" t="0" r="0" b="0"/>
            <wp:docPr id="6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7.jpeg"/>
                    <pic:cNvPicPr/>
                  </pic:nvPicPr>
                  <pic:blipFill>
                    <a:blip r:embed="rId112" cstate="print"/>
                    <a:stretch>
                      <a:fillRect/>
                    </a:stretch>
                  </pic:blipFill>
                  <pic:spPr>
                    <a:xfrm>
                      <a:off x="0" y="0"/>
                      <a:ext cx="467589" cy="308610"/>
                    </a:xfrm>
                    <a:prstGeom prst="rect">
                      <a:avLst/>
                    </a:prstGeom>
                  </pic:spPr>
                </pic:pic>
              </a:graphicData>
            </a:graphic>
          </wp:inline>
        </w:drawing>
      </w:r>
    </w:p>
    <w:p w14:paraId="2E2D7603" w14:textId="77777777" w:rsidR="0065693B" w:rsidRDefault="00372F18">
      <w:pPr>
        <w:pStyle w:val="BodyText"/>
        <w:rPr>
          <w:rFonts w:ascii="Arial"/>
          <w:sz w:val="18"/>
        </w:rPr>
      </w:pPr>
      <w:r>
        <w:br w:type="column"/>
      </w:r>
    </w:p>
    <w:p w14:paraId="2115131B" w14:textId="77777777" w:rsidR="0065693B" w:rsidRDefault="0065693B">
      <w:pPr>
        <w:pStyle w:val="BodyText"/>
        <w:spacing w:before="5"/>
        <w:rPr>
          <w:rFonts w:ascii="Arial"/>
          <w:sz w:val="25"/>
        </w:rPr>
      </w:pPr>
    </w:p>
    <w:p w14:paraId="408AA742" w14:textId="77777777" w:rsidR="0065693B" w:rsidRDefault="00372F18">
      <w:pPr>
        <w:spacing w:line="249" w:lineRule="auto"/>
        <w:ind w:left="225" w:hanging="205"/>
        <w:rPr>
          <w:rFonts w:ascii="Arial"/>
          <w:b/>
          <w:sz w:val="16"/>
        </w:rPr>
      </w:pPr>
      <w:r>
        <w:rPr>
          <w:rFonts w:ascii="Arial"/>
          <w:b/>
          <w:color w:val="2F76B6"/>
          <w:spacing w:val="-4"/>
          <w:sz w:val="16"/>
        </w:rPr>
        <w:t xml:space="preserve">ATAC-seq </w:t>
      </w:r>
      <w:r>
        <w:rPr>
          <w:rFonts w:ascii="Arial"/>
          <w:b/>
          <w:color w:val="2F76B6"/>
          <w:sz w:val="16"/>
        </w:rPr>
        <w:t>fixed</w:t>
      </w:r>
    </w:p>
    <w:p w14:paraId="223F6E83" w14:textId="77777777" w:rsidR="0065693B" w:rsidRDefault="00372F18">
      <w:pPr>
        <w:pStyle w:val="BodyText"/>
        <w:rPr>
          <w:rFonts w:ascii="Arial"/>
          <w:b/>
          <w:sz w:val="18"/>
        </w:rPr>
      </w:pPr>
      <w:r>
        <w:br w:type="column"/>
      </w:r>
    </w:p>
    <w:p w14:paraId="767F61C4" w14:textId="77777777" w:rsidR="0065693B" w:rsidRDefault="0065693B">
      <w:pPr>
        <w:pStyle w:val="BodyText"/>
        <w:rPr>
          <w:rFonts w:ascii="Arial"/>
          <w:b/>
          <w:sz w:val="18"/>
        </w:rPr>
      </w:pPr>
    </w:p>
    <w:p w14:paraId="0FD695AA" w14:textId="77777777" w:rsidR="0065693B" w:rsidRDefault="0065693B">
      <w:pPr>
        <w:pStyle w:val="BodyText"/>
        <w:rPr>
          <w:rFonts w:ascii="Arial"/>
          <w:b/>
          <w:sz w:val="18"/>
        </w:rPr>
      </w:pPr>
    </w:p>
    <w:p w14:paraId="36385F2B" w14:textId="77777777" w:rsidR="0065693B" w:rsidRDefault="0065693B">
      <w:pPr>
        <w:pStyle w:val="BodyText"/>
        <w:rPr>
          <w:rFonts w:ascii="Arial"/>
          <w:b/>
          <w:sz w:val="18"/>
        </w:rPr>
      </w:pPr>
    </w:p>
    <w:p w14:paraId="2BA7C83E" w14:textId="77777777" w:rsidR="0065693B" w:rsidRDefault="0065693B">
      <w:pPr>
        <w:pStyle w:val="BodyText"/>
        <w:rPr>
          <w:rFonts w:ascii="Arial"/>
          <w:b/>
          <w:sz w:val="18"/>
        </w:rPr>
      </w:pPr>
    </w:p>
    <w:p w14:paraId="5EB9C146" w14:textId="77777777" w:rsidR="0065693B" w:rsidRDefault="0065693B">
      <w:pPr>
        <w:pStyle w:val="BodyText"/>
        <w:rPr>
          <w:rFonts w:ascii="Arial"/>
          <w:b/>
          <w:sz w:val="18"/>
        </w:rPr>
      </w:pPr>
    </w:p>
    <w:p w14:paraId="1738709A" w14:textId="77777777" w:rsidR="0065693B" w:rsidRDefault="0065693B">
      <w:pPr>
        <w:pStyle w:val="BodyText"/>
        <w:rPr>
          <w:rFonts w:ascii="Arial"/>
          <w:b/>
          <w:sz w:val="18"/>
        </w:rPr>
      </w:pPr>
    </w:p>
    <w:p w14:paraId="6B447313" w14:textId="77777777" w:rsidR="0065693B" w:rsidRDefault="0065693B">
      <w:pPr>
        <w:pStyle w:val="BodyText"/>
        <w:rPr>
          <w:rFonts w:ascii="Arial"/>
          <w:b/>
          <w:sz w:val="18"/>
        </w:rPr>
      </w:pPr>
    </w:p>
    <w:p w14:paraId="3BFF8368" w14:textId="1DD43F8E" w:rsidR="0065693B" w:rsidRDefault="00B8797A">
      <w:pPr>
        <w:spacing w:before="108" w:line="244" w:lineRule="auto"/>
        <w:ind w:left="703" w:right="-12"/>
        <w:rPr>
          <w:rFonts w:ascii="Arial"/>
          <w:sz w:val="11"/>
        </w:rPr>
      </w:pPr>
      <w:r>
        <w:rPr>
          <w:noProof/>
        </w:rPr>
        <mc:AlternateContent>
          <mc:Choice Requires="wps">
            <w:drawing>
              <wp:anchor distT="0" distB="0" distL="114300" distR="114300" simplePos="0" relativeHeight="251576320" behindDoc="0" locked="0" layoutInCell="1" allowOverlap="1" wp14:anchorId="4CC67513" wp14:editId="4B8A9072">
                <wp:simplePos x="0" y="0"/>
                <wp:positionH relativeFrom="page">
                  <wp:posOffset>6791960</wp:posOffset>
                </wp:positionH>
                <wp:positionV relativeFrom="paragraph">
                  <wp:posOffset>187960</wp:posOffset>
                </wp:positionV>
                <wp:extent cx="62230" cy="0"/>
                <wp:effectExtent l="10160" t="8255" r="13335" b="10795"/>
                <wp:wrapNone/>
                <wp:docPr id="775" name="Lin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30" cy="0"/>
                        </a:xfrm>
                        <a:prstGeom prst="line">
                          <a:avLst/>
                        </a:prstGeom>
                        <a:noFill/>
                        <a:ln w="12965">
                          <a:solidFill>
                            <a:srgbClr val="02030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685D83" id="Line 723" o:spid="_x0000_s1026" style="position:absolute;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4.8pt,14.8pt" to="539.7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" strokecolor="#020303" strokeweight=".36014mm">
                <w10:wrap anchorx="page"/>
              </v:line>
            </w:pict>
          </mc:Fallback>
        </mc:AlternateContent>
      </w:r>
      <w:r>
        <w:rPr>
          <w:noProof/>
        </w:rPr>
        <mc:AlternateContent>
          <mc:Choice Requires="wps">
            <w:drawing>
              <wp:anchor distT="0" distB="0" distL="114300" distR="114300" simplePos="0" relativeHeight="251582464" behindDoc="0" locked="0" layoutInCell="1" allowOverlap="1" wp14:anchorId="74863CBB" wp14:editId="183D1794">
                <wp:simplePos x="0" y="0"/>
                <wp:positionH relativeFrom="page">
                  <wp:posOffset>6160770</wp:posOffset>
                </wp:positionH>
                <wp:positionV relativeFrom="paragraph">
                  <wp:posOffset>31115</wp:posOffset>
                </wp:positionV>
                <wp:extent cx="631190" cy="314325"/>
                <wp:effectExtent l="7620" t="13335" r="8890" b="5715"/>
                <wp:wrapNone/>
                <wp:docPr id="774" name="Text 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314325"/>
                        </a:xfrm>
                        <a:prstGeom prst="rect">
                          <a:avLst/>
                        </a:prstGeom>
                        <a:noFill/>
                        <a:ln w="8643">
                          <a:solidFill>
                            <a:srgbClr val="F2923F"/>
                          </a:solidFill>
                          <a:miter lim="800000"/>
                          <a:headEnd/>
                          <a:tailEnd/>
                        </a:ln>
                        <a:extLst>
                          <a:ext uri="{909E8E84-426E-40DD-AFC4-6F175D3DCCD1}">
                            <a14:hiddenFill xmlns:a14="http://schemas.microsoft.com/office/drawing/2010/main">
                              <a:solidFill>
                                <a:srgbClr val="FFFFFF"/>
                              </a:solidFill>
                            </a14:hiddenFill>
                          </a:ext>
                        </a:extLst>
                      </wps:spPr>
                      <wps:txbx>
                        <w:txbxContent>
                          <w:p w14:paraId="6778BF32" w14:textId="77777777" w:rsidR="003162A5" w:rsidRDefault="003162A5">
                            <w:pPr>
                              <w:spacing w:before="55"/>
                              <w:ind w:left="105" w:right="100"/>
                              <w:jc w:val="center"/>
                              <w:rPr>
                                <w:rFonts w:ascii="Arial"/>
                                <w:sz w:val="16"/>
                              </w:rPr>
                            </w:pPr>
                            <w:r>
                              <w:rPr>
                                <w:rFonts w:ascii="Arial"/>
                                <w:color w:val="020303"/>
                                <w:sz w:val="16"/>
                              </w:rPr>
                              <w:t>FACS</w:t>
                            </w:r>
                          </w:p>
                          <w:p w14:paraId="1E4BC4E5" w14:textId="77777777" w:rsidR="003162A5" w:rsidRDefault="003162A5">
                            <w:pPr>
                              <w:spacing w:before="7"/>
                              <w:ind w:left="105" w:right="100"/>
                              <w:jc w:val="center"/>
                              <w:rPr>
                                <w:rFonts w:ascii="Arial"/>
                                <w:sz w:val="16"/>
                              </w:rPr>
                            </w:pPr>
                            <w:r>
                              <w:rPr>
                                <w:rFonts w:ascii="Arial"/>
                                <w:color w:val="020303"/>
                                <w:sz w:val="16"/>
                              </w:rPr>
                              <w:t>separation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63CBB" id="Text Box 722" o:spid="_x0000_s1755" type="#_x0000_t202" style="position:absolute;left:0;text-align:left;margin-left:485.1pt;margin-top:2.45pt;width:49.7pt;height:24.7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" filled="f" strokecolor="#f2923f" strokeweight=".24008mm">
                <v:textbox inset="0,0,0,0">
                  <w:txbxContent>
                    <w:p w14:paraId="6778BF32" w14:textId="77777777" w:rsidR="003162A5" w:rsidRDefault="003162A5">
                      <w:pPr>
                        <w:spacing w:before="55"/>
                        <w:ind w:left="105" w:right="100"/>
                        <w:jc w:val="center"/>
                        <w:rPr>
                          <w:rFonts w:ascii="Arial"/>
                          <w:sz w:val="16"/>
                        </w:rPr>
                      </w:pPr>
                      <w:r>
                        <w:rPr>
                          <w:rFonts w:ascii="Arial"/>
                          <w:color w:val="020303"/>
                          <w:sz w:val="16"/>
                        </w:rPr>
                        <w:t>FACS</w:t>
                      </w:r>
                    </w:p>
                    <w:p w14:paraId="1E4BC4E5" w14:textId="77777777" w:rsidR="003162A5" w:rsidRDefault="003162A5">
                      <w:pPr>
                        <w:spacing w:before="7"/>
                        <w:ind w:left="105" w:right="100"/>
                        <w:jc w:val="center"/>
                        <w:rPr>
                          <w:rFonts w:ascii="Arial"/>
                          <w:sz w:val="16"/>
                        </w:rPr>
                      </w:pPr>
                      <w:r>
                        <w:rPr>
                          <w:rFonts w:ascii="Arial"/>
                          <w:color w:val="020303"/>
                          <w:sz w:val="16"/>
                        </w:rPr>
                        <w:t>separation</w:t>
                      </w:r>
                    </w:p>
                  </w:txbxContent>
                </v:textbox>
                <w10:wrap anchorx="page"/>
              </v:shape>
            </w:pict>
          </mc:Fallback>
        </mc:AlternateContent>
      </w:r>
      <w:r w:rsidR="00372F18">
        <w:rPr>
          <w:rFonts w:ascii="Arial"/>
          <w:color w:val="020303"/>
          <w:sz w:val="16"/>
        </w:rPr>
        <w:t>CD14</w:t>
      </w:r>
      <w:r w:rsidR="00372F18">
        <w:rPr>
          <w:rFonts w:ascii="Arial"/>
          <w:color w:val="020303"/>
          <w:position w:val="5"/>
          <w:sz w:val="11"/>
        </w:rPr>
        <w:t xml:space="preserve">+ </w:t>
      </w:r>
      <w:r w:rsidR="00372F18">
        <w:rPr>
          <w:rFonts w:ascii="Arial"/>
          <w:color w:val="020303"/>
          <w:sz w:val="16"/>
        </w:rPr>
        <w:t>CD4</w:t>
      </w:r>
      <w:r w:rsidR="00372F18">
        <w:rPr>
          <w:rFonts w:ascii="Arial"/>
          <w:color w:val="020303"/>
          <w:position w:val="5"/>
          <w:sz w:val="11"/>
        </w:rPr>
        <w:t>+</w:t>
      </w:r>
    </w:p>
    <w:p w14:paraId="54610F03" w14:textId="77777777" w:rsidR="0065693B" w:rsidRDefault="00372F18">
      <w:pPr>
        <w:pStyle w:val="BodyText"/>
        <w:rPr>
          <w:rFonts w:ascii="Arial"/>
          <w:sz w:val="18"/>
        </w:rPr>
      </w:pPr>
      <w:r>
        <w:br w:type="column"/>
      </w:r>
    </w:p>
    <w:p w14:paraId="2A89C4F3" w14:textId="77777777" w:rsidR="0065693B" w:rsidRDefault="0065693B">
      <w:pPr>
        <w:pStyle w:val="BodyText"/>
        <w:rPr>
          <w:rFonts w:ascii="Arial"/>
          <w:sz w:val="18"/>
        </w:rPr>
      </w:pPr>
    </w:p>
    <w:p w14:paraId="02557679" w14:textId="77777777" w:rsidR="0065693B" w:rsidRDefault="0065693B">
      <w:pPr>
        <w:pStyle w:val="BodyText"/>
        <w:rPr>
          <w:rFonts w:ascii="Arial"/>
          <w:sz w:val="18"/>
        </w:rPr>
      </w:pPr>
    </w:p>
    <w:p w14:paraId="23AEAB6B" w14:textId="77777777" w:rsidR="0065693B" w:rsidRDefault="0065693B">
      <w:pPr>
        <w:pStyle w:val="BodyText"/>
        <w:rPr>
          <w:rFonts w:ascii="Arial"/>
          <w:sz w:val="18"/>
        </w:rPr>
      </w:pPr>
    </w:p>
    <w:p w14:paraId="7EF2E8D5" w14:textId="77777777" w:rsidR="0065693B" w:rsidRDefault="0065693B">
      <w:pPr>
        <w:pStyle w:val="BodyText"/>
        <w:rPr>
          <w:rFonts w:ascii="Arial"/>
          <w:sz w:val="18"/>
        </w:rPr>
      </w:pPr>
    </w:p>
    <w:p w14:paraId="47DB36BA" w14:textId="77777777" w:rsidR="0065693B" w:rsidRDefault="0065693B">
      <w:pPr>
        <w:pStyle w:val="BodyText"/>
        <w:rPr>
          <w:rFonts w:ascii="Arial"/>
          <w:sz w:val="18"/>
        </w:rPr>
      </w:pPr>
    </w:p>
    <w:p w14:paraId="3FCF6772" w14:textId="77777777" w:rsidR="0065693B" w:rsidRDefault="0065693B">
      <w:pPr>
        <w:pStyle w:val="BodyText"/>
        <w:rPr>
          <w:rFonts w:ascii="Arial"/>
          <w:sz w:val="18"/>
        </w:rPr>
      </w:pPr>
    </w:p>
    <w:p w14:paraId="12C04D25" w14:textId="77777777" w:rsidR="0065693B" w:rsidRDefault="0065693B">
      <w:pPr>
        <w:pStyle w:val="BodyText"/>
        <w:rPr>
          <w:rFonts w:ascii="Arial"/>
          <w:sz w:val="18"/>
        </w:rPr>
      </w:pPr>
    </w:p>
    <w:p w14:paraId="765C37EA" w14:textId="77777777" w:rsidR="0065693B" w:rsidRDefault="0065693B">
      <w:pPr>
        <w:pStyle w:val="BodyText"/>
        <w:spacing w:before="6"/>
        <w:rPr>
          <w:rFonts w:ascii="Arial"/>
          <w:sz w:val="14"/>
        </w:rPr>
      </w:pPr>
    </w:p>
    <w:p w14:paraId="4ADA040B" w14:textId="2B1B875F" w:rsidR="0065693B" w:rsidRDefault="00B8797A">
      <w:pPr>
        <w:spacing w:line="249" w:lineRule="auto"/>
        <w:ind w:left="685" w:right="1752" w:hanging="164"/>
        <w:rPr>
          <w:rFonts w:ascii="Arial"/>
          <w:b/>
          <w:sz w:val="16"/>
        </w:rPr>
      </w:pPr>
      <w:r>
        <w:rPr>
          <w:noProof/>
        </w:rPr>
        <mc:AlternateContent>
          <mc:Choice Requires="wps">
            <w:drawing>
              <wp:anchor distT="0" distB="0" distL="114300" distR="114300" simplePos="0" relativeHeight="251577344" behindDoc="0" locked="0" layoutInCell="1" allowOverlap="1" wp14:anchorId="5CD4C22D" wp14:editId="23AC7BF1">
                <wp:simplePos x="0" y="0"/>
                <wp:positionH relativeFrom="page">
                  <wp:posOffset>7261860</wp:posOffset>
                </wp:positionH>
                <wp:positionV relativeFrom="paragraph">
                  <wp:posOffset>27305</wp:posOffset>
                </wp:positionV>
                <wp:extent cx="273685" cy="182245"/>
                <wp:effectExtent l="13335" t="20320" r="17780" b="6985"/>
                <wp:wrapNone/>
                <wp:docPr id="773" name="Freeform 7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685" cy="182245"/>
                        </a:xfrm>
                        <a:custGeom>
                          <a:avLst/>
                          <a:gdLst>
                            <a:gd name="T0" fmla="+- 0 11724 11436"/>
                            <a:gd name="T1" fmla="*/ T0 w 431"/>
                            <a:gd name="T2" fmla="+- 0 330 43"/>
                            <a:gd name="T3" fmla="*/ 330 h 287"/>
                            <a:gd name="T4" fmla="+- 0 11724 11436"/>
                            <a:gd name="T5" fmla="*/ T4 w 431"/>
                            <a:gd name="T6" fmla="+- 0 258 43"/>
                            <a:gd name="T7" fmla="*/ 258 h 287"/>
                            <a:gd name="T8" fmla="+- 0 11436 11436"/>
                            <a:gd name="T9" fmla="*/ T8 w 431"/>
                            <a:gd name="T10" fmla="+- 0 258 43"/>
                            <a:gd name="T11" fmla="*/ 258 h 287"/>
                            <a:gd name="T12" fmla="+- 0 11436 11436"/>
                            <a:gd name="T13" fmla="*/ T12 w 431"/>
                            <a:gd name="T14" fmla="+- 0 115 43"/>
                            <a:gd name="T15" fmla="*/ 115 h 287"/>
                            <a:gd name="T16" fmla="+- 0 11724 11436"/>
                            <a:gd name="T17" fmla="*/ T16 w 431"/>
                            <a:gd name="T18" fmla="+- 0 115 43"/>
                            <a:gd name="T19" fmla="*/ 115 h 287"/>
                            <a:gd name="T20" fmla="+- 0 11724 11436"/>
                            <a:gd name="T21" fmla="*/ T20 w 431"/>
                            <a:gd name="T22" fmla="+- 0 43 43"/>
                            <a:gd name="T23" fmla="*/ 43 h 287"/>
                            <a:gd name="T24" fmla="+- 0 11867 11436"/>
                            <a:gd name="T25" fmla="*/ T24 w 431"/>
                            <a:gd name="T26" fmla="+- 0 187 43"/>
                            <a:gd name="T27" fmla="*/ 187 h 287"/>
                            <a:gd name="T28" fmla="+- 0 11724 11436"/>
                            <a:gd name="T29" fmla="*/ T28 w 431"/>
                            <a:gd name="T30" fmla="+- 0 330 43"/>
                            <a:gd name="T31" fmla="*/ 330 h 2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1" h="287">
                              <a:moveTo>
                                <a:pt x="288" y="287"/>
                              </a:moveTo>
                              <a:lnTo>
                                <a:pt x="288" y="215"/>
                              </a:lnTo>
                              <a:lnTo>
                                <a:pt x="0" y="215"/>
                              </a:lnTo>
                              <a:lnTo>
                                <a:pt x="0" y="72"/>
                              </a:lnTo>
                              <a:lnTo>
                                <a:pt x="288" y="72"/>
                              </a:lnTo>
                              <a:lnTo>
                                <a:pt x="288" y="0"/>
                              </a:lnTo>
                              <a:lnTo>
                                <a:pt x="431" y="144"/>
                              </a:lnTo>
                              <a:lnTo>
                                <a:pt x="288" y="287"/>
                              </a:lnTo>
                              <a:close/>
                            </a:path>
                          </a:pathLst>
                        </a:custGeom>
                        <a:noFill/>
                        <a:ln w="8643">
                          <a:solidFill>
                            <a:srgbClr val="02030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0BB58" id="Freeform 721" o:spid="_x0000_s1026" style="position:absolute;margin-left:571.8pt;margin-top:2.15pt;width:21.55pt;height:14.3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" path="m288,287r,-72l,215,,72r288,l288,,431,144,288,287xe" filled="f" strokecolor="#020303" strokeweight=".24008mm">
                <v:path arrowok="t" o:connecttype="custom" o:connectlocs="182880,209550;182880,163830;0,163830;0,73025;182880,73025;182880,27305;273685,118745;182880,209550" o:connectangles="0,0,0,0,0,0,0,0"/>
                <w10:wrap anchorx="page"/>
              </v:shape>
            </w:pict>
          </mc:Fallback>
        </mc:AlternateContent>
      </w:r>
      <w:r>
        <w:rPr>
          <w:noProof/>
        </w:rPr>
        <mc:AlternateContent>
          <mc:Choice Requires="wps">
            <w:drawing>
              <wp:anchor distT="0" distB="0" distL="114300" distR="114300" simplePos="0" relativeHeight="251578368" behindDoc="0" locked="0" layoutInCell="1" allowOverlap="1" wp14:anchorId="692A1615" wp14:editId="3C81B1A4">
                <wp:simplePos x="0" y="0"/>
                <wp:positionH relativeFrom="page">
                  <wp:posOffset>4133850</wp:posOffset>
                </wp:positionH>
                <wp:positionV relativeFrom="paragraph">
                  <wp:posOffset>455930</wp:posOffset>
                </wp:positionV>
                <wp:extent cx="288925" cy="0"/>
                <wp:effectExtent l="19050" t="10795" r="15875" b="17780"/>
                <wp:wrapNone/>
                <wp:docPr id="772"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925" cy="0"/>
                        </a:xfrm>
                        <a:prstGeom prst="line">
                          <a:avLst/>
                        </a:prstGeom>
                        <a:noFill/>
                        <a:ln w="19448">
                          <a:solidFill>
                            <a:srgbClr val="020303"/>
                          </a:solidFill>
                          <a:prstDash val="sys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D5446" id="Line 720" o:spid="_x0000_s1026" style="position:absolute;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5pt,35.9pt" to="348.25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" strokecolor="#020303" strokeweight=".54022mm">
                <v:stroke dashstyle="3 1"/>
                <w10:wrap anchorx="page"/>
              </v:line>
            </w:pict>
          </mc:Fallback>
        </mc:AlternateContent>
      </w:r>
      <w:r>
        <w:rPr>
          <w:noProof/>
        </w:rPr>
        <mc:AlternateContent>
          <mc:Choice Requires="wps">
            <w:drawing>
              <wp:anchor distT="0" distB="0" distL="114300" distR="114300" simplePos="0" relativeHeight="251580416" behindDoc="0" locked="0" layoutInCell="1" allowOverlap="1" wp14:anchorId="0E9E0663" wp14:editId="0F2774BB">
                <wp:simplePos x="0" y="0"/>
                <wp:positionH relativeFrom="page">
                  <wp:posOffset>4422775</wp:posOffset>
                </wp:positionH>
                <wp:positionV relativeFrom="paragraph">
                  <wp:posOffset>375920</wp:posOffset>
                </wp:positionV>
                <wp:extent cx="3681095" cy="159385"/>
                <wp:effectExtent l="3175" t="6985" r="1905" b="5080"/>
                <wp:wrapNone/>
                <wp:docPr id="771" name="Text Box 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095" cy="159385"/>
                        </a:xfrm>
                        <a:prstGeom prst="rect">
                          <a:avLst/>
                        </a:prstGeom>
                        <a:solidFill>
                          <a:srgbClr val="EE3424">
                            <a:alpha val="36078"/>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67B739" w14:textId="77777777" w:rsidR="003162A5" w:rsidRDefault="003162A5">
                            <w:pPr>
                              <w:spacing w:before="23"/>
                              <w:ind w:left="2632" w:right="2627"/>
                              <w:jc w:val="center"/>
                              <w:rPr>
                                <w:rFonts w:ascii="Arial"/>
                                <w:sz w:val="19"/>
                              </w:rPr>
                            </w:pPr>
                            <w:r>
                              <w:rPr>
                                <w:rFonts w:ascii="Arial"/>
                                <w:color w:val="020303"/>
                                <w:sz w:val="19"/>
                              </w:rPr>
                              <w:t>Day 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E0663" id="Text Box 719" o:spid="_x0000_s1756" type="#_x0000_t202" style="position:absolute;left:0;text-align:left;margin-left:348.25pt;margin-top:29.6pt;width:289.85pt;height:12.55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" fillcolor="#ee3424" stroked="f">
                <v:fill opacity="23644f"/>
                <v:textbox inset="0,0,0,0">
                  <w:txbxContent>
                    <w:p w14:paraId="6F67B739" w14:textId="77777777" w:rsidR="003162A5" w:rsidRDefault="003162A5">
                      <w:pPr>
                        <w:spacing w:before="23"/>
                        <w:ind w:left="2632" w:right="2627"/>
                        <w:jc w:val="center"/>
                        <w:rPr>
                          <w:rFonts w:ascii="Arial"/>
                          <w:sz w:val="19"/>
                        </w:rPr>
                      </w:pPr>
                      <w:r>
                        <w:rPr>
                          <w:rFonts w:ascii="Arial"/>
                          <w:color w:val="020303"/>
                          <w:sz w:val="19"/>
                        </w:rPr>
                        <w:t>Day 7</w:t>
                      </w:r>
                    </w:p>
                  </w:txbxContent>
                </v:textbox>
                <w10:wrap anchorx="page"/>
              </v:shape>
            </w:pict>
          </mc:Fallback>
        </mc:AlternateContent>
      </w:r>
      <w:r w:rsidR="00372F18">
        <w:rPr>
          <w:rFonts w:ascii="Arial"/>
          <w:b/>
          <w:color w:val="ED2224"/>
          <w:sz w:val="16"/>
        </w:rPr>
        <w:t>ATAC-seq frozen</w:t>
      </w:r>
    </w:p>
    <w:p w14:paraId="28D9F38A" w14:textId="77777777" w:rsidR="0065693B" w:rsidRDefault="0065693B">
      <w:pPr>
        <w:spacing w:line="249" w:lineRule="auto"/>
        <w:rPr>
          <w:rFonts w:ascii="Arial"/>
          <w:sz w:val="16"/>
        </w:rPr>
        <w:sectPr w:rsidR="0065693B">
          <w:type w:val="continuous"/>
          <w:pgSz w:w="16840" w:h="11910" w:orient="landscape"/>
          <w:pgMar w:top="1580" w:right="1920" w:bottom="800" w:left="1080" w:header="720" w:footer="720" w:gutter="0"/>
          <w:cols w:num="7" w:space="720" w:equalWidth="0">
            <w:col w:w="2690" w:space="40"/>
            <w:col w:w="1203" w:space="39"/>
            <w:col w:w="2645" w:space="40"/>
            <w:col w:w="1586" w:space="39"/>
            <w:col w:w="787" w:space="40"/>
            <w:col w:w="1185" w:space="39"/>
            <w:col w:w="3507"/>
          </w:cols>
        </w:sectPr>
      </w:pPr>
    </w:p>
    <w:p w14:paraId="4C60AAEE" w14:textId="583DAFCE" w:rsidR="0065693B" w:rsidRDefault="00B8797A">
      <w:pPr>
        <w:pStyle w:val="BodyText"/>
        <w:spacing w:before="2"/>
        <w:rPr>
          <w:rFonts w:ascii="Arial"/>
          <w:b/>
          <w:sz w:val="18"/>
        </w:rPr>
      </w:pPr>
      <w:r>
        <w:rPr>
          <w:noProof/>
        </w:rPr>
        <mc:AlternateContent>
          <mc:Choice Requires="wps">
            <w:drawing>
              <wp:anchor distT="0" distB="0" distL="114300" distR="114300" simplePos="0" relativeHeight="251565056" behindDoc="0" locked="0" layoutInCell="1" allowOverlap="1" wp14:anchorId="5F67C6E0" wp14:editId="6AA1B22F">
                <wp:simplePos x="0" y="0"/>
                <wp:positionH relativeFrom="page">
                  <wp:posOffset>9711055</wp:posOffset>
                </wp:positionH>
                <wp:positionV relativeFrom="page">
                  <wp:posOffset>1306830</wp:posOffset>
                </wp:positionV>
                <wp:extent cx="0" cy="5400040"/>
                <wp:effectExtent l="5080" t="11430" r="13970" b="8255"/>
                <wp:wrapNone/>
                <wp:docPr id="770"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023B33" id="Line 718" o:spid="_x0000_s1026" style="position:absolute;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4.65pt,102.9pt" to="764.6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" strokeweight=".17569mm">
                <w10:wrap anchorx="page" anchory="page"/>
              </v:line>
            </w:pict>
          </mc:Fallback>
        </mc:AlternateContent>
      </w:r>
      <w:r>
        <w:rPr>
          <w:noProof/>
        </w:rPr>
        <mc:AlternateContent>
          <mc:Choice Requires="wps">
            <w:drawing>
              <wp:anchor distT="0" distB="0" distL="114300" distR="114300" simplePos="0" relativeHeight="251579392" behindDoc="0" locked="0" layoutInCell="1" allowOverlap="1" wp14:anchorId="2B456115" wp14:editId="59DB8140">
                <wp:simplePos x="0" y="0"/>
                <wp:positionH relativeFrom="page">
                  <wp:posOffset>565150</wp:posOffset>
                </wp:positionH>
                <wp:positionV relativeFrom="page">
                  <wp:posOffset>1306830</wp:posOffset>
                </wp:positionV>
                <wp:extent cx="0" cy="5400040"/>
                <wp:effectExtent l="12700" t="11430" r="6350" b="8255"/>
                <wp:wrapNone/>
                <wp:docPr id="769"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004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7E783D" id="Line 717" o:spid="_x0000_s1026" style="position:absolute;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4.5pt,102.9pt" to="44.5pt,5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" strokeweight=".17569mm">
                <w10:wrap anchorx="page" anchory="page"/>
              </v:line>
            </w:pict>
          </mc:Fallback>
        </mc:AlternateContent>
      </w:r>
      <w:r>
        <w:rPr>
          <w:noProof/>
        </w:rPr>
        <mc:AlternateContent>
          <mc:Choice Requires="wps">
            <w:drawing>
              <wp:anchor distT="0" distB="0" distL="114300" distR="114300" simplePos="0" relativeHeight="251583488" behindDoc="0" locked="0" layoutInCell="1" allowOverlap="1" wp14:anchorId="1FAA3713" wp14:editId="411B7C45">
                <wp:simplePos x="0" y="0"/>
                <wp:positionH relativeFrom="page">
                  <wp:posOffset>9714865</wp:posOffset>
                </wp:positionH>
                <wp:positionV relativeFrom="page">
                  <wp:posOffset>1294130</wp:posOffset>
                </wp:positionV>
                <wp:extent cx="208280" cy="5126355"/>
                <wp:effectExtent l="0" t="0" r="1905" b="0"/>
                <wp:wrapNone/>
                <wp:docPr id="768" name="Text Box 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512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46E39"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A3713" id="Text Box 716" o:spid="_x0000_s1757" type="#_x0000_t202" style="position:absolute;margin-left:764.95pt;margin-top:101.9pt;width:16.4pt;height:403.6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" filled="f" stroked="f">
                <v:textbox style="layout-flow:vertical" inset="0,0,0,0">
                  <w:txbxContent>
                    <w:p w14:paraId="37F46E39"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r>
        <w:rPr>
          <w:noProof/>
        </w:rPr>
        <mc:AlternateContent>
          <mc:Choice Requires="wps">
            <w:drawing>
              <wp:anchor distT="0" distB="0" distL="114300" distR="114300" simplePos="0" relativeHeight="251584512" behindDoc="0" locked="0" layoutInCell="1" allowOverlap="1" wp14:anchorId="600FA293" wp14:editId="11257473">
                <wp:simplePos x="0" y="0"/>
                <wp:positionH relativeFrom="page">
                  <wp:posOffset>323850</wp:posOffset>
                </wp:positionH>
                <wp:positionV relativeFrom="page">
                  <wp:posOffset>6528435</wp:posOffset>
                </wp:positionV>
                <wp:extent cx="208280" cy="191135"/>
                <wp:effectExtent l="0" t="3810" r="1270" b="0"/>
                <wp:wrapNone/>
                <wp:docPr id="767" name="Text 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40F9B" w14:textId="77777777" w:rsidR="003162A5" w:rsidRDefault="003162A5">
                            <w:pPr>
                              <w:pStyle w:val="BodyText"/>
                              <w:spacing w:before="22"/>
                              <w:ind w:left="20"/>
                            </w:pPr>
                            <w:r>
                              <w:t>33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FA293" id="Text Box 715" o:spid="_x0000_s1758" type="#_x0000_t202" style="position:absolute;margin-left:25.5pt;margin-top:514.05pt;width:16.4pt;height:15.05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" filled="f" stroked="f">
                <v:textbox style="layout-flow:vertical" inset="0,0,0,0">
                  <w:txbxContent>
                    <w:p w14:paraId="13640F9B" w14:textId="77777777" w:rsidR="003162A5" w:rsidRDefault="003162A5">
                      <w:pPr>
                        <w:pStyle w:val="BodyText"/>
                        <w:spacing w:before="22"/>
                        <w:ind w:left="20"/>
                      </w:pPr>
                      <w:r>
                        <w:t>33</w:t>
                      </w:r>
                    </w:p>
                  </w:txbxContent>
                </v:textbox>
                <w10:wrap anchorx="page" anchory="page"/>
              </v:shape>
            </w:pict>
          </mc:Fallback>
        </mc:AlternateContent>
      </w:r>
    </w:p>
    <w:p w14:paraId="338A5656" w14:textId="14BC820C" w:rsidR="0065693B" w:rsidRDefault="00B8797A">
      <w:pPr>
        <w:pStyle w:val="BodyText"/>
        <w:ind w:left="4225"/>
        <w:rPr>
          <w:rFonts w:ascii="Arial"/>
          <w:sz w:val="20"/>
        </w:rPr>
      </w:pPr>
      <w:r>
        <w:rPr>
          <w:rFonts w:ascii="Arial"/>
          <w:noProof/>
          <w:sz w:val="20"/>
        </w:rPr>
        <mc:AlternateContent>
          <mc:Choice Requires="wps">
            <w:drawing>
              <wp:inline distT="0" distB="0" distL="0" distR="0" wp14:anchorId="7D2F9B57" wp14:editId="4837837F">
                <wp:extent cx="765175" cy="159385"/>
                <wp:effectExtent l="0" t="0" r="0" b="0"/>
                <wp:docPr id="766" name="Text Box 2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159385"/>
                        </a:xfrm>
                        <a:prstGeom prst="rect">
                          <a:avLst/>
                        </a:prstGeom>
                        <a:solidFill>
                          <a:srgbClr val="E7F3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00592" w14:textId="77777777" w:rsidR="003162A5" w:rsidRDefault="003162A5">
                            <w:pPr>
                              <w:spacing w:before="23"/>
                              <w:ind w:left="356"/>
                              <w:rPr>
                                <w:rFonts w:ascii="Arial"/>
                                <w:sz w:val="19"/>
                              </w:rPr>
                            </w:pPr>
                            <w:r>
                              <w:rPr>
                                <w:rFonts w:ascii="Arial"/>
                                <w:color w:val="020303"/>
                                <w:sz w:val="19"/>
                              </w:rPr>
                              <w:t>Day 0</w:t>
                            </w:r>
                          </w:p>
                        </w:txbxContent>
                      </wps:txbx>
                      <wps:bodyPr rot="0" vert="horz" wrap="square" lIns="0" tIns="0" rIns="0" bIns="0" anchor="t" anchorCtr="0" upright="1">
                        <a:noAutofit/>
                      </wps:bodyPr>
                    </wps:wsp>
                  </a:graphicData>
                </a:graphic>
              </wp:inline>
            </w:drawing>
          </mc:Choice>
          <mc:Fallback>
            <w:pict>
              <v:shape w14:anchorId="7D2F9B57" id="Text Box 2076" o:spid="_x0000_s1759" type="#_x0000_t202" style="width:60.25pt;height: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" fillcolor="#e7f3e1" stroked="f">
                <v:textbox inset="0,0,0,0">
                  <w:txbxContent>
                    <w:p w14:paraId="17000592" w14:textId="77777777" w:rsidR="003162A5" w:rsidRDefault="003162A5">
                      <w:pPr>
                        <w:spacing w:before="23"/>
                        <w:ind w:left="356"/>
                        <w:rPr>
                          <w:rFonts w:ascii="Arial"/>
                          <w:sz w:val="19"/>
                        </w:rPr>
                      </w:pPr>
                      <w:r>
                        <w:rPr>
                          <w:rFonts w:ascii="Arial"/>
                          <w:color w:val="020303"/>
                          <w:sz w:val="19"/>
                        </w:rPr>
                        <w:t>Day 0</w:t>
                      </w:r>
                    </w:p>
                  </w:txbxContent>
                </v:textbox>
                <w10:anchorlock/>
              </v:shape>
            </w:pict>
          </mc:Fallback>
        </mc:AlternateContent>
      </w:r>
    </w:p>
    <w:p w14:paraId="5D1EEDF8" w14:textId="77777777" w:rsidR="0065693B" w:rsidRDefault="0065693B">
      <w:pPr>
        <w:pStyle w:val="BodyText"/>
        <w:rPr>
          <w:rFonts w:ascii="Arial"/>
          <w:b/>
          <w:sz w:val="20"/>
        </w:rPr>
      </w:pPr>
    </w:p>
    <w:p w14:paraId="069C1CF0" w14:textId="77777777" w:rsidR="0065693B" w:rsidRDefault="0065693B">
      <w:pPr>
        <w:pStyle w:val="BodyText"/>
        <w:rPr>
          <w:rFonts w:ascii="Arial"/>
          <w:b/>
          <w:sz w:val="20"/>
        </w:rPr>
      </w:pPr>
    </w:p>
    <w:p w14:paraId="2E0ECE7F" w14:textId="77777777" w:rsidR="0065693B" w:rsidRDefault="0065693B">
      <w:pPr>
        <w:pStyle w:val="BodyText"/>
        <w:rPr>
          <w:rFonts w:ascii="Arial"/>
          <w:b/>
          <w:sz w:val="20"/>
        </w:rPr>
      </w:pPr>
    </w:p>
    <w:p w14:paraId="0914B788" w14:textId="77777777" w:rsidR="0065693B" w:rsidRDefault="0065693B">
      <w:pPr>
        <w:pStyle w:val="BodyText"/>
        <w:rPr>
          <w:rFonts w:ascii="Arial"/>
          <w:b/>
          <w:sz w:val="22"/>
        </w:rPr>
      </w:pPr>
    </w:p>
    <w:p w14:paraId="7AD18444" w14:textId="77777777" w:rsidR="0065693B" w:rsidRDefault="00372F18">
      <w:pPr>
        <w:spacing w:line="244" w:lineRule="auto"/>
        <w:ind w:left="113" w:right="115"/>
        <w:jc w:val="both"/>
      </w:pPr>
      <w:r>
        <w:rPr>
          <w:w w:val="105"/>
        </w:rPr>
        <w:t>Figure</w:t>
      </w:r>
      <w:r>
        <w:rPr>
          <w:spacing w:val="-6"/>
          <w:w w:val="105"/>
        </w:rPr>
        <w:t xml:space="preserve"> </w:t>
      </w:r>
      <w:r>
        <w:rPr>
          <w:w w:val="105"/>
        </w:rPr>
        <w:t>1.13:</w:t>
      </w:r>
      <w:r>
        <w:rPr>
          <w:spacing w:val="8"/>
          <w:w w:val="105"/>
        </w:rPr>
        <w:t xml:space="preserve"> </w:t>
      </w:r>
      <w:r>
        <w:rPr>
          <w:w w:val="105"/>
        </w:rPr>
        <w:t>Experime</w:t>
      </w:r>
      <w:ins w:id="569" w:author="Katie Burnham" w:date="2018-11-19T17:29:00Z">
        <w:r w:rsidR="00E27B5F">
          <w:rPr>
            <w:w w:val="105"/>
          </w:rPr>
          <w:t>n</w:t>
        </w:r>
      </w:ins>
      <w:r>
        <w:rPr>
          <w:w w:val="105"/>
        </w:rPr>
        <w:t>tal</w:t>
      </w:r>
      <w:r>
        <w:rPr>
          <w:spacing w:val="-6"/>
          <w:w w:val="105"/>
        </w:rPr>
        <w:t xml:space="preserve"> </w:t>
      </w:r>
      <w:r>
        <w:rPr>
          <w:w w:val="105"/>
        </w:rPr>
        <w:t>design</w:t>
      </w:r>
      <w:r>
        <w:rPr>
          <w:spacing w:val="-7"/>
          <w:w w:val="105"/>
        </w:rPr>
        <w:t xml:space="preserve"> </w:t>
      </w:r>
      <w:r>
        <w:rPr>
          <w:w w:val="105"/>
        </w:rPr>
        <w:t>to</w:t>
      </w:r>
      <w:r>
        <w:rPr>
          <w:spacing w:val="-6"/>
          <w:w w:val="105"/>
        </w:rPr>
        <w:t xml:space="preserve"> </w:t>
      </w:r>
      <w:r>
        <w:rPr>
          <w:w w:val="105"/>
        </w:rPr>
        <w:t>assess</w:t>
      </w:r>
      <w:r>
        <w:rPr>
          <w:spacing w:val="-5"/>
          <w:w w:val="105"/>
        </w:rPr>
        <w:t xml:space="preserve"> </w:t>
      </w:r>
      <w:r>
        <w:rPr>
          <w:w w:val="105"/>
        </w:rPr>
        <w:t>the</w:t>
      </w:r>
      <w:r>
        <w:rPr>
          <w:spacing w:val="-6"/>
          <w:w w:val="105"/>
        </w:rPr>
        <w:t xml:space="preserve"> </w:t>
      </w:r>
      <w:r>
        <w:rPr>
          <w:w w:val="105"/>
        </w:rPr>
        <w:t>impact</w:t>
      </w:r>
      <w:r>
        <w:rPr>
          <w:spacing w:val="-7"/>
          <w:w w:val="105"/>
        </w:rPr>
        <w:t xml:space="preserve"> </w:t>
      </w:r>
      <w:r>
        <w:rPr>
          <w:w w:val="105"/>
        </w:rPr>
        <w:t>of</w:t>
      </w:r>
      <w:r>
        <w:rPr>
          <w:spacing w:val="-6"/>
          <w:w w:val="105"/>
        </w:rPr>
        <w:t xml:space="preserve"> </w:t>
      </w:r>
      <w:r>
        <w:rPr>
          <w:w w:val="105"/>
        </w:rPr>
        <w:t>cryopreservation</w:t>
      </w:r>
      <w:r>
        <w:rPr>
          <w:spacing w:val="-6"/>
          <w:w w:val="105"/>
        </w:rPr>
        <w:t xml:space="preserve"> </w:t>
      </w:r>
      <w:r>
        <w:rPr>
          <w:w w:val="105"/>
        </w:rPr>
        <w:t>and</w:t>
      </w:r>
      <w:r>
        <w:rPr>
          <w:spacing w:val="-7"/>
          <w:w w:val="105"/>
        </w:rPr>
        <w:t xml:space="preserve"> </w:t>
      </w:r>
      <w:r>
        <w:rPr>
          <w:w w:val="105"/>
        </w:rPr>
        <w:t>fixation</w:t>
      </w:r>
      <w:r>
        <w:rPr>
          <w:spacing w:val="-6"/>
          <w:w w:val="105"/>
        </w:rPr>
        <w:t xml:space="preserve"> </w:t>
      </w:r>
      <w:r>
        <w:rPr>
          <w:w w:val="105"/>
        </w:rPr>
        <w:t>in</w:t>
      </w:r>
      <w:r>
        <w:rPr>
          <w:spacing w:val="-5"/>
          <w:w w:val="105"/>
        </w:rPr>
        <w:t xml:space="preserve"> </w:t>
      </w:r>
      <w:r>
        <w:rPr>
          <w:w w:val="105"/>
        </w:rPr>
        <w:t>the</w:t>
      </w:r>
      <w:r>
        <w:rPr>
          <w:spacing w:val="-7"/>
          <w:w w:val="105"/>
        </w:rPr>
        <w:t xml:space="preserve"> </w:t>
      </w:r>
      <w:r>
        <w:rPr>
          <w:w w:val="105"/>
        </w:rPr>
        <w:t>chromatin</w:t>
      </w:r>
      <w:r>
        <w:rPr>
          <w:spacing w:val="-6"/>
          <w:w w:val="105"/>
        </w:rPr>
        <w:t xml:space="preserve"> </w:t>
      </w:r>
      <w:r>
        <w:rPr>
          <w:w w:val="105"/>
        </w:rPr>
        <w:t>accessibility</w:t>
      </w:r>
      <w:r>
        <w:rPr>
          <w:spacing w:val="-6"/>
          <w:w w:val="105"/>
        </w:rPr>
        <w:t xml:space="preserve"> </w:t>
      </w:r>
      <w:r>
        <w:rPr>
          <w:w w:val="105"/>
        </w:rPr>
        <w:t>of</w:t>
      </w:r>
      <w:r>
        <w:rPr>
          <w:spacing w:val="-6"/>
          <w:w w:val="105"/>
        </w:rPr>
        <w:t xml:space="preserve"> </w:t>
      </w:r>
      <w:r>
        <w:rPr>
          <w:w w:val="105"/>
        </w:rPr>
        <w:t>immune</w:t>
      </w:r>
      <w:r>
        <w:rPr>
          <w:spacing w:val="-7"/>
          <w:w w:val="105"/>
        </w:rPr>
        <w:t xml:space="preserve"> </w:t>
      </w:r>
      <w:r>
        <w:rPr>
          <w:w w:val="105"/>
        </w:rPr>
        <w:t>primary cells.</w:t>
      </w:r>
      <w:r>
        <w:rPr>
          <w:spacing w:val="-4"/>
          <w:w w:val="105"/>
        </w:rPr>
        <w:t xml:space="preserve"> </w:t>
      </w:r>
      <w:r>
        <w:rPr>
          <w:w w:val="105"/>
        </w:rPr>
        <w:t>Three</w:t>
      </w:r>
      <w:r>
        <w:rPr>
          <w:spacing w:val="-20"/>
          <w:w w:val="105"/>
        </w:rPr>
        <w:t xml:space="preserve"> </w:t>
      </w:r>
      <w:r>
        <w:rPr>
          <w:w w:val="105"/>
        </w:rPr>
        <w:t>healthy</w:t>
      </w:r>
      <w:r>
        <w:rPr>
          <w:spacing w:val="-21"/>
          <w:w w:val="105"/>
        </w:rPr>
        <w:t xml:space="preserve"> </w:t>
      </w:r>
      <w:r>
        <w:rPr>
          <w:w w:val="105"/>
        </w:rPr>
        <w:t>control</w:t>
      </w:r>
      <w:r>
        <w:rPr>
          <w:spacing w:val="-21"/>
          <w:w w:val="105"/>
        </w:rPr>
        <w:t xml:space="preserve"> </w:t>
      </w:r>
      <w:r>
        <w:rPr>
          <w:w w:val="105"/>
        </w:rPr>
        <w:t>individuals</w:t>
      </w:r>
      <w:r>
        <w:rPr>
          <w:spacing w:val="-20"/>
          <w:w w:val="105"/>
        </w:rPr>
        <w:t xml:space="preserve"> </w:t>
      </w:r>
      <w:r>
        <w:rPr>
          <w:w w:val="105"/>
        </w:rPr>
        <w:t>were</w:t>
      </w:r>
      <w:r>
        <w:rPr>
          <w:spacing w:val="-21"/>
          <w:w w:val="105"/>
        </w:rPr>
        <w:t xml:space="preserve"> </w:t>
      </w:r>
      <w:r>
        <w:rPr>
          <w:w w:val="105"/>
        </w:rPr>
        <w:t>recruited</w:t>
      </w:r>
      <w:r>
        <w:rPr>
          <w:spacing w:val="-20"/>
          <w:w w:val="105"/>
        </w:rPr>
        <w:t xml:space="preserve"> </w:t>
      </w:r>
      <w:ins w:id="570" w:author="Katie Burnham" w:date="2018-11-19T17:29:00Z">
        <w:r w:rsidR="00E27B5F">
          <w:rPr>
            <w:w w:val="105"/>
          </w:rPr>
          <w:t>o</w:t>
        </w:r>
      </w:ins>
      <w:del w:id="571" w:author="Katie Burnham" w:date="2018-11-19T17:29:00Z">
        <w:r w:rsidDel="00E27B5F">
          <w:rPr>
            <w:w w:val="105"/>
          </w:rPr>
          <w:delText>i</w:delText>
        </w:r>
      </w:del>
      <w:r>
        <w:rPr>
          <w:w w:val="105"/>
        </w:rPr>
        <w:t>n</w:t>
      </w:r>
      <w:r>
        <w:rPr>
          <w:spacing w:val="-21"/>
          <w:w w:val="105"/>
        </w:rPr>
        <w:t xml:space="preserve"> </w:t>
      </w:r>
      <w:del w:id="572" w:author="Katie Burnham" w:date="2018-11-19T17:29:00Z">
        <w:r w:rsidDel="00E27B5F">
          <w:rPr>
            <w:w w:val="105"/>
          </w:rPr>
          <w:delText>independent</w:delText>
        </w:r>
        <w:r w:rsidDel="00E27B5F">
          <w:rPr>
            <w:spacing w:val="-21"/>
            <w:w w:val="105"/>
          </w:rPr>
          <w:delText xml:space="preserve"> </w:delText>
        </w:r>
      </w:del>
      <w:ins w:id="573" w:author="Katie Burnham" w:date="2018-11-19T17:29:00Z">
        <w:r w:rsidR="00E27B5F">
          <w:rPr>
            <w:w w:val="105"/>
          </w:rPr>
          <w:t>different</w:t>
        </w:r>
        <w:r w:rsidR="00E27B5F">
          <w:rPr>
            <w:spacing w:val="-21"/>
            <w:w w:val="105"/>
          </w:rPr>
          <w:t xml:space="preserve"> </w:t>
        </w:r>
      </w:ins>
      <w:r>
        <w:rPr>
          <w:w w:val="105"/>
        </w:rPr>
        <w:t>days</w:t>
      </w:r>
      <w:r>
        <w:rPr>
          <w:spacing w:val="-20"/>
          <w:w w:val="105"/>
        </w:rPr>
        <w:t xml:space="preserve"> </w:t>
      </w:r>
      <w:r>
        <w:rPr>
          <w:w w:val="105"/>
        </w:rPr>
        <w:t>and</w:t>
      </w:r>
      <w:r>
        <w:rPr>
          <w:spacing w:val="-21"/>
          <w:w w:val="105"/>
        </w:rPr>
        <w:t xml:space="preserve"> </w:t>
      </w:r>
      <w:r>
        <w:rPr>
          <w:w w:val="105"/>
        </w:rPr>
        <w:t>PBMCs</w:t>
      </w:r>
      <w:r>
        <w:rPr>
          <w:spacing w:val="-20"/>
          <w:w w:val="105"/>
        </w:rPr>
        <w:t xml:space="preserve"> </w:t>
      </w:r>
      <w:r>
        <w:rPr>
          <w:w w:val="105"/>
        </w:rPr>
        <w:t>were</w:t>
      </w:r>
      <w:r>
        <w:rPr>
          <w:spacing w:val="-21"/>
          <w:w w:val="105"/>
        </w:rPr>
        <w:t xml:space="preserve"> </w:t>
      </w:r>
      <w:r>
        <w:rPr>
          <w:w w:val="105"/>
        </w:rPr>
        <w:t>isolated</w:t>
      </w:r>
      <w:r>
        <w:rPr>
          <w:spacing w:val="-20"/>
          <w:w w:val="105"/>
        </w:rPr>
        <w:t xml:space="preserve"> </w:t>
      </w:r>
      <w:r>
        <w:rPr>
          <w:w w:val="105"/>
        </w:rPr>
        <w:t>from</w:t>
      </w:r>
      <w:r>
        <w:rPr>
          <w:spacing w:val="-21"/>
          <w:w w:val="105"/>
        </w:rPr>
        <w:t xml:space="preserve"> </w:t>
      </w:r>
      <w:r>
        <w:rPr>
          <w:w w:val="105"/>
        </w:rPr>
        <w:t>90mL</w:t>
      </w:r>
      <w:r>
        <w:rPr>
          <w:spacing w:val="-21"/>
          <w:w w:val="105"/>
        </w:rPr>
        <w:t xml:space="preserve"> </w:t>
      </w:r>
      <w:r>
        <w:rPr>
          <w:w w:val="105"/>
        </w:rPr>
        <w:t>of</w:t>
      </w:r>
      <w:r>
        <w:rPr>
          <w:spacing w:val="-20"/>
          <w:w w:val="105"/>
        </w:rPr>
        <w:t xml:space="preserve"> </w:t>
      </w:r>
      <w:r>
        <w:rPr>
          <w:w w:val="105"/>
        </w:rPr>
        <w:t>blood</w:t>
      </w:r>
      <w:r>
        <w:rPr>
          <w:spacing w:val="-21"/>
          <w:w w:val="105"/>
        </w:rPr>
        <w:t xml:space="preserve"> </w:t>
      </w:r>
      <w:r>
        <w:rPr>
          <w:w w:val="105"/>
        </w:rPr>
        <w:t>(Day</w:t>
      </w:r>
      <w:r>
        <w:rPr>
          <w:spacing w:val="-20"/>
          <w:w w:val="105"/>
        </w:rPr>
        <w:t xml:space="preserve"> </w:t>
      </w:r>
      <w:r>
        <w:rPr>
          <w:w w:val="105"/>
        </w:rPr>
        <w:t>0).</w:t>
      </w:r>
      <w:r>
        <w:rPr>
          <w:spacing w:val="-4"/>
          <w:w w:val="105"/>
        </w:rPr>
        <w:t xml:space="preserve"> </w:t>
      </w:r>
      <w:del w:id="574" w:author="Katie Burnham" w:date="2018-11-19T17:29:00Z">
        <w:r w:rsidDel="00E27B5F">
          <w:rPr>
            <w:w w:val="105"/>
          </w:rPr>
          <w:delText>I</w:delText>
        </w:r>
      </w:del>
      <w:ins w:id="575" w:author="Katie Burnham" w:date="2018-11-19T17:29:00Z">
        <w:r w:rsidR="00E27B5F">
          <w:rPr>
            <w:w w:val="105"/>
          </w:rPr>
          <w:t>O</w:t>
        </w:r>
      </w:ins>
      <w:r>
        <w:rPr>
          <w:w w:val="105"/>
        </w:rPr>
        <w:t>n</w:t>
      </w:r>
      <w:r>
        <w:rPr>
          <w:spacing w:val="-20"/>
          <w:w w:val="105"/>
        </w:rPr>
        <w:t xml:space="preserve"> </w:t>
      </w:r>
      <w:r>
        <w:rPr>
          <w:w w:val="105"/>
        </w:rPr>
        <w:t>Day 0,</w:t>
      </w:r>
      <w:r>
        <w:rPr>
          <w:spacing w:val="-20"/>
          <w:w w:val="105"/>
        </w:rPr>
        <w:t xml:space="preserve"> </w:t>
      </w:r>
      <w:r>
        <w:rPr>
          <w:w w:val="105"/>
        </w:rPr>
        <w:t>a</w:t>
      </w:r>
      <w:r>
        <w:rPr>
          <w:spacing w:val="-20"/>
          <w:w w:val="105"/>
        </w:rPr>
        <w:t xml:space="preserve"> </w:t>
      </w:r>
      <w:r>
        <w:rPr>
          <w:w w:val="105"/>
        </w:rPr>
        <w:t>fraction</w:t>
      </w:r>
      <w:r>
        <w:rPr>
          <w:spacing w:val="-21"/>
          <w:w w:val="105"/>
        </w:rPr>
        <w:t xml:space="preserve"> </w:t>
      </w:r>
      <w:r>
        <w:rPr>
          <w:w w:val="105"/>
        </w:rPr>
        <w:t>of</w:t>
      </w:r>
      <w:r>
        <w:rPr>
          <w:spacing w:val="-20"/>
          <w:w w:val="105"/>
        </w:rPr>
        <w:t xml:space="preserve"> </w:t>
      </w:r>
      <w:r>
        <w:rPr>
          <w:w w:val="105"/>
        </w:rPr>
        <w:t>PBMCs</w:t>
      </w:r>
      <w:r>
        <w:rPr>
          <w:spacing w:val="-21"/>
          <w:w w:val="105"/>
        </w:rPr>
        <w:t xml:space="preserve"> </w:t>
      </w:r>
      <w:r>
        <w:rPr>
          <w:w w:val="105"/>
        </w:rPr>
        <w:t>were</w:t>
      </w:r>
      <w:r>
        <w:rPr>
          <w:spacing w:val="-20"/>
          <w:w w:val="105"/>
        </w:rPr>
        <w:t xml:space="preserve"> </w:t>
      </w:r>
      <w:r>
        <w:rPr>
          <w:w w:val="105"/>
        </w:rPr>
        <w:t>used</w:t>
      </w:r>
      <w:r>
        <w:rPr>
          <w:spacing w:val="-20"/>
          <w:w w:val="105"/>
        </w:rPr>
        <w:t xml:space="preserve"> </w:t>
      </w:r>
      <w:r>
        <w:rPr>
          <w:w w:val="105"/>
        </w:rPr>
        <w:t>for</w:t>
      </w:r>
      <w:r>
        <w:rPr>
          <w:spacing w:val="-21"/>
          <w:w w:val="105"/>
        </w:rPr>
        <w:t xml:space="preserve"> </w:t>
      </w:r>
      <w:r>
        <w:rPr>
          <w:spacing w:val="-7"/>
          <w:w w:val="105"/>
        </w:rPr>
        <w:t>FACS</w:t>
      </w:r>
      <w:r>
        <w:rPr>
          <w:spacing w:val="-20"/>
          <w:w w:val="105"/>
        </w:rPr>
        <w:t xml:space="preserve"> </w:t>
      </w:r>
      <w:r>
        <w:rPr>
          <w:w w:val="105"/>
        </w:rPr>
        <w:t>staining</w:t>
      </w:r>
      <w:r>
        <w:rPr>
          <w:spacing w:val="-20"/>
          <w:w w:val="105"/>
        </w:rPr>
        <w:t xml:space="preserve"> </w:t>
      </w:r>
      <w:r>
        <w:rPr>
          <w:w w:val="105"/>
        </w:rPr>
        <w:t>and</w:t>
      </w:r>
      <w:r>
        <w:rPr>
          <w:spacing w:val="-21"/>
          <w:w w:val="105"/>
        </w:rPr>
        <w:t xml:space="preserve"> </w:t>
      </w:r>
      <w:r>
        <w:rPr>
          <w:w w:val="105"/>
        </w:rPr>
        <w:t>isolation</w:t>
      </w:r>
      <w:r>
        <w:rPr>
          <w:spacing w:val="-21"/>
          <w:w w:val="105"/>
        </w:rPr>
        <w:t xml:space="preserve"> </w:t>
      </w:r>
      <w:r>
        <w:rPr>
          <w:w w:val="105"/>
        </w:rPr>
        <w:t>of</w:t>
      </w:r>
      <w:r>
        <w:rPr>
          <w:spacing w:val="-20"/>
          <w:w w:val="105"/>
        </w:rPr>
        <w:t xml:space="preserve"> </w:t>
      </w:r>
      <w:r>
        <w:rPr>
          <w:w w:val="105"/>
        </w:rPr>
        <w:t>50,000</w:t>
      </w:r>
      <w:r>
        <w:rPr>
          <w:spacing w:val="-20"/>
          <w:w w:val="105"/>
        </w:rPr>
        <w:t xml:space="preserve"> </w:t>
      </w:r>
      <w:r>
        <w:rPr>
          <w:w w:val="105"/>
        </w:rPr>
        <w:t>CD14</w:t>
      </w:r>
      <w:r>
        <w:rPr>
          <w:w w:val="105"/>
          <w:position w:val="8"/>
          <w:sz w:val="16"/>
        </w:rPr>
        <w:t xml:space="preserve">+ </w:t>
      </w:r>
      <w:r>
        <w:rPr>
          <w:w w:val="105"/>
        </w:rPr>
        <w:t>and</w:t>
      </w:r>
      <w:r>
        <w:rPr>
          <w:spacing w:val="-20"/>
          <w:w w:val="105"/>
        </w:rPr>
        <w:t xml:space="preserve"> </w:t>
      </w:r>
      <w:r>
        <w:rPr>
          <w:w w:val="105"/>
        </w:rPr>
        <w:t>tCD4</w:t>
      </w:r>
      <w:r>
        <w:rPr>
          <w:w w:val="105"/>
          <w:position w:val="8"/>
          <w:sz w:val="16"/>
        </w:rPr>
        <w:t>+</w:t>
      </w:r>
      <w:r>
        <w:rPr>
          <w:w w:val="105"/>
        </w:rPr>
        <w:t>,</w:t>
      </w:r>
      <w:r>
        <w:rPr>
          <w:spacing w:val="-20"/>
          <w:w w:val="105"/>
        </w:rPr>
        <w:t xml:space="preserve"> </w:t>
      </w:r>
      <w:r>
        <w:rPr>
          <w:w w:val="105"/>
        </w:rPr>
        <w:t>which</w:t>
      </w:r>
      <w:r>
        <w:rPr>
          <w:spacing w:val="-20"/>
          <w:w w:val="105"/>
        </w:rPr>
        <w:t xml:space="preserve"> </w:t>
      </w:r>
      <w:r>
        <w:rPr>
          <w:w w:val="105"/>
        </w:rPr>
        <w:t>were</w:t>
      </w:r>
      <w:r>
        <w:rPr>
          <w:spacing w:val="-20"/>
          <w:w w:val="105"/>
        </w:rPr>
        <w:t xml:space="preserve"> </w:t>
      </w:r>
      <w:r>
        <w:rPr>
          <w:w w:val="105"/>
        </w:rPr>
        <w:t>directly</w:t>
      </w:r>
      <w:r>
        <w:rPr>
          <w:spacing w:val="-21"/>
          <w:w w:val="105"/>
        </w:rPr>
        <w:t xml:space="preserve"> </w:t>
      </w:r>
      <w:r>
        <w:rPr>
          <w:w w:val="105"/>
        </w:rPr>
        <w:t>processed</w:t>
      </w:r>
      <w:r>
        <w:rPr>
          <w:spacing w:val="-20"/>
          <w:w w:val="105"/>
        </w:rPr>
        <w:t xml:space="preserve"> </w:t>
      </w:r>
      <w:r>
        <w:rPr>
          <w:w w:val="105"/>
        </w:rPr>
        <w:t>for</w:t>
      </w:r>
      <w:r>
        <w:rPr>
          <w:spacing w:val="-21"/>
          <w:w w:val="105"/>
        </w:rPr>
        <w:t xml:space="preserve"> </w:t>
      </w:r>
      <w:r>
        <w:rPr>
          <w:spacing w:val="-7"/>
          <w:w w:val="105"/>
        </w:rPr>
        <w:t xml:space="preserve">ATAC-seq </w:t>
      </w:r>
      <w:r>
        <w:rPr>
          <w:spacing w:val="-6"/>
          <w:w w:val="105"/>
        </w:rPr>
        <w:t>(ATAC-seq</w:t>
      </w:r>
      <w:r>
        <w:rPr>
          <w:spacing w:val="-11"/>
          <w:w w:val="105"/>
        </w:rPr>
        <w:t xml:space="preserve"> </w:t>
      </w:r>
      <w:r>
        <w:rPr>
          <w:w w:val="105"/>
        </w:rPr>
        <w:t>fresh).</w:t>
      </w:r>
      <w:r>
        <w:rPr>
          <w:spacing w:val="19"/>
          <w:w w:val="105"/>
        </w:rPr>
        <w:t xml:space="preserve"> </w:t>
      </w:r>
      <w:r>
        <w:rPr>
          <w:w w:val="105"/>
        </w:rPr>
        <w:t>Also</w:t>
      </w:r>
      <w:r>
        <w:rPr>
          <w:spacing w:val="-10"/>
          <w:w w:val="105"/>
        </w:rPr>
        <w:t xml:space="preserve"> </w:t>
      </w:r>
      <w:ins w:id="576" w:author="Katie Burnham" w:date="2018-11-19T17:29:00Z">
        <w:r w:rsidR="00E27B5F">
          <w:rPr>
            <w:w w:val="105"/>
          </w:rPr>
          <w:t>o</w:t>
        </w:r>
      </w:ins>
      <w:del w:id="577" w:author="Katie Burnham" w:date="2018-11-19T17:29:00Z">
        <w:r w:rsidDel="00E27B5F">
          <w:rPr>
            <w:w w:val="105"/>
          </w:rPr>
          <w:delText>i</w:delText>
        </w:r>
      </w:del>
      <w:r>
        <w:rPr>
          <w:w w:val="105"/>
        </w:rPr>
        <w:t>n</w:t>
      </w:r>
      <w:r>
        <w:rPr>
          <w:spacing w:val="-10"/>
          <w:w w:val="105"/>
        </w:rPr>
        <w:t xml:space="preserve"> </w:t>
      </w:r>
      <w:r>
        <w:rPr>
          <w:w w:val="105"/>
        </w:rPr>
        <w:t>Day</w:t>
      </w:r>
      <w:r>
        <w:rPr>
          <w:spacing w:val="-11"/>
          <w:w w:val="105"/>
        </w:rPr>
        <w:t xml:space="preserve"> </w:t>
      </w:r>
      <w:r>
        <w:rPr>
          <w:w w:val="105"/>
        </w:rPr>
        <w:t>0,</w:t>
      </w:r>
      <w:r>
        <w:rPr>
          <w:spacing w:val="-8"/>
          <w:w w:val="105"/>
        </w:rPr>
        <w:t xml:space="preserve"> </w:t>
      </w:r>
      <w:r>
        <w:rPr>
          <w:w w:val="105"/>
        </w:rPr>
        <w:t>a</w:t>
      </w:r>
      <w:r>
        <w:rPr>
          <w:spacing w:val="-10"/>
          <w:w w:val="105"/>
        </w:rPr>
        <w:t xml:space="preserve"> </w:t>
      </w:r>
      <w:r>
        <w:rPr>
          <w:w w:val="105"/>
        </w:rPr>
        <w:t>50,000</w:t>
      </w:r>
      <w:r>
        <w:rPr>
          <w:spacing w:val="-10"/>
          <w:w w:val="105"/>
        </w:rPr>
        <w:t xml:space="preserve"> </w:t>
      </w:r>
      <w:r>
        <w:rPr>
          <w:spacing w:val="-3"/>
          <w:w w:val="105"/>
        </w:rPr>
        <w:t>FACS-sorted</w:t>
      </w:r>
      <w:r>
        <w:rPr>
          <w:spacing w:val="-11"/>
          <w:w w:val="105"/>
        </w:rPr>
        <w:t xml:space="preserve"> </w:t>
      </w:r>
      <w:r>
        <w:rPr>
          <w:w w:val="105"/>
        </w:rPr>
        <w:t>CD14</w:t>
      </w:r>
      <w:r>
        <w:rPr>
          <w:w w:val="105"/>
          <w:position w:val="8"/>
          <w:sz w:val="16"/>
        </w:rPr>
        <w:t>+</w:t>
      </w:r>
      <w:r>
        <w:rPr>
          <w:spacing w:val="12"/>
          <w:w w:val="105"/>
          <w:position w:val="8"/>
          <w:sz w:val="16"/>
        </w:rPr>
        <w:t xml:space="preserve"> </w:t>
      </w:r>
      <w:r>
        <w:rPr>
          <w:w w:val="105"/>
        </w:rPr>
        <w:t>and</w:t>
      </w:r>
      <w:r>
        <w:rPr>
          <w:spacing w:val="-11"/>
          <w:w w:val="105"/>
        </w:rPr>
        <w:t xml:space="preserve"> </w:t>
      </w:r>
      <w:r>
        <w:rPr>
          <w:w w:val="105"/>
        </w:rPr>
        <w:t>tCD4</w:t>
      </w:r>
      <w:r>
        <w:rPr>
          <w:w w:val="105"/>
          <w:position w:val="8"/>
          <w:sz w:val="16"/>
        </w:rPr>
        <w:t>+</w:t>
      </w:r>
      <w:r>
        <w:rPr>
          <w:spacing w:val="11"/>
          <w:w w:val="105"/>
          <w:position w:val="8"/>
          <w:sz w:val="16"/>
        </w:rPr>
        <w:t xml:space="preserve"> </w:t>
      </w:r>
      <w:r>
        <w:rPr>
          <w:w w:val="105"/>
        </w:rPr>
        <w:t>cells</w:t>
      </w:r>
      <w:r>
        <w:rPr>
          <w:spacing w:val="-10"/>
          <w:w w:val="105"/>
        </w:rPr>
        <w:t xml:space="preserve"> </w:t>
      </w:r>
      <w:r>
        <w:rPr>
          <w:w w:val="105"/>
        </w:rPr>
        <w:t>were</w:t>
      </w:r>
      <w:r>
        <w:rPr>
          <w:spacing w:val="-10"/>
          <w:w w:val="105"/>
        </w:rPr>
        <w:t xml:space="preserve"> </w:t>
      </w:r>
      <w:r>
        <w:rPr>
          <w:w w:val="105"/>
        </w:rPr>
        <w:t>fixed</w:t>
      </w:r>
      <w:r>
        <w:rPr>
          <w:spacing w:val="-11"/>
          <w:w w:val="105"/>
        </w:rPr>
        <w:t xml:space="preserve"> </w:t>
      </w:r>
      <w:r>
        <w:rPr>
          <w:w w:val="105"/>
        </w:rPr>
        <w:t>with</w:t>
      </w:r>
      <w:r>
        <w:rPr>
          <w:spacing w:val="-10"/>
          <w:w w:val="105"/>
        </w:rPr>
        <w:t xml:space="preserve"> </w:t>
      </w:r>
      <w:r>
        <w:rPr>
          <w:w w:val="105"/>
        </w:rPr>
        <w:t>DPS,</w:t>
      </w:r>
      <w:r>
        <w:rPr>
          <w:spacing w:val="-10"/>
          <w:w w:val="105"/>
        </w:rPr>
        <w:t xml:space="preserve"> </w:t>
      </w:r>
      <w:r>
        <w:rPr>
          <w:w w:val="105"/>
        </w:rPr>
        <w:t>stored</w:t>
      </w:r>
      <w:r>
        <w:rPr>
          <w:spacing w:val="-11"/>
          <w:w w:val="105"/>
        </w:rPr>
        <w:t xml:space="preserve"> </w:t>
      </w:r>
      <w:r>
        <w:rPr>
          <w:w w:val="105"/>
        </w:rPr>
        <w:t>at</w:t>
      </w:r>
      <w:r>
        <w:rPr>
          <w:spacing w:val="-10"/>
          <w:w w:val="105"/>
        </w:rPr>
        <w:t xml:space="preserve"> </w:t>
      </w:r>
      <w:r>
        <w:rPr>
          <w:spacing w:val="3"/>
          <w:w w:val="105"/>
        </w:rPr>
        <w:t>4</w:t>
      </w:r>
      <w:r>
        <w:rPr>
          <w:rFonts w:ascii="DejaVu Sans" w:hAnsi="DejaVu Sans"/>
          <w:spacing w:val="3"/>
          <w:w w:val="105"/>
          <w:position w:val="8"/>
          <w:sz w:val="16"/>
        </w:rPr>
        <w:t>◦</w:t>
      </w:r>
      <w:r>
        <w:rPr>
          <w:spacing w:val="3"/>
          <w:w w:val="105"/>
        </w:rPr>
        <w:t>C</w:t>
      </w:r>
      <w:r>
        <w:rPr>
          <w:spacing w:val="-11"/>
          <w:w w:val="105"/>
        </w:rPr>
        <w:t xml:space="preserve"> </w:t>
      </w:r>
      <w:r>
        <w:rPr>
          <w:w w:val="105"/>
        </w:rPr>
        <w:t>for</w:t>
      </w:r>
      <w:r>
        <w:rPr>
          <w:spacing w:val="-10"/>
          <w:w w:val="105"/>
        </w:rPr>
        <w:t xml:space="preserve"> </w:t>
      </w:r>
      <w:r>
        <w:rPr>
          <w:w w:val="105"/>
        </w:rPr>
        <w:t>24h</w:t>
      </w:r>
      <w:r>
        <w:rPr>
          <w:spacing w:val="-10"/>
          <w:w w:val="105"/>
        </w:rPr>
        <w:t xml:space="preserve"> </w:t>
      </w:r>
      <w:r>
        <w:rPr>
          <w:w w:val="105"/>
        </w:rPr>
        <w:t>and</w:t>
      </w:r>
      <w:r>
        <w:rPr>
          <w:spacing w:val="-11"/>
          <w:w w:val="105"/>
        </w:rPr>
        <w:t xml:space="preserve"> </w:t>
      </w:r>
      <w:r>
        <w:rPr>
          <w:w w:val="105"/>
        </w:rPr>
        <w:t>processed for</w:t>
      </w:r>
      <w:r>
        <w:rPr>
          <w:spacing w:val="-13"/>
          <w:w w:val="105"/>
        </w:rPr>
        <w:t xml:space="preserve"> </w:t>
      </w:r>
      <w:r>
        <w:rPr>
          <w:spacing w:val="-7"/>
          <w:w w:val="105"/>
        </w:rPr>
        <w:t>ATAC-seq</w:t>
      </w:r>
      <w:r>
        <w:rPr>
          <w:spacing w:val="-11"/>
          <w:w w:val="105"/>
        </w:rPr>
        <w:t xml:space="preserve"> </w:t>
      </w:r>
      <w:r>
        <w:rPr>
          <w:w w:val="105"/>
        </w:rPr>
        <w:t>in</w:t>
      </w:r>
      <w:r>
        <w:rPr>
          <w:spacing w:val="-12"/>
          <w:w w:val="105"/>
        </w:rPr>
        <w:t xml:space="preserve"> </w:t>
      </w:r>
      <w:r>
        <w:rPr>
          <w:w w:val="105"/>
        </w:rPr>
        <w:t>Day</w:t>
      </w:r>
      <w:r>
        <w:rPr>
          <w:spacing w:val="-11"/>
          <w:w w:val="105"/>
        </w:rPr>
        <w:t xml:space="preserve"> </w:t>
      </w:r>
      <w:r>
        <w:rPr>
          <w:w w:val="105"/>
        </w:rPr>
        <w:t>1</w:t>
      </w:r>
      <w:r>
        <w:rPr>
          <w:spacing w:val="-12"/>
          <w:w w:val="105"/>
        </w:rPr>
        <w:t xml:space="preserve"> </w:t>
      </w:r>
      <w:r>
        <w:rPr>
          <w:spacing w:val="-6"/>
          <w:w w:val="105"/>
        </w:rPr>
        <w:t>(ATAC-seq</w:t>
      </w:r>
      <w:r>
        <w:rPr>
          <w:spacing w:val="-12"/>
          <w:w w:val="105"/>
        </w:rPr>
        <w:t xml:space="preserve"> </w:t>
      </w:r>
      <w:r>
        <w:rPr>
          <w:w w:val="105"/>
        </w:rPr>
        <w:t>fixed).</w:t>
      </w:r>
      <w:r>
        <w:rPr>
          <w:spacing w:val="13"/>
          <w:w w:val="105"/>
        </w:rPr>
        <w:t xml:space="preserve"> </w:t>
      </w:r>
      <w:r>
        <w:rPr>
          <w:spacing w:val="-4"/>
          <w:w w:val="105"/>
        </w:rPr>
        <w:t>Lastly,</w:t>
      </w:r>
      <w:r>
        <w:rPr>
          <w:spacing w:val="-9"/>
          <w:w w:val="105"/>
        </w:rPr>
        <w:t xml:space="preserve"> </w:t>
      </w:r>
      <w:ins w:id="578" w:author="Katie Burnham" w:date="2018-11-19T17:29:00Z">
        <w:r w:rsidR="00E27B5F">
          <w:rPr>
            <w:w w:val="105"/>
          </w:rPr>
          <w:t>o</w:t>
        </w:r>
      </w:ins>
      <w:del w:id="579" w:author="Katie Burnham" w:date="2018-11-19T17:29:00Z">
        <w:r w:rsidDel="00E27B5F">
          <w:rPr>
            <w:w w:val="105"/>
          </w:rPr>
          <w:delText>i</w:delText>
        </w:r>
      </w:del>
      <w:r>
        <w:rPr>
          <w:w w:val="105"/>
        </w:rPr>
        <w:t>n</w:t>
      </w:r>
      <w:r>
        <w:rPr>
          <w:spacing w:val="-12"/>
          <w:w w:val="105"/>
        </w:rPr>
        <w:t xml:space="preserve"> </w:t>
      </w:r>
      <w:r>
        <w:rPr>
          <w:w w:val="105"/>
        </w:rPr>
        <w:t>Day</w:t>
      </w:r>
      <w:r>
        <w:rPr>
          <w:spacing w:val="-12"/>
          <w:w w:val="105"/>
        </w:rPr>
        <w:t xml:space="preserve"> </w:t>
      </w:r>
      <w:r>
        <w:rPr>
          <w:w w:val="105"/>
        </w:rPr>
        <w:t>0</w:t>
      </w:r>
      <w:r>
        <w:rPr>
          <w:spacing w:val="-11"/>
          <w:w w:val="105"/>
        </w:rPr>
        <w:t xml:space="preserve"> </w:t>
      </w:r>
      <w:r>
        <w:rPr>
          <w:w w:val="105"/>
        </w:rPr>
        <w:t>a</w:t>
      </w:r>
      <w:r>
        <w:rPr>
          <w:spacing w:val="-12"/>
          <w:w w:val="105"/>
        </w:rPr>
        <w:t xml:space="preserve"> </w:t>
      </w:r>
      <w:r>
        <w:rPr>
          <w:w w:val="105"/>
        </w:rPr>
        <w:t>fraction</w:t>
      </w:r>
      <w:r>
        <w:rPr>
          <w:spacing w:val="-11"/>
          <w:w w:val="105"/>
        </w:rPr>
        <w:t xml:space="preserve"> </w:t>
      </w:r>
      <w:r>
        <w:rPr>
          <w:w w:val="105"/>
        </w:rPr>
        <w:t>of</w:t>
      </w:r>
      <w:r>
        <w:rPr>
          <w:spacing w:val="-12"/>
          <w:w w:val="105"/>
        </w:rPr>
        <w:t xml:space="preserve"> </w:t>
      </w:r>
      <w:r>
        <w:rPr>
          <w:w w:val="105"/>
        </w:rPr>
        <w:t>the</w:t>
      </w:r>
      <w:r>
        <w:rPr>
          <w:spacing w:val="-12"/>
          <w:w w:val="105"/>
        </w:rPr>
        <w:t xml:space="preserve"> </w:t>
      </w:r>
      <w:r>
        <w:rPr>
          <w:w w:val="105"/>
        </w:rPr>
        <w:t>PBMCs</w:t>
      </w:r>
      <w:r>
        <w:rPr>
          <w:spacing w:val="-12"/>
          <w:w w:val="105"/>
        </w:rPr>
        <w:t xml:space="preserve"> </w:t>
      </w:r>
      <w:r>
        <w:rPr>
          <w:w w:val="105"/>
        </w:rPr>
        <w:t>(70x10</w:t>
      </w:r>
      <w:r>
        <w:rPr>
          <w:w w:val="105"/>
          <w:position w:val="8"/>
          <w:sz w:val="16"/>
        </w:rPr>
        <w:t>6</w:t>
      </w:r>
      <w:r>
        <w:rPr>
          <w:spacing w:val="10"/>
          <w:w w:val="105"/>
          <w:position w:val="8"/>
          <w:sz w:val="16"/>
        </w:rPr>
        <w:t xml:space="preserve"> </w:t>
      </w:r>
      <w:r>
        <w:rPr>
          <w:w w:val="105"/>
        </w:rPr>
        <w:t>million</w:t>
      </w:r>
      <w:r>
        <w:rPr>
          <w:spacing w:val="-12"/>
          <w:w w:val="105"/>
        </w:rPr>
        <w:t xml:space="preserve"> </w:t>
      </w:r>
      <w:r>
        <w:rPr>
          <w:w w:val="105"/>
        </w:rPr>
        <w:t>cells)</w:t>
      </w:r>
      <w:r>
        <w:rPr>
          <w:spacing w:val="-11"/>
          <w:w w:val="105"/>
        </w:rPr>
        <w:t xml:space="preserve"> </w:t>
      </w:r>
      <w:r>
        <w:rPr>
          <w:w w:val="105"/>
        </w:rPr>
        <w:t>were</w:t>
      </w:r>
      <w:r>
        <w:rPr>
          <w:spacing w:val="-12"/>
          <w:w w:val="105"/>
        </w:rPr>
        <w:t xml:space="preserve"> </w:t>
      </w:r>
      <w:r>
        <w:rPr>
          <w:w w:val="105"/>
        </w:rPr>
        <w:t>cryopreserved</w:t>
      </w:r>
      <w:r>
        <w:rPr>
          <w:spacing w:val="-12"/>
          <w:w w:val="105"/>
        </w:rPr>
        <w:t xml:space="preserve"> </w:t>
      </w:r>
      <w:r>
        <w:rPr>
          <w:w w:val="105"/>
        </w:rPr>
        <w:t>in</w:t>
      </w:r>
      <w:r>
        <w:rPr>
          <w:spacing w:val="-12"/>
          <w:w w:val="105"/>
        </w:rPr>
        <w:t xml:space="preserve"> </w:t>
      </w:r>
      <w:r>
        <w:rPr>
          <w:w w:val="105"/>
        </w:rPr>
        <w:t>DMSO</w:t>
      </w:r>
      <w:r>
        <w:rPr>
          <w:spacing w:val="-11"/>
          <w:w w:val="105"/>
        </w:rPr>
        <w:t xml:space="preserve"> </w:t>
      </w:r>
      <w:r>
        <w:rPr>
          <w:w w:val="105"/>
        </w:rPr>
        <w:t>and slow-cooling.</w:t>
      </w:r>
      <w:r>
        <w:rPr>
          <w:spacing w:val="-12"/>
          <w:w w:val="105"/>
        </w:rPr>
        <w:t xml:space="preserve"> </w:t>
      </w:r>
      <w:ins w:id="580" w:author="Katie Burnham" w:date="2018-11-19T17:29:00Z">
        <w:r w:rsidR="00E27B5F">
          <w:rPr>
            <w:spacing w:val="-3"/>
            <w:w w:val="105"/>
          </w:rPr>
          <w:t>On</w:t>
        </w:r>
      </w:ins>
      <w:del w:id="581" w:author="Katie Burnham" w:date="2018-11-19T17:29:00Z">
        <w:r w:rsidDel="00E27B5F">
          <w:rPr>
            <w:spacing w:val="-3"/>
            <w:w w:val="105"/>
          </w:rPr>
          <w:delText>At</w:delText>
        </w:r>
      </w:del>
      <w:r>
        <w:rPr>
          <w:spacing w:val="-23"/>
          <w:w w:val="105"/>
        </w:rPr>
        <w:t xml:space="preserve"> </w:t>
      </w:r>
      <w:r>
        <w:rPr>
          <w:w w:val="105"/>
        </w:rPr>
        <w:t>day</w:t>
      </w:r>
      <w:r>
        <w:rPr>
          <w:spacing w:val="-23"/>
          <w:w w:val="105"/>
        </w:rPr>
        <w:t xml:space="preserve"> </w:t>
      </w:r>
      <w:r>
        <w:rPr>
          <w:w w:val="105"/>
        </w:rPr>
        <w:t>7</w:t>
      </w:r>
      <w:r>
        <w:rPr>
          <w:spacing w:val="-23"/>
          <w:w w:val="105"/>
        </w:rPr>
        <w:t xml:space="preserve"> </w:t>
      </w:r>
      <w:r>
        <w:rPr>
          <w:w w:val="105"/>
        </w:rPr>
        <w:t>of</w:t>
      </w:r>
      <w:r>
        <w:rPr>
          <w:spacing w:val="-23"/>
          <w:w w:val="105"/>
        </w:rPr>
        <w:t xml:space="preserve"> </w:t>
      </w:r>
      <w:r>
        <w:rPr>
          <w:w w:val="105"/>
        </w:rPr>
        <w:t>storage</w:t>
      </w:r>
      <w:r>
        <w:rPr>
          <w:spacing w:val="-23"/>
          <w:w w:val="105"/>
        </w:rPr>
        <w:t xml:space="preserve"> </w:t>
      </w:r>
      <w:r>
        <w:rPr>
          <w:w w:val="105"/>
        </w:rPr>
        <w:t>in</w:t>
      </w:r>
      <w:r>
        <w:rPr>
          <w:spacing w:val="-23"/>
          <w:w w:val="105"/>
        </w:rPr>
        <w:t xml:space="preserve"> </w:t>
      </w:r>
      <w:r>
        <w:rPr>
          <w:w w:val="105"/>
        </w:rPr>
        <w:t>liquid</w:t>
      </w:r>
      <w:r>
        <w:rPr>
          <w:spacing w:val="-23"/>
          <w:w w:val="105"/>
        </w:rPr>
        <w:t xml:space="preserve"> </w:t>
      </w:r>
      <w:r>
        <w:rPr>
          <w:w w:val="105"/>
        </w:rPr>
        <w:t>nitrogen,</w:t>
      </w:r>
      <w:r>
        <w:rPr>
          <w:spacing w:val="-22"/>
          <w:w w:val="105"/>
        </w:rPr>
        <w:t xml:space="preserve"> </w:t>
      </w:r>
      <w:r>
        <w:rPr>
          <w:w w:val="105"/>
        </w:rPr>
        <w:t>PBMCs</w:t>
      </w:r>
      <w:r>
        <w:rPr>
          <w:spacing w:val="-22"/>
          <w:w w:val="105"/>
        </w:rPr>
        <w:t xml:space="preserve"> </w:t>
      </w:r>
      <w:r>
        <w:rPr>
          <w:w w:val="105"/>
        </w:rPr>
        <w:t>were</w:t>
      </w:r>
      <w:r>
        <w:rPr>
          <w:spacing w:val="-23"/>
          <w:w w:val="105"/>
        </w:rPr>
        <w:t xml:space="preserve"> </w:t>
      </w:r>
      <w:r>
        <w:rPr>
          <w:spacing w:val="-5"/>
          <w:w w:val="105"/>
        </w:rPr>
        <w:t>thaw</w:t>
      </w:r>
      <w:ins w:id="582" w:author="Katie Burnham" w:date="2018-11-19T17:29:00Z">
        <w:r w:rsidR="00E27B5F">
          <w:rPr>
            <w:spacing w:val="-5"/>
            <w:w w:val="105"/>
          </w:rPr>
          <w:t>ed</w:t>
        </w:r>
      </w:ins>
      <w:r>
        <w:rPr>
          <w:spacing w:val="-5"/>
          <w:w w:val="105"/>
        </w:rPr>
        <w:t>,</w:t>
      </w:r>
      <w:r>
        <w:rPr>
          <w:spacing w:val="-23"/>
          <w:w w:val="105"/>
        </w:rPr>
        <w:t xml:space="preserve"> </w:t>
      </w:r>
      <w:r>
        <w:rPr>
          <w:w w:val="105"/>
        </w:rPr>
        <w:t>recovered</w:t>
      </w:r>
      <w:r>
        <w:rPr>
          <w:spacing w:val="-23"/>
          <w:w w:val="105"/>
        </w:rPr>
        <w:t xml:space="preserve"> </w:t>
      </w:r>
      <w:r>
        <w:rPr>
          <w:w w:val="105"/>
        </w:rPr>
        <w:t>in</w:t>
      </w:r>
      <w:r>
        <w:rPr>
          <w:spacing w:val="-23"/>
          <w:w w:val="105"/>
        </w:rPr>
        <w:t xml:space="preserve"> </w:t>
      </w:r>
      <w:r>
        <w:rPr>
          <w:w w:val="105"/>
        </w:rPr>
        <w:t>culture</w:t>
      </w:r>
      <w:r>
        <w:rPr>
          <w:spacing w:val="-23"/>
          <w:w w:val="105"/>
        </w:rPr>
        <w:t xml:space="preserve"> </w:t>
      </w:r>
      <w:r>
        <w:rPr>
          <w:w w:val="105"/>
        </w:rPr>
        <w:t>for</w:t>
      </w:r>
      <w:r>
        <w:rPr>
          <w:spacing w:val="-23"/>
          <w:w w:val="105"/>
        </w:rPr>
        <w:t xml:space="preserve"> </w:t>
      </w:r>
      <w:r>
        <w:rPr>
          <w:w w:val="105"/>
        </w:rPr>
        <w:t>30</w:t>
      </w:r>
      <w:r>
        <w:rPr>
          <w:spacing w:val="-23"/>
          <w:w w:val="105"/>
        </w:rPr>
        <w:t xml:space="preserve"> </w:t>
      </w:r>
      <w:r>
        <w:rPr>
          <w:w w:val="105"/>
        </w:rPr>
        <w:t>min</w:t>
      </w:r>
      <w:r>
        <w:rPr>
          <w:spacing w:val="-23"/>
          <w:w w:val="105"/>
        </w:rPr>
        <w:t xml:space="preserve"> </w:t>
      </w:r>
      <w:r>
        <w:rPr>
          <w:w w:val="105"/>
        </w:rPr>
        <w:t>and</w:t>
      </w:r>
      <w:r>
        <w:rPr>
          <w:spacing w:val="-22"/>
          <w:w w:val="105"/>
        </w:rPr>
        <w:t xml:space="preserve"> </w:t>
      </w:r>
      <w:r>
        <w:rPr>
          <w:w w:val="105"/>
        </w:rPr>
        <w:t>stained</w:t>
      </w:r>
      <w:r>
        <w:rPr>
          <w:spacing w:val="-23"/>
          <w:w w:val="105"/>
        </w:rPr>
        <w:t xml:space="preserve"> </w:t>
      </w:r>
      <w:r>
        <w:rPr>
          <w:w w:val="105"/>
        </w:rPr>
        <w:t>with</w:t>
      </w:r>
      <w:r>
        <w:rPr>
          <w:spacing w:val="-23"/>
          <w:w w:val="105"/>
        </w:rPr>
        <w:t xml:space="preserve"> </w:t>
      </w:r>
      <w:r>
        <w:rPr>
          <w:spacing w:val="-7"/>
          <w:w w:val="105"/>
        </w:rPr>
        <w:t>FACS</w:t>
      </w:r>
      <w:r>
        <w:rPr>
          <w:spacing w:val="-23"/>
          <w:w w:val="105"/>
        </w:rPr>
        <w:t xml:space="preserve"> </w:t>
      </w:r>
      <w:r>
        <w:rPr>
          <w:w w:val="105"/>
        </w:rPr>
        <w:t>Abs</w:t>
      </w:r>
      <w:r>
        <w:rPr>
          <w:spacing w:val="-23"/>
          <w:w w:val="105"/>
        </w:rPr>
        <w:t xml:space="preserve"> </w:t>
      </w:r>
      <w:r>
        <w:rPr>
          <w:w w:val="105"/>
        </w:rPr>
        <w:t>to</w:t>
      </w:r>
      <w:r>
        <w:rPr>
          <w:spacing w:val="-23"/>
          <w:w w:val="105"/>
        </w:rPr>
        <w:t xml:space="preserve"> </w:t>
      </w:r>
      <w:r>
        <w:rPr>
          <w:w w:val="105"/>
        </w:rPr>
        <w:t>isolate 50,000 CD14</w:t>
      </w:r>
      <w:r>
        <w:rPr>
          <w:w w:val="105"/>
          <w:position w:val="8"/>
          <w:sz w:val="16"/>
        </w:rPr>
        <w:t xml:space="preserve">+ </w:t>
      </w:r>
      <w:r>
        <w:rPr>
          <w:w w:val="105"/>
        </w:rPr>
        <w:t>and tCD4</w:t>
      </w:r>
      <w:r>
        <w:rPr>
          <w:w w:val="105"/>
          <w:position w:val="8"/>
          <w:sz w:val="16"/>
        </w:rPr>
        <w:t>+</w:t>
      </w:r>
      <w:r>
        <w:rPr>
          <w:w w:val="105"/>
        </w:rPr>
        <w:t xml:space="preserve">cell to perform </w:t>
      </w:r>
      <w:r>
        <w:rPr>
          <w:spacing w:val="-7"/>
          <w:w w:val="105"/>
        </w:rPr>
        <w:t xml:space="preserve">ATAC-seq </w:t>
      </w:r>
      <w:r>
        <w:rPr>
          <w:spacing w:val="-6"/>
          <w:w w:val="105"/>
        </w:rPr>
        <w:t>(ATAC-seq</w:t>
      </w:r>
      <w:r>
        <w:rPr>
          <w:spacing w:val="-31"/>
          <w:w w:val="105"/>
        </w:rPr>
        <w:t xml:space="preserve"> </w:t>
      </w:r>
      <w:r>
        <w:rPr>
          <w:w w:val="105"/>
        </w:rPr>
        <w:t>frozen).</w:t>
      </w:r>
    </w:p>
    <w:p w14:paraId="52CC16D1" w14:textId="77777777" w:rsidR="0065693B" w:rsidRDefault="0065693B">
      <w:pPr>
        <w:spacing w:line="244" w:lineRule="auto"/>
        <w:jc w:val="both"/>
        <w:sectPr w:rsidR="0065693B">
          <w:type w:val="continuous"/>
          <w:pgSz w:w="16840" w:h="11910" w:orient="landscape"/>
          <w:pgMar w:top="1580" w:right="1920" w:bottom="800" w:left="1080" w:header="720" w:footer="720" w:gutter="0"/>
          <w:cols w:space="720"/>
        </w:sectPr>
      </w:pPr>
    </w:p>
    <w:p w14:paraId="7A944257" w14:textId="77777777" w:rsidR="0065693B" w:rsidRDefault="0065693B">
      <w:pPr>
        <w:pStyle w:val="BodyText"/>
        <w:rPr>
          <w:sz w:val="20"/>
        </w:rPr>
      </w:pPr>
    </w:p>
    <w:p w14:paraId="24C1EB75" w14:textId="77777777" w:rsidR="0065693B" w:rsidRDefault="00372F18">
      <w:pPr>
        <w:pStyle w:val="BodyText"/>
        <w:spacing w:before="246"/>
        <w:ind w:left="377"/>
      </w:pPr>
      <w:bookmarkStart w:id="583" w:name="_bookmark9"/>
      <w:bookmarkEnd w:id="583"/>
      <w:r>
        <w:rPr>
          <w:w w:val="105"/>
        </w:rPr>
        <w:t>Chromatin structure characterisation in the di</w:t>
      </w:r>
      <w:r>
        <w:rPr>
          <w:rFonts w:ascii="Trebuchet MS"/>
          <w:w w:val="105"/>
        </w:rPr>
        <w:t>ff</w:t>
      </w:r>
      <w:r>
        <w:rPr>
          <w:w w:val="105"/>
        </w:rPr>
        <w:t>erent conditions</w:t>
      </w:r>
    </w:p>
    <w:p w14:paraId="3E72B80D" w14:textId="77777777" w:rsidR="0065693B" w:rsidRDefault="0065693B">
      <w:pPr>
        <w:pStyle w:val="BodyText"/>
        <w:spacing w:before="7"/>
        <w:rPr>
          <w:sz w:val="31"/>
        </w:rPr>
      </w:pPr>
    </w:p>
    <w:p w14:paraId="520BAEAD" w14:textId="77777777" w:rsidR="0065693B" w:rsidRDefault="00372F18">
      <w:pPr>
        <w:pStyle w:val="BodyText"/>
        <w:spacing w:line="412" w:lineRule="auto"/>
        <w:ind w:left="377" w:right="1341" w:firstLine="566"/>
        <w:jc w:val="both"/>
      </w:pPr>
      <w:r>
        <w:t xml:space="preserve">All samples from each of the two cell types </w:t>
      </w:r>
      <w:del w:id="584" w:author="Katie Burnham" w:date="2018-11-19T17:30:00Z">
        <w:r w:rsidDel="00E27B5F">
          <w:delText xml:space="preserve">presented </w:delText>
        </w:r>
      </w:del>
      <w:ins w:id="585" w:author="Katie Burnham" w:date="2018-11-19T17:30:00Z">
        <w:r w:rsidR="00E27B5F">
          <w:t xml:space="preserve">had </w:t>
        </w:r>
      </w:ins>
      <w:r>
        <w:t xml:space="preserve">more than 15 million reads, which </w:t>
      </w:r>
      <w:del w:id="586" w:author="Katie Burnham" w:date="2018-11-19T17:30:00Z">
        <w:r w:rsidDel="00E27B5F">
          <w:delText xml:space="preserve">have </w:delText>
        </w:r>
      </w:del>
      <w:ins w:id="587" w:author="Katie Burnham" w:date="2018-11-19T17:30:00Z">
        <w:r w:rsidR="00E27B5F">
          <w:t xml:space="preserve">has </w:t>
        </w:r>
      </w:ins>
      <w:r>
        <w:t xml:space="preserve">previously been shown as the minimum </w:t>
      </w:r>
      <w:del w:id="588" w:author="Katie Burnham" w:date="2018-11-19T17:30:00Z">
        <w:r w:rsidDel="00E27B5F">
          <w:delText>to proceed with appropriate</w:delText>
        </w:r>
      </w:del>
      <w:ins w:id="589" w:author="Katie Burnham" w:date="2018-11-19T17:30:00Z">
        <w:r w:rsidR="00E27B5F">
          <w:t>for successful</w:t>
        </w:r>
      </w:ins>
      <w:r>
        <w:t xml:space="preserve"> </w:t>
      </w:r>
      <w:r>
        <w:rPr>
          <w:spacing w:val="-7"/>
        </w:rPr>
        <w:t xml:space="preserve">ATAC-seq </w:t>
      </w:r>
      <w:r>
        <w:t xml:space="preserve">analysis and peak calling (Figure </w:t>
      </w:r>
      <w:hyperlink w:anchor="_bookmark16" w:history="1">
        <w:r>
          <w:t>1.14).</w:t>
        </w:r>
      </w:hyperlink>
      <w:r>
        <w:t xml:space="preserve"> For CD14</w:t>
      </w:r>
      <w:r>
        <w:rPr>
          <w:position w:val="9"/>
          <w:sz w:val="18"/>
        </w:rPr>
        <w:t xml:space="preserve">+ </w:t>
      </w:r>
      <w:r>
        <w:t xml:space="preserve">monocytes the median </w:t>
      </w:r>
      <w:del w:id="590" w:author="Katie Burnham" w:date="2018-11-19T17:31:00Z">
        <w:r w:rsidDel="00E27B5F">
          <w:delText xml:space="preserve">of </w:delText>
        </w:r>
      </w:del>
      <w:r>
        <w:t xml:space="preserve">reads across the fresh, frozen and fixed were more similar (58.6, 64.2 and 39.6 million reads, respectively) (Figure </w:t>
      </w:r>
      <w:hyperlink w:anchor="_bookmark16" w:history="1">
        <w:r>
          <w:t>1.14</w:t>
        </w:r>
      </w:hyperlink>
      <w:r>
        <w:t xml:space="preserve"> a) than in the tCD4</w:t>
      </w:r>
      <w:r>
        <w:rPr>
          <w:position w:val="9"/>
          <w:sz w:val="18"/>
        </w:rPr>
        <w:t xml:space="preserve">+ </w:t>
      </w:r>
      <w:r>
        <w:t xml:space="preserve">samples, where the frozen and fixed presented lower median </w:t>
      </w:r>
      <w:del w:id="591" w:author="Katie Burnham" w:date="2018-11-19T17:31:00Z">
        <w:r w:rsidDel="00E27B5F">
          <w:delText xml:space="preserve">of </w:delText>
        </w:r>
      </w:del>
      <w:r>
        <w:t xml:space="preserve">total </w:t>
      </w:r>
      <w:del w:id="592" w:author="Katie Burnham" w:date="2018-11-19T17:31:00Z">
        <w:r w:rsidDel="00E27B5F">
          <w:delText xml:space="preserve">million </w:delText>
        </w:r>
      </w:del>
      <w:r>
        <w:t xml:space="preserve">reads compared to the controls (43.8, 32.9 and 28.8 million reads respectively)(Figure </w:t>
      </w:r>
      <w:hyperlink w:anchor="_bookmark16" w:history="1">
        <w:r>
          <w:t>1.14</w:t>
        </w:r>
        <w:r>
          <w:rPr>
            <w:spacing w:val="6"/>
          </w:rPr>
          <w:t xml:space="preserve"> </w:t>
        </w:r>
      </w:hyperlink>
      <w:r>
        <w:t>b).</w:t>
      </w:r>
    </w:p>
    <w:p w14:paraId="25390887" w14:textId="77777777" w:rsidR="0065693B" w:rsidRDefault="0065693B">
      <w:pPr>
        <w:pStyle w:val="BodyText"/>
        <w:spacing w:before="7"/>
        <w:rPr>
          <w:sz w:val="20"/>
        </w:rPr>
      </w:pPr>
    </w:p>
    <w:p w14:paraId="1808E92E" w14:textId="7F06B1A2" w:rsidR="0065693B" w:rsidRDefault="00B8797A">
      <w:pPr>
        <w:tabs>
          <w:tab w:val="left" w:pos="4851"/>
        </w:tabs>
        <w:spacing w:before="100"/>
        <w:ind w:left="639"/>
        <w:rPr>
          <w:rFonts w:ascii="Arial"/>
          <w:sz w:val="8"/>
        </w:rPr>
      </w:pPr>
      <w:r>
        <w:rPr>
          <w:noProof/>
        </w:rPr>
        <mc:AlternateContent>
          <mc:Choice Requires="wpg">
            <w:drawing>
              <wp:anchor distT="0" distB="0" distL="114300" distR="114300" simplePos="0" relativeHeight="251746304" behindDoc="1" locked="0" layoutInCell="1" allowOverlap="1" wp14:anchorId="2667621A" wp14:editId="761782ED">
                <wp:simplePos x="0" y="0"/>
                <wp:positionH relativeFrom="page">
                  <wp:posOffset>1538605</wp:posOffset>
                </wp:positionH>
                <wp:positionV relativeFrom="paragraph">
                  <wp:posOffset>9525</wp:posOffset>
                </wp:positionV>
                <wp:extent cx="2382520" cy="1799590"/>
                <wp:effectExtent l="5080" t="6350" r="3175" b="13335"/>
                <wp:wrapNone/>
                <wp:docPr id="737"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1799590"/>
                          <a:chOff x="2423" y="15"/>
                          <a:chExt cx="3752" cy="2834"/>
                        </a:xfrm>
                      </wpg:grpSpPr>
                      <wps:wsp>
                        <wps:cNvPr id="738" name="Line 713"/>
                        <wps:cNvCnPr>
                          <a:cxnSpLocks noChangeShapeType="1"/>
                        </wps:cNvCnPr>
                        <wps:spPr bwMode="auto">
                          <a:xfrm>
                            <a:off x="2699" y="1038"/>
                            <a:ext cx="876" cy="0"/>
                          </a:xfrm>
                          <a:prstGeom prst="line">
                            <a:avLst/>
                          </a:prstGeom>
                          <a:noFill/>
                          <a:ln w="6971">
                            <a:solidFill>
                              <a:srgbClr val="008A45"/>
                            </a:solidFill>
                            <a:round/>
                            <a:headEnd/>
                            <a:tailEnd/>
                          </a:ln>
                          <a:extLst>
                            <a:ext uri="{909E8E84-426E-40DD-AFC4-6F175D3DCCD1}">
                              <a14:hiddenFill xmlns:a14="http://schemas.microsoft.com/office/drawing/2010/main">
                                <a:noFill/>
                              </a14:hiddenFill>
                            </a:ext>
                          </a:extLst>
                        </wps:spPr>
                        <wps:bodyPr/>
                      </wps:wsp>
                      <wps:wsp>
                        <wps:cNvPr id="739" name="Freeform 712"/>
                        <wps:cNvSpPr>
                          <a:spLocks/>
                        </wps:cNvSpPr>
                        <wps:spPr bwMode="auto">
                          <a:xfrm>
                            <a:off x="3045" y="977"/>
                            <a:ext cx="81" cy="85"/>
                          </a:xfrm>
                          <a:custGeom>
                            <a:avLst/>
                            <a:gdLst>
                              <a:gd name="T0" fmla="+- 0 3126 3045"/>
                              <a:gd name="T1" fmla="*/ T0 w 81"/>
                              <a:gd name="T2" fmla="+- 0 1062 978"/>
                              <a:gd name="T3" fmla="*/ 1062 h 85"/>
                              <a:gd name="T4" fmla="+- 0 3099 3045"/>
                              <a:gd name="T5" fmla="*/ T4 w 81"/>
                              <a:gd name="T6" fmla="+- 0 1015 978"/>
                              <a:gd name="T7" fmla="*/ 1015 h 85"/>
                              <a:gd name="T8" fmla="+- 0 3099 3045"/>
                              <a:gd name="T9" fmla="*/ T8 w 81"/>
                              <a:gd name="T10" fmla="+- 0 978 978"/>
                              <a:gd name="T11" fmla="*/ 978 h 85"/>
                              <a:gd name="T12" fmla="+- 0 3045 3045"/>
                              <a:gd name="T13" fmla="*/ T12 w 81"/>
                              <a:gd name="T14" fmla="+- 0 978 978"/>
                              <a:gd name="T15" fmla="*/ 978 h 85"/>
                              <a:gd name="T16" fmla="+- 0 3045 3045"/>
                              <a:gd name="T17" fmla="*/ T16 w 81"/>
                              <a:gd name="T18" fmla="+- 0 1031 978"/>
                              <a:gd name="T19" fmla="*/ 1031 h 85"/>
                              <a:gd name="T20" fmla="+- 0 3072 3045"/>
                              <a:gd name="T21" fmla="*/ T20 w 81"/>
                              <a:gd name="T22" fmla="+- 0 1031 978"/>
                              <a:gd name="T23" fmla="*/ 1031 h 85"/>
                              <a:gd name="T24" fmla="+- 0 3054 3045"/>
                              <a:gd name="T25" fmla="*/ T24 w 81"/>
                              <a:gd name="T26" fmla="+- 0 1062 978"/>
                              <a:gd name="T27" fmla="*/ 1062 h 85"/>
                              <a:gd name="T28" fmla="+- 0 3126 3045"/>
                              <a:gd name="T29" fmla="*/ T28 w 81"/>
                              <a:gd name="T30" fmla="+- 0 1062 978"/>
                              <a:gd name="T31" fmla="*/ 1062 h 8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1" h="85">
                                <a:moveTo>
                                  <a:pt x="81" y="84"/>
                                </a:moveTo>
                                <a:lnTo>
                                  <a:pt x="54" y="37"/>
                                </a:lnTo>
                                <a:lnTo>
                                  <a:pt x="54" y="0"/>
                                </a:lnTo>
                                <a:lnTo>
                                  <a:pt x="0" y="0"/>
                                </a:lnTo>
                                <a:lnTo>
                                  <a:pt x="0" y="53"/>
                                </a:lnTo>
                                <a:lnTo>
                                  <a:pt x="27" y="53"/>
                                </a:lnTo>
                                <a:lnTo>
                                  <a:pt x="9" y="84"/>
                                </a:lnTo>
                                <a:lnTo>
                                  <a:pt x="81" y="84"/>
                                </a:lnTo>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Line 711"/>
                        <wps:cNvCnPr>
                          <a:cxnSpLocks noChangeShapeType="1"/>
                        </wps:cNvCnPr>
                        <wps:spPr bwMode="auto">
                          <a:xfrm>
                            <a:off x="3867" y="880"/>
                            <a:ext cx="875" cy="0"/>
                          </a:xfrm>
                          <a:prstGeom prst="line">
                            <a:avLst/>
                          </a:prstGeom>
                          <a:noFill/>
                          <a:ln w="6971">
                            <a:solidFill>
                              <a:srgbClr val="395FCD"/>
                            </a:solidFill>
                            <a:round/>
                            <a:headEnd/>
                            <a:tailEnd/>
                          </a:ln>
                          <a:extLst>
                            <a:ext uri="{909E8E84-426E-40DD-AFC4-6F175D3DCCD1}">
                              <a14:hiddenFill xmlns:a14="http://schemas.microsoft.com/office/drawing/2010/main">
                                <a:noFill/>
                              </a14:hiddenFill>
                            </a:ext>
                          </a:extLst>
                        </wps:spPr>
                        <wps:bodyPr/>
                      </wps:wsp>
                      <wps:wsp>
                        <wps:cNvPr id="741" name="Freeform 710"/>
                        <wps:cNvSpPr>
                          <a:spLocks/>
                        </wps:cNvSpPr>
                        <wps:spPr bwMode="auto">
                          <a:xfrm>
                            <a:off x="4203" y="856"/>
                            <a:ext cx="54" cy="54"/>
                          </a:xfrm>
                          <a:custGeom>
                            <a:avLst/>
                            <a:gdLst>
                              <a:gd name="T0" fmla="+- 0 4245 4204"/>
                              <a:gd name="T1" fmla="*/ T0 w 54"/>
                              <a:gd name="T2" fmla="+- 0 857 857"/>
                              <a:gd name="T3" fmla="*/ 857 h 54"/>
                              <a:gd name="T4" fmla="+- 0 4216 4204"/>
                              <a:gd name="T5" fmla="*/ T4 w 54"/>
                              <a:gd name="T6" fmla="+- 0 857 857"/>
                              <a:gd name="T7" fmla="*/ 857 h 54"/>
                              <a:gd name="T8" fmla="+- 0 4204 4204"/>
                              <a:gd name="T9" fmla="*/ T8 w 54"/>
                              <a:gd name="T10" fmla="+- 0 869 857"/>
                              <a:gd name="T11" fmla="*/ 869 h 54"/>
                              <a:gd name="T12" fmla="+- 0 4204 4204"/>
                              <a:gd name="T13" fmla="*/ T12 w 54"/>
                              <a:gd name="T14" fmla="+- 0 898 857"/>
                              <a:gd name="T15" fmla="*/ 898 h 54"/>
                              <a:gd name="T16" fmla="+- 0 4216 4204"/>
                              <a:gd name="T17" fmla="*/ T16 w 54"/>
                              <a:gd name="T18" fmla="+- 0 910 857"/>
                              <a:gd name="T19" fmla="*/ 910 h 54"/>
                              <a:gd name="T20" fmla="+- 0 4245 4204"/>
                              <a:gd name="T21" fmla="*/ T20 w 54"/>
                              <a:gd name="T22" fmla="+- 0 910 857"/>
                              <a:gd name="T23" fmla="*/ 910 h 54"/>
                              <a:gd name="T24" fmla="+- 0 4257 4204"/>
                              <a:gd name="T25" fmla="*/ T24 w 54"/>
                              <a:gd name="T26" fmla="+- 0 898 857"/>
                              <a:gd name="T27" fmla="*/ 898 h 54"/>
                              <a:gd name="T28" fmla="+- 0 4257 4204"/>
                              <a:gd name="T29" fmla="*/ T28 w 54"/>
                              <a:gd name="T30" fmla="+- 0 869 857"/>
                              <a:gd name="T31" fmla="*/ 869 h 54"/>
                              <a:gd name="T32" fmla="+- 0 4245 4204"/>
                              <a:gd name="T33" fmla="*/ T32 w 54"/>
                              <a:gd name="T34" fmla="+- 0 857 857"/>
                              <a:gd name="T35" fmla="*/ 85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41" y="0"/>
                                </a:moveTo>
                                <a:lnTo>
                                  <a:pt x="12" y="0"/>
                                </a:lnTo>
                                <a:lnTo>
                                  <a:pt x="0" y="12"/>
                                </a:lnTo>
                                <a:lnTo>
                                  <a:pt x="0" y="41"/>
                                </a:lnTo>
                                <a:lnTo>
                                  <a:pt x="12" y="53"/>
                                </a:lnTo>
                                <a:lnTo>
                                  <a:pt x="41" y="53"/>
                                </a:lnTo>
                                <a:lnTo>
                                  <a:pt x="53" y="41"/>
                                </a:lnTo>
                                <a:lnTo>
                                  <a:pt x="53" y="12"/>
                                </a:lnTo>
                                <a:lnTo>
                                  <a:pt x="41" y="0"/>
                                </a:lnTo>
                                <a:close/>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2" name="Line 709"/>
                        <wps:cNvCnPr>
                          <a:cxnSpLocks noChangeShapeType="1"/>
                        </wps:cNvCnPr>
                        <wps:spPr bwMode="auto">
                          <a:xfrm>
                            <a:off x="5034" y="1191"/>
                            <a:ext cx="875" cy="0"/>
                          </a:xfrm>
                          <a:prstGeom prst="line">
                            <a:avLst/>
                          </a:prstGeom>
                          <a:noFill/>
                          <a:ln w="6971">
                            <a:solidFill>
                              <a:srgbClr val="8A0000"/>
                            </a:solidFill>
                            <a:round/>
                            <a:headEnd/>
                            <a:tailEnd/>
                          </a:ln>
                          <a:extLst>
                            <a:ext uri="{909E8E84-426E-40DD-AFC4-6F175D3DCCD1}">
                              <a14:hiddenFill xmlns:a14="http://schemas.microsoft.com/office/drawing/2010/main">
                                <a:noFill/>
                              </a14:hiddenFill>
                            </a:ext>
                          </a:extLst>
                        </wps:spPr>
                        <wps:bodyPr/>
                      </wps:wsp>
                      <wps:wsp>
                        <wps:cNvPr id="743" name="AutoShape 708"/>
                        <wps:cNvSpPr>
                          <a:spLocks/>
                        </wps:cNvSpPr>
                        <wps:spPr bwMode="auto">
                          <a:xfrm>
                            <a:off x="5440" y="842"/>
                            <a:ext cx="72" cy="376"/>
                          </a:xfrm>
                          <a:custGeom>
                            <a:avLst/>
                            <a:gdLst>
                              <a:gd name="T0" fmla="+- 0 5495 5441"/>
                              <a:gd name="T1" fmla="*/ T0 w 72"/>
                              <a:gd name="T2" fmla="+- 0 854 842"/>
                              <a:gd name="T3" fmla="*/ 854 h 376"/>
                              <a:gd name="T4" fmla="+- 0 5482 5441"/>
                              <a:gd name="T5" fmla="*/ T4 w 72"/>
                              <a:gd name="T6" fmla="+- 0 842 842"/>
                              <a:gd name="T7" fmla="*/ 842 h 376"/>
                              <a:gd name="T8" fmla="+- 0 5453 5441"/>
                              <a:gd name="T9" fmla="*/ T8 w 72"/>
                              <a:gd name="T10" fmla="+- 0 842 842"/>
                              <a:gd name="T11" fmla="*/ 842 h 376"/>
                              <a:gd name="T12" fmla="+- 0 5441 5441"/>
                              <a:gd name="T13" fmla="*/ T12 w 72"/>
                              <a:gd name="T14" fmla="+- 0 854 842"/>
                              <a:gd name="T15" fmla="*/ 854 h 376"/>
                              <a:gd name="T16" fmla="+- 0 5441 5441"/>
                              <a:gd name="T17" fmla="*/ T16 w 72"/>
                              <a:gd name="T18" fmla="+- 0 884 842"/>
                              <a:gd name="T19" fmla="*/ 884 h 376"/>
                              <a:gd name="T20" fmla="+- 0 5453 5441"/>
                              <a:gd name="T21" fmla="*/ T20 w 72"/>
                              <a:gd name="T22" fmla="+- 0 896 842"/>
                              <a:gd name="T23" fmla="*/ 896 h 376"/>
                              <a:gd name="T24" fmla="+- 0 5482 5441"/>
                              <a:gd name="T25" fmla="*/ T24 w 72"/>
                              <a:gd name="T26" fmla="+- 0 896 842"/>
                              <a:gd name="T27" fmla="*/ 896 h 376"/>
                              <a:gd name="T28" fmla="+- 0 5495 5441"/>
                              <a:gd name="T29" fmla="*/ T28 w 72"/>
                              <a:gd name="T30" fmla="+- 0 884 842"/>
                              <a:gd name="T31" fmla="*/ 884 h 376"/>
                              <a:gd name="T32" fmla="+- 0 5495 5441"/>
                              <a:gd name="T33" fmla="*/ T32 w 72"/>
                              <a:gd name="T34" fmla="+- 0 854 842"/>
                              <a:gd name="T35" fmla="*/ 854 h 376"/>
                              <a:gd name="T36" fmla="+- 0 5513 5441"/>
                              <a:gd name="T37" fmla="*/ T36 w 72"/>
                              <a:gd name="T38" fmla="+- 0 1165 842"/>
                              <a:gd name="T39" fmla="*/ 1165 h 376"/>
                              <a:gd name="T40" fmla="+- 0 5459 5441"/>
                              <a:gd name="T41" fmla="*/ T40 w 72"/>
                              <a:gd name="T42" fmla="+- 0 1165 842"/>
                              <a:gd name="T43" fmla="*/ 1165 h 376"/>
                              <a:gd name="T44" fmla="+- 0 5459 5441"/>
                              <a:gd name="T45" fmla="*/ T44 w 72"/>
                              <a:gd name="T46" fmla="+- 0 1218 842"/>
                              <a:gd name="T47" fmla="*/ 1218 h 376"/>
                              <a:gd name="T48" fmla="+- 0 5513 5441"/>
                              <a:gd name="T49" fmla="*/ T48 w 72"/>
                              <a:gd name="T50" fmla="+- 0 1218 842"/>
                              <a:gd name="T51" fmla="*/ 1218 h 376"/>
                              <a:gd name="T52" fmla="+- 0 5513 5441"/>
                              <a:gd name="T53" fmla="*/ T52 w 72"/>
                              <a:gd name="T54" fmla="+- 0 1165 842"/>
                              <a:gd name="T55" fmla="*/ 1165 h 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2" h="376">
                                <a:moveTo>
                                  <a:pt x="54" y="12"/>
                                </a:moveTo>
                                <a:lnTo>
                                  <a:pt x="41" y="0"/>
                                </a:lnTo>
                                <a:lnTo>
                                  <a:pt x="12" y="0"/>
                                </a:lnTo>
                                <a:lnTo>
                                  <a:pt x="0" y="12"/>
                                </a:lnTo>
                                <a:lnTo>
                                  <a:pt x="0" y="42"/>
                                </a:lnTo>
                                <a:lnTo>
                                  <a:pt x="12" y="54"/>
                                </a:lnTo>
                                <a:lnTo>
                                  <a:pt x="41" y="54"/>
                                </a:lnTo>
                                <a:lnTo>
                                  <a:pt x="54" y="42"/>
                                </a:lnTo>
                                <a:lnTo>
                                  <a:pt x="54" y="12"/>
                                </a:lnTo>
                                <a:moveTo>
                                  <a:pt x="72" y="323"/>
                                </a:moveTo>
                                <a:lnTo>
                                  <a:pt x="18" y="323"/>
                                </a:lnTo>
                                <a:lnTo>
                                  <a:pt x="18" y="376"/>
                                </a:lnTo>
                                <a:lnTo>
                                  <a:pt x="72" y="376"/>
                                </a:lnTo>
                                <a:lnTo>
                                  <a:pt x="72" y="323"/>
                                </a:lnTo>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Freeform 707"/>
                        <wps:cNvSpPr>
                          <a:spLocks/>
                        </wps:cNvSpPr>
                        <wps:spPr bwMode="auto">
                          <a:xfrm>
                            <a:off x="3021" y="1698"/>
                            <a:ext cx="54" cy="54"/>
                          </a:xfrm>
                          <a:custGeom>
                            <a:avLst/>
                            <a:gdLst>
                              <a:gd name="T0" fmla="+- 0 3063 3022"/>
                              <a:gd name="T1" fmla="*/ T0 w 54"/>
                              <a:gd name="T2" fmla="+- 0 1699 1699"/>
                              <a:gd name="T3" fmla="*/ 1699 h 54"/>
                              <a:gd name="T4" fmla="+- 0 3034 3022"/>
                              <a:gd name="T5" fmla="*/ T4 w 54"/>
                              <a:gd name="T6" fmla="+- 0 1699 1699"/>
                              <a:gd name="T7" fmla="*/ 1699 h 54"/>
                              <a:gd name="T8" fmla="+- 0 3022 3022"/>
                              <a:gd name="T9" fmla="*/ T8 w 54"/>
                              <a:gd name="T10" fmla="+- 0 1711 1699"/>
                              <a:gd name="T11" fmla="*/ 1711 h 54"/>
                              <a:gd name="T12" fmla="+- 0 3022 3022"/>
                              <a:gd name="T13" fmla="*/ T12 w 54"/>
                              <a:gd name="T14" fmla="+- 0 1740 1699"/>
                              <a:gd name="T15" fmla="*/ 1740 h 54"/>
                              <a:gd name="T16" fmla="+- 0 3034 3022"/>
                              <a:gd name="T17" fmla="*/ T16 w 54"/>
                              <a:gd name="T18" fmla="+- 0 1752 1699"/>
                              <a:gd name="T19" fmla="*/ 1752 h 54"/>
                              <a:gd name="T20" fmla="+- 0 3063 3022"/>
                              <a:gd name="T21" fmla="*/ T20 w 54"/>
                              <a:gd name="T22" fmla="+- 0 1752 1699"/>
                              <a:gd name="T23" fmla="*/ 1752 h 54"/>
                              <a:gd name="T24" fmla="+- 0 3075 3022"/>
                              <a:gd name="T25" fmla="*/ T24 w 54"/>
                              <a:gd name="T26" fmla="+- 0 1740 1699"/>
                              <a:gd name="T27" fmla="*/ 1740 h 54"/>
                              <a:gd name="T28" fmla="+- 0 3075 3022"/>
                              <a:gd name="T29" fmla="*/ T28 w 54"/>
                              <a:gd name="T30" fmla="+- 0 1711 1699"/>
                              <a:gd name="T31" fmla="*/ 1711 h 54"/>
                              <a:gd name="T32" fmla="+- 0 3063 3022"/>
                              <a:gd name="T33" fmla="*/ T32 w 54"/>
                              <a:gd name="T34" fmla="+- 0 1699 1699"/>
                              <a:gd name="T35" fmla="*/ 1699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41" y="0"/>
                                </a:moveTo>
                                <a:lnTo>
                                  <a:pt x="12" y="0"/>
                                </a:lnTo>
                                <a:lnTo>
                                  <a:pt x="0" y="12"/>
                                </a:lnTo>
                                <a:lnTo>
                                  <a:pt x="0" y="41"/>
                                </a:lnTo>
                                <a:lnTo>
                                  <a:pt x="12" y="53"/>
                                </a:lnTo>
                                <a:lnTo>
                                  <a:pt x="41" y="53"/>
                                </a:lnTo>
                                <a:lnTo>
                                  <a:pt x="53" y="41"/>
                                </a:lnTo>
                                <a:lnTo>
                                  <a:pt x="53" y="12"/>
                                </a:lnTo>
                                <a:lnTo>
                                  <a:pt x="41" y="0"/>
                                </a:lnTo>
                                <a:close/>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 name="Freeform 706"/>
                        <wps:cNvSpPr>
                          <a:spLocks/>
                        </wps:cNvSpPr>
                        <wps:spPr bwMode="auto">
                          <a:xfrm>
                            <a:off x="5501" y="1538"/>
                            <a:ext cx="73" cy="63"/>
                          </a:xfrm>
                          <a:custGeom>
                            <a:avLst/>
                            <a:gdLst>
                              <a:gd name="T0" fmla="+- 0 5537 5501"/>
                              <a:gd name="T1" fmla="*/ T0 w 73"/>
                              <a:gd name="T2" fmla="+- 0 1539 1539"/>
                              <a:gd name="T3" fmla="*/ 1539 h 63"/>
                              <a:gd name="T4" fmla="+- 0 5501 5501"/>
                              <a:gd name="T5" fmla="*/ T4 w 73"/>
                              <a:gd name="T6" fmla="+- 0 1601 1539"/>
                              <a:gd name="T7" fmla="*/ 1601 h 63"/>
                              <a:gd name="T8" fmla="+- 0 5573 5501"/>
                              <a:gd name="T9" fmla="*/ T8 w 73"/>
                              <a:gd name="T10" fmla="+- 0 1601 1539"/>
                              <a:gd name="T11" fmla="*/ 1601 h 63"/>
                              <a:gd name="T12" fmla="+- 0 5537 5501"/>
                              <a:gd name="T13" fmla="*/ T12 w 73"/>
                              <a:gd name="T14" fmla="+- 0 1539 1539"/>
                              <a:gd name="T15" fmla="*/ 1539 h 63"/>
                            </a:gdLst>
                            <a:ahLst/>
                            <a:cxnLst>
                              <a:cxn ang="0">
                                <a:pos x="T1" y="T3"/>
                              </a:cxn>
                              <a:cxn ang="0">
                                <a:pos x="T5" y="T7"/>
                              </a:cxn>
                              <a:cxn ang="0">
                                <a:pos x="T9" y="T11"/>
                              </a:cxn>
                              <a:cxn ang="0">
                                <a:pos x="T13" y="T15"/>
                              </a:cxn>
                            </a:cxnLst>
                            <a:rect l="0" t="0" r="r" b="b"/>
                            <a:pathLst>
                              <a:path w="73" h="63">
                                <a:moveTo>
                                  <a:pt x="36" y="0"/>
                                </a:moveTo>
                                <a:lnTo>
                                  <a:pt x="0" y="62"/>
                                </a:lnTo>
                                <a:lnTo>
                                  <a:pt x="72" y="62"/>
                                </a:lnTo>
                                <a:lnTo>
                                  <a:pt x="36" y="0"/>
                                </a:lnTo>
                                <a:close/>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AutoShape 705"/>
                        <wps:cNvSpPr>
                          <a:spLocks/>
                        </wps:cNvSpPr>
                        <wps:spPr bwMode="auto">
                          <a:xfrm>
                            <a:off x="4212" y="453"/>
                            <a:ext cx="76" cy="1281"/>
                          </a:xfrm>
                          <a:custGeom>
                            <a:avLst/>
                            <a:gdLst>
                              <a:gd name="T0" fmla="+- 0 4284 4212"/>
                              <a:gd name="T1" fmla="*/ T0 w 76"/>
                              <a:gd name="T2" fmla="+- 0 516 454"/>
                              <a:gd name="T3" fmla="*/ 516 h 1281"/>
                              <a:gd name="T4" fmla="+- 0 4248 4212"/>
                              <a:gd name="T5" fmla="*/ T4 w 76"/>
                              <a:gd name="T6" fmla="+- 0 454 454"/>
                              <a:gd name="T7" fmla="*/ 454 h 1281"/>
                              <a:gd name="T8" fmla="+- 0 4212 4212"/>
                              <a:gd name="T9" fmla="*/ T8 w 76"/>
                              <a:gd name="T10" fmla="+- 0 516 454"/>
                              <a:gd name="T11" fmla="*/ 516 h 1281"/>
                              <a:gd name="T12" fmla="+- 0 4284 4212"/>
                              <a:gd name="T13" fmla="*/ T12 w 76"/>
                              <a:gd name="T14" fmla="+- 0 516 454"/>
                              <a:gd name="T15" fmla="*/ 516 h 1281"/>
                              <a:gd name="T16" fmla="+- 0 4288 4212"/>
                              <a:gd name="T17" fmla="*/ T16 w 76"/>
                              <a:gd name="T18" fmla="+- 0 1681 454"/>
                              <a:gd name="T19" fmla="*/ 1681 h 1281"/>
                              <a:gd name="T20" fmla="+- 0 4234 4212"/>
                              <a:gd name="T21" fmla="*/ T20 w 76"/>
                              <a:gd name="T22" fmla="+- 0 1681 454"/>
                              <a:gd name="T23" fmla="*/ 1681 h 1281"/>
                              <a:gd name="T24" fmla="+- 0 4234 4212"/>
                              <a:gd name="T25" fmla="*/ T24 w 76"/>
                              <a:gd name="T26" fmla="+- 0 1734 454"/>
                              <a:gd name="T27" fmla="*/ 1734 h 1281"/>
                              <a:gd name="T28" fmla="+- 0 4288 4212"/>
                              <a:gd name="T29" fmla="*/ T28 w 76"/>
                              <a:gd name="T30" fmla="+- 0 1734 454"/>
                              <a:gd name="T31" fmla="*/ 1734 h 1281"/>
                              <a:gd name="T32" fmla="+- 0 4288 4212"/>
                              <a:gd name="T33" fmla="*/ T32 w 76"/>
                              <a:gd name="T34" fmla="+- 0 1681 454"/>
                              <a:gd name="T35" fmla="*/ 1681 h 12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 h="1281">
                                <a:moveTo>
                                  <a:pt x="72" y="62"/>
                                </a:moveTo>
                                <a:lnTo>
                                  <a:pt x="36" y="0"/>
                                </a:lnTo>
                                <a:lnTo>
                                  <a:pt x="0" y="62"/>
                                </a:lnTo>
                                <a:lnTo>
                                  <a:pt x="72" y="62"/>
                                </a:lnTo>
                                <a:moveTo>
                                  <a:pt x="76" y="1227"/>
                                </a:moveTo>
                                <a:lnTo>
                                  <a:pt x="22" y="1227"/>
                                </a:lnTo>
                                <a:lnTo>
                                  <a:pt x="22" y="1280"/>
                                </a:lnTo>
                                <a:lnTo>
                                  <a:pt x="76" y="1280"/>
                                </a:lnTo>
                                <a:lnTo>
                                  <a:pt x="76" y="1227"/>
                                </a:lnTo>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Rectangle 704"/>
                        <wps:cNvSpPr>
                          <a:spLocks noChangeArrowheads="1"/>
                        </wps:cNvSpPr>
                        <wps:spPr bwMode="auto">
                          <a:xfrm>
                            <a:off x="2436" y="17"/>
                            <a:ext cx="3735" cy="2817"/>
                          </a:xfrm>
                          <a:prstGeom prst="rect">
                            <a:avLst/>
                          </a:prstGeom>
                          <a:noFill/>
                          <a:ln w="3502">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 name="Line 703"/>
                        <wps:cNvCnPr>
                          <a:cxnSpLocks noChangeShapeType="1"/>
                        </wps:cNvCnPr>
                        <wps:spPr bwMode="auto">
                          <a:xfrm>
                            <a:off x="2423" y="2706"/>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49" name="Line 702"/>
                        <wps:cNvCnPr>
                          <a:cxnSpLocks noChangeShapeType="1"/>
                        </wps:cNvCnPr>
                        <wps:spPr bwMode="auto">
                          <a:xfrm>
                            <a:off x="2423" y="2421"/>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0" name="Line 701"/>
                        <wps:cNvCnPr>
                          <a:cxnSpLocks noChangeShapeType="1"/>
                        </wps:cNvCnPr>
                        <wps:spPr bwMode="auto">
                          <a:xfrm>
                            <a:off x="2423" y="2137"/>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1" name="Line 700"/>
                        <wps:cNvCnPr>
                          <a:cxnSpLocks noChangeShapeType="1"/>
                        </wps:cNvCnPr>
                        <wps:spPr bwMode="auto">
                          <a:xfrm>
                            <a:off x="2423" y="1852"/>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2" name="Line 699"/>
                        <wps:cNvCnPr>
                          <a:cxnSpLocks noChangeShapeType="1"/>
                        </wps:cNvCnPr>
                        <wps:spPr bwMode="auto">
                          <a:xfrm>
                            <a:off x="2423" y="1568"/>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3" name="Line 698"/>
                        <wps:cNvCnPr>
                          <a:cxnSpLocks noChangeShapeType="1"/>
                        </wps:cNvCnPr>
                        <wps:spPr bwMode="auto">
                          <a:xfrm>
                            <a:off x="2423" y="1283"/>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4" name="Line 697"/>
                        <wps:cNvCnPr>
                          <a:cxnSpLocks noChangeShapeType="1"/>
                        </wps:cNvCnPr>
                        <wps:spPr bwMode="auto">
                          <a:xfrm>
                            <a:off x="2423" y="999"/>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5" name="Line 696"/>
                        <wps:cNvCnPr>
                          <a:cxnSpLocks noChangeShapeType="1"/>
                        </wps:cNvCnPr>
                        <wps:spPr bwMode="auto">
                          <a:xfrm>
                            <a:off x="2423" y="714"/>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6" name="Line 695"/>
                        <wps:cNvCnPr>
                          <a:cxnSpLocks noChangeShapeType="1"/>
                        </wps:cNvCnPr>
                        <wps:spPr bwMode="auto">
                          <a:xfrm>
                            <a:off x="2423" y="430"/>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7" name="Line 694"/>
                        <wps:cNvCnPr>
                          <a:cxnSpLocks noChangeShapeType="1"/>
                        </wps:cNvCnPr>
                        <wps:spPr bwMode="auto">
                          <a:xfrm>
                            <a:off x="2423" y="145"/>
                            <a:ext cx="14"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8" name="Line 693"/>
                        <wps:cNvCnPr>
                          <a:cxnSpLocks noChangeShapeType="1"/>
                        </wps:cNvCnPr>
                        <wps:spPr bwMode="auto">
                          <a:xfrm>
                            <a:off x="3137" y="2848"/>
                            <a:ext cx="0"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59" name="Line 692"/>
                        <wps:cNvCnPr>
                          <a:cxnSpLocks noChangeShapeType="1"/>
                        </wps:cNvCnPr>
                        <wps:spPr bwMode="auto">
                          <a:xfrm>
                            <a:off x="4304" y="2848"/>
                            <a:ext cx="0"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60" name="Line 691"/>
                        <wps:cNvCnPr>
                          <a:cxnSpLocks noChangeShapeType="1"/>
                        </wps:cNvCnPr>
                        <wps:spPr bwMode="auto">
                          <a:xfrm>
                            <a:off x="5471" y="2848"/>
                            <a:ext cx="0" cy="0"/>
                          </a:xfrm>
                          <a:prstGeom prst="line">
                            <a:avLst/>
                          </a:prstGeom>
                          <a:noFill/>
                          <a:ln w="3502">
                            <a:solidFill>
                              <a:srgbClr val="333333"/>
                            </a:solidFill>
                            <a:round/>
                            <a:headEnd/>
                            <a:tailEnd/>
                          </a:ln>
                          <a:extLst>
                            <a:ext uri="{909E8E84-426E-40DD-AFC4-6F175D3DCCD1}">
                              <a14:hiddenFill xmlns:a14="http://schemas.microsoft.com/office/drawing/2010/main">
                                <a:noFill/>
                              </a14:hiddenFill>
                            </a:ext>
                          </a:extLst>
                        </wps:spPr>
                        <wps:bodyPr/>
                      </wps:wsp>
                      <wps:wsp>
                        <wps:cNvPr id="761" name="Freeform 690"/>
                        <wps:cNvSpPr>
                          <a:spLocks/>
                        </wps:cNvSpPr>
                        <wps:spPr bwMode="auto">
                          <a:xfrm>
                            <a:off x="5714" y="242"/>
                            <a:ext cx="67" cy="63"/>
                          </a:xfrm>
                          <a:custGeom>
                            <a:avLst/>
                            <a:gdLst>
                              <a:gd name="T0" fmla="+- 0 5751 5715"/>
                              <a:gd name="T1" fmla="*/ T0 w 67"/>
                              <a:gd name="T2" fmla="+- 0 243 243"/>
                              <a:gd name="T3" fmla="*/ 243 h 63"/>
                              <a:gd name="T4" fmla="+- 0 5715 5715"/>
                              <a:gd name="T5" fmla="*/ T4 w 67"/>
                              <a:gd name="T6" fmla="+- 0 305 243"/>
                              <a:gd name="T7" fmla="*/ 305 h 63"/>
                              <a:gd name="T8" fmla="+- 0 5782 5715"/>
                              <a:gd name="T9" fmla="*/ T8 w 67"/>
                              <a:gd name="T10" fmla="+- 0 305 243"/>
                              <a:gd name="T11" fmla="*/ 305 h 63"/>
                              <a:gd name="T12" fmla="+- 0 5751 5715"/>
                              <a:gd name="T13" fmla="*/ T12 w 67"/>
                              <a:gd name="T14" fmla="+- 0 243 243"/>
                              <a:gd name="T15" fmla="*/ 243 h 63"/>
                            </a:gdLst>
                            <a:ahLst/>
                            <a:cxnLst>
                              <a:cxn ang="0">
                                <a:pos x="T1" y="T3"/>
                              </a:cxn>
                              <a:cxn ang="0">
                                <a:pos x="T5" y="T7"/>
                              </a:cxn>
                              <a:cxn ang="0">
                                <a:pos x="T9" y="T11"/>
                              </a:cxn>
                              <a:cxn ang="0">
                                <a:pos x="T13" y="T15"/>
                              </a:cxn>
                            </a:cxnLst>
                            <a:rect l="0" t="0" r="r" b="b"/>
                            <a:pathLst>
                              <a:path w="67" h="63">
                                <a:moveTo>
                                  <a:pt x="36" y="0"/>
                                </a:moveTo>
                                <a:lnTo>
                                  <a:pt x="0" y="62"/>
                                </a:lnTo>
                                <a:lnTo>
                                  <a:pt x="67" y="62"/>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Freeform 689"/>
                        <wps:cNvSpPr>
                          <a:spLocks/>
                        </wps:cNvSpPr>
                        <wps:spPr bwMode="auto">
                          <a:xfrm>
                            <a:off x="5728" y="128"/>
                            <a:ext cx="53" cy="53"/>
                          </a:xfrm>
                          <a:custGeom>
                            <a:avLst/>
                            <a:gdLst>
                              <a:gd name="T0" fmla="+- 0 5761 5729"/>
                              <a:gd name="T1" fmla="*/ T0 w 53"/>
                              <a:gd name="T2" fmla="+- 0 128 128"/>
                              <a:gd name="T3" fmla="*/ 128 h 53"/>
                              <a:gd name="T4" fmla="+- 0 5749 5729"/>
                              <a:gd name="T5" fmla="*/ T4 w 53"/>
                              <a:gd name="T6" fmla="+- 0 129 128"/>
                              <a:gd name="T7" fmla="*/ 129 h 53"/>
                              <a:gd name="T8" fmla="+- 0 5738 5729"/>
                              <a:gd name="T9" fmla="*/ T8 w 53"/>
                              <a:gd name="T10" fmla="+- 0 134 128"/>
                              <a:gd name="T11" fmla="*/ 134 h 53"/>
                              <a:gd name="T12" fmla="+- 0 5731 5729"/>
                              <a:gd name="T13" fmla="*/ T12 w 53"/>
                              <a:gd name="T14" fmla="+- 0 143 128"/>
                              <a:gd name="T15" fmla="*/ 143 h 53"/>
                              <a:gd name="T16" fmla="+- 0 5729 5729"/>
                              <a:gd name="T17" fmla="*/ T16 w 53"/>
                              <a:gd name="T18" fmla="+- 0 154 128"/>
                              <a:gd name="T19" fmla="*/ 154 h 53"/>
                              <a:gd name="T20" fmla="+- 0 5729 5729"/>
                              <a:gd name="T21" fmla="*/ T20 w 53"/>
                              <a:gd name="T22" fmla="+- 0 169 128"/>
                              <a:gd name="T23" fmla="*/ 169 h 53"/>
                              <a:gd name="T24" fmla="+- 0 5741 5729"/>
                              <a:gd name="T25" fmla="*/ T24 w 53"/>
                              <a:gd name="T26" fmla="+- 0 181 128"/>
                              <a:gd name="T27" fmla="*/ 181 h 53"/>
                              <a:gd name="T28" fmla="+- 0 5755 5729"/>
                              <a:gd name="T29" fmla="*/ T28 w 53"/>
                              <a:gd name="T30" fmla="+- 0 181 128"/>
                              <a:gd name="T31" fmla="*/ 181 h 53"/>
                              <a:gd name="T32" fmla="+- 0 5767 5729"/>
                              <a:gd name="T33" fmla="*/ T32 w 53"/>
                              <a:gd name="T34" fmla="+- 0 179 128"/>
                              <a:gd name="T35" fmla="*/ 179 h 53"/>
                              <a:gd name="T36" fmla="+- 0 5776 5729"/>
                              <a:gd name="T37" fmla="*/ T36 w 53"/>
                              <a:gd name="T38" fmla="+- 0 171 128"/>
                              <a:gd name="T39" fmla="*/ 171 h 53"/>
                              <a:gd name="T40" fmla="+- 0 5781 5729"/>
                              <a:gd name="T41" fmla="*/ T40 w 53"/>
                              <a:gd name="T42" fmla="+- 0 161 128"/>
                              <a:gd name="T43" fmla="*/ 161 h 53"/>
                              <a:gd name="T44" fmla="+- 0 5781 5729"/>
                              <a:gd name="T45" fmla="*/ T44 w 53"/>
                              <a:gd name="T46" fmla="+- 0 148 128"/>
                              <a:gd name="T47" fmla="*/ 148 h 53"/>
                              <a:gd name="T48" fmla="+- 0 5779 5729"/>
                              <a:gd name="T49" fmla="*/ T48 w 53"/>
                              <a:gd name="T50" fmla="+- 0 138 128"/>
                              <a:gd name="T51" fmla="*/ 138 h 53"/>
                              <a:gd name="T52" fmla="+- 0 5771 5729"/>
                              <a:gd name="T53" fmla="*/ T52 w 53"/>
                              <a:gd name="T54" fmla="+- 0 130 128"/>
                              <a:gd name="T55" fmla="*/ 130 h 53"/>
                              <a:gd name="T56" fmla="+- 0 5761 5729"/>
                              <a:gd name="T57" fmla="*/ T56 w 53"/>
                              <a:gd name="T58" fmla="+- 0 128 128"/>
                              <a:gd name="T59" fmla="*/ 12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3">
                                <a:moveTo>
                                  <a:pt x="32" y="0"/>
                                </a:moveTo>
                                <a:lnTo>
                                  <a:pt x="20" y="1"/>
                                </a:lnTo>
                                <a:lnTo>
                                  <a:pt x="9" y="6"/>
                                </a:lnTo>
                                <a:lnTo>
                                  <a:pt x="2" y="15"/>
                                </a:lnTo>
                                <a:lnTo>
                                  <a:pt x="0" y="26"/>
                                </a:lnTo>
                                <a:lnTo>
                                  <a:pt x="0" y="41"/>
                                </a:lnTo>
                                <a:lnTo>
                                  <a:pt x="12" y="53"/>
                                </a:lnTo>
                                <a:lnTo>
                                  <a:pt x="26" y="53"/>
                                </a:lnTo>
                                <a:lnTo>
                                  <a:pt x="38" y="51"/>
                                </a:lnTo>
                                <a:lnTo>
                                  <a:pt x="47" y="43"/>
                                </a:lnTo>
                                <a:lnTo>
                                  <a:pt x="52" y="33"/>
                                </a:lnTo>
                                <a:lnTo>
                                  <a:pt x="52" y="20"/>
                                </a:lnTo>
                                <a:lnTo>
                                  <a:pt x="50" y="10"/>
                                </a:lnTo>
                                <a:lnTo>
                                  <a:pt x="42" y="2"/>
                                </a:lnTo>
                                <a:lnTo>
                                  <a:pt x="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Freeform 688"/>
                        <wps:cNvSpPr>
                          <a:spLocks/>
                        </wps:cNvSpPr>
                        <wps:spPr bwMode="auto">
                          <a:xfrm>
                            <a:off x="5728" y="128"/>
                            <a:ext cx="53" cy="53"/>
                          </a:xfrm>
                          <a:custGeom>
                            <a:avLst/>
                            <a:gdLst>
                              <a:gd name="T0" fmla="+- 0 5729 5729"/>
                              <a:gd name="T1" fmla="*/ T0 w 53"/>
                              <a:gd name="T2" fmla="+- 0 154 128"/>
                              <a:gd name="T3" fmla="*/ 154 h 53"/>
                              <a:gd name="T4" fmla="+- 0 5731 5729"/>
                              <a:gd name="T5" fmla="*/ T4 w 53"/>
                              <a:gd name="T6" fmla="+- 0 143 128"/>
                              <a:gd name="T7" fmla="*/ 143 h 53"/>
                              <a:gd name="T8" fmla="+- 0 5738 5729"/>
                              <a:gd name="T9" fmla="*/ T8 w 53"/>
                              <a:gd name="T10" fmla="+- 0 134 128"/>
                              <a:gd name="T11" fmla="*/ 134 h 53"/>
                              <a:gd name="T12" fmla="+- 0 5749 5729"/>
                              <a:gd name="T13" fmla="*/ T12 w 53"/>
                              <a:gd name="T14" fmla="+- 0 129 128"/>
                              <a:gd name="T15" fmla="*/ 129 h 53"/>
                              <a:gd name="T16" fmla="+- 0 5761 5729"/>
                              <a:gd name="T17" fmla="*/ T16 w 53"/>
                              <a:gd name="T18" fmla="+- 0 128 128"/>
                              <a:gd name="T19" fmla="*/ 128 h 53"/>
                              <a:gd name="T20" fmla="+- 0 5771 5729"/>
                              <a:gd name="T21" fmla="*/ T20 w 53"/>
                              <a:gd name="T22" fmla="+- 0 130 128"/>
                              <a:gd name="T23" fmla="*/ 130 h 53"/>
                              <a:gd name="T24" fmla="+- 0 5779 5729"/>
                              <a:gd name="T25" fmla="*/ T24 w 53"/>
                              <a:gd name="T26" fmla="+- 0 138 128"/>
                              <a:gd name="T27" fmla="*/ 138 h 53"/>
                              <a:gd name="T28" fmla="+- 0 5781 5729"/>
                              <a:gd name="T29" fmla="*/ T28 w 53"/>
                              <a:gd name="T30" fmla="+- 0 148 128"/>
                              <a:gd name="T31" fmla="*/ 148 h 53"/>
                              <a:gd name="T32" fmla="+- 0 5781 5729"/>
                              <a:gd name="T33" fmla="*/ T32 w 53"/>
                              <a:gd name="T34" fmla="+- 0 161 128"/>
                              <a:gd name="T35" fmla="*/ 161 h 53"/>
                              <a:gd name="T36" fmla="+- 0 5776 5729"/>
                              <a:gd name="T37" fmla="*/ T36 w 53"/>
                              <a:gd name="T38" fmla="+- 0 171 128"/>
                              <a:gd name="T39" fmla="*/ 171 h 53"/>
                              <a:gd name="T40" fmla="+- 0 5767 5729"/>
                              <a:gd name="T41" fmla="*/ T40 w 53"/>
                              <a:gd name="T42" fmla="+- 0 179 128"/>
                              <a:gd name="T43" fmla="*/ 179 h 53"/>
                              <a:gd name="T44" fmla="+- 0 5755 5729"/>
                              <a:gd name="T45" fmla="*/ T44 w 53"/>
                              <a:gd name="T46" fmla="+- 0 181 128"/>
                              <a:gd name="T47" fmla="*/ 181 h 53"/>
                              <a:gd name="T48" fmla="+- 0 5741 5729"/>
                              <a:gd name="T49" fmla="*/ T48 w 53"/>
                              <a:gd name="T50" fmla="+- 0 181 128"/>
                              <a:gd name="T51" fmla="*/ 181 h 53"/>
                              <a:gd name="T52" fmla="+- 0 5729 5729"/>
                              <a:gd name="T53" fmla="*/ T52 w 53"/>
                              <a:gd name="T54" fmla="+- 0 169 128"/>
                              <a:gd name="T55" fmla="*/ 169 h 53"/>
                              <a:gd name="T56" fmla="+- 0 5729 5729"/>
                              <a:gd name="T57" fmla="*/ T56 w 53"/>
                              <a:gd name="T58" fmla="+- 0 154 128"/>
                              <a:gd name="T59" fmla="*/ 154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3">
                                <a:moveTo>
                                  <a:pt x="0" y="26"/>
                                </a:moveTo>
                                <a:lnTo>
                                  <a:pt x="2" y="15"/>
                                </a:lnTo>
                                <a:lnTo>
                                  <a:pt x="9" y="6"/>
                                </a:lnTo>
                                <a:lnTo>
                                  <a:pt x="20" y="1"/>
                                </a:lnTo>
                                <a:lnTo>
                                  <a:pt x="32" y="0"/>
                                </a:lnTo>
                                <a:lnTo>
                                  <a:pt x="42" y="2"/>
                                </a:lnTo>
                                <a:lnTo>
                                  <a:pt x="50" y="10"/>
                                </a:lnTo>
                                <a:lnTo>
                                  <a:pt x="52" y="20"/>
                                </a:lnTo>
                                <a:lnTo>
                                  <a:pt x="52" y="33"/>
                                </a:lnTo>
                                <a:lnTo>
                                  <a:pt x="47" y="43"/>
                                </a:lnTo>
                                <a:lnTo>
                                  <a:pt x="38" y="51"/>
                                </a:lnTo>
                                <a:lnTo>
                                  <a:pt x="26" y="53"/>
                                </a:lnTo>
                                <a:lnTo>
                                  <a:pt x="12" y="53"/>
                                </a:lnTo>
                                <a:lnTo>
                                  <a:pt x="0" y="41"/>
                                </a:lnTo>
                                <a:lnTo>
                                  <a:pt x="0" y="26"/>
                                </a:lnTo>
                              </a:path>
                            </a:pathLst>
                          </a:custGeom>
                          <a:noFill/>
                          <a:ln w="232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Rectangle 687"/>
                        <wps:cNvSpPr>
                          <a:spLocks noChangeArrowheads="1"/>
                        </wps:cNvSpPr>
                        <wps:spPr bwMode="auto">
                          <a:xfrm>
                            <a:off x="5718" y="377"/>
                            <a:ext cx="59" cy="5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Text Box 686"/>
                        <wps:cNvSpPr txBox="1">
                          <a:spLocks noChangeArrowheads="1"/>
                        </wps:cNvSpPr>
                        <wps:spPr bwMode="auto">
                          <a:xfrm>
                            <a:off x="2439" y="17"/>
                            <a:ext cx="3730" cy="2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D2477" w14:textId="77777777" w:rsidR="003162A5" w:rsidRDefault="003162A5">
                              <w:pPr>
                                <w:spacing w:before="74" w:line="261" w:lineRule="auto"/>
                                <w:ind w:left="3389" w:right="80"/>
                                <w:jc w:val="both"/>
                                <w:rPr>
                                  <w:rFonts w:ascii="Arial"/>
                                  <w:b/>
                                  <w:sz w:val="10"/>
                                </w:rPr>
                              </w:pPr>
                              <w:r>
                                <w:rPr>
                                  <w:rFonts w:ascii="Arial"/>
                                  <w:b/>
                                  <w:sz w:val="10"/>
                                </w:rPr>
                                <w:t>CTL1 CTL2 CTL3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67621A" id="Group 685" o:spid="_x0000_s1760" style="position:absolute;left:0;text-align:left;margin-left:121.15pt;margin-top:.75pt;width:187.6pt;height:141.7pt;z-index:-251570176;mso-position-horizontal-relative:page;mso-position-vertical-relative:text" coordorigin="2423,15" coordsize="3752,2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">
                <v:line id="Line 713" o:spid="_x0000_s1761" style="position:absolute;visibility:visible;mso-wrap-style:square" from="2699,1038" to="3575,1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" strokecolor="#008a45" strokeweight=".19364mm"/>
                <v:shape id="Freeform 712" o:spid="_x0000_s1762" style="position:absolute;left:3045;top:977;width:81;height:85;visibility:visible;mso-wrap-style:square;v-text-anchor:top" coordsize="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" path="m81,84l54,37,54,,,,,53r27,l9,84r72,e" fillcolor="#008a45" stroked="f">
                  <v:path arrowok="t" o:connecttype="custom" o:connectlocs="81,1062;54,1015;54,978;0,978;0,1031;27,1031;9,1062;81,1062" o:connectangles="0,0,0,0,0,0,0,0"/>
                </v:shape>
                <v:line id="Line 711" o:spid="_x0000_s1763" style="position:absolute;visibility:visible;mso-wrap-style:square" from="3867,880" to="474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" strokecolor="#395fcd" strokeweight=".19364mm"/>
                <v:shape id="Freeform 710" o:spid="_x0000_s1764" style="position:absolute;left:4203;top:856;width:54;height:54;visibility:visible;mso-wrap-style:square;v-text-anchor:top" coordsize="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" path="m41,l12,,,12,,41,12,53r29,l53,41r,-29l41,xe" fillcolor="#395fcd" stroked="f">
                  <v:path arrowok="t" o:connecttype="custom" o:connectlocs="41,857;12,857;0,869;0,898;12,910;41,910;53,898;53,869;41,857" o:connectangles="0,0,0,0,0,0,0,0,0"/>
                </v:shape>
                <v:line id="Line 709" o:spid="_x0000_s1765" style="position:absolute;visibility:visible;mso-wrap-style:square" from="5034,1191" to="5909,1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" strokecolor="#8a0000" strokeweight=".19364mm"/>
                <v:shape id="AutoShape 708" o:spid="_x0000_s1766" style="position:absolute;left:5440;top:842;width:72;height:376;visibility:visible;mso-wrap-style:square;v-text-anchor:top" coordsize="7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" path="m54,12l41,,12,,,12,,42,12,54r29,l54,42r,-30m72,323r-54,l18,376r54,l72,323e" fillcolor="#8a0000" stroked="f">
                  <v:path arrowok="t" o:connecttype="custom" o:connectlocs="54,854;41,842;12,842;0,854;0,884;12,896;41,896;54,884;54,854;72,1165;18,1165;18,1218;72,1218;72,1165" o:connectangles="0,0,0,0,0,0,0,0,0,0,0,0,0,0"/>
                </v:shape>
                <v:shape id="Freeform 707" o:spid="_x0000_s1767" style="position:absolute;left:3021;top:1698;width:54;height:54;visibility:visible;mso-wrap-style:square;v-text-anchor:top" coordsize="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" path="m41,l12,,,12,,41,12,53r29,l53,41r,-29l41,xe" fillcolor="#008a45" stroked="f">
                  <v:path arrowok="t" o:connecttype="custom" o:connectlocs="41,1699;12,1699;0,1711;0,1740;12,1752;41,1752;53,1740;53,1711;41,1699" o:connectangles="0,0,0,0,0,0,0,0,0"/>
                </v:shape>
                <v:shape id="Freeform 706" o:spid="_x0000_s1768" style="position:absolute;left:5501;top:1538;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" path="m36,l,62r72,l36,xe" fillcolor="#8a0000" stroked="f">
                  <v:path arrowok="t" o:connecttype="custom" o:connectlocs="36,1539;0,1601;72,1601;36,1539" o:connectangles="0,0,0,0"/>
                </v:shape>
                <v:shape id="AutoShape 705" o:spid="_x0000_s1769" style="position:absolute;left:4212;top:453;width:76;height:1281;visibility:visible;mso-wrap-style:square;v-text-anchor:top" coordsize="76,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" path="m72,62l36,,,62r72,m76,1227r-54,l22,1280r54,l76,1227e" fillcolor="#395fcd" stroked="f">
                  <v:path arrowok="t" o:connecttype="custom" o:connectlocs="72,516;36,454;0,516;72,516;76,1681;22,1681;22,1734;76,1734;76,1681" o:connectangles="0,0,0,0,0,0,0,0,0"/>
                </v:shape>
                <v:rect id="Rectangle 704" o:spid="_x0000_s1770" style="position:absolute;left:2436;top:17;width:3735;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" filled="f" strokecolor="#333" strokeweight=".09728mm"/>
                <v:line id="Line 703" o:spid="_x0000_s1771" style="position:absolute;visibility:visible;mso-wrap-style:square" from="2423,2706" to="2437,2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" strokecolor="#333" strokeweight=".09728mm"/>
                <v:line id="Line 702" o:spid="_x0000_s1772" style="position:absolute;visibility:visible;mso-wrap-style:square" from="2423,2421" to="2437,2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" strokecolor="#333" strokeweight=".09728mm"/>
                <v:line id="Line 701" o:spid="_x0000_s1773" style="position:absolute;visibility:visible;mso-wrap-style:square" from="2423,2137" to="2437,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" strokecolor="#333" strokeweight=".09728mm"/>
                <v:line id="Line 700" o:spid="_x0000_s1774" style="position:absolute;visibility:visible;mso-wrap-style:square" from="2423,1852" to="2437,1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" strokecolor="#333" strokeweight=".09728mm"/>
                <v:line id="Line 699" o:spid="_x0000_s1775" style="position:absolute;visibility:visible;mso-wrap-style:square" from="2423,1568" to="2437,1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" strokecolor="#333" strokeweight=".09728mm"/>
                <v:line id="Line 698" o:spid="_x0000_s1776" style="position:absolute;visibility:visible;mso-wrap-style:square" from="2423,1283" to="2437,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" strokecolor="#333" strokeweight=".09728mm"/>
                <v:line id="Line 697" o:spid="_x0000_s1777" style="position:absolute;visibility:visible;mso-wrap-style:square" from="2423,999" to="243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" strokecolor="#333" strokeweight=".09728mm"/>
                <v:line id="Line 696" o:spid="_x0000_s1778" style="position:absolute;visibility:visible;mso-wrap-style:square" from="2423,714" to="2437,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" strokecolor="#333" strokeweight=".09728mm"/>
                <v:line id="Line 695" o:spid="_x0000_s1779" style="position:absolute;visibility:visible;mso-wrap-style:square" from="2423,430" to="243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" strokecolor="#333" strokeweight=".09728mm"/>
                <v:line id="Line 694" o:spid="_x0000_s1780" style="position:absolute;visibility:visible;mso-wrap-style:square" from="2423,145" to="243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" strokecolor="#333" strokeweight=".09728mm"/>
                <v:line id="Line 693" o:spid="_x0000_s1781" style="position:absolute;visibility:visible;mso-wrap-style:square" from="3137,2848" to="3137,2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" strokecolor="#333" strokeweight=".09728mm"/>
                <v:line id="Line 692" o:spid="_x0000_s1782" style="position:absolute;visibility:visible;mso-wrap-style:square" from="4304,2848" to="4304,2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" strokecolor="#333" strokeweight=".09728mm"/>
                <v:line id="Line 691" o:spid="_x0000_s1783" style="position:absolute;visibility:visible;mso-wrap-style:square" from="5471,2848" to="5471,2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" strokecolor="#333" strokeweight=".09728mm"/>
                <v:shape id="Freeform 690" o:spid="_x0000_s1784" style="position:absolute;left:5714;top:242;width:67;height:63;visibility:visible;mso-wrap-style:square;v-text-anchor:top" coordsize="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" path="m36,l,62r67,l36,xe" fillcolor="black" stroked="f">
                  <v:path arrowok="t" o:connecttype="custom" o:connectlocs="36,243;0,305;67,305;36,243" o:connectangles="0,0,0,0"/>
                </v:shape>
                <v:shape id="Freeform 689" o:spid="_x0000_s1785" style="position:absolute;left:5728;top:128;width:53;height:53;visibility:visible;mso-wrap-style:square;v-text-anchor:top" coordsize="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" path="m32,l20,1,9,6,2,15,,26,,41,12,53r14,l38,51r9,-8l52,33r,-13l50,10,42,2,32,xe" fillcolor="black" stroked="f">
                  <v:path arrowok="t" o:connecttype="custom" o:connectlocs="32,128;20,129;9,134;2,143;0,154;0,169;12,181;26,181;38,179;47,171;52,161;52,148;50,138;42,130;32,128" o:connectangles="0,0,0,0,0,0,0,0,0,0,0,0,0,0,0"/>
                </v:shape>
                <v:shape id="Freeform 688" o:spid="_x0000_s1786" style="position:absolute;left:5728;top:128;width:53;height:53;visibility:visible;mso-wrap-style:square;v-text-anchor:top" coordsize="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" path="m,26l2,15,9,6,20,1,32,,42,2r8,8l52,20r,13l47,43r-9,8l26,53r-14,l,41,,26e" filled="f" strokeweight=".06456mm">
                  <v:path arrowok="t" o:connecttype="custom" o:connectlocs="0,154;2,143;9,134;20,129;32,128;42,130;50,138;52,148;52,161;47,171;38,179;26,181;12,181;0,169;0,154" o:connectangles="0,0,0,0,0,0,0,0,0,0,0,0,0,0,0"/>
                </v:shape>
                <v:rect id="Rectangle 687" o:spid="_x0000_s1787" style="position:absolute;left:5718;top:377;width:59;height: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" fillcolor="black" stroked="f"/>
                <v:shape id="Text Box 686" o:spid="_x0000_s1788" type="#_x0000_t202" style="position:absolute;left:2439;top:17;width:3730;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14:paraId="6AAD2477" w14:textId="77777777" w:rsidR="003162A5" w:rsidRDefault="003162A5">
                        <w:pPr>
                          <w:spacing w:before="74" w:line="261" w:lineRule="auto"/>
                          <w:ind w:left="3389" w:right="80"/>
                          <w:jc w:val="both"/>
                          <w:rPr>
                            <w:rFonts w:ascii="Arial"/>
                            <w:b/>
                            <w:sz w:val="10"/>
                          </w:rPr>
                        </w:pPr>
                        <w:r>
                          <w:rPr>
                            <w:rFonts w:ascii="Arial"/>
                            <w:b/>
                            <w:sz w:val="10"/>
                          </w:rPr>
                          <w:t>CTL1 CTL2 CTL3</w:t>
                        </w:r>
                      </w:p>
                    </w:txbxContent>
                  </v:textbox>
                </v:shape>
                <w10:wrap anchorx="page"/>
              </v:group>
            </w:pict>
          </mc:Fallback>
        </mc:AlternateContent>
      </w:r>
      <w:r>
        <w:rPr>
          <w:noProof/>
        </w:rPr>
        <mc:AlternateContent>
          <mc:Choice Requires="wps">
            <w:drawing>
              <wp:anchor distT="0" distB="0" distL="114300" distR="114300" simplePos="0" relativeHeight="251592704" behindDoc="0" locked="0" layoutInCell="1" allowOverlap="1" wp14:anchorId="672B3EE8" wp14:editId="0D854B0C">
                <wp:simplePos x="0" y="0"/>
                <wp:positionH relativeFrom="page">
                  <wp:posOffset>4213225</wp:posOffset>
                </wp:positionH>
                <wp:positionV relativeFrom="paragraph">
                  <wp:posOffset>110490</wp:posOffset>
                </wp:positionV>
                <wp:extent cx="8890" cy="0"/>
                <wp:effectExtent l="12700" t="12065" r="6985" b="6985"/>
                <wp:wrapNone/>
                <wp:docPr id="736" name="Line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B15811" id="Line 684" o:spid="_x0000_s1026" style="position:absolute;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8.7pt" to="332.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" strokecolor="#333" strokeweight=".09764mm">
                <w10:wrap anchorx="page"/>
              </v:line>
            </w:pict>
          </mc:Fallback>
        </mc:AlternateContent>
      </w:r>
      <w:r>
        <w:rPr>
          <w:noProof/>
        </w:rPr>
        <mc:AlternateContent>
          <mc:Choice Requires="wpg">
            <w:drawing>
              <wp:anchor distT="0" distB="0" distL="114300" distR="114300" simplePos="0" relativeHeight="251750400" behindDoc="1" locked="0" layoutInCell="1" allowOverlap="1" wp14:anchorId="011944B8" wp14:editId="7393B2FC">
                <wp:simplePos x="0" y="0"/>
                <wp:positionH relativeFrom="page">
                  <wp:posOffset>6261100</wp:posOffset>
                </wp:positionH>
                <wp:positionV relativeFrom="paragraph">
                  <wp:posOffset>81915</wp:posOffset>
                </wp:positionV>
                <wp:extent cx="43815" cy="114300"/>
                <wp:effectExtent l="3175" t="12065" r="10160" b="6985"/>
                <wp:wrapNone/>
                <wp:docPr id="732"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114300"/>
                          <a:chOff x="9860" y="129"/>
                          <a:chExt cx="69" cy="180"/>
                        </a:xfrm>
                      </wpg:grpSpPr>
                      <wps:wsp>
                        <wps:cNvPr id="733" name="Freeform 683"/>
                        <wps:cNvSpPr>
                          <a:spLocks/>
                        </wps:cNvSpPr>
                        <wps:spPr bwMode="auto">
                          <a:xfrm>
                            <a:off x="9860" y="245"/>
                            <a:ext cx="68" cy="63"/>
                          </a:xfrm>
                          <a:custGeom>
                            <a:avLst/>
                            <a:gdLst>
                              <a:gd name="T0" fmla="+- 0 9896 9860"/>
                              <a:gd name="T1" fmla="*/ T0 w 68"/>
                              <a:gd name="T2" fmla="+- 0 246 246"/>
                              <a:gd name="T3" fmla="*/ 246 h 63"/>
                              <a:gd name="T4" fmla="+- 0 9860 9860"/>
                              <a:gd name="T5" fmla="*/ T4 w 68"/>
                              <a:gd name="T6" fmla="+- 0 308 246"/>
                              <a:gd name="T7" fmla="*/ 308 h 63"/>
                              <a:gd name="T8" fmla="+- 0 9927 9860"/>
                              <a:gd name="T9" fmla="*/ T8 w 68"/>
                              <a:gd name="T10" fmla="+- 0 308 246"/>
                              <a:gd name="T11" fmla="*/ 308 h 63"/>
                              <a:gd name="T12" fmla="+- 0 9896 9860"/>
                              <a:gd name="T13" fmla="*/ T12 w 68"/>
                              <a:gd name="T14" fmla="+- 0 246 246"/>
                              <a:gd name="T15" fmla="*/ 246 h 63"/>
                            </a:gdLst>
                            <a:ahLst/>
                            <a:cxnLst>
                              <a:cxn ang="0">
                                <a:pos x="T1" y="T3"/>
                              </a:cxn>
                              <a:cxn ang="0">
                                <a:pos x="T5" y="T7"/>
                              </a:cxn>
                              <a:cxn ang="0">
                                <a:pos x="T9" y="T11"/>
                              </a:cxn>
                              <a:cxn ang="0">
                                <a:pos x="T13" y="T15"/>
                              </a:cxn>
                            </a:cxnLst>
                            <a:rect l="0" t="0" r="r" b="b"/>
                            <a:pathLst>
                              <a:path w="68" h="63">
                                <a:moveTo>
                                  <a:pt x="36" y="0"/>
                                </a:moveTo>
                                <a:lnTo>
                                  <a:pt x="0" y="62"/>
                                </a:lnTo>
                                <a:lnTo>
                                  <a:pt x="67" y="62"/>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4" name="Freeform 682"/>
                        <wps:cNvSpPr>
                          <a:spLocks/>
                        </wps:cNvSpPr>
                        <wps:spPr bwMode="auto">
                          <a:xfrm>
                            <a:off x="9874" y="130"/>
                            <a:ext cx="53" cy="54"/>
                          </a:xfrm>
                          <a:custGeom>
                            <a:avLst/>
                            <a:gdLst>
                              <a:gd name="T0" fmla="+- 0 9907 9874"/>
                              <a:gd name="T1" fmla="*/ T0 w 53"/>
                              <a:gd name="T2" fmla="+- 0 131 131"/>
                              <a:gd name="T3" fmla="*/ 131 h 54"/>
                              <a:gd name="T4" fmla="+- 0 9894 9874"/>
                              <a:gd name="T5" fmla="*/ T4 w 53"/>
                              <a:gd name="T6" fmla="+- 0 131 131"/>
                              <a:gd name="T7" fmla="*/ 131 h 54"/>
                              <a:gd name="T8" fmla="+- 0 9884 9874"/>
                              <a:gd name="T9" fmla="*/ T8 w 53"/>
                              <a:gd name="T10" fmla="+- 0 136 131"/>
                              <a:gd name="T11" fmla="*/ 136 h 54"/>
                              <a:gd name="T12" fmla="+- 0 9877 9874"/>
                              <a:gd name="T13" fmla="*/ T12 w 53"/>
                              <a:gd name="T14" fmla="+- 0 145 131"/>
                              <a:gd name="T15" fmla="*/ 145 h 54"/>
                              <a:gd name="T16" fmla="+- 0 9874 9874"/>
                              <a:gd name="T17" fmla="*/ T16 w 53"/>
                              <a:gd name="T18" fmla="+- 0 157 131"/>
                              <a:gd name="T19" fmla="*/ 157 h 54"/>
                              <a:gd name="T20" fmla="+- 0 9874 9874"/>
                              <a:gd name="T21" fmla="*/ T20 w 53"/>
                              <a:gd name="T22" fmla="+- 0 172 131"/>
                              <a:gd name="T23" fmla="*/ 172 h 54"/>
                              <a:gd name="T24" fmla="+- 0 9886 9874"/>
                              <a:gd name="T25" fmla="*/ T24 w 53"/>
                              <a:gd name="T26" fmla="+- 0 184 131"/>
                              <a:gd name="T27" fmla="*/ 184 h 54"/>
                              <a:gd name="T28" fmla="+- 0 9901 9874"/>
                              <a:gd name="T29" fmla="*/ T28 w 53"/>
                              <a:gd name="T30" fmla="+- 0 184 131"/>
                              <a:gd name="T31" fmla="*/ 184 h 54"/>
                              <a:gd name="T32" fmla="+- 0 9913 9874"/>
                              <a:gd name="T33" fmla="*/ T32 w 53"/>
                              <a:gd name="T34" fmla="+- 0 181 131"/>
                              <a:gd name="T35" fmla="*/ 181 h 54"/>
                              <a:gd name="T36" fmla="+- 0 9922 9874"/>
                              <a:gd name="T37" fmla="*/ T36 w 53"/>
                              <a:gd name="T38" fmla="+- 0 174 131"/>
                              <a:gd name="T39" fmla="*/ 174 h 54"/>
                              <a:gd name="T40" fmla="+- 0 9927 9874"/>
                              <a:gd name="T41" fmla="*/ T40 w 53"/>
                              <a:gd name="T42" fmla="+- 0 163 131"/>
                              <a:gd name="T43" fmla="*/ 163 h 54"/>
                              <a:gd name="T44" fmla="+- 0 9927 9874"/>
                              <a:gd name="T45" fmla="*/ T44 w 53"/>
                              <a:gd name="T46" fmla="+- 0 151 131"/>
                              <a:gd name="T47" fmla="*/ 151 h 54"/>
                              <a:gd name="T48" fmla="+- 0 9925 9874"/>
                              <a:gd name="T49" fmla="*/ T48 w 53"/>
                              <a:gd name="T50" fmla="+- 0 141 131"/>
                              <a:gd name="T51" fmla="*/ 141 h 54"/>
                              <a:gd name="T52" fmla="+- 0 9917 9874"/>
                              <a:gd name="T53" fmla="*/ T52 w 53"/>
                              <a:gd name="T54" fmla="+- 0 133 131"/>
                              <a:gd name="T55" fmla="*/ 133 h 54"/>
                              <a:gd name="T56" fmla="+- 0 9907 9874"/>
                              <a:gd name="T57" fmla="*/ T56 w 53"/>
                              <a:gd name="T58" fmla="+- 0 131 131"/>
                              <a:gd name="T59" fmla="*/ 131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4">
                                <a:moveTo>
                                  <a:pt x="33" y="0"/>
                                </a:moveTo>
                                <a:lnTo>
                                  <a:pt x="20" y="0"/>
                                </a:lnTo>
                                <a:lnTo>
                                  <a:pt x="10" y="5"/>
                                </a:lnTo>
                                <a:lnTo>
                                  <a:pt x="3" y="14"/>
                                </a:lnTo>
                                <a:lnTo>
                                  <a:pt x="0" y="26"/>
                                </a:lnTo>
                                <a:lnTo>
                                  <a:pt x="0" y="41"/>
                                </a:lnTo>
                                <a:lnTo>
                                  <a:pt x="12" y="53"/>
                                </a:lnTo>
                                <a:lnTo>
                                  <a:pt x="27" y="53"/>
                                </a:lnTo>
                                <a:lnTo>
                                  <a:pt x="39" y="50"/>
                                </a:lnTo>
                                <a:lnTo>
                                  <a:pt x="48" y="43"/>
                                </a:lnTo>
                                <a:lnTo>
                                  <a:pt x="53" y="32"/>
                                </a:lnTo>
                                <a:lnTo>
                                  <a:pt x="53" y="20"/>
                                </a:lnTo>
                                <a:lnTo>
                                  <a:pt x="51" y="10"/>
                                </a:lnTo>
                                <a:lnTo>
                                  <a:pt x="43" y="2"/>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Freeform 681"/>
                        <wps:cNvSpPr>
                          <a:spLocks/>
                        </wps:cNvSpPr>
                        <wps:spPr bwMode="auto">
                          <a:xfrm>
                            <a:off x="9874" y="130"/>
                            <a:ext cx="53" cy="54"/>
                          </a:xfrm>
                          <a:custGeom>
                            <a:avLst/>
                            <a:gdLst>
                              <a:gd name="T0" fmla="+- 0 9874 9874"/>
                              <a:gd name="T1" fmla="*/ T0 w 53"/>
                              <a:gd name="T2" fmla="+- 0 157 131"/>
                              <a:gd name="T3" fmla="*/ 157 h 54"/>
                              <a:gd name="T4" fmla="+- 0 9877 9874"/>
                              <a:gd name="T5" fmla="*/ T4 w 53"/>
                              <a:gd name="T6" fmla="+- 0 145 131"/>
                              <a:gd name="T7" fmla="*/ 145 h 54"/>
                              <a:gd name="T8" fmla="+- 0 9884 9874"/>
                              <a:gd name="T9" fmla="*/ T8 w 53"/>
                              <a:gd name="T10" fmla="+- 0 136 131"/>
                              <a:gd name="T11" fmla="*/ 136 h 54"/>
                              <a:gd name="T12" fmla="+- 0 9894 9874"/>
                              <a:gd name="T13" fmla="*/ T12 w 53"/>
                              <a:gd name="T14" fmla="+- 0 131 131"/>
                              <a:gd name="T15" fmla="*/ 131 h 54"/>
                              <a:gd name="T16" fmla="+- 0 9907 9874"/>
                              <a:gd name="T17" fmla="*/ T16 w 53"/>
                              <a:gd name="T18" fmla="+- 0 131 131"/>
                              <a:gd name="T19" fmla="*/ 131 h 54"/>
                              <a:gd name="T20" fmla="+- 0 9917 9874"/>
                              <a:gd name="T21" fmla="*/ T20 w 53"/>
                              <a:gd name="T22" fmla="+- 0 133 131"/>
                              <a:gd name="T23" fmla="*/ 133 h 54"/>
                              <a:gd name="T24" fmla="+- 0 9925 9874"/>
                              <a:gd name="T25" fmla="*/ T24 w 53"/>
                              <a:gd name="T26" fmla="+- 0 141 131"/>
                              <a:gd name="T27" fmla="*/ 141 h 54"/>
                              <a:gd name="T28" fmla="+- 0 9927 9874"/>
                              <a:gd name="T29" fmla="*/ T28 w 53"/>
                              <a:gd name="T30" fmla="+- 0 151 131"/>
                              <a:gd name="T31" fmla="*/ 151 h 54"/>
                              <a:gd name="T32" fmla="+- 0 9927 9874"/>
                              <a:gd name="T33" fmla="*/ T32 w 53"/>
                              <a:gd name="T34" fmla="+- 0 163 131"/>
                              <a:gd name="T35" fmla="*/ 163 h 54"/>
                              <a:gd name="T36" fmla="+- 0 9922 9874"/>
                              <a:gd name="T37" fmla="*/ T36 w 53"/>
                              <a:gd name="T38" fmla="+- 0 174 131"/>
                              <a:gd name="T39" fmla="*/ 174 h 54"/>
                              <a:gd name="T40" fmla="+- 0 9913 9874"/>
                              <a:gd name="T41" fmla="*/ T40 w 53"/>
                              <a:gd name="T42" fmla="+- 0 181 131"/>
                              <a:gd name="T43" fmla="*/ 181 h 54"/>
                              <a:gd name="T44" fmla="+- 0 9901 9874"/>
                              <a:gd name="T45" fmla="*/ T44 w 53"/>
                              <a:gd name="T46" fmla="+- 0 184 131"/>
                              <a:gd name="T47" fmla="*/ 184 h 54"/>
                              <a:gd name="T48" fmla="+- 0 9886 9874"/>
                              <a:gd name="T49" fmla="*/ T48 w 53"/>
                              <a:gd name="T50" fmla="+- 0 184 131"/>
                              <a:gd name="T51" fmla="*/ 184 h 54"/>
                              <a:gd name="T52" fmla="+- 0 9874 9874"/>
                              <a:gd name="T53" fmla="*/ T52 w 53"/>
                              <a:gd name="T54" fmla="+- 0 172 131"/>
                              <a:gd name="T55" fmla="*/ 172 h 54"/>
                              <a:gd name="T56" fmla="+- 0 9874 9874"/>
                              <a:gd name="T57" fmla="*/ T56 w 53"/>
                              <a:gd name="T58" fmla="+- 0 157 131"/>
                              <a:gd name="T59" fmla="*/ 15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3" h="54">
                                <a:moveTo>
                                  <a:pt x="0" y="26"/>
                                </a:moveTo>
                                <a:lnTo>
                                  <a:pt x="3" y="14"/>
                                </a:lnTo>
                                <a:lnTo>
                                  <a:pt x="10" y="5"/>
                                </a:lnTo>
                                <a:lnTo>
                                  <a:pt x="20" y="0"/>
                                </a:lnTo>
                                <a:lnTo>
                                  <a:pt x="33" y="0"/>
                                </a:lnTo>
                                <a:lnTo>
                                  <a:pt x="43" y="2"/>
                                </a:lnTo>
                                <a:lnTo>
                                  <a:pt x="51" y="10"/>
                                </a:lnTo>
                                <a:lnTo>
                                  <a:pt x="53" y="20"/>
                                </a:lnTo>
                                <a:lnTo>
                                  <a:pt x="53" y="32"/>
                                </a:lnTo>
                                <a:lnTo>
                                  <a:pt x="48" y="43"/>
                                </a:lnTo>
                                <a:lnTo>
                                  <a:pt x="39" y="50"/>
                                </a:lnTo>
                                <a:lnTo>
                                  <a:pt x="27" y="53"/>
                                </a:lnTo>
                                <a:lnTo>
                                  <a:pt x="12" y="53"/>
                                </a:lnTo>
                                <a:lnTo>
                                  <a:pt x="0" y="41"/>
                                </a:lnTo>
                                <a:lnTo>
                                  <a:pt x="0" y="26"/>
                                </a:lnTo>
                              </a:path>
                            </a:pathLst>
                          </a:custGeom>
                          <a:noFill/>
                          <a:ln w="23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0AD996" id="Group 680" o:spid="_x0000_s1026" style="position:absolute;margin-left:493pt;margin-top:6.45pt;width:3.45pt;height:9pt;z-index:-251566080;mso-position-horizontal-relative:page" coordorigin="9860,129" coordsize="69,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">
                <v:shape id="Freeform 683" o:spid="_x0000_s1027" style="position:absolute;left:9860;top:245;width:68;height:63;visibility:visible;mso-wrap-style:square;v-text-anchor:top" coordsize="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" path="m36,l,62r67,l36,xe" fillcolor="black" stroked="f">
                  <v:path arrowok="t" o:connecttype="custom" o:connectlocs="36,246;0,308;67,308;36,246" o:connectangles="0,0,0,0"/>
                </v:shape>
                <v:shape id="Freeform 682" o:spid="_x0000_s1028" style="position:absolute;left:9874;top:130;width:53;height:54;visibility:visible;mso-wrap-style:square;v-text-anchor:top" coordsize="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" path="m33,l20,,10,5,3,14,,26,,41,12,53r15,l39,50r9,-7l53,32r,-12l51,10,43,2,33,xe" fillcolor="black" stroked="f">
                  <v:path arrowok="t" o:connecttype="custom" o:connectlocs="33,131;20,131;10,136;3,145;0,157;0,172;12,184;27,184;39,181;48,174;53,163;53,151;51,141;43,133;33,131" o:connectangles="0,0,0,0,0,0,0,0,0,0,0,0,0,0,0"/>
                </v:shape>
                <v:shape id="Freeform 681" o:spid="_x0000_s1029" style="position:absolute;left:9874;top:130;width:53;height:54;visibility:visible;mso-wrap-style:square;v-text-anchor:top" coordsize="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" path="m,26l3,14,10,5,20,,33,,43,2r8,8l53,20r,12l48,43r-9,7l27,53r-15,l,41,,26e" filled="f" strokeweight=".06478mm">
                  <v:path arrowok="t" o:connecttype="custom" o:connectlocs="0,157;3,145;10,136;20,131;33,131;43,133;51,141;53,151;53,163;48,174;39,181;27,184;12,184;0,172;0,157" o:connectangles="0,0,0,0,0,0,0,0,0,0,0,0,0,0,0"/>
                </v:shape>
                <w10:wrap anchorx="page"/>
              </v:group>
            </w:pict>
          </mc:Fallback>
        </mc:AlternateContent>
      </w:r>
      <w:r>
        <w:rPr>
          <w:noProof/>
        </w:rPr>
        <mc:AlternateContent>
          <mc:Choice Requires="wps">
            <w:drawing>
              <wp:anchor distT="0" distB="0" distL="114300" distR="114300" simplePos="0" relativeHeight="251752448" behindDoc="1" locked="0" layoutInCell="1" allowOverlap="1" wp14:anchorId="416DF2AD" wp14:editId="6496D2D9">
                <wp:simplePos x="0" y="0"/>
                <wp:positionH relativeFrom="page">
                  <wp:posOffset>4222115</wp:posOffset>
                </wp:positionH>
                <wp:positionV relativeFrom="paragraph">
                  <wp:posOffset>28575</wp:posOffset>
                </wp:positionV>
                <wp:extent cx="2380615" cy="1795145"/>
                <wp:effectExtent l="12065" t="6350" r="7620" b="8255"/>
                <wp:wrapNone/>
                <wp:docPr id="731"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1795145"/>
                        </a:xfrm>
                        <a:prstGeom prst="rect">
                          <a:avLst/>
                        </a:prstGeom>
                        <a:noFill/>
                        <a:ln w="351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5669331" w14:textId="77777777" w:rsidR="003162A5" w:rsidRDefault="003162A5">
                            <w:pPr>
                              <w:spacing w:before="46" w:line="261" w:lineRule="auto"/>
                              <w:ind w:left="3323" w:right="159"/>
                              <w:jc w:val="both"/>
                              <w:rPr>
                                <w:rFonts w:ascii="Arial"/>
                                <w:b/>
                                <w:sz w:val="10"/>
                              </w:rPr>
                            </w:pPr>
                            <w:r>
                              <w:rPr>
                                <w:rFonts w:ascii="Arial"/>
                                <w:b/>
                                <w:w w:val="105"/>
                                <w:sz w:val="10"/>
                              </w:rPr>
                              <w:t>CTL1 CTL2 CTL3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DF2AD" id="Text Box 679" o:spid="_x0000_s1789" type="#_x0000_t202" style="position:absolute;left:0;text-align:left;margin-left:332.45pt;margin-top:2.25pt;width:187.45pt;height:141.3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" filled="f" strokecolor="#333" strokeweight=".09764mm">
                <v:textbox inset="0,0,0,0">
                  <w:txbxContent>
                    <w:p w14:paraId="75669331" w14:textId="77777777" w:rsidR="003162A5" w:rsidRDefault="003162A5">
                      <w:pPr>
                        <w:spacing w:before="46" w:line="261" w:lineRule="auto"/>
                        <w:ind w:left="3323" w:right="159"/>
                        <w:jc w:val="both"/>
                        <w:rPr>
                          <w:rFonts w:ascii="Arial"/>
                          <w:b/>
                          <w:sz w:val="10"/>
                        </w:rPr>
                      </w:pPr>
                      <w:r>
                        <w:rPr>
                          <w:rFonts w:ascii="Arial"/>
                          <w:b/>
                          <w:w w:val="105"/>
                          <w:sz w:val="10"/>
                        </w:rPr>
                        <w:t>CTL1 CTL2 CTL3</w:t>
                      </w:r>
                    </w:p>
                  </w:txbxContent>
                </v:textbox>
                <w10:wrap anchorx="page"/>
              </v:shape>
            </w:pict>
          </mc:Fallback>
        </mc:AlternateContent>
      </w:r>
      <w:r w:rsidR="00372F18">
        <w:rPr>
          <w:rFonts w:ascii="Arial"/>
          <w:color w:val="4D4D4D"/>
          <w:w w:val="105"/>
          <w:sz w:val="8"/>
        </w:rPr>
        <w:t>90</w:t>
      </w:r>
      <w:r w:rsidR="00372F18">
        <w:rPr>
          <w:rFonts w:ascii="Arial"/>
          <w:color w:val="4D4D4D"/>
          <w:w w:val="105"/>
          <w:sz w:val="8"/>
        </w:rPr>
        <w:tab/>
      </w:r>
      <w:r w:rsidR="00372F18">
        <w:rPr>
          <w:rFonts w:ascii="Arial"/>
          <w:color w:val="4D4D4D"/>
          <w:w w:val="105"/>
          <w:position w:val="-2"/>
          <w:sz w:val="8"/>
        </w:rPr>
        <w:t>70</w:t>
      </w:r>
    </w:p>
    <w:p w14:paraId="28E63DCA" w14:textId="77777777" w:rsidR="0065693B" w:rsidRDefault="0065693B">
      <w:pPr>
        <w:pStyle w:val="BodyText"/>
        <w:spacing w:before="1"/>
        <w:rPr>
          <w:rFonts w:ascii="Arial"/>
          <w:sz w:val="14"/>
        </w:rPr>
      </w:pPr>
    </w:p>
    <w:p w14:paraId="23DD2B14" w14:textId="0F58C30F" w:rsidR="0065693B" w:rsidRDefault="00B8797A">
      <w:pPr>
        <w:ind w:left="639"/>
        <w:rPr>
          <w:rFonts w:ascii="Arial"/>
          <w:sz w:val="8"/>
        </w:rPr>
      </w:pPr>
      <w:r>
        <w:rPr>
          <w:noProof/>
        </w:rPr>
        <mc:AlternateContent>
          <mc:Choice Requires="wps">
            <w:drawing>
              <wp:anchor distT="0" distB="0" distL="114300" distR="114300" simplePos="0" relativeHeight="251751424" behindDoc="1" locked="0" layoutInCell="1" allowOverlap="1" wp14:anchorId="3203BAA8" wp14:editId="040A046F">
                <wp:simplePos x="0" y="0"/>
                <wp:positionH relativeFrom="page">
                  <wp:posOffset>6263640</wp:posOffset>
                </wp:positionH>
                <wp:positionV relativeFrom="paragraph">
                  <wp:posOffset>-1905</wp:posOffset>
                </wp:positionV>
                <wp:extent cx="37465" cy="37465"/>
                <wp:effectExtent l="0" t="3810" r="4445" b="0"/>
                <wp:wrapNone/>
                <wp:docPr id="730" name="Rectangle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65" cy="374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15F63A" id="Rectangle 678" o:spid="_x0000_s1026" style="position:absolute;margin-left:493.2pt;margin-top:-.15pt;width:2.95pt;height:2.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" fillcolor="black" stroked="f">
                <w10:wrap anchorx="page"/>
              </v:rect>
            </w:pict>
          </mc:Fallback>
        </mc:AlternateContent>
      </w:r>
      <w:r w:rsidR="00372F18">
        <w:rPr>
          <w:rFonts w:ascii="Arial"/>
          <w:color w:val="4D4D4D"/>
          <w:w w:val="105"/>
          <w:sz w:val="8"/>
        </w:rPr>
        <w:t>80</w:t>
      </w:r>
    </w:p>
    <w:p w14:paraId="76CA56AF" w14:textId="3429115C" w:rsidR="0065693B" w:rsidRDefault="00B8797A">
      <w:pPr>
        <w:spacing w:before="19"/>
        <w:ind w:right="429"/>
        <w:jc w:val="center"/>
        <w:rPr>
          <w:rFonts w:ascii="Arial"/>
          <w:sz w:val="8"/>
        </w:rPr>
      </w:pPr>
      <w:r>
        <w:rPr>
          <w:noProof/>
        </w:rPr>
        <mc:AlternateContent>
          <mc:Choice Requires="wps">
            <w:drawing>
              <wp:anchor distT="0" distB="0" distL="114300" distR="114300" simplePos="0" relativeHeight="251591680" behindDoc="0" locked="0" layoutInCell="1" allowOverlap="1" wp14:anchorId="541C7BDF" wp14:editId="1996402F">
                <wp:simplePos x="0" y="0"/>
                <wp:positionH relativeFrom="page">
                  <wp:posOffset>4213225</wp:posOffset>
                </wp:positionH>
                <wp:positionV relativeFrom="paragraph">
                  <wp:posOffset>41275</wp:posOffset>
                </wp:positionV>
                <wp:extent cx="8890" cy="0"/>
                <wp:effectExtent l="12700" t="10160" r="6985" b="8890"/>
                <wp:wrapNone/>
                <wp:docPr id="729"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0557A8" id="Line 677" o:spid="_x0000_s1026" style="position:absolute;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3.25pt" to="332.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" strokecolor="#333" strokeweight=".09764mm">
                <w10:wrap anchorx="page"/>
              </v:line>
            </w:pict>
          </mc:Fallback>
        </mc:AlternateContent>
      </w:r>
      <w:r w:rsidR="00372F18">
        <w:rPr>
          <w:rFonts w:ascii="Arial"/>
          <w:color w:val="4D4D4D"/>
          <w:w w:val="105"/>
          <w:sz w:val="8"/>
        </w:rPr>
        <w:t>60</w:t>
      </w:r>
    </w:p>
    <w:p w14:paraId="4B6C6F29" w14:textId="77777777" w:rsidR="0065693B" w:rsidRDefault="0065693B">
      <w:pPr>
        <w:pStyle w:val="BodyText"/>
        <w:spacing w:before="1"/>
        <w:rPr>
          <w:rFonts w:ascii="Arial"/>
          <w:sz w:val="7"/>
        </w:rPr>
      </w:pPr>
    </w:p>
    <w:p w14:paraId="19F14DD7" w14:textId="2D54F6AF" w:rsidR="0065693B" w:rsidRDefault="00B8797A">
      <w:pPr>
        <w:ind w:left="639"/>
        <w:rPr>
          <w:rFonts w:ascii="Arial"/>
          <w:sz w:val="8"/>
        </w:rPr>
      </w:pPr>
      <w:r>
        <w:rPr>
          <w:noProof/>
        </w:rPr>
        <mc:AlternateContent>
          <mc:Choice Requires="wps">
            <w:drawing>
              <wp:anchor distT="0" distB="0" distL="114300" distR="114300" simplePos="0" relativeHeight="251749376" behindDoc="1" locked="0" layoutInCell="1" allowOverlap="1" wp14:anchorId="63C906BB" wp14:editId="66D25006">
                <wp:simplePos x="0" y="0"/>
                <wp:positionH relativeFrom="page">
                  <wp:posOffset>4594225</wp:posOffset>
                </wp:positionH>
                <wp:positionV relativeFrom="paragraph">
                  <wp:posOffset>45085</wp:posOffset>
                </wp:positionV>
                <wp:extent cx="34290" cy="34290"/>
                <wp:effectExtent l="3175" t="3175" r="635" b="635"/>
                <wp:wrapNone/>
                <wp:docPr id="728" name="Freeform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custGeom>
                          <a:avLst/>
                          <a:gdLst>
                            <a:gd name="T0" fmla="+- 0 7277 7235"/>
                            <a:gd name="T1" fmla="*/ T0 w 54"/>
                            <a:gd name="T2" fmla="+- 0 71 71"/>
                            <a:gd name="T3" fmla="*/ 71 h 54"/>
                            <a:gd name="T4" fmla="+- 0 7247 7235"/>
                            <a:gd name="T5" fmla="*/ T4 w 54"/>
                            <a:gd name="T6" fmla="+- 0 71 71"/>
                            <a:gd name="T7" fmla="*/ 71 h 54"/>
                            <a:gd name="T8" fmla="+- 0 7235 7235"/>
                            <a:gd name="T9" fmla="*/ T8 w 54"/>
                            <a:gd name="T10" fmla="+- 0 83 71"/>
                            <a:gd name="T11" fmla="*/ 83 h 54"/>
                            <a:gd name="T12" fmla="+- 0 7235 7235"/>
                            <a:gd name="T13" fmla="*/ T12 w 54"/>
                            <a:gd name="T14" fmla="+- 0 112 71"/>
                            <a:gd name="T15" fmla="*/ 112 h 54"/>
                            <a:gd name="T16" fmla="+- 0 7247 7235"/>
                            <a:gd name="T17" fmla="*/ T16 w 54"/>
                            <a:gd name="T18" fmla="+- 0 124 71"/>
                            <a:gd name="T19" fmla="*/ 124 h 54"/>
                            <a:gd name="T20" fmla="+- 0 7277 7235"/>
                            <a:gd name="T21" fmla="*/ T20 w 54"/>
                            <a:gd name="T22" fmla="+- 0 124 71"/>
                            <a:gd name="T23" fmla="*/ 124 h 54"/>
                            <a:gd name="T24" fmla="+- 0 7289 7235"/>
                            <a:gd name="T25" fmla="*/ T24 w 54"/>
                            <a:gd name="T26" fmla="+- 0 112 71"/>
                            <a:gd name="T27" fmla="*/ 112 h 54"/>
                            <a:gd name="T28" fmla="+- 0 7289 7235"/>
                            <a:gd name="T29" fmla="*/ T28 w 54"/>
                            <a:gd name="T30" fmla="+- 0 83 71"/>
                            <a:gd name="T31" fmla="*/ 83 h 54"/>
                            <a:gd name="T32" fmla="+- 0 7277 7235"/>
                            <a:gd name="T33" fmla="*/ T32 w 54"/>
                            <a:gd name="T34" fmla="+- 0 71 71"/>
                            <a:gd name="T35" fmla="*/ 71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42" y="0"/>
                              </a:moveTo>
                              <a:lnTo>
                                <a:pt x="12" y="0"/>
                              </a:lnTo>
                              <a:lnTo>
                                <a:pt x="0" y="12"/>
                              </a:lnTo>
                              <a:lnTo>
                                <a:pt x="0" y="41"/>
                              </a:lnTo>
                              <a:lnTo>
                                <a:pt x="12" y="53"/>
                              </a:lnTo>
                              <a:lnTo>
                                <a:pt x="42" y="53"/>
                              </a:lnTo>
                              <a:lnTo>
                                <a:pt x="54" y="41"/>
                              </a:lnTo>
                              <a:lnTo>
                                <a:pt x="54" y="12"/>
                              </a:lnTo>
                              <a:lnTo>
                                <a:pt x="42" y="0"/>
                              </a:lnTo>
                              <a:close/>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AADFC" id="Freeform 676" o:spid="_x0000_s1026" style="position:absolute;margin-left:361.75pt;margin-top:3.55pt;width:2.7pt;height:2.7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" path="m42,l12,,,12,,41,12,53r30,l54,41r,-29l42,xe" fillcolor="#008a45" stroked="f">
                <v:path arrowok="t" o:connecttype="custom" o:connectlocs="26670,45085;7620,45085;0,52705;0,71120;7620,78740;26670,78740;34290,71120;34290,52705;26670,45085" o:connectangles="0,0,0,0,0,0,0,0,0"/>
                <w10:wrap anchorx="page"/>
              </v:shape>
            </w:pict>
          </mc:Fallback>
        </mc:AlternateContent>
      </w:r>
      <w:r>
        <w:rPr>
          <w:noProof/>
        </w:rPr>
        <mc:AlternateContent>
          <mc:Choice Requires="wps">
            <w:drawing>
              <wp:anchor distT="0" distB="0" distL="114300" distR="114300" simplePos="0" relativeHeight="251593728" behindDoc="0" locked="0" layoutInCell="1" allowOverlap="1" wp14:anchorId="32142347" wp14:editId="074A7B37">
                <wp:simplePos x="0" y="0"/>
                <wp:positionH relativeFrom="page">
                  <wp:posOffset>1332865</wp:posOffset>
                </wp:positionH>
                <wp:positionV relativeFrom="paragraph">
                  <wp:posOffset>-3810</wp:posOffset>
                </wp:positionV>
                <wp:extent cx="99060" cy="1060450"/>
                <wp:effectExtent l="0" t="1905" r="0" b="4445"/>
                <wp:wrapNone/>
                <wp:docPr id="727"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060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4879A" w14:textId="77777777" w:rsidR="003162A5" w:rsidRDefault="003162A5">
                            <w:pPr>
                              <w:spacing w:before="19"/>
                              <w:ind w:left="20"/>
                              <w:rPr>
                                <w:rFonts w:ascii="Arial"/>
                                <w:b/>
                                <w:sz w:val="10"/>
                              </w:rPr>
                            </w:pPr>
                            <w:r>
                              <w:rPr>
                                <w:rFonts w:ascii="Arial"/>
                                <w:b/>
                                <w:w w:val="105"/>
                                <w:sz w:val="10"/>
                              </w:rPr>
                              <w:t>Total</w:t>
                            </w:r>
                            <w:r>
                              <w:rPr>
                                <w:rFonts w:ascii="Arial"/>
                                <w:b/>
                                <w:spacing w:val="-10"/>
                                <w:w w:val="105"/>
                                <w:sz w:val="10"/>
                              </w:rPr>
                              <w:t xml:space="preserve"> </w:t>
                            </w:r>
                            <w:r>
                              <w:rPr>
                                <w:rFonts w:ascii="Arial"/>
                                <w:b/>
                                <w:w w:val="105"/>
                                <w:sz w:val="10"/>
                              </w:rPr>
                              <w:t>reads</w:t>
                            </w:r>
                            <w:r>
                              <w:rPr>
                                <w:rFonts w:ascii="Arial"/>
                                <w:b/>
                                <w:spacing w:val="-9"/>
                                <w:w w:val="105"/>
                                <w:sz w:val="10"/>
                              </w:rPr>
                              <w:t xml:space="preserve"> </w:t>
                            </w:r>
                            <w:r>
                              <w:rPr>
                                <w:rFonts w:ascii="Arial"/>
                                <w:b/>
                                <w:w w:val="105"/>
                                <w:sz w:val="10"/>
                              </w:rPr>
                              <w:t>after</w:t>
                            </w:r>
                            <w:r>
                              <w:rPr>
                                <w:rFonts w:ascii="Arial"/>
                                <w:b/>
                                <w:spacing w:val="-9"/>
                                <w:w w:val="105"/>
                                <w:sz w:val="10"/>
                              </w:rPr>
                              <w:t xml:space="preserve"> </w:t>
                            </w:r>
                            <w:r>
                              <w:rPr>
                                <w:rFonts w:ascii="Arial"/>
                                <w:b/>
                                <w:w w:val="105"/>
                                <w:sz w:val="10"/>
                              </w:rPr>
                              <w:t>filtering</w:t>
                            </w:r>
                            <w:r>
                              <w:rPr>
                                <w:rFonts w:ascii="Arial"/>
                                <w:b/>
                                <w:spacing w:val="-9"/>
                                <w:w w:val="105"/>
                                <w:sz w:val="10"/>
                              </w:rPr>
                              <w:t xml:space="preserve"> </w:t>
                            </w:r>
                            <w:r>
                              <w:rPr>
                                <w:rFonts w:ascii="Arial"/>
                                <w:b/>
                                <w:w w:val="105"/>
                                <w:sz w:val="10"/>
                              </w:rPr>
                              <w:t>(million)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42347" id="Text Box 675" o:spid="_x0000_s1790" type="#_x0000_t202" style="position:absolute;left:0;text-align:left;margin-left:104.95pt;margin-top:-.3pt;width:7.8pt;height:83.5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" filled="f" stroked="f">
                <v:textbox style="layout-flow:vertical;mso-layout-flow-alt:bottom-to-top" inset="0,0,0,0">
                  <w:txbxContent>
                    <w:p w14:paraId="07B4879A" w14:textId="77777777" w:rsidR="003162A5" w:rsidRDefault="003162A5">
                      <w:pPr>
                        <w:spacing w:before="19"/>
                        <w:ind w:left="20"/>
                        <w:rPr>
                          <w:rFonts w:ascii="Arial"/>
                          <w:b/>
                          <w:sz w:val="10"/>
                        </w:rPr>
                      </w:pPr>
                      <w:r>
                        <w:rPr>
                          <w:rFonts w:ascii="Arial"/>
                          <w:b/>
                          <w:w w:val="105"/>
                          <w:sz w:val="10"/>
                        </w:rPr>
                        <w:t>Total</w:t>
                      </w:r>
                      <w:r>
                        <w:rPr>
                          <w:rFonts w:ascii="Arial"/>
                          <w:b/>
                          <w:spacing w:val="-10"/>
                          <w:w w:val="105"/>
                          <w:sz w:val="10"/>
                        </w:rPr>
                        <w:t xml:space="preserve"> </w:t>
                      </w:r>
                      <w:r>
                        <w:rPr>
                          <w:rFonts w:ascii="Arial"/>
                          <w:b/>
                          <w:w w:val="105"/>
                          <w:sz w:val="10"/>
                        </w:rPr>
                        <w:t>reads</w:t>
                      </w:r>
                      <w:r>
                        <w:rPr>
                          <w:rFonts w:ascii="Arial"/>
                          <w:b/>
                          <w:spacing w:val="-9"/>
                          <w:w w:val="105"/>
                          <w:sz w:val="10"/>
                        </w:rPr>
                        <w:t xml:space="preserve"> </w:t>
                      </w:r>
                      <w:r>
                        <w:rPr>
                          <w:rFonts w:ascii="Arial"/>
                          <w:b/>
                          <w:w w:val="105"/>
                          <w:sz w:val="10"/>
                        </w:rPr>
                        <w:t>after</w:t>
                      </w:r>
                      <w:r>
                        <w:rPr>
                          <w:rFonts w:ascii="Arial"/>
                          <w:b/>
                          <w:spacing w:val="-9"/>
                          <w:w w:val="105"/>
                          <w:sz w:val="10"/>
                        </w:rPr>
                        <w:t xml:space="preserve"> </w:t>
                      </w:r>
                      <w:r>
                        <w:rPr>
                          <w:rFonts w:ascii="Arial"/>
                          <w:b/>
                          <w:w w:val="105"/>
                          <w:sz w:val="10"/>
                        </w:rPr>
                        <w:t>filtering</w:t>
                      </w:r>
                      <w:r>
                        <w:rPr>
                          <w:rFonts w:ascii="Arial"/>
                          <w:b/>
                          <w:spacing w:val="-9"/>
                          <w:w w:val="105"/>
                          <w:sz w:val="10"/>
                        </w:rPr>
                        <w:t xml:space="preserve"> </w:t>
                      </w:r>
                      <w:r>
                        <w:rPr>
                          <w:rFonts w:ascii="Arial"/>
                          <w:b/>
                          <w:w w:val="105"/>
                          <w:sz w:val="10"/>
                        </w:rPr>
                        <w:t>(million)</w:t>
                      </w:r>
                    </w:p>
                  </w:txbxContent>
                </v:textbox>
                <w10:wrap anchorx="page"/>
              </v:shape>
            </w:pict>
          </mc:Fallback>
        </mc:AlternateContent>
      </w:r>
      <w:r>
        <w:rPr>
          <w:noProof/>
        </w:rPr>
        <mc:AlternateContent>
          <mc:Choice Requires="wps">
            <w:drawing>
              <wp:anchor distT="0" distB="0" distL="114300" distR="114300" simplePos="0" relativeHeight="251753472" behindDoc="1" locked="0" layoutInCell="1" allowOverlap="1" wp14:anchorId="499A317C" wp14:editId="1976A968">
                <wp:simplePos x="0" y="0"/>
                <wp:positionH relativeFrom="page">
                  <wp:posOffset>4025900</wp:posOffset>
                </wp:positionH>
                <wp:positionV relativeFrom="paragraph">
                  <wp:posOffset>-7620</wp:posOffset>
                </wp:positionV>
                <wp:extent cx="99060" cy="1064260"/>
                <wp:effectExtent l="0" t="0" r="0" b="4445"/>
                <wp:wrapNone/>
                <wp:docPr id="726"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06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742A1" w14:textId="77777777" w:rsidR="003162A5" w:rsidRDefault="003162A5">
                            <w:pPr>
                              <w:spacing w:before="20"/>
                              <w:ind w:left="20"/>
                              <w:rPr>
                                <w:rFonts w:ascii="Arial"/>
                                <w:b/>
                                <w:sz w:val="10"/>
                              </w:rPr>
                            </w:pPr>
                            <w:r>
                              <w:rPr>
                                <w:rFonts w:ascii="Arial"/>
                                <w:b/>
                                <w:w w:val="105"/>
                                <w:sz w:val="10"/>
                              </w:rPr>
                              <w:t>Total</w:t>
                            </w:r>
                            <w:r>
                              <w:rPr>
                                <w:rFonts w:ascii="Arial"/>
                                <w:b/>
                                <w:spacing w:val="-8"/>
                                <w:w w:val="105"/>
                                <w:sz w:val="10"/>
                              </w:rPr>
                              <w:t xml:space="preserve"> </w:t>
                            </w:r>
                            <w:r>
                              <w:rPr>
                                <w:rFonts w:ascii="Arial"/>
                                <w:b/>
                                <w:w w:val="105"/>
                                <w:sz w:val="10"/>
                              </w:rPr>
                              <w:t>reads</w:t>
                            </w:r>
                            <w:r>
                              <w:rPr>
                                <w:rFonts w:ascii="Arial"/>
                                <w:b/>
                                <w:spacing w:val="-8"/>
                                <w:w w:val="105"/>
                                <w:sz w:val="10"/>
                              </w:rPr>
                              <w:t xml:space="preserve"> </w:t>
                            </w:r>
                            <w:r>
                              <w:rPr>
                                <w:rFonts w:ascii="Arial"/>
                                <w:b/>
                                <w:w w:val="105"/>
                                <w:sz w:val="10"/>
                              </w:rPr>
                              <w:t>after</w:t>
                            </w:r>
                            <w:r>
                              <w:rPr>
                                <w:rFonts w:ascii="Arial"/>
                                <w:b/>
                                <w:spacing w:val="-8"/>
                                <w:w w:val="105"/>
                                <w:sz w:val="10"/>
                              </w:rPr>
                              <w:t xml:space="preserve"> </w:t>
                            </w:r>
                            <w:r>
                              <w:rPr>
                                <w:rFonts w:ascii="Arial"/>
                                <w:b/>
                                <w:w w:val="105"/>
                                <w:sz w:val="10"/>
                              </w:rPr>
                              <w:t>filtering</w:t>
                            </w:r>
                            <w:r>
                              <w:rPr>
                                <w:rFonts w:ascii="Arial"/>
                                <w:b/>
                                <w:spacing w:val="-8"/>
                                <w:w w:val="105"/>
                                <w:sz w:val="10"/>
                              </w:rPr>
                              <w:t xml:space="preserve"> </w:t>
                            </w:r>
                            <w:r>
                              <w:rPr>
                                <w:rFonts w:ascii="Arial"/>
                                <w:b/>
                                <w:w w:val="105"/>
                                <w:sz w:val="10"/>
                              </w:rPr>
                              <w:t>(million)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A317C" id="Text Box 674" o:spid="_x0000_s1791" type="#_x0000_t202" style="position:absolute;left:0;text-align:left;margin-left:317pt;margin-top:-.6pt;width:7.8pt;height:83.8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" filled="f" stroked="f">
                <v:textbox style="layout-flow:vertical;mso-layout-flow-alt:bottom-to-top" inset="0,0,0,0">
                  <w:txbxContent>
                    <w:p w14:paraId="54C742A1" w14:textId="77777777" w:rsidR="003162A5" w:rsidRDefault="003162A5">
                      <w:pPr>
                        <w:spacing w:before="20"/>
                        <w:ind w:left="20"/>
                        <w:rPr>
                          <w:rFonts w:ascii="Arial"/>
                          <w:b/>
                          <w:sz w:val="10"/>
                        </w:rPr>
                      </w:pPr>
                      <w:r>
                        <w:rPr>
                          <w:rFonts w:ascii="Arial"/>
                          <w:b/>
                          <w:w w:val="105"/>
                          <w:sz w:val="10"/>
                        </w:rPr>
                        <w:t>Total</w:t>
                      </w:r>
                      <w:r>
                        <w:rPr>
                          <w:rFonts w:ascii="Arial"/>
                          <w:b/>
                          <w:spacing w:val="-8"/>
                          <w:w w:val="105"/>
                          <w:sz w:val="10"/>
                        </w:rPr>
                        <w:t xml:space="preserve"> </w:t>
                      </w:r>
                      <w:r>
                        <w:rPr>
                          <w:rFonts w:ascii="Arial"/>
                          <w:b/>
                          <w:w w:val="105"/>
                          <w:sz w:val="10"/>
                        </w:rPr>
                        <w:t>reads</w:t>
                      </w:r>
                      <w:r>
                        <w:rPr>
                          <w:rFonts w:ascii="Arial"/>
                          <w:b/>
                          <w:spacing w:val="-8"/>
                          <w:w w:val="105"/>
                          <w:sz w:val="10"/>
                        </w:rPr>
                        <w:t xml:space="preserve"> </w:t>
                      </w:r>
                      <w:r>
                        <w:rPr>
                          <w:rFonts w:ascii="Arial"/>
                          <w:b/>
                          <w:w w:val="105"/>
                          <w:sz w:val="10"/>
                        </w:rPr>
                        <w:t>after</w:t>
                      </w:r>
                      <w:r>
                        <w:rPr>
                          <w:rFonts w:ascii="Arial"/>
                          <w:b/>
                          <w:spacing w:val="-8"/>
                          <w:w w:val="105"/>
                          <w:sz w:val="10"/>
                        </w:rPr>
                        <w:t xml:space="preserve"> </w:t>
                      </w:r>
                      <w:r>
                        <w:rPr>
                          <w:rFonts w:ascii="Arial"/>
                          <w:b/>
                          <w:w w:val="105"/>
                          <w:sz w:val="10"/>
                        </w:rPr>
                        <w:t>filtering</w:t>
                      </w:r>
                      <w:r>
                        <w:rPr>
                          <w:rFonts w:ascii="Arial"/>
                          <w:b/>
                          <w:spacing w:val="-8"/>
                          <w:w w:val="105"/>
                          <w:sz w:val="10"/>
                        </w:rPr>
                        <w:t xml:space="preserve"> </w:t>
                      </w:r>
                      <w:r>
                        <w:rPr>
                          <w:rFonts w:ascii="Arial"/>
                          <w:b/>
                          <w:w w:val="105"/>
                          <w:sz w:val="10"/>
                        </w:rPr>
                        <w:t>(million)</w:t>
                      </w:r>
                    </w:p>
                  </w:txbxContent>
                </v:textbox>
                <w10:wrap anchorx="page"/>
              </v:shape>
            </w:pict>
          </mc:Fallback>
        </mc:AlternateContent>
      </w:r>
      <w:r w:rsidR="00372F18">
        <w:rPr>
          <w:rFonts w:ascii="Arial"/>
          <w:color w:val="4D4D4D"/>
          <w:w w:val="105"/>
          <w:sz w:val="8"/>
        </w:rPr>
        <w:t>70</w:t>
      </w:r>
    </w:p>
    <w:p w14:paraId="5943F1B1" w14:textId="77777777" w:rsidR="0065693B" w:rsidRDefault="0065693B">
      <w:pPr>
        <w:pStyle w:val="BodyText"/>
        <w:spacing w:before="10"/>
        <w:rPr>
          <w:rFonts w:ascii="Arial"/>
          <w:sz w:val="8"/>
        </w:rPr>
      </w:pPr>
    </w:p>
    <w:p w14:paraId="1E9C032C" w14:textId="584F9A6D" w:rsidR="0065693B" w:rsidRDefault="00B8797A">
      <w:pPr>
        <w:spacing w:line="91" w:lineRule="exact"/>
        <w:ind w:right="429"/>
        <w:jc w:val="center"/>
        <w:rPr>
          <w:rFonts w:ascii="Arial"/>
          <w:sz w:val="8"/>
        </w:rPr>
      </w:pPr>
      <w:r>
        <w:rPr>
          <w:noProof/>
        </w:rPr>
        <mc:AlternateContent>
          <mc:Choice Requires="wps">
            <w:drawing>
              <wp:anchor distT="0" distB="0" distL="114300" distR="114300" simplePos="0" relativeHeight="251590656" behindDoc="0" locked="0" layoutInCell="1" allowOverlap="1" wp14:anchorId="3B6941F5" wp14:editId="2DD826A7">
                <wp:simplePos x="0" y="0"/>
                <wp:positionH relativeFrom="page">
                  <wp:posOffset>4213225</wp:posOffset>
                </wp:positionH>
                <wp:positionV relativeFrom="paragraph">
                  <wp:posOffset>29210</wp:posOffset>
                </wp:positionV>
                <wp:extent cx="8890" cy="0"/>
                <wp:effectExtent l="12700" t="5715" r="6985" b="13335"/>
                <wp:wrapNone/>
                <wp:docPr id="725"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9124D" id="Line 673" o:spid="_x0000_s1026" style="position:absolute;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2.3pt" to="332.4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HjFAIAACk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" strokecolor="#333" strokeweight=".09764mm">
                <w10:wrap anchorx="page"/>
              </v:line>
            </w:pict>
          </mc:Fallback>
        </mc:AlternateContent>
      </w:r>
      <w:r w:rsidR="00372F18">
        <w:rPr>
          <w:rFonts w:ascii="Arial"/>
          <w:color w:val="4D4D4D"/>
          <w:w w:val="105"/>
          <w:sz w:val="8"/>
        </w:rPr>
        <w:t>50</w:t>
      </w:r>
    </w:p>
    <w:p w14:paraId="623269BA" w14:textId="2F41FE62" w:rsidR="0065693B" w:rsidRDefault="00B8797A">
      <w:pPr>
        <w:spacing w:line="91" w:lineRule="exact"/>
        <w:ind w:left="639"/>
        <w:rPr>
          <w:rFonts w:ascii="Arial"/>
          <w:sz w:val="8"/>
        </w:rPr>
      </w:pPr>
      <w:r>
        <w:rPr>
          <w:noProof/>
        </w:rPr>
        <mc:AlternateContent>
          <mc:Choice Requires="wpg">
            <w:drawing>
              <wp:anchor distT="0" distB="0" distL="0" distR="0" simplePos="0" relativeHeight="251525120" behindDoc="0" locked="0" layoutInCell="1" allowOverlap="1" wp14:anchorId="50141AA9" wp14:editId="274C255C">
                <wp:simplePos x="0" y="0"/>
                <wp:positionH relativeFrom="page">
                  <wp:posOffset>4389120</wp:posOffset>
                </wp:positionH>
                <wp:positionV relativeFrom="paragraph">
                  <wp:posOffset>95250</wp:posOffset>
                </wp:positionV>
                <wp:extent cx="558165" cy="46355"/>
                <wp:effectExtent l="7620" t="0" r="5715" b="5080"/>
                <wp:wrapTopAndBottom/>
                <wp:docPr id="720"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 cy="46355"/>
                          <a:chOff x="6912" y="150"/>
                          <a:chExt cx="879" cy="73"/>
                        </a:xfrm>
                      </wpg:grpSpPr>
                      <wps:wsp>
                        <wps:cNvPr id="721" name="Line 672"/>
                        <wps:cNvCnPr>
                          <a:cxnSpLocks noChangeShapeType="1"/>
                        </wps:cNvCnPr>
                        <wps:spPr bwMode="auto">
                          <a:xfrm>
                            <a:off x="7352" y="192"/>
                            <a:ext cx="0" cy="12"/>
                          </a:xfrm>
                          <a:prstGeom prst="line">
                            <a:avLst/>
                          </a:prstGeom>
                          <a:noFill/>
                          <a:ln w="3515">
                            <a:solidFill>
                              <a:srgbClr val="008A45"/>
                            </a:solidFill>
                            <a:round/>
                            <a:headEnd/>
                            <a:tailEnd/>
                          </a:ln>
                          <a:extLst>
                            <a:ext uri="{909E8E84-426E-40DD-AFC4-6F175D3DCCD1}">
                              <a14:hiddenFill xmlns:a14="http://schemas.microsoft.com/office/drawing/2010/main">
                                <a:noFill/>
                              </a14:hiddenFill>
                            </a:ext>
                          </a:extLst>
                        </wps:spPr>
                        <wps:bodyPr/>
                      </wps:wsp>
                      <wps:wsp>
                        <wps:cNvPr id="722" name="Line 671"/>
                        <wps:cNvCnPr>
                          <a:cxnSpLocks noChangeShapeType="1"/>
                        </wps:cNvCnPr>
                        <wps:spPr bwMode="auto">
                          <a:xfrm>
                            <a:off x="6912" y="180"/>
                            <a:ext cx="879" cy="0"/>
                          </a:xfrm>
                          <a:prstGeom prst="line">
                            <a:avLst/>
                          </a:prstGeom>
                          <a:noFill/>
                          <a:ln w="6996">
                            <a:solidFill>
                              <a:srgbClr val="008A45"/>
                            </a:solidFill>
                            <a:round/>
                            <a:headEnd/>
                            <a:tailEnd/>
                          </a:ln>
                          <a:extLst>
                            <a:ext uri="{909E8E84-426E-40DD-AFC4-6F175D3DCCD1}">
                              <a14:hiddenFill xmlns:a14="http://schemas.microsoft.com/office/drawing/2010/main">
                                <a:noFill/>
                              </a14:hiddenFill>
                            </a:ext>
                          </a:extLst>
                        </wps:spPr>
                        <wps:bodyPr/>
                      </wps:wsp>
                      <wps:wsp>
                        <wps:cNvPr id="723" name="Freeform 670"/>
                        <wps:cNvSpPr>
                          <a:spLocks/>
                        </wps:cNvSpPr>
                        <wps:spPr bwMode="auto">
                          <a:xfrm>
                            <a:off x="7240" y="160"/>
                            <a:ext cx="73" cy="63"/>
                          </a:xfrm>
                          <a:custGeom>
                            <a:avLst/>
                            <a:gdLst>
                              <a:gd name="T0" fmla="+- 0 7277 7240"/>
                              <a:gd name="T1" fmla="*/ T0 w 73"/>
                              <a:gd name="T2" fmla="+- 0 160 160"/>
                              <a:gd name="T3" fmla="*/ 160 h 63"/>
                              <a:gd name="T4" fmla="+- 0 7240 7240"/>
                              <a:gd name="T5" fmla="*/ T4 w 73"/>
                              <a:gd name="T6" fmla="+- 0 223 160"/>
                              <a:gd name="T7" fmla="*/ 223 h 63"/>
                              <a:gd name="T8" fmla="+- 0 7313 7240"/>
                              <a:gd name="T9" fmla="*/ T8 w 73"/>
                              <a:gd name="T10" fmla="+- 0 223 160"/>
                              <a:gd name="T11" fmla="*/ 223 h 63"/>
                              <a:gd name="T12" fmla="+- 0 7277 7240"/>
                              <a:gd name="T13" fmla="*/ T12 w 73"/>
                              <a:gd name="T14" fmla="+- 0 160 160"/>
                              <a:gd name="T15" fmla="*/ 160 h 63"/>
                            </a:gdLst>
                            <a:ahLst/>
                            <a:cxnLst>
                              <a:cxn ang="0">
                                <a:pos x="T1" y="T3"/>
                              </a:cxn>
                              <a:cxn ang="0">
                                <a:pos x="T5" y="T7"/>
                              </a:cxn>
                              <a:cxn ang="0">
                                <a:pos x="T9" y="T11"/>
                              </a:cxn>
                              <a:cxn ang="0">
                                <a:pos x="T13" y="T15"/>
                              </a:cxn>
                            </a:cxnLst>
                            <a:rect l="0" t="0" r="r" b="b"/>
                            <a:pathLst>
                              <a:path w="73" h="63">
                                <a:moveTo>
                                  <a:pt x="37" y="0"/>
                                </a:moveTo>
                                <a:lnTo>
                                  <a:pt x="0" y="63"/>
                                </a:lnTo>
                                <a:lnTo>
                                  <a:pt x="73" y="63"/>
                                </a:lnTo>
                                <a:lnTo>
                                  <a:pt x="37" y="0"/>
                                </a:lnTo>
                                <a:close/>
                              </a:path>
                            </a:pathLst>
                          </a:custGeom>
                          <a:solidFill>
                            <a:srgbClr val="008A4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4" name="Rectangle 669"/>
                        <wps:cNvSpPr>
                          <a:spLocks noChangeArrowheads="1"/>
                        </wps:cNvSpPr>
                        <wps:spPr bwMode="auto">
                          <a:xfrm>
                            <a:off x="7366" y="150"/>
                            <a:ext cx="54" cy="54"/>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A4079A" id="Group 668" o:spid="_x0000_s1026" style="position:absolute;margin-left:345.6pt;margin-top:7.5pt;width:43.95pt;height:3.65pt;z-index:251525120;mso-wrap-distance-left:0;mso-wrap-distance-right:0;mso-position-horizontal-relative:page" coordorigin="6912,150" coordsize="87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">
                <v:line id="Line 672" o:spid="_x0000_s1027" style="position:absolute;visibility:visible;mso-wrap-style:square" from="7352,192" to="735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" strokecolor="#008a45" strokeweight=".09764mm"/>
                <v:line id="Line 671" o:spid="_x0000_s1028" style="position:absolute;visibility:visible;mso-wrap-style:square" from="6912,180" to="779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" strokecolor="#008a45" strokeweight=".19433mm"/>
                <v:shape id="Freeform 670" o:spid="_x0000_s1029" style="position:absolute;left:7240;top:160;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" path="m37,l,63r73,l37,xe" fillcolor="#008a45" stroked="f">
                  <v:path arrowok="t" o:connecttype="custom" o:connectlocs="37,160;0,223;73,223;37,160" o:connectangles="0,0,0,0"/>
                </v:shape>
                <v:rect id="Rectangle 669" o:spid="_x0000_s1030" style="position:absolute;left:7366;top:150;width:54;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" fillcolor="#008a45" stroked="f"/>
                <w10:wrap type="topAndBottom" anchorx="page"/>
              </v:group>
            </w:pict>
          </mc:Fallback>
        </mc:AlternateContent>
      </w:r>
      <w:r>
        <w:rPr>
          <w:noProof/>
        </w:rPr>
        <mc:AlternateContent>
          <mc:Choice Requires="wps">
            <w:drawing>
              <wp:anchor distT="0" distB="0" distL="114300" distR="114300" simplePos="0" relativeHeight="251589632" behindDoc="0" locked="0" layoutInCell="1" allowOverlap="1" wp14:anchorId="2E4FAA40" wp14:editId="06582862">
                <wp:simplePos x="0" y="0"/>
                <wp:positionH relativeFrom="page">
                  <wp:posOffset>4213225</wp:posOffset>
                </wp:positionH>
                <wp:positionV relativeFrom="paragraph">
                  <wp:posOffset>203835</wp:posOffset>
                </wp:positionV>
                <wp:extent cx="8890" cy="0"/>
                <wp:effectExtent l="12700" t="9525" r="6985" b="9525"/>
                <wp:wrapNone/>
                <wp:docPr id="719" name="Line 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6F35A" id="Line 667"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16.05pt" to="332.4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N1dFAIAACk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" strokecolor="#333" strokeweight=".09764mm">
                <w10:wrap anchorx="page"/>
              </v:line>
            </w:pict>
          </mc:Fallback>
        </mc:AlternateContent>
      </w:r>
      <w:r w:rsidR="00372F18">
        <w:rPr>
          <w:rFonts w:ascii="Arial"/>
          <w:color w:val="4D4D4D"/>
          <w:w w:val="105"/>
          <w:sz w:val="8"/>
        </w:rPr>
        <w:t>60</w:t>
      </w:r>
    </w:p>
    <w:p w14:paraId="430EEDFF" w14:textId="77777777" w:rsidR="0065693B" w:rsidRDefault="00372F18">
      <w:pPr>
        <w:tabs>
          <w:tab w:val="left" w:pos="4851"/>
        </w:tabs>
        <w:spacing w:before="21" w:after="4"/>
        <w:ind w:left="639"/>
        <w:rPr>
          <w:rFonts w:ascii="Arial"/>
          <w:sz w:val="8"/>
        </w:rPr>
      </w:pPr>
      <w:r>
        <w:rPr>
          <w:rFonts w:ascii="Arial"/>
          <w:color w:val="4D4D4D"/>
          <w:w w:val="105"/>
          <w:sz w:val="8"/>
        </w:rPr>
        <w:t>50</w:t>
      </w:r>
      <w:r>
        <w:rPr>
          <w:rFonts w:ascii="Arial"/>
          <w:color w:val="4D4D4D"/>
          <w:w w:val="105"/>
          <w:sz w:val="8"/>
        </w:rPr>
        <w:tab/>
      </w:r>
      <w:r>
        <w:rPr>
          <w:rFonts w:ascii="Arial"/>
          <w:color w:val="4D4D4D"/>
          <w:w w:val="105"/>
          <w:position w:val="1"/>
          <w:sz w:val="8"/>
        </w:rPr>
        <w:t>40</w:t>
      </w:r>
    </w:p>
    <w:p w14:paraId="2ECD18EB" w14:textId="0CB18034" w:rsidR="0065693B" w:rsidRDefault="00B8797A">
      <w:pPr>
        <w:pStyle w:val="BodyText"/>
        <w:spacing w:line="62" w:lineRule="exact"/>
        <w:ind w:left="6831"/>
        <w:rPr>
          <w:rFonts w:ascii="Arial"/>
          <w:sz w:val="6"/>
        </w:rPr>
      </w:pPr>
      <w:r>
        <w:rPr>
          <w:noProof/>
        </w:rPr>
        <mc:AlternateContent>
          <mc:Choice Requires="wps">
            <w:drawing>
              <wp:anchor distT="0" distB="0" distL="0" distR="0" simplePos="0" relativeHeight="251528192" behindDoc="0" locked="0" layoutInCell="1" allowOverlap="1" wp14:anchorId="41431F75" wp14:editId="35D6CE34">
                <wp:simplePos x="0" y="0"/>
                <wp:positionH relativeFrom="page">
                  <wp:posOffset>6067425</wp:posOffset>
                </wp:positionH>
                <wp:positionV relativeFrom="paragraph">
                  <wp:posOffset>71120</wp:posOffset>
                </wp:positionV>
                <wp:extent cx="34290" cy="34290"/>
                <wp:effectExtent l="0" t="5080" r="3810" b="8255"/>
                <wp:wrapTopAndBottom/>
                <wp:docPr id="718" name="Freeform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custGeom>
                          <a:avLst/>
                          <a:gdLst>
                            <a:gd name="T0" fmla="+- 0 9596 9555"/>
                            <a:gd name="T1" fmla="*/ T0 w 54"/>
                            <a:gd name="T2" fmla="+- 0 112 112"/>
                            <a:gd name="T3" fmla="*/ 112 h 54"/>
                            <a:gd name="T4" fmla="+- 0 9567 9555"/>
                            <a:gd name="T5" fmla="*/ T4 w 54"/>
                            <a:gd name="T6" fmla="+- 0 112 112"/>
                            <a:gd name="T7" fmla="*/ 112 h 54"/>
                            <a:gd name="T8" fmla="+- 0 9555 9555"/>
                            <a:gd name="T9" fmla="*/ T8 w 54"/>
                            <a:gd name="T10" fmla="+- 0 124 112"/>
                            <a:gd name="T11" fmla="*/ 124 h 54"/>
                            <a:gd name="T12" fmla="+- 0 9555 9555"/>
                            <a:gd name="T13" fmla="*/ T12 w 54"/>
                            <a:gd name="T14" fmla="+- 0 153 112"/>
                            <a:gd name="T15" fmla="*/ 153 h 54"/>
                            <a:gd name="T16" fmla="+- 0 9567 9555"/>
                            <a:gd name="T17" fmla="*/ T16 w 54"/>
                            <a:gd name="T18" fmla="+- 0 165 112"/>
                            <a:gd name="T19" fmla="*/ 165 h 54"/>
                            <a:gd name="T20" fmla="+- 0 9596 9555"/>
                            <a:gd name="T21" fmla="*/ T20 w 54"/>
                            <a:gd name="T22" fmla="+- 0 165 112"/>
                            <a:gd name="T23" fmla="*/ 165 h 54"/>
                            <a:gd name="T24" fmla="+- 0 9609 9555"/>
                            <a:gd name="T25" fmla="*/ T24 w 54"/>
                            <a:gd name="T26" fmla="+- 0 153 112"/>
                            <a:gd name="T27" fmla="*/ 153 h 54"/>
                            <a:gd name="T28" fmla="+- 0 9609 9555"/>
                            <a:gd name="T29" fmla="*/ T28 w 54"/>
                            <a:gd name="T30" fmla="+- 0 124 112"/>
                            <a:gd name="T31" fmla="*/ 124 h 54"/>
                            <a:gd name="T32" fmla="+- 0 9596 9555"/>
                            <a:gd name="T33" fmla="*/ T32 w 54"/>
                            <a:gd name="T34" fmla="+- 0 112 112"/>
                            <a:gd name="T35" fmla="*/ 112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41" y="0"/>
                              </a:moveTo>
                              <a:lnTo>
                                <a:pt x="12" y="0"/>
                              </a:lnTo>
                              <a:lnTo>
                                <a:pt x="0" y="12"/>
                              </a:lnTo>
                              <a:lnTo>
                                <a:pt x="0" y="41"/>
                              </a:lnTo>
                              <a:lnTo>
                                <a:pt x="12" y="53"/>
                              </a:lnTo>
                              <a:lnTo>
                                <a:pt x="41" y="53"/>
                              </a:lnTo>
                              <a:lnTo>
                                <a:pt x="54" y="41"/>
                              </a:lnTo>
                              <a:lnTo>
                                <a:pt x="54" y="12"/>
                              </a:lnTo>
                              <a:lnTo>
                                <a:pt x="41" y="0"/>
                              </a:lnTo>
                              <a:close/>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4530B" id="Freeform 666" o:spid="_x0000_s1026" style="position:absolute;margin-left:477.75pt;margin-top:5.6pt;width:2.7pt;height:2.7pt;z-index:251528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" path="m41,l12,,,12,,41,12,53r29,l54,41r,-29l41,xe" fillcolor="#8a0000" stroked="f">
                <v:path arrowok="t" o:connecttype="custom" o:connectlocs="26035,71120;7620,71120;0,78740;0,97155;7620,104775;26035,104775;34290,97155;34290,78740;26035,71120" o:connectangles="0,0,0,0,0,0,0,0,0"/>
                <w10:wrap type="topAndBottom" anchorx="page"/>
              </v:shape>
            </w:pict>
          </mc:Fallback>
        </mc:AlternateContent>
      </w:r>
      <w:r>
        <w:rPr>
          <w:rFonts w:ascii="Arial"/>
          <w:noProof/>
          <w:sz w:val="6"/>
        </w:rPr>
        <mc:AlternateContent>
          <mc:Choice Requires="wpg">
            <w:drawing>
              <wp:inline distT="0" distB="0" distL="0" distR="0" wp14:anchorId="65684594" wp14:editId="37EC5E95">
                <wp:extent cx="46355" cy="40005"/>
                <wp:effectExtent l="3810" t="3810" r="6985" b="3810"/>
                <wp:docPr id="716" name="Group 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 cy="40005"/>
                          <a:chOff x="0" y="0"/>
                          <a:chExt cx="73" cy="63"/>
                        </a:xfrm>
                      </wpg:grpSpPr>
                      <wps:wsp>
                        <wps:cNvPr id="717" name="Freeform 665"/>
                        <wps:cNvSpPr>
                          <a:spLocks/>
                        </wps:cNvSpPr>
                        <wps:spPr bwMode="auto">
                          <a:xfrm>
                            <a:off x="0" y="0"/>
                            <a:ext cx="73" cy="63"/>
                          </a:xfrm>
                          <a:custGeom>
                            <a:avLst/>
                            <a:gdLst>
                              <a:gd name="T0" fmla="*/ 36 w 73"/>
                              <a:gd name="T1" fmla="*/ 0 h 63"/>
                              <a:gd name="T2" fmla="*/ 0 w 73"/>
                              <a:gd name="T3" fmla="*/ 63 h 63"/>
                              <a:gd name="T4" fmla="*/ 72 w 73"/>
                              <a:gd name="T5" fmla="*/ 63 h 63"/>
                              <a:gd name="T6" fmla="*/ 36 w 73"/>
                              <a:gd name="T7" fmla="*/ 0 h 63"/>
                            </a:gdLst>
                            <a:ahLst/>
                            <a:cxnLst>
                              <a:cxn ang="0">
                                <a:pos x="T0" y="T1"/>
                              </a:cxn>
                              <a:cxn ang="0">
                                <a:pos x="T2" y="T3"/>
                              </a:cxn>
                              <a:cxn ang="0">
                                <a:pos x="T4" y="T5"/>
                              </a:cxn>
                              <a:cxn ang="0">
                                <a:pos x="T6" y="T7"/>
                              </a:cxn>
                            </a:cxnLst>
                            <a:rect l="0" t="0" r="r" b="b"/>
                            <a:pathLst>
                              <a:path w="73" h="63">
                                <a:moveTo>
                                  <a:pt x="36" y="0"/>
                                </a:moveTo>
                                <a:lnTo>
                                  <a:pt x="0" y="63"/>
                                </a:lnTo>
                                <a:lnTo>
                                  <a:pt x="72" y="63"/>
                                </a:lnTo>
                                <a:lnTo>
                                  <a:pt x="36" y="0"/>
                                </a:lnTo>
                                <a:close/>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EC987AC" id="Group 664" o:spid="_x0000_s1026" style="width:3.65pt;height:3.15pt;mso-position-horizontal-relative:char;mso-position-vertical-relative:line" coordsize="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">
                <v:shape id="Freeform 665" o:spid="_x0000_s1027" style="position:absolute;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" path="m36,l,63r72,l36,xe" fillcolor="#395fcd" stroked="f">
                  <v:path arrowok="t" o:connecttype="custom" o:connectlocs="36,0;0,63;72,63;36,0" o:connectangles="0,0,0,0"/>
                </v:shape>
                <w10:anchorlock/>
              </v:group>
            </w:pict>
          </mc:Fallback>
        </mc:AlternateContent>
      </w:r>
    </w:p>
    <w:p w14:paraId="0D41BB94" w14:textId="77777777" w:rsidR="0065693B" w:rsidRDefault="00372F18">
      <w:pPr>
        <w:spacing w:line="77" w:lineRule="exact"/>
        <w:ind w:left="639"/>
        <w:rPr>
          <w:rFonts w:ascii="Arial"/>
          <w:sz w:val="8"/>
        </w:rPr>
      </w:pPr>
      <w:r>
        <w:rPr>
          <w:rFonts w:ascii="Arial"/>
          <w:color w:val="4D4D4D"/>
          <w:w w:val="105"/>
          <w:sz w:val="8"/>
        </w:rPr>
        <w:t>40</w:t>
      </w:r>
    </w:p>
    <w:p w14:paraId="2DC5C5D4" w14:textId="189D00F0" w:rsidR="0065693B" w:rsidRDefault="00B8797A">
      <w:pPr>
        <w:spacing w:line="83" w:lineRule="exact"/>
        <w:ind w:right="429"/>
        <w:jc w:val="center"/>
        <w:rPr>
          <w:rFonts w:ascii="Arial"/>
          <w:sz w:val="8"/>
        </w:rPr>
      </w:pPr>
      <w:r>
        <w:rPr>
          <w:noProof/>
        </w:rPr>
        <mc:AlternateContent>
          <mc:Choice Requires="wpg">
            <w:drawing>
              <wp:anchor distT="0" distB="0" distL="114300" distR="114300" simplePos="0" relativeHeight="251747328" behindDoc="1" locked="0" layoutInCell="1" allowOverlap="1" wp14:anchorId="6C421DEC" wp14:editId="55682D41">
                <wp:simplePos x="0" y="0"/>
                <wp:positionH relativeFrom="page">
                  <wp:posOffset>5133340</wp:posOffset>
                </wp:positionH>
                <wp:positionV relativeFrom="paragraph">
                  <wp:posOffset>-55880</wp:posOffset>
                </wp:positionV>
                <wp:extent cx="558165" cy="60325"/>
                <wp:effectExtent l="8890" t="3175" r="4445" b="3175"/>
                <wp:wrapNone/>
                <wp:docPr id="712"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 cy="60325"/>
                          <a:chOff x="8084" y="-88"/>
                          <a:chExt cx="879" cy="95"/>
                        </a:xfrm>
                      </wpg:grpSpPr>
                      <wps:wsp>
                        <wps:cNvPr id="713" name="Line 663"/>
                        <wps:cNvCnPr>
                          <a:cxnSpLocks noChangeShapeType="1"/>
                        </wps:cNvCnPr>
                        <wps:spPr bwMode="auto">
                          <a:xfrm>
                            <a:off x="8523" y="-49"/>
                            <a:ext cx="0" cy="20"/>
                          </a:xfrm>
                          <a:prstGeom prst="line">
                            <a:avLst/>
                          </a:prstGeom>
                          <a:noFill/>
                          <a:ln w="3515">
                            <a:solidFill>
                              <a:srgbClr val="395FCD"/>
                            </a:solidFill>
                            <a:round/>
                            <a:headEnd/>
                            <a:tailEnd/>
                          </a:ln>
                          <a:extLst>
                            <a:ext uri="{909E8E84-426E-40DD-AFC4-6F175D3DCCD1}">
                              <a14:hiddenFill xmlns:a14="http://schemas.microsoft.com/office/drawing/2010/main">
                                <a:noFill/>
                              </a14:hiddenFill>
                            </a:ext>
                          </a:extLst>
                        </wps:spPr>
                        <wps:bodyPr/>
                      </wps:wsp>
                      <wps:wsp>
                        <wps:cNvPr id="714" name="Line 662"/>
                        <wps:cNvCnPr>
                          <a:cxnSpLocks noChangeShapeType="1"/>
                        </wps:cNvCnPr>
                        <wps:spPr bwMode="auto">
                          <a:xfrm>
                            <a:off x="8084" y="-69"/>
                            <a:ext cx="878" cy="0"/>
                          </a:xfrm>
                          <a:prstGeom prst="line">
                            <a:avLst/>
                          </a:prstGeom>
                          <a:noFill/>
                          <a:ln w="6996">
                            <a:solidFill>
                              <a:srgbClr val="395FCD"/>
                            </a:solidFill>
                            <a:round/>
                            <a:headEnd/>
                            <a:tailEnd/>
                          </a:ln>
                          <a:extLst>
                            <a:ext uri="{909E8E84-426E-40DD-AFC4-6F175D3DCCD1}">
                              <a14:hiddenFill xmlns:a14="http://schemas.microsoft.com/office/drawing/2010/main">
                                <a:noFill/>
                              </a14:hiddenFill>
                            </a:ext>
                          </a:extLst>
                        </wps:spPr>
                        <wps:bodyPr/>
                      </wps:wsp>
                      <wps:wsp>
                        <wps:cNvPr id="715" name="AutoShape 661"/>
                        <wps:cNvSpPr>
                          <a:spLocks/>
                        </wps:cNvSpPr>
                        <wps:spPr bwMode="auto">
                          <a:xfrm>
                            <a:off x="8488" y="-89"/>
                            <a:ext cx="108" cy="95"/>
                          </a:xfrm>
                          <a:custGeom>
                            <a:avLst/>
                            <a:gdLst>
                              <a:gd name="T0" fmla="+- 0 8542 8488"/>
                              <a:gd name="T1" fmla="*/ T0 w 108"/>
                              <a:gd name="T2" fmla="+- 0 -76 -88"/>
                              <a:gd name="T3" fmla="*/ -76 h 95"/>
                              <a:gd name="T4" fmla="+- 0 8530 8488"/>
                              <a:gd name="T5" fmla="*/ T4 w 108"/>
                              <a:gd name="T6" fmla="+- 0 -88 -88"/>
                              <a:gd name="T7" fmla="*/ -88 h 95"/>
                              <a:gd name="T8" fmla="+- 0 8500 8488"/>
                              <a:gd name="T9" fmla="*/ T8 w 108"/>
                              <a:gd name="T10" fmla="+- 0 -88 -88"/>
                              <a:gd name="T11" fmla="*/ -88 h 95"/>
                              <a:gd name="T12" fmla="+- 0 8488 8488"/>
                              <a:gd name="T13" fmla="*/ T12 w 108"/>
                              <a:gd name="T14" fmla="+- 0 -76 -88"/>
                              <a:gd name="T15" fmla="*/ -76 h 95"/>
                              <a:gd name="T16" fmla="+- 0 8488 8488"/>
                              <a:gd name="T17" fmla="*/ T16 w 108"/>
                              <a:gd name="T18" fmla="+- 0 -46 -88"/>
                              <a:gd name="T19" fmla="*/ -46 h 95"/>
                              <a:gd name="T20" fmla="+- 0 8500 8488"/>
                              <a:gd name="T21" fmla="*/ T20 w 108"/>
                              <a:gd name="T22" fmla="+- 0 -34 -88"/>
                              <a:gd name="T23" fmla="*/ -34 h 95"/>
                              <a:gd name="T24" fmla="+- 0 8530 8488"/>
                              <a:gd name="T25" fmla="*/ T24 w 108"/>
                              <a:gd name="T26" fmla="+- 0 -34 -88"/>
                              <a:gd name="T27" fmla="*/ -34 h 95"/>
                              <a:gd name="T28" fmla="+- 0 8542 8488"/>
                              <a:gd name="T29" fmla="*/ T28 w 108"/>
                              <a:gd name="T30" fmla="+- 0 -46 -88"/>
                              <a:gd name="T31" fmla="*/ -46 h 95"/>
                              <a:gd name="T32" fmla="+- 0 8542 8488"/>
                              <a:gd name="T33" fmla="*/ T32 w 108"/>
                              <a:gd name="T34" fmla="+- 0 -76 -88"/>
                              <a:gd name="T35" fmla="*/ -76 h 95"/>
                              <a:gd name="T36" fmla="+- 0 8596 8488"/>
                              <a:gd name="T37" fmla="*/ T36 w 108"/>
                              <a:gd name="T38" fmla="+- 0 -47 -88"/>
                              <a:gd name="T39" fmla="*/ -47 h 95"/>
                              <a:gd name="T40" fmla="+- 0 8542 8488"/>
                              <a:gd name="T41" fmla="*/ T40 w 108"/>
                              <a:gd name="T42" fmla="+- 0 -47 -88"/>
                              <a:gd name="T43" fmla="*/ -47 h 95"/>
                              <a:gd name="T44" fmla="+- 0 8542 8488"/>
                              <a:gd name="T45" fmla="*/ T44 w 108"/>
                              <a:gd name="T46" fmla="+- 0 7 -88"/>
                              <a:gd name="T47" fmla="*/ 7 h 95"/>
                              <a:gd name="T48" fmla="+- 0 8596 8488"/>
                              <a:gd name="T49" fmla="*/ T48 w 108"/>
                              <a:gd name="T50" fmla="+- 0 7 -88"/>
                              <a:gd name="T51" fmla="*/ 7 h 95"/>
                              <a:gd name="T52" fmla="+- 0 8596 8488"/>
                              <a:gd name="T53" fmla="*/ T52 w 108"/>
                              <a:gd name="T54" fmla="+- 0 -47 -88"/>
                              <a:gd name="T55" fmla="*/ -47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8" h="95">
                                <a:moveTo>
                                  <a:pt x="54" y="12"/>
                                </a:moveTo>
                                <a:lnTo>
                                  <a:pt x="42" y="0"/>
                                </a:lnTo>
                                <a:lnTo>
                                  <a:pt x="12" y="0"/>
                                </a:lnTo>
                                <a:lnTo>
                                  <a:pt x="0" y="12"/>
                                </a:lnTo>
                                <a:lnTo>
                                  <a:pt x="0" y="42"/>
                                </a:lnTo>
                                <a:lnTo>
                                  <a:pt x="12" y="54"/>
                                </a:lnTo>
                                <a:lnTo>
                                  <a:pt x="42" y="54"/>
                                </a:lnTo>
                                <a:lnTo>
                                  <a:pt x="54" y="42"/>
                                </a:lnTo>
                                <a:lnTo>
                                  <a:pt x="54" y="12"/>
                                </a:lnTo>
                                <a:moveTo>
                                  <a:pt x="108" y="41"/>
                                </a:moveTo>
                                <a:lnTo>
                                  <a:pt x="54" y="41"/>
                                </a:lnTo>
                                <a:lnTo>
                                  <a:pt x="54" y="95"/>
                                </a:lnTo>
                                <a:lnTo>
                                  <a:pt x="108" y="95"/>
                                </a:lnTo>
                                <a:lnTo>
                                  <a:pt x="108" y="41"/>
                                </a:lnTo>
                              </a:path>
                            </a:pathLst>
                          </a:custGeom>
                          <a:solidFill>
                            <a:srgbClr val="395F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D4A512" id="Group 660" o:spid="_x0000_s1026" style="position:absolute;margin-left:404.2pt;margin-top:-4.4pt;width:43.95pt;height:4.75pt;z-index:-251569152;mso-position-horizontal-relative:page" coordorigin="8084,-88" coordsize="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">
                <v:line id="Line 663" o:spid="_x0000_s1027" style="position:absolute;visibility:visible;mso-wrap-style:square" from="8523,-49" to="852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" strokecolor="#395fcd" strokeweight=".09764mm"/>
                <v:line id="Line 662" o:spid="_x0000_s1028" style="position:absolute;visibility:visible;mso-wrap-style:square" from="8084,-69" to="89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" strokecolor="#395fcd" strokeweight=".19433mm"/>
                <v:shape id="AutoShape 661" o:spid="_x0000_s1029" style="position:absolute;left:8488;top:-89;width:108;height:95;visibility:visible;mso-wrap-style:square;v-text-anchor:top" coordsize="1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" path="m54,12l42,,12,,,12,,42,12,54r30,l54,42r,-30m108,41r-54,l54,95r54,l108,41e" fillcolor="#395fcd" stroked="f">
                  <v:path arrowok="t" o:connecttype="custom" o:connectlocs="54,-76;42,-88;12,-88;0,-76;0,-46;12,-34;42,-34;54,-46;54,-76;108,-47;54,-47;54,7;108,7;108,-47" o:connectangles="0,0,0,0,0,0,0,0,0,0,0,0,0,0"/>
                </v:shape>
                <w10:wrap anchorx="page"/>
              </v:group>
            </w:pict>
          </mc:Fallback>
        </mc:AlternateContent>
      </w:r>
      <w:r>
        <w:rPr>
          <w:noProof/>
        </w:rPr>
        <mc:AlternateContent>
          <mc:Choice Requires="wpg">
            <w:drawing>
              <wp:anchor distT="0" distB="0" distL="114300" distR="114300" simplePos="0" relativeHeight="251748352" behindDoc="1" locked="0" layoutInCell="1" allowOverlap="1" wp14:anchorId="3F82DACC" wp14:editId="5D769F5A">
                <wp:simplePos x="0" y="0"/>
                <wp:positionH relativeFrom="page">
                  <wp:posOffset>5876925</wp:posOffset>
                </wp:positionH>
                <wp:positionV relativeFrom="paragraph">
                  <wp:posOffset>21590</wp:posOffset>
                </wp:positionV>
                <wp:extent cx="558165" cy="40005"/>
                <wp:effectExtent l="9525" t="4445" r="13335" b="3175"/>
                <wp:wrapNone/>
                <wp:docPr id="709"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 cy="40005"/>
                          <a:chOff x="9255" y="34"/>
                          <a:chExt cx="879" cy="63"/>
                        </a:xfrm>
                      </wpg:grpSpPr>
                      <wps:wsp>
                        <wps:cNvPr id="710" name="Line 659"/>
                        <wps:cNvCnPr>
                          <a:cxnSpLocks noChangeShapeType="1"/>
                        </wps:cNvCnPr>
                        <wps:spPr bwMode="auto">
                          <a:xfrm>
                            <a:off x="9255" y="81"/>
                            <a:ext cx="879" cy="0"/>
                          </a:xfrm>
                          <a:prstGeom prst="line">
                            <a:avLst/>
                          </a:prstGeom>
                          <a:noFill/>
                          <a:ln w="6996">
                            <a:solidFill>
                              <a:srgbClr val="8A0000"/>
                            </a:solidFill>
                            <a:round/>
                            <a:headEnd/>
                            <a:tailEnd/>
                          </a:ln>
                          <a:extLst>
                            <a:ext uri="{909E8E84-426E-40DD-AFC4-6F175D3DCCD1}">
                              <a14:hiddenFill xmlns:a14="http://schemas.microsoft.com/office/drawing/2010/main">
                                <a:noFill/>
                              </a14:hiddenFill>
                            </a:ext>
                          </a:extLst>
                        </wps:spPr>
                        <wps:bodyPr/>
                      </wps:wsp>
                      <wps:wsp>
                        <wps:cNvPr id="711" name="Freeform 658"/>
                        <wps:cNvSpPr>
                          <a:spLocks/>
                        </wps:cNvSpPr>
                        <wps:spPr bwMode="auto">
                          <a:xfrm>
                            <a:off x="9773" y="33"/>
                            <a:ext cx="73" cy="63"/>
                          </a:xfrm>
                          <a:custGeom>
                            <a:avLst/>
                            <a:gdLst>
                              <a:gd name="T0" fmla="+- 0 9810 9774"/>
                              <a:gd name="T1" fmla="*/ T0 w 73"/>
                              <a:gd name="T2" fmla="+- 0 34 34"/>
                              <a:gd name="T3" fmla="*/ 34 h 63"/>
                              <a:gd name="T4" fmla="+- 0 9774 9774"/>
                              <a:gd name="T5" fmla="*/ T4 w 73"/>
                              <a:gd name="T6" fmla="+- 0 96 34"/>
                              <a:gd name="T7" fmla="*/ 96 h 63"/>
                              <a:gd name="T8" fmla="+- 0 9846 9774"/>
                              <a:gd name="T9" fmla="*/ T8 w 73"/>
                              <a:gd name="T10" fmla="+- 0 96 34"/>
                              <a:gd name="T11" fmla="*/ 96 h 63"/>
                              <a:gd name="T12" fmla="+- 0 9810 9774"/>
                              <a:gd name="T13" fmla="*/ T12 w 73"/>
                              <a:gd name="T14" fmla="+- 0 34 34"/>
                              <a:gd name="T15" fmla="*/ 34 h 63"/>
                            </a:gdLst>
                            <a:ahLst/>
                            <a:cxnLst>
                              <a:cxn ang="0">
                                <a:pos x="T1" y="T3"/>
                              </a:cxn>
                              <a:cxn ang="0">
                                <a:pos x="T5" y="T7"/>
                              </a:cxn>
                              <a:cxn ang="0">
                                <a:pos x="T9" y="T11"/>
                              </a:cxn>
                              <a:cxn ang="0">
                                <a:pos x="T13" y="T15"/>
                              </a:cxn>
                            </a:cxnLst>
                            <a:rect l="0" t="0" r="r" b="b"/>
                            <a:pathLst>
                              <a:path w="73" h="63">
                                <a:moveTo>
                                  <a:pt x="36" y="0"/>
                                </a:moveTo>
                                <a:lnTo>
                                  <a:pt x="0" y="62"/>
                                </a:lnTo>
                                <a:lnTo>
                                  <a:pt x="72" y="62"/>
                                </a:lnTo>
                                <a:lnTo>
                                  <a:pt x="36" y="0"/>
                                </a:lnTo>
                                <a:close/>
                              </a:path>
                            </a:pathLst>
                          </a:custGeom>
                          <a:solidFill>
                            <a:srgbClr val="8A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821AD" id="Group 657" o:spid="_x0000_s1026" style="position:absolute;margin-left:462.75pt;margin-top:1.7pt;width:43.95pt;height:3.15pt;z-index:-251568128;mso-position-horizontal-relative:page" coordorigin="9255,34" coordsize="87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">
                <v:line id="Line 659" o:spid="_x0000_s1027" style="position:absolute;visibility:visible;mso-wrap-style:square" from="9255,81" to="1013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" strokecolor="#8a0000" strokeweight=".19433mm"/>
                <v:shape id="Freeform 658" o:spid="_x0000_s1028" style="position:absolute;left:9773;top:33;width:73;height:63;visibility:visible;mso-wrap-style:square;v-text-anchor:top" coordsize="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" path="m36,l,62r72,l36,xe" fillcolor="#8a0000" stroked="f">
                  <v:path arrowok="t" o:connecttype="custom" o:connectlocs="36,34;0,96;72,96;36,34" o:connectangles="0,0,0,0"/>
                </v:shape>
                <w10:wrap anchorx="page"/>
              </v:group>
            </w:pict>
          </mc:Fallback>
        </mc:AlternateContent>
      </w:r>
      <w:r>
        <w:rPr>
          <w:noProof/>
        </w:rPr>
        <mc:AlternateContent>
          <mc:Choice Requires="wps">
            <w:drawing>
              <wp:anchor distT="0" distB="0" distL="114300" distR="114300" simplePos="0" relativeHeight="251588608" behindDoc="0" locked="0" layoutInCell="1" allowOverlap="1" wp14:anchorId="1A10ABE3" wp14:editId="4030B82D">
                <wp:simplePos x="0" y="0"/>
                <wp:positionH relativeFrom="page">
                  <wp:posOffset>4213225</wp:posOffset>
                </wp:positionH>
                <wp:positionV relativeFrom="paragraph">
                  <wp:posOffset>23495</wp:posOffset>
                </wp:positionV>
                <wp:extent cx="8890" cy="0"/>
                <wp:effectExtent l="12700" t="6350" r="6985" b="12700"/>
                <wp:wrapNone/>
                <wp:docPr id="708" name="Line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674B79" id="Line 656" o:spid="_x0000_s1026" style="position:absolute;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1.85pt" to="332.4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DkC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" strokecolor="#333" strokeweight=".09764mm">
                <w10:wrap anchorx="page"/>
              </v:line>
            </w:pict>
          </mc:Fallback>
        </mc:AlternateContent>
      </w:r>
      <w:r w:rsidR="00372F18">
        <w:rPr>
          <w:rFonts w:ascii="Arial"/>
          <w:color w:val="4D4D4D"/>
          <w:w w:val="105"/>
          <w:sz w:val="8"/>
        </w:rPr>
        <w:t>30</w:t>
      </w:r>
    </w:p>
    <w:p w14:paraId="17431E2D" w14:textId="77777777" w:rsidR="0065693B" w:rsidRDefault="0065693B">
      <w:pPr>
        <w:pStyle w:val="BodyText"/>
        <w:spacing w:before="2"/>
        <w:rPr>
          <w:rFonts w:ascii="Arial"/>
          <w:sz w:val="10"/>
        </w:rPr>
      </w:pPr>
    </w:p>
    <w:p w14:paraId="04E954C1" w14:textId="77777777" w:rsidR="0065693B" w:rsidRDefault="00372F18">
      <w:pPr>
        <w:spacing w:before="1"/>
        <w:ind w:left="639"/>
        <w:rPr>
          <w:rFonts w:ascii="Arial"/>
          <w:sz w:val="8"/>
        </w:rPr>
      </w:pPr>
      <w:r>
        <w:rPr>
          <w:rFonts w:ascii="Arial"/>
          <w:color w:val="4D4D4D"/>
          <w:w w:val="105"/>
          <w:sz w:val="8"/>
        </w:rPr>
        <w:t>30</w:t>
      </w:r>
    </w:p>
    <w:p w14:paraId="066530A1" w14:textId="0F1D54CE" w:rsidR="0065693B" w:rsidRDefault="00B8797A">
      <w:pPr>
        <w:spacing w:before="65"/>
        <w:ind w:right="429"/>
        <w:jc w:val="center"/>
        <w:rPr>
          <w:rFonts w:ascii="Arial"/>
          <w:sz w:val="8"/>
        </w:rPr>
      </w:pPr>
      <w:r>
        <w:rPr>
          <w:noProof/>
        </w:rPr>
        <mc:AlternateContent>
          <mc:Choice Requires="wps">
            <w:drawing>
              <wp:anchor distT="0" distB="0" distL="114300" distR="114300" simplePos="0" relativeHeight="251587584" behindDoc="0" locked="0" layoutInCell="1" allowOverlap="1" wp14:anchorId="0C9EECE6" wp14:editId="76329F7C">
                <wp:simplePos x="0" y="0"/>
                <wp:positionH relativeFrom="page">
                  <wp:posOffset>4213225</wp:posOffset>
                </wp:positionH>
                <wp:positionV relativeFrom="paragraph">
                  <wp:posOffset>69850</wp:posOffset>
                </wp:positionV>
                <wp:extent cx="8890" cy="0"/>
                <wp:effectExtent l="12700" t="10160" r="6985" b="8890"/>
                <wp:wrapNone/>
                <wp:docPr id="707" name="Lin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94AE3" id="Line 655" o:spid="_x0000_s1026" style="position:absolute;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5.5pt" to="332.4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AEFAIAACk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" strokecolor="#333" strokeweight=".09764mm">
                <w10:wrap anchorx="page"/>
              </v:line>
            </w:pict>
          </mc:Fallback>
        </mc:AlternateContent>
      </w:r>
      <w:r w:rsidR="00372F18">
        <w:rPr>
          <w:rFonts w:ascii="Arial"/>
          <w:color w:val="4D4D4D"/>
          <w:w w:val="105"/>
          <w:sz w:val="8"/>
        </w:rPr>
        <w:t>20</w:t>
      </w:r>
    </w:p>
    <w:p w14:paraId="73075306" w14:textId="54DE39BE" w:rsidR="0065693B" w:rsidRDefault="00B8797A">
      <w:pPr>
        <w:spacing w:before="35"/>
        <w:ind w:left="639"/>
        <w:rPr>
          <w:rFonts w:ascii="Arial"/>
          <w:sz w:val="8"/>
        </w:rPr>
      </w:pPr>
      <w:r>
        <w:rPr>
          <w:noProof/>
        </w:rPr>
        <mc:AlternateContent>
          <mc:Choice Requires="wps">
            <w:drawing>
              <wp:anchor distT="0" distB="0" distL="0" distR="0" simplePos="0" relativeHeight="251529216" behindDoc="0" locked="0" layoutInCell="1" allowOverlap="1" wp14:anchorId="47F2E754" wp14:editId="19B521CB">
                <wp:simplePos x="0" y="0"/>
                <wp:positionH relativeFrom="page">
                  <wp:posOffset>6146800</wp:posOffset>
                </wp:positionH>
                <wp:positionV relativeFrom="paragraph">
                  <wp:posOffset>98425</wp:posOffset>
                </wp:positionV>
                <wp:extent cx="34290" cy="34290"/>
                <wp:effectExtent l="3175" t="0" r="635" b="0"/>
                <wp:wrapTopAndBottom/>
                <wp:docPr id="706" name="Rectangle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4290"/>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0B554" id="Rectangle 654" o:spid="_x0000_s1026" style="position:absolute;margin-left:484pt;margin-top:7.75pt;width:2.7pt;height:2.7pt;z-index:25152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" fillcolor="#8a0000" stroked="f">
                <w10:wrap type="topAndBottom" anchorx="page"/>
              </v:rect>
            </w:pict>
          </mc:Fallback>
        </mc:AlternateContent>
      </w:r>
      <w:r>
        <w:rPr>
          <w:noProof/>
        </w:rPr>
        <mc:AlternateContent>
          <mc:Choice Requires="wps">
            <w:drawing>
              <wp:anchor distT="0" distB="0" distL="114300" distR="114300" simplePos="0" relativeHeight="251586560" behindDoc="0" locked="0" layoutInCell="1" allowOverlap="1" wp14:anchorId="4CA16F0F" wp14:editId="37E1B3D3">
                <wp:simplePos x="0" y="0"/>
                <wp:positionH relativeFrom="page">
                  <wp:posOffset>4213225</wp:posOffset>
                </wp:positionH>
                <wp:positionV relativeFrom="paragraph">
                  <wp:posOffset>203200</wp:posOffset>
                </wp:positionV>
                <wp:extent cx="8890" cy="0"/>
                <wp:effectExtent l="12700" t="5080" r="6985" b="13970"/>
                <wp:wrapNone/>
                <wp:docPr id="705" name="Lin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83A07" id="Line 653" o:spid="_x0000_s1026" style="position:absolute;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16pt" to="332.4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0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" strokecolor="#333" strokeweight=".09764mm">
                <w10:wrap anchorx="page"/>
              </v:line>
            </w:pict>
          </mc:Fallback>
        </mc:AlternateContent>
      </w:r>
      <w:r w:rsidR="00372F18">
        <w:rPr>
          <w:rFonts w:ascii="Arial"/>
          <w:color w:val="4D4D4D"/>
          <w:w w:val="105"/>
          <w:sz w:val="8"/>
        </w:rPr>
        <w:t>20</w:t>
      </w:r>
    </w:p>
    <w:p w14:paraId="7B08F268" w14:textId="77777777" w:rsidR="0065693B" w:rsidRDefault="00372F18">
      <w:pPr>
        <w:tabs>
          <w:tab w:val="left" w:pos="4851"/>
        </w:tabs>
        <w:spacing w:before="37"/>
        <w:ind w:left="639"/>
        <w:rPr>
          <w:rFonts w:ascii="Arial"/>
          <w:sz w:val="8"/>
        </w:rPr>
      </w:pPr>
      <w:r>
        <w:rPr>
          <w:rFonts w:ascii="Arial"/>
          <w:color w:val="4D4D4D"/>
          <w:w w:val="105"/>
          <w:position w:val="-3"/>
          <w:sz w:val="8"/>
        </w:rPr>
        <w:t>10</w:t>
      </w:r>
      <w:r>
        <w:rPr>
          <w:rFonts w:ascii="Arial"/>
          <w:color w:val="4D4D4D"/>
          <w:w w:val="105"/>
          <w:position w:val="-3"/>
          <w:sz w:val="8"/>
        </w:rPr>
        <w:tab/>
      </w:r>
      <w:r>
        <w:rPr>
          <w:rFonts w:ascii="Arial"/>
          <w:color w:val="4D4D4D"/>
          <w:w w:val="105"/>
          <w:sz w:val="8"/>
        </w:rPr>
        <w:t>10</w:t>
      </w:r>
    </w:p>
    <w:p w14:paraId="214868E8" w14:textId="77777777" w:rsidR="0065693B" w:rsidRDefault="0065693B">
      <w:pPr>
        <w:rPr>
          <w:rFonts w:ascii="Arial"/>
          <w:sz w:val="8"/>
        </w:rPr>
        <w:sectPr w:rsidR="0065693B">
          <w:headerReference w:type="default" r:id="rId113"/>
          <w:footerReference w:type="default" r:id="rId114"/>
          <w:pgSz w:w="11910" w:h="16840"/>
          <w:pgMar w:top="1660" w:right="0" w:bottom="800" w:left="1680" w:header="1231" w:footer="615" w:gutter="0"/>
          <w:pgNumType w:start="34"/>
          <w:cols w:space="720"/>
        </w:sectPr>
      </w:pPr>
    </w:p>
    <w:p w14:paraId="71ED6020" w14:textId="77777777" w:rsidR="0065693B" w:rsidRDefault="0065693B">
      <w:pPr>
        <w:pStyle w:val="BodyText"/>
        <w:rPr>
          <w:rFonts w:ascii="Arial"/>
          <w:sz w:val="8"/>
        </w:rPr>
      </w:pPr>
    </w:p>
    <w:p w14:paraId="3A8D8F48" w14:textId="77777777" w:rsidR="0065693B" w:rsidRDefault="0065693B">
      <w:pPr>
        <w:pStyle w:val="BodyText"/>
        <w:spacing w:before="1"/>
        <w:rPr>
          <w:rFonts w:ascii="Arial"/>
          <w:sz w:val="9"/>
        </w:rPr>
      </w:pPr>
    </w:p>
    <w:p w14:paraId="63BE871C" w14:textId="77777777" w:rsidR="0065693B" w:rsidRDefault="00372F18">
      <w:pPr>
        <w:ind w:left="685"/>
        <w:rPr>
          <w:rFonts w:ascii="Arial"/>
          <w:sz w:val="8"/>
        </w:rPr>
      </w:pPr>
      <w:r>
        <w:rPr>
          <w:rFonts w:ascii="Arial"/>
          <w:color w:val="4D4D4D"/>
          <w:w w:val="103"/>
          <w:sz w:val="8"/>
        </w:rPr>
        <w:t>0</w:t>
      </w:r>
    </w:p>
    <w:p w14:paraId="1F5221BA" w14:textId="77777777" w:rsidR="0065693B" w:rsidRDefault="0065693B">
      <w:pPr>
        <w:pStyle w:val="BodyText"/>
        <w:spacing w:before="11"/>
        <w:rPr>
          <w:rFonts w:ascii="Arial"/>
          <w:sz w:val="7"/>
        </w:rPr>
      </w:pPr>
    </w:p>
    <w:p w14:paraId="2CE4AD45" w14:textId="77777777" w:rsidR="0065693B" w:rsidRDefault="00372F18">
      <w:pPr>
        <w:tabs>
          <w:tab w:val="left" w:pos="2470"/>
          <w:tab w:val="left" w:pos="3665"/>
        </w:tabs>
        <w:ind w:left="1325"/>
        <w:jc w:val="center"/>
        <w:rPr>
          <w:rFonts w:ascii="Arial"/>
          <w:sz w:val="8"/>
        </w:rPr>
      </w:pPr>
      <w:r>
        <w:rPr>
          <w:rFonts w:ascii="Arial"/>
          <w:color w:val="4D4D4D"/>
          <w:w w:val="105"/>
          <w:sz w:val="8"/>
        </w:rPr>
        <w:t>fresh</w:t>
      </w:r>
      <w:r>
        <w:rPr>
          <w:rFonts w:ascii="Arial"/>
          <w:color w:val="4D4D4D"/>
          <w:w w:val="105"/>
          <w:sz w:val="8"/>
        </w:rPr>
        <w:tab/>
        <w:t>frozen</w:t>
      </w:r>
      <w:r>
        <w:rPr>
          <w:rFonts w:ascii="Arial"/>
          <w:color w:val="4D4D4D"/>
          <w:w w:val="105"/>
          <w:sz w:val="8"/>
        </w:rPr>
        <w:tab/>
        <w:t>fixed</w:t>
      </w:r>
    </w:p>
    <w:p w14:paraId="5BD7FB98" w14:textId="77777777" w:rsidR="0065693B" w:rsidRDefault="0065693B">
      <w:pPr>
        <w:pStyle w:val="BodyText"/>
        <w:spacing w:before="5"/>
        <w:rPr>
          <w:rFonts w:ascii="Arial"/>
          <w:sz w:val="8"/>
        </w:rPr>
      </w:pPr>
    </w:p>
    <w:p w14:paraId="07DBD3A8" w14:textId="77777777" w:rsidR="0065693B" w:rsidRDefault="00372F18">
      <w:pPr>
        <w:ind w:left="2409"/>
        <w:rPr>
          <w:rFonts w:ascii="Arial"/>
          <w:b/>
          <w:sz w:val="10"/>
        </w:rPr>
      </w:pPr>
      <w:r>
        <w:rPr>
          <w:rFonts w:ascii="Arial"/>
          <w:b/>
          <w:w w:val="105"/>
          <w:sz w:val="10"/>
        </w:rPr>
        <w:t>Cell type</w:t>
      </w:r>
    </w:p>
    <w:p w14:paraId="17539AEB" w14:textId="77777777" w:rsidR="0065693B" w:rsidRDefault="0065693B">
      <w:pPr>
        <w:pStyle w:val="BodyText"/>
        <w:spacing w:before="6"/>
        <w:rPr>
          <w:rFonts w:ascii="Arial"/>
          <w:b/>
          <w:sz w:val="14"/>
        </w:rPr>
      </w:pPr>
    </w:p>
    <w:p w14:paraId="7D6AD666" w14:textId="77777777" w:rsidR="0065693B" w:rsidRDefault="00372F18">
      <w:pPr>
        <w:ind w:left="2331"/>
      </w:pPr>
      <w:r>
        <w:rPr>
          <w:w w:val="105"/>
        </w:rPr>
        <w:t>(a)</w:t>
      </w:r>
    </w:p>
    <w:p w14:paraId="06B00DA1" w14:textId="77777777" w:rsidR="0065693B" w:rsidRDefault="00372F18">
      <w:pPr>
        <w:pStyle w:val="BodyText"/>
        <w:rPr>
          <w:sz w:val="8"/>
        </w:rPr>
      </w:pPr>
      <w:r>
        <w:br w:type="column"/>
      </w:r>
    </w:p>
    <w:p w14:paraId="2B0795A8" w14:textId="77777777" w:rsidR="0065693B" w:rsidRDefault="0065693B">
      <w:pPr>
        <w:pStyle w:val="BodyText"/>
        <w:rPr>
          <w:sz w:val="8"/>
        </w:rPr>
      </w:pPr>
    </w:p>
    <w:p w14:paraId="5D052266" w14:textId="77777777" w:rsidR="0065693B" w:rsidRDefault="00372F18">
      <w:pPr>
        <w:spacing w:before="53"/>
        <w:ind w:left="685"/>
        <w:rPr>
          <w:rFonts w:ascii="Arial"/>
          <w:sz w:val="8"/>
        </w:rPr>
      </w:pPr>
      <w:r>
        <w:rPr>
          <w:rFonts w:ascii="Arial"/>
          <w:color w:val="4D4D4D"/>
          <w:w w:val="103"/>
          <w:sz w:val="8"/>
        </w:rPr>
        <w:t>0</w:t>
      </w:r>
    </w:p>
    <w:p w14:paraId="29059120" w14:textId="77777777" w:rsidR="0065693B" w:rsidRDefault="0065693B">
      <w:pPr>
        <w:pStyle w:val="BodyText"/>
        <w:spacing w:before="10"/>
        <w:rPr>
          <w:rFonts w:ascii="Arial"/>
          <w:sz w:val="6"/>
        </w:rPr>
      </w:pPr>
    </w:p>
    <w:p w14:paraId="559D4BF2" w14:textId="33D095F4" w:rsidR="0065693B" w:rsidRDefault="00B8797A">
      <w:pPr>
        <w:tabs>
          <w:tab w:val="left" w:pos="2628"/>
          <w:tab w:val="left" w:pos="3799"/>
        </w:tabs>
        <w:spacing w:line="20" w:lineRule="exact"/>
        <w:ind w:left="1456"/>
        <w:rPr>
          <w:rFonts w:ascii="Arial"/>
          <w:sz w:val="2"/>
        </w:rPr>
      </w:pPr>
      <w:r>
        <w:rPr>
          <w:rFonts w:ascii="Arial"/>
          <w:noProof/>
          <w:sz w:val="2"/>
        </w:rPr>
        <mc:AlternateContent>
          <mc:Choice Requires="wpg">
            <w:drawing>
              <wp:inline distT="0" distB="0" distL="0" distR="0" wp14:anchorId="5B333F91" wp14:editId="25DD3F42">
                <wp:extent cx="3810" cy="9525"/>
                <wp:effectExtent l="8255" t="8890" r="6985" b="10160"/>
                <wp:docPr id="703"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704" name="Line 652"/>
                        <wps:cNvCnPr>
                          <a:cxnSpLocks noChangeShapeType="1"/>
                        </wps:cNvCnPr>
                        <wps:spPr bwMode="auto">
                          <a:xfrm>
                            <a:off x="3" y="14"/>
                            <a:ext cx="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038910" id="Group 651"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">
                <v:line id="Line 65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" strokecolor="#333" strokeweight=".0976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BEEC30A" wp14:editId="2E3EBE3A">
                <wp:extent cx="3810" cy="9525"/>
                <wp:effectExtent l="9525" t="8890" r="5715" b="10160"/>
                <wp:docPr id="701" name="Group 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702" name="Line 650"/>
                        <wps:cNvCnPr>
                          <a:cxnSpLocks noChangeShapeType="1"/>
                        </wps:cNvCnPr>
                        <wps:spPr bwMode="auto">
                          <a:xfrm>
                            <a:off x="3" y="14"/>
                            <a:ext cx="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A68E6E7" id="Group 649"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">
                <v:line id="Line 65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" strokecolor="#333" strokeweight=".09764mm"/>
                <w10:anchorlock/>
              </v:group>
            </w:pict>
          </mc:Fallback>
        </mc:AlternateContent>
      </w:r>
      <w:r w:rsidR="00372F18">
        <w:rPr>
          <w:rFonts w:ascii="Arial"/>
          <w:sz w:val="2"/>
        </w:rPr>
        <w:tab/>
      </w:r>
      <w:r>
        <w:rPr>
          <w:rFonts w:ascii="Arial"/>
          <w:noProof/>
          <w:sz w:val="2"/>
        </w:rPr>
        <mc:AlternateContent>
          <mc:Choice Requires="wpg">
            <w:drawing>
              <wp:inline distT="0" distB="0" distL="0" distR="0" wp14:anchorId="2E674CC2" wp14:editId="778236DB">
                <wp:extent cx="3810" cy="9525"/>
                <wp:effectExtent l="10160" t="8890" r="5080" b="10160"/>
                <wp:docPr id="699" name="Group 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9525"/>
                          <a:chOff x="0" y="0"/>
                          <a:chExt cx="6" cy="15"/>
                        </a:xfrm>
                      </wpg:grpSpPr>
                      <wps:wsp>
                        <wps:cNvPr id="700" name="Line 648"/>
                        <wps:cNvCnPr>
                          <a:cxnSpLocks noChangeShapeType="1"/>
                        </wps:cNvCnPr>
                        <wps:spPr bwMode="auto">
                          <a:xfrm>
                            <a:off x="3" y="14"/>
                            <a:ext cx="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C5842B5" id="Group 647" o:spid="_x0000_s1026" style="width:.3pt;height:.75pt;mso-position-horizontal-relative:char;mso-position-vertical-relative:line" coordsize="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">
                <v:line id="Line 64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" strokecolor="#333" strokeweight=".09764mm"/>
                <w10:anchorlock/>
              </v:group>
            </w:pict>
          </mc:Fallback>
        </mc:AlternateContent>
      </w:r>
    </w:p>
    <w:p w14:paraId="0E775C28" w14:textId="25F77D53" w:rsidR="0065693B" w:rsidRDefault="00B8797A">
      <w:pPr>
        <w:tabs>
          <w:tab w:val="left" w:pos="1149"/>
          <w:tab w:val="left" w:pos="2348"/>
        </w:tabs>
        <w:ind w:right="754"/>
        <w:jc w:val="center"/>
        <w:rPr>
          <w:rFonts w:ascii="Arial"/>
          <w:sz w:val="8"/>
        </w:rPr>
      </w:pPr>
      <w:r>
        <w:rPr>
          <w:noProof/>
        </w:rPr>
        <mc:AlternateContent>
          <mc:Choice Requires="wps">
            <w:drawing>
              <wp:anchor distT="0" distB="0" distL="114300" distR="114300" simplePos="0" relativeHeight="251585536" behindDoc="0" locked="0" layoutInCell="1" allowOverlap="1" wp14:anchorId="4BF867A5" wp14:editId="426B35B0">
                <wp:simplePos x="0" y="0"/>
                <wp:positionH relativeFrom="page">
                  <wp:posOffset>4213225</wp:posOffset>
                </wp:positionH>
                <wp:positionV relativeFrom="paragraph">
                  <wp:posOffset>-87630</wp:posOffset>
                </wp:positionV>
                <wp:extent cx="8890" cy="0"/>
                <wp:effectExtent l="12700" t="9525" r="6985" b="9525"/>
                <wp:wrapNone/>
                <wp:docPr id="698"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51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8F491" id="Line 646" o:spid="_x0000_s1026" style="position:absolute;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1.75pt,-6.9pt" to="332.4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Vl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" strokecolor="#333" strokeweight=".09764mm">
                <w10:wrap anchorx="page"/>
              </v:line>
            </w:pict>
          </mc:Fallback>
        </mc:AlternateContent>
      </w:r>
      <w:r w:rsidR="00372F18">
        <w:rPr>
          <w:rFonts w:ascii="Arial"/>
          <w:color w:val="4D4D4D"/>
          <w:w w:val="105"/>
          <w:sz w:val="8"/>
        </w:rPr>
        <w:t>fresh</w:t>
      </w:r>
      <w:r w:rsidR="00372F18">
        <w:rPr>
          <w:rFonts w:ascii="Arial"/>
          <w:color w:val="4D4D4D"/>
          <w:w w:val="105"/>
          <w:sz w:val="8"/>
        </w:rPr>
        <w:tab/>
        <w:t>frozen</w:t>
      </w:r>
      <w:r w:rsidR="00372F18">
        <w:rPr>
          <w:rFonts w:ascii="Arial"/>
          <w:color w:val="4D4D4D"/>
          <w:w w:val="105"/>
          <w:sz w:val="8"/>
        </w:rPr>
        <w:tab/>
        <w:t>fixed</w:t>
      </w:r>
    </w:p>
    <w:p w14:paraId="14172AD3" w14:textId="77777777" w:rsidR="0065693B" w:rsidRDefault="00372F18">
      <w:pPr>
        <w:spacing w:before="56"/>
        <w:ind w:right="749"/>
        <w:jc w:val="center"/>
        <w:rPr>
          <w:rFonts w:ascii="Arial"/>
          <w:b/>
          <w:sz w:val="10"/>
        </w:rPr>
      </w:pPr>
      <w:r>
        <w:rPr>
          <w:rFonts w:ascii="Arial"/>
          <w:b/>
          <w:w w:val="105"/>
          <w:sz w:val="10"/>
        </w:rPr>
        <w:t>Cell type</w:t>
      </w:r>
    </w:p>
    <w:p w14:paraId="57D28E48" w14:textId="77777777" w:rsidR="0065693B" w:rsidRDefault="0065693B">
      <w:pPr>
        <w:pStyle w:val="BodyText"/>
        <w:spacing w:before="9"/>
        <w:rPr>
          <w:rFonts w:ascii="Arial"/>
          <w:b/>
          <w:sz w:val="12"/>
        </w:rPr>
      </w:pPr>
    </w:p>
    <w:p w14:paraId="43A951BF" w14:textId="77777777" w:rsidR="0065693B" w:rsidRDefault="00372F18">
      <w:pPr>
        <w:ind w:right="976"/>
        <w:jc w:val="center"/>
      </w:pPr>
      <w:r>
        <w:rPr>
          <w:w w:val="110"/>
        </w:rPr>
        <w:t>(b)</w:t>
      </w:r>
    </w:p>
    <w:p w14:paraId="51B1F450" w14:textId="77777777" w:rsidR="0065693B" w:rsidRDefault="0065693B">
      <w:pPr>
        <w:jc w:val="center"/>
        <w:sectPr w:rsidR="0065693B">
          <w:type w:val="continuous"/>
          <w:pgSz w:w="11910" w:h="16840"/>
          <w:pgMar w:top="1580" w:right="0" w:bottom="800" w:left="1680" w:header="720" w:footer="720" w:gutter="0"/>
          <w:cols w:num="2" w:space="720" w:equalWidth="0">
            <w:col w:w="3918" w:space="294"/>
            <w:col w:w="6018"/>
          </w:cols>
        </w:sectPr>
      </w:pPr>
    </w:p>
    <w:p w14:paraId="32F6786E" w14:textId="77777777" w:rsidR="0065693B" w:rsidRDefault="00372F18">
      <w:pPr>
        <w:spacing w:before="196" w:line="244" w:lineRule="auto"/>
        <w:ind w:left="377" w:right="1341"/>
        <w:jc w:val="both"/>
      </w:pPr>
      <w:r>
        <w:t>Figure 1.14: Total number of ATAC-seq reads for the fresh, frozen and fixed CD14</w:t>
      </w:r>
      <w:r>
        <w:rPr>
          <w:position w:val="8"/>
          <w:sz w:val="16"/>
        </w:rPr>
        <w:t xml:space="preserve">+ </w:t>
      </w:r>
      <w:r>
        <w:t>monocytes and total CD4</w:t>
      </w:r>
      <w:r>
        <w:rPr>
          <w:position w:val="8"/>
          <w:sz w:val="16"/>
        </w:rPr>
        <w:t xml:space="preserve">+ </w:t>
      </w:r>
      <w:r>
        <w:t xml:space="preserve">samples. Representation of </w:t>
      </w:r>
      <w:del w:id="593" w:author="Katie Burnham" w:date="2018-11-19T17:31:00Z">
        <w:r w:rsidDel="00E27B5F">
          <w:delText xml:space="preserve">the </w:delText>
        </w:r>
      </w:del>
      <w:r>
        <w:t>million</w:t>
      </w:r>
      <w:ins w:id="594" w:author="Katie Burnham" w:date="2018-11-19T17:32:00Z">
        <w:r w:rsidR="00E27B5F">
          <w:t>s</w:t>
        </w:r>
      </w:ins>
      <w:r>
        <w:t xml:space="preserve"> of reads after filtering for the fresh, fixed and frozen ATAC-seq libraries in a) CD14</w:t>
      </w:r>
      <w:r>
        <w:rPr>
          <w:position w:val="8"/>
          <w:sz w:val="16"/>
        </w:rPr>
        <w:t xml:space="preserve">+ </w:t>
      </w:r>
      <w:r>
        <w:t>monocytes and b)tCD4</w:t>
      </w:r>
      <w:r>
        <w:rPr>
          <w:position w:val="8"/>
          <w:sz w:val="16"/>
        </w:rPr>
        <w:t xml:space="preserve">+ </w:t>
      </w:r>
      <w:r>
        <w:t>cells.</w:t>
      </w:r>
    </w:p>
    <w:p w14:paraId="3476E5DC" w14:textId="77777777" w:rsidR="0065693B" w:rsidRDefault="0065693B">
      <w:pPr>
        <w:pStyle w:val="BodyText"/>
        <w:rPr>
          <w:sz w:val="26"/>
        </w:rPr>
      </w:pPr>
    </w:p>
    <w:p w14:paraId="505CF0DA" w14:textId="77777777" w:rsidR="0065693B" w:rsidRDefault="00372F18">
      <w:pPr>
        <w:pStyle w:val="BodyText"/>
        <w:spacing w:before="205" w:line="410" w:lineRule="auto"/>
        <w:ind w:left="377" w:right="1341" w:firstLine="566"/>
        <w:jc w:val="both"/>
      </w:pPr>
      <w:r>
        <w:t>The ATAC-seq signal-to-noise ratios across the TSS presented a similar median for the fresh and fixed CD14</w:t>
      </w:r>
      <w:r>
        <w:rPr>
          <w:position w:val="9"/>
          <w:sz w:val="18"/>
        </w:rPr>
        <w:t xml:space="preserve">+ </w:t>
      </w:r>
      <w:r>
        <w:t>monocytes libraries (17.4 and 16.5 fold-enrichment, respectively) and higher for the frozen samples</w:t>
      </w:r>
      <w:ins w:id="595" w:author="Katie Burnham" w:date="2018-11-19T17:37:00Z">
        <w:r w:rsidR="00E27B5F">
          <w:t xml:space="preserve"> </w:t>
        </w:r>
      </w:ins>
      <w:r>
        <w:t xml:space="preserve">(26.3 fold- enrichment)(Table A.1). The </w:t>
      </w:r>
      <w:ins w:id="596" w:author="Katie Burnham" w:date="2018-11-19T17:38:00Z">
        <w:r w:rsidR="00E27B5F">
          <w:t xml:space="preserve">median </w:t>
        </w:r>
      </w:ins>
      <w:r>
        <w:t>TSS enrichment</w:t>
      </w:r>
      <w:ins w:id="597" w:author="Katie Burnham" w:date="2018-11-19T17:38:00Z">
        <w:r w:rsidR="00E27B5F">
          <w:t>s</w:t>
        </w:r>
      </w:ins>
      <w:r>
        <w:t xml:space="preserve"> in the frozen and fixed tCD4</w:t>
      </w:r>
      <w:r>
        <w:rPr>
          <w:position w:val="9"/>
          <w:sz w:val="18"/>
        </w:rPr>
        <w:t xml:space="preserve">+ </w:t>
      </w:r>
      <w:r>
        <w:t xml:space="preserve">samples were considerably higher (16.1 and 14.3 fold-enrichment, respectively) than the </w:t>
      </w:r>
      <w:del w:id="598" w:author="Katie Burnham" w:date="2018-11-19T17:38:00Z">
        <w:r w:rsidDel="00E27B5F">
          <w:delText xml:space="preserve">median of the </w:delText>
        </w:r>
      </w:del>
      <w:r>
        <w:t xml:space="preserve">fresh samples (5.6), </w:t>
      </w:r>
      <w:ins w:id="599" w:author="Katie Burnham" w:date="2018-11-19T17:38:00Z">
        <w:r w:rsidR="00E27B5F">
          <w:t xml:space="preserve">which were </w:t>
        </w:r>
      </w:ins>
      <w:r>
        <w:t>borderline for the ENCODE recommended threshold. Interestingly, the CTL1 fixed samples of both cell</w:t>
      </w:r>
    </w:p>
    <w:p w14:paraId="1890C36C" w14:textId="77777777" w:rsidR="0065693B" w:rsidRDefault="0065693B">
      <w:pPr>
        <w:spacing w:line="410" w:lineRule="auto"/>
        <w:jc w:val="both"/>
        <w:sectPr w:rsidR="0065693B">
          <w:type w:val="continuous"/>
          <w:pgSz w:w="11910" w:h="16840"/>
          <w:pgMar w:top="1580" w:right="0" w:bottom="800" w:left="1680" w:header="720" w:footer="720" w:gutter="0"/>
          <w:cols w:space="720"/>
        </w:sectPr>
      </w:pPr>
    </w:p>
    <w:p w14:paraId="04A5D31D" w14:textId="77777777" w:rsidR="0065693B" w:rsidRDefault="0065693B">
      <w:pPr>
        <w:pStyle w:val="BodyText"/>
        <w:spacing w:before="10"/>
      </w:pPr>
    </w:p>
    <w:p w14:paraId="68A0C0F2" w14:textId="77777777" w:rsidR="0065693B" w:rsidRDefault="00372F18">
      <w:pPr>
        <w:pStyle w:val="BodyText"/>
        <w:spacing w:before="100" w:line="420" w:lineRule="auto"/>
        <w:ind w:left="377" w:right="1342"/>
      </w:pPr>
      <w:bookmarkStart w:id="600" w:name="_bookmark10"/>
      <w:bookmarkEnd w:id="600"/>
      <w:r>
        <w:t>types presented considerably lower TSS enrichment (2.5 and 7.9, respectively) compared to the other fixed samples (Table A.1).</w:t>
      </w:r>
    </w:p>
    <w:p w14:paraId="7A16F3B4" w14:textId="77777777" w:rsidR="0065693B" w:rsidRDefault="00372F18">
      <w:pPr>
        <w:pStyle w:val="BodyText"/>
        <w:spacing w:before="2" w:line="408" w:lineRule="auto"/>
        <w:ind w:left="377" w:right="1341" w:firstLine="566"/>
        <w:jc w:val="both"/>
      </w:pPr>
      <w:r>
        <w:t>In terms of the fragment size distribution, the profiles of all the samples, except fixed CD14</w:t>
      </w:r>
      <w:r>
        <w:rPr>
          <w:position w:val="9"/>
          <w:sz w:val="18"/>
        </w:rPr>
        <w:t xml:space="preserve">+ </w:t>
      </w:r>
      <w:r>
        <w:t>monocytes and tCD4</w:t>
      </w:r>
      <w:r>
        <w:rPr>
          <w:position w:val="9"/>
          <w:sz w:val="18"/>
        </w:rPr>
        <w:t xml:space="preserve">+ </w:t>
      </w:r>
      <w:r>
        <w:t xml:space="preserve">from CTL1, were similar, showing NFR </w:t>
      </w:r>
      <w:r>
        <w:rPr>
          <w:rFonts w:ascii="Arial"/>
          <w:i/>
        </w:rPr>
        <w:t>&lt;</w:t>
      </w:r>
      <w:r>
        <w:t xml:space="preserve">150bp and fragments corresponding to mono-, di-, tri- and tetra- nucleosomes (Figure </w:t>
      </w:r>
      <w:hyperlink w:anchor="_bookmark17" w:history="1">
        <w:r>
          <w:t xml:space="preserve">1.15 </w:t>
        </w:r>
      </w:hyperlink>
      <w:r>
        <w:t xml:space="preserve">a and b). The fixed samples presented </w:t>
      </w:r>
      <w:ins w:id="601" w:author="Katie Burnham" w:date="2018-11-19T17:43:00Z">
        <w:r w:rsidR="00EF2121">
          <w:t xml:space="preserve">a </w:t>
        </w:r>
      </w:ins>
      <w:r>
        <w:t>lower density of NFF when compared to fresh and frozen, which appeared to show very</w:t>
      </w:r>
      <w:r>
        <w:rPr>
          <w:spacing w:val="-28"/>
        </w:rPr>
        <w:t xml:space="preserve"> </w:t>
      </w:r>
      <w:r>
        <w:t xml:space="preserve">similar distributions in both cell types as expected. </w:t>
      </w:r>
      <w:del w:id="602" w:author="Katie Burnham" w:date="2018-11-19T17:44:00Z">
        <w:r w:rsidDel="00EF2121">
          <w:rPr>
            <w:spacing w:val="-4"/>
          </w:rPr>
          <w:delText>P</w:delText>
        </w:r>
      </w:del>
      <w:ins w:id="603" w:author="Katie Burnham" w:date="2018-11-19T17:44:00Z">
        <w:r w:rsidR="00EF2121">
          <w:rPr>
            <w:spacing w:val="-4"/>
          </w:rPr>
          <w:t>In p</w:t>
        </w:r>
      </w:ins>
      <w:r>
        <w:rPr>
          <w:spacing w:val="-4"/>
        </w:rPr>
        <w:t>articular</w:t>
      </w:r>
      <w:del w:id="604" w:author="Katie Burnham" w:date="2018-11-19T17:44:00Z">
        <w:r w:rsidDel="00EF2121">
          <w:rPr>
            <w:spacing w:val="-4"/>
          </w:rPr>
          <w:delText>ly</w:delText>
        </w:r>
      </w:del>
      <w:r>
        <w:rPr>
          <w:spacing w:val="-4"/>
        </w:rPr>
        <w:t xml:space="preserve">, </w:t>
      </w:r>
      <w:r>
        <w:t>fixed CD14</w:t>
      </w:r>
      <w:r>
        <w:rPr>
          <w:position w:val="9"/>
          <w:sz w:val="18"/>
        </w:rPr>
        <w:t xml:space="preserve">+ </w:t>
      </w:r>
      <w:r>
        <w:t>monocytes and tCD4</w:t>
      </w:r>
      <w:r>
        <w:rPr>
          <w:position w:val="9"/>
          <w:sz w:val="18"/>
        </w:rPr>
        <w:t xml:space="preserve">+ </w:t>
      </w:r>
      <w:r>
        <w:t xml:space="preserve">in CTL1 had extremely low abundance of NFF (Figure </w:t>
      </w:r>
      <w:hyperlink w:anchor="_bookmark17" w:history="1">
        <w:r>
          <w:t>1.15</w:t>
        </w:r>
      </w:hyperlink>
      <w:r>
        <w:t xml:space="preserve"> red- dashed line in a and b), consistent with the very low TSS enrichment for CTL1 CD14 </w:t>
      </w:r>
      <w:r>
        <w:rPr>
          <w:spacing w:val="-7"/>
        </w:rPr>
        <w:t xml:space="preserve">ATAC-seq </w:t>
      </w:r>
      <w:r>
        <w:t>fixed</w:t>
      </w:r>
      <w:del w:id="605" w:author="Katie Burnham" w:date="2018-11-19T17:44:00Z">
        <w:r w:rsidDel="00EF2121">
          <w:delText>,</w:delText>
        </w:r>
      </w:del>
      <w:r>
        <w:t xml:space="preserve"> previously</w:t>
      </w:r>
      <w:r>
        <w:rPr>
          <w:spacing w:val="27"/>
        </w:rPr>
        <w:t xml:space="preserve"> </w:t>
      </w:r>
      <w:r>
        <w:t>highlighted.</w:t>
      </w:r>
    </w:p>
    <w:p w14:paraId="5D9040E4" w14:textId="77777777" w:rsidR="0065693B" w:rsidRDefault="0065693B">
      <w:pPr>
        <w:pStyle w:val="BodyText"/>
        <w:spacing w:before="4"/>
        <w:rPr>
          <w:sz w:val="13"/>
        </w:rPr>
      </w:pPr>
    </w:p>
    <w:p w14:paraId="02165874" w14:textId="77777777" w:rsidR="0065693B" w:rsidRDefault="0065693B">
      <w:pPr>
        <w:pStyle w:val="BodyText"/>
        <w:spacing w:before="10"/>
        <w:rPr>
          <w:sz w:val="8"/>
        </w:rPr>
      </w:pPr>
    </w:p>
    <w:p w14:paraId="2E4C03A7" w14:textId="495E2EA7" w:rsidR="0065693B" w:rsidRDefault="00B8797A">
      <w:pPr>
        <w:spacing w:line="80" w:lineRule="exact"/>
        <w:ind w:right="309"/>
        <w:jc w:val="center"/>
        <w:rPr>
          <w:rFonts w:ascii="Arial"/>
          <w:sz w:val="7"/>
        </w:rPr>
      </w:pPr>
      <w:r>
        <w:rPr>
          <w:noProof/>
        </w:rPr>
        <mc:AlternateContent>
          <mc:Choice Requires="wpg">
            <w:drawing>
              <wp:anchor distT="0" distB="0" distL="114300" distR="114300" simplePos="0" relativeHeight="251594752" behindDoc="0" locked="0" layoutInCell="1" allowOverlap="1" wp14:anchorId="13AD157D" wp14:editId="4C5DE670">
                <wp:simplePos x="0" y="0"/>
                <wp:positionH relativeFrom="page">
                  <wp:posOffset>1529080</wp:posOffset>
                </wp:positionH>
                <wp:positionV relativeFrom="paragraph">
                  <wp:posOffset>12065</wp:posOffset>
                </wp:positionV>
                <wp:extent cx="2353310" cy="1814830"/>
                <wp:effectExtent l="5080" t="6350" r="3810" b="7620"/>
                <wp:wrapNone/>
                <wp:docPr id="671"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3310" cy="1814830"/>
                          <a:chOff x="2408" y="19"/>
                          <a:chExt cx="3706" cy="2858"/>
                        </a:xfrm>
                      </wpg:grpSpPr>
                      <pic:pic xmlns:pic="http://schemas.openxmlformats.org/drawingml/2006/picture">
                        <pic:nvPicPr>
                          <pic:cNvPr id="672" name="Picture 6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590" y="147"/>
                            <a:ext cx="3355" cy="2589"/>
                          </a:xfrm>
                          <a:prstGeom prst="rect">
                            <a:avLst/>
                          </a:prstGeom>
                          <a:noFill/>
                          <a:extLst>
                            <a:ext uri="{909E8E84-426E-40DD-AFC4-6F175D3DCCD1}">
                              <a14:hiddenFill xmlns:a14="http://schemas.microsoft.com/office/drawing/2010/main">
                                <a:solidFill>
                                  <a:srgbClr val="FFFFFF"/>
                                </a:solidFill>
                              </a14:hiddenFill>
                            </a:ext>
                          </a:extLst>
                        </pic:spPr>
                      </pic:pic>
                      <wps:wsp>
                        <wps:cNvPr id="673" name="Rectangle 644"/>
                        <wps:cNvSpPr>
                          <a:spLocks noChangeArrowheads="1"/>
                        </wps:cNvSpPr>
                        <wps:spPr bwMode="auto">
                          <a:xfrm>
                            <a:off x="2421" y="21"/>
                            <a:ext cx="3689" cy="2841"/>
                          </a:xfrm>
                          <a:prstGeom prst="rect">
                            <a:avLst/>
                          </a:prstGeom>
                          <a:noFill/>
                          <a:ln w="3523">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Line 643"/>
                        <wps:cNvCnPr>
                          <a:cxnSpLocks noChangeShapeType="1"/>
                        </wps:cNvCnPr>
                        <wps:spPr bwMode="auto">
                          <a:xfrm>
                            <a:off x="2408" y="2733"/>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75" name="Line 642"/>
                        <wps:cNvCnPr>
                          <a:cxnSpLocks noChangeShapeType="1"/>
                        </wps:cNvCnPr>
                        <wps:spPr bwMode="auto">
                          <a:xfrm>
                            <a:off x="2408" y="2080"/>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76" name="Line 641"/>
                        <wps:cNvCnPr>
                          <a:cxnSpLocks noChangeShapeType="1"/>
                        </wps:cNvCnPr>
                        <wps:spPr bwMode="auto">
                          <a:xfrm>
                            <a:off x="2408" y="1427"/>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77" name="Line 640"/>
                        <wps:cNvCnPr>
                          <a:cxnSpLocks noChangeShapeType="1"/>
                        </wps:cNvCnPr>
                        <wps:spPr bwMode="auto">
                          <a:xfrm>
                            <a:off x="2408" y="773"/>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78" name="Line 639"/>
                        <wps:cNvCnPr>
                          <a:cxnSpLocks noChangeShapeType="1"/>
                        </wps:cNvCnPr>
                        <wps:spPr bwMode="auto">
                          <a:xfrm>
                            <a:off x="2408" y="120"/>
                            <a:ext cx="14"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79" name="Line 638"/>
                        <wps:cNvCnPr>
                          <a:cxnSpLocks noChangeShapeType="1"/>
                        </wps:cNvCnPr>
                        <wps:spPr bwMode="auto">
                          <a:xfrm>
                            <a:off x="2590"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0" name="Line 637"/>
                        <wps:cNvCnPr>
                          <a:cxnSpLocks noChangeShapeType="1"/>
                        </wps:cNvCnPr>
                        <wps:spPr bwMode="auto">
                          <a:xfrm>
                            <a:off x="3260"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1" name="Line 636"/>
                        <wps:cNvCnPr>
                          <a:cxnSpLocks noChangeShapeType="1"/>
                        </wps:cNvCnPr>
                        <wps:spPr bwMode="auto">
                          <a:xfrm>
                            <a:off x="3931"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2" name="Line 635"/>
                        <wps:cNvCnPr>
                          <a:cxnSpLocks noChangeShapeType="1"/>
                        </wps:cNvCnPr>
                        <wps:spPr bwMode="auto">
                          <a:xfrm>
                            <a:off x="4601"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3" name="Line 634"/>
                        <wps:cNvCnPr>
                          <a:cxnSpLocks noChangeShapeType="1"/>
                        </wps:cNvCnPr>
                        <wps:spPr bwMode="auto">
                          <a:xfrm>
                            <a:off x="5272"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4" name="Line 633"/>
                        <wps:cNvCnPr>
                          <a:cxnSpLocks noChangeShapeType="1"/>
                        </wps:cNvCnPr>
                        <wps:spPr bwMode="auto">
                          <a:xfrm>
                            <a:off x="5942" y="2877"/>
                            <a:ext cx="0" cy="0"/>
                          </a:xfrm>
                          <a:prstGeom prst="line">
                            <a:avLst/>
                          </a:prstGeom>
                          <a:noFill/>
                          <a:ln w="3523">
                            <a:solidFill>
                              <a:srgbClr val="333333"/>
                            </a:solidFill>
                            <a:round/>
                            <a:headEnd/>
                            <a:tailEnd/>
                          </a:ln>
                          <a:extLst>
                            <a:ext uri="{909E8E84-426E-40DD-AFC4-6F175D3DCCD1}">
                              <a14:hiddenFill xmlns:a14="http://schemas.microsoft.com/office/drawing/2010/main">
                                <a:noFill/>
                              </a14:hiddenFill>
                            </a:ext>
                          </a:extLst>
                        </wps:spPr>
                        <wps:bodyPr/>
                      </wps:wsp>
                      <wps:wsp>
                        <wps:cNvPr id="685" name="Rectangle 632"/>
                        <wps:cNvSpPr>
                          <a:spLocks noChangeArrowheads="1"/>
                        </wps:cNvSpPr>
                        <wps:spPr bwMode="auto">
                          <a:xfrm>
                            <a:off x="5438" y="95"/>
                            <a:ext cx="90"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Line 631"/>
                        <wps:cNvCnPr>
                          <a:cxnSpLocks noChangeShapeType="1"/>
                        </wps:cNvCnPr>
                        <wps:spPr bwMode="auto">
                          <a:xfrm>
                            <a:off x="5447" y="140"/>
                            <a:ext cx="72" cy="0"/>
                          </a:xfrm>
                          <a:prstGeom prst="line">
                            <a:avLst/>
                          </a:prstGeom>
                          <a:noFill/>
                          <a:ln w="3523">
                            <a:solidFill>
                              <a:srgbClr val="008A45"/>
                            </a:solidFill>
                            <a:round/>
                            <a:headEnd/>
                            <a:tailEnd/>
                          </a:ln>
                          <a:extLst>
                            <a:ext uri="{909E8E84-426E-40DD-AFC4-6F175D3DCCD1}">
                              <a14:hiddenFill xmlns:a14="http://schemas.microsoft.com/office/drawing/2010/main">
                                <a:noFill/>
                              </a14:hiddenFill>
                            </a:ext>
                          </a:extLst>
                        </wps:spPr>
                        <wps:bodyPr/>
                      </wps:wsp>
                      <wps:wsp>
                        <wps:cNvPr id="687" name="Line 630"/>
                        <wps:cNvCnPr>
                          <a:cxnSpLocks noChangeShapeType="1"/>
                        </wps:cNvCnPr>
                        <wps:spPr bwMode="auto">
                          <a:xfrm>
                            <a:off x="5447" y="230"/>
                            <a:ext cx="72" cy="0"/>
                          </a:xfrm>
                          <a:prstGeom prst="line">
                            <a:avLst/>
                          </a:prstGeom>
                          <a:noFill/>
                          <a:ln w="3523">
                            <a:solidFill>
                              <a:srgbClr val="00CD66"/>
                            </a:solidFill>
                            <a:round/>
                            <a:headEnd/>
                            <a:tailEnd/>
                          </a:ln>
                          <a:extLst>
                            <a:ext uri="{909E8E84-426E-40DD-AFC4-6F175D3DCCD1}">
                              <a14:hiddenFill xmlns:a14="http://schemas.microsoft.com/office/drawing/2010/main">
                                <a:noFill/>
                              </a14:hiddenFill>
                            </a:ext>
                          </a:extLst>
                        </wps:spPr>
                        <wps:bodyPr/>
                      </wps:wsp>
                      <wps:wsp>
                        <wps:cNvPr id="688" name="Line 629"/>
                        <wps:cNvCnPr>
                          <a:cxnSpLocks noChangeShapeType="1"/>
                        </wps:cNvCnPr>
                        <wps:spPr bwMode="auto">
                          <a:xfrm>
                            <a:off x="5447" y="319"/>
                            <a:ext cx="72" cy="0"/>
                          </a:xfrm>
                          <a:prstGeom prst="line">
                            <a:avLst/>
                          </a:prstGeom>
                          <a:noFill/>
                          <a:ln w="3523">
                            <a:solidFill>
                              <a:srgbClr val="00ED76"/>
                            </a:solidFill>
                            <a:round/>
                            <a:headEnd/>
                            <a:tailEnd/>
                          </a:ln>
                          <a:extLst>
                            <a:ext uri="{909E8E84-426E-40DD-AFC4-6F175D3DCCD1}">
                              <a14:hiddenFill xmlns:a14="http://schemas.microsoft.com/office/drawing/2010/main">
                                <a:noFill/>
                              </a14:hiddenFill>
                            </a:ext>
                          </a:extLst>
                        </wps:spPr>
                        <wps:bodyPr/>
                      </wps:wsp>
                      <wps:wsp>
                        <wps:cNvPr id="689" name="Line 628"/>
                        <wps:cNvCnPr>
                          <a:cxnSpLocks noChangeShapeType="1"/>
                        </wps:cNvCnPr>
                        <wps:spPr bwMode="auto">
                          <a:xfrm>
                            <a:off x="5447" y="409"/>
                            <a:ext cx="72" cy="0"/>
                          </a:xfrm>
                          <a:prstGeom prst="line">
                            <a:avLst/>
                          </a:prstGeom>
                          <a:noFill/>
                          <a:ln w="3523">
                            <a:solidFill>
                              <a:srgbClr val="395FCD"/>
                            </a:solidFill>
                            <a:round/>
                            <a:headEnd/>
                            <a:tailEnd/>
                          </a:ln>
                          <a:extLst>
                            <a:ext uri="{909E8E84-426E-40DD-AFC4-6F175D3DCCD1}">
                              <a14:hiddenFill xmlns:a14="http://schemas.microsoft.com/office/drawing/2010/main">
                                <a:noFill/>
                              </a14:hiddenFill>
                            </a:ext>
                          </a:extLst>
                        </wps:spPr>
                        <wps:bodyPr/>
                      </wps:wsp>
                      <wps:wsp>
                        <wps:cNvPr id="690" name="Line 627"/>
                        <wps:cNvCnPr>
                          <a:cxnSpLocks noChangeShapeType="1"/>
                        </wps:cNvCnPr>
                        <wps:spPr bwMode="auto">
                          <a:xfrm>
                            <a:off x="5447" y="498"/>
                            <a:ext cx="72" cy="0"/>
                          </a:xfrm>
                          <a:prstGeom prst="line">
                            <a:avLst/>
                          </a:prstGeom>
                          <a:noFill/>
                          <a:ln w="3523">
                            <a:solidFill>
                              <a:srgbClr val="436DED"/>
                            </a:solidFill>
                            <a:round/>
                            <a:headEnd/>
                            <a:tailEnd/>
                          </a:ln>
                          <a:extLst>
                            <a:ext uri="{909E8E84-426E-40DD-AFC4-6F175D3DCCD1}">
                              <a14:hiddenFill xmlns:a14="http://schemas.microsoft.com/office/drawing/2010/main">
                                <a:noFill/>
                              </a14:hiddenFill>
                            </a:ext>
                          </a:extLst>
                        </wps:spPr>
                        <wps:bodyPr/>
                      </wps:wsp>
                      <wps:wsp>
                        <wps:cNvPr id="691" name="Line 626"/>
                        <wps:cNvCnPr>
                          <a:cxnSpLocks noChangeShapeType="1"/>
                        </wps:cNvCnPr>
                        <wps:spPr bwMode="auto">
                          <a:xfrm>
                            <a:off x="5447" y="588"/>
                            <a:ext cx="72" cy="0"/>
                          </a:xfrm>
                          <a:prstGeom prst="line">
                            <a:avLst/>
                          </a:prstGeom>
                          <a:noFill/>
                          <a:ln w="3523">
                            <a:solidFill>
                              <a:srgbClr val="4776FF"/>
                            </a:solidFill>
                            <a:round/>
                            <a:headEnd/>
                            <a:tailEnd/>
                          </a:ln>
                          <a:extLst>
                            <a:ext uri="{909E8E84-426E-40DD-AFC4-6F175D3DCCD1}">
                              <a14:hiddenFill xmlns:a14="http://schemas.microsoft.com/office/drawing/2010/main">
                                <a:noFill/>
                              </a14:hiddenFill>
                            </a:ext>
                          </a:extLst>
                        </wps:spPr>
                        <wps:bodyPr/>
                      </wps:wsp>
                      <wps:wsp>
                        <wps:cNvPr id="692" name="Rectangle 625"/>
                        <wps:cNvSpPr>
                          <a:spLocks noChangeArrowheads="1"/>
                        </wps:cNvSpPr>
                        <wps:spPr bwMode="auto">
                          <a:xfrm>
                            <a:off x="5438" y="632"/>
                            <a:ext cx="90"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 name="Line 624"/>
                        <wps:cNvCnPr>
                          <a:cxnSpLocks noChangeShapeType="1"/>
                        </wps:cNvCnPr>
                        <wps:spPr bwMode="auto">
                          <a:xfrm>
                            <a:off x="5447" y="767"/>
                            <a:ext cx="72" cy="0"/>
                          </a:xfrm>
                          <a:prstGeom prst="line">
                            <a:avLst/>
                          </a:prstGeom>
                          <a:noFill/>
                          <a:ln w="3523">
                            <a:solidFill>
                              <a:srgbClr val="CD0000"/>
                            </a:solidFill>
                            <a:round/>
                            <a:headEnd/>
                            <a:tailEnd/>
                          </a:ln>
                          <a:extLst>
                            <a:ext uri="{909E8E84-426E-40DD-AFC4-6F175D3DCCD1}">
                              <a14:hiddenFill xmlns:a14="http://schemas.microsoft.com/office/drawing/2010/main">
                                <a:noFill/>
                              </a14:hiddenFill>
                            </a:ext>
                          </a:extLst>
                        </wps:spPr>
                        <wps:bodyPr/>
                      </wps:wsp>
                      <wps:wsp>
                        <wps:cNvPr id="694" name="Rectangle 623"/>
                        <wps:cNvSpPr>
                          <a:spLocks noChangeArrowheads="1"/>
                        </wps:cNvSpPr>
                        <wps:spPr bwMode="auto">
                          <a:xfrm>
                            <a:off x="5438" y="811"/>
                            <a:ext cx="90" cy="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5" name="Line 622"/>
                        <wps:cNvCnPr>
                          <a:cxnSpLocks noChangeShapeType="1"/>
                        </wps:cNvCnPr>
                        <wps:spPr bwMode="auto">
                          <a:xfrm>
                            <a:off x="5447" y="857"/>
                            <a:ext cx="72" cy="0"/>
                          </a:xfrm>
                          <a:prstGeom prst="line">
                            <a:avLst/>
                          </a:prstGeom>
                          <a:noFill/>
                          <a:ln w="3523">
                            <a:solidFill>
                              <a:srgbClr val="ED0000"/>
                            </a:solidFill>
                            <a:round/>
                            <a:headEnd/>
                            <a:tailEnd/>
                          </a:ln>
                          <a:extLst>
                            <a:ext uri="{909E8E84-426E-40DD-AFC4-6F175D3DCCD1}">
                              <a14:hiddenFill xmlns:a14="http://schemas.microsoft.com/office/drawing/2010/main">
                                <a:noFill/>
                              </a14:hiddenFill>
                            </a:ext>
                          </a:extLst>
                        </wps:spPr>
                        <wps:bodyPr/>
                      </wps:wsp>
                      <wps:wsp>
                        <wps:cNvPr id="696" name="Line 621"/>
                        <wps:cNvCnPr>
                          <a:cxnSpLocks noChangeShapeType="1"/>
                        </wps:cNvCnPr>
                        <wps:spPr bwMode="auto">
                          <a:xfrm>
                            <a:off x="5451" y="678"/>
                            <a:ext cx="72" cy="0"/>
                          </a:xfrm>
                          <a:prstGeom prst="line">
                            <a:avLst/>
                          </a:prstGeom>
                          <a:noFill/>
                          <a:ln w="3523">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697" name="Text Box 620"/>
                        <wps:cNvSpPr txBox="1">
                          <a:spLocks noChangeArrowheads="1"/>
                        </wps:cNvSpPr>
                        <wps:spPr bwMode="auto">
                          <a:xfrm>
                            <a:off x="5527" y="72"/>
                            <a:ext cx="558" cy="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7C4AF" w14:textId="77777777" w:rsidR="003162A5" w:rsidRDefault="003162A5">
                              <w:pPr>
                                <w:spacing w:before="11" w:line="208" w:lineRule="auto"/>
                                <w:ind w:right="-8"/>
                                <w:rPr>
                                  <w:rFonts w:ascii="Arial"/>
                                  <w:b/>
                                  <w:sz w:val="9"/>
                                </w:rPr>
                              </w:pPr>
                              <w:r>
                                <w:rPr>
                                  <w:rFonts w:ascii="Arial"/>
                                  <w:b/>
                                  <w:w w:val="105"/>
                                  <w:sz w:val="9"/>
                                </w:rPr>
                                <w:t>CTL1 fresh CTL2 fresh CTL3 fresh CTL1 frozen CTL2 frozen CTL3 frozen CTL1 fixed CTL2 fixed CTL3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D157D" id="Group 619" o:spid="_x0000_s1792" style="position:absolute;left:0;text-align:left;margin-left:120.4pt;margin-top:.95pt;width:185.3pt;height:142.9pt;z-index:251594752;mso-position-horizontal-relative:page;mso-position-vertical-relative:text" coordorigin="2408,19" coordsize="3706,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">
                <v:shape id="Picture 645" o:spid="_x0000_s1793" type="#_x0000_t75" style="position:absolute;left:2590;top:147;width:3355;height:2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">
                  <v:imagedata r:id="rId116" o:title=""/>
                </v:shape>
                <v:rect id="Rectangle 644" o:spid="_x0000_s1794" style="position:absolute;left:2421;top:21;width:3689;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" filled="f" strokecolor="#333" strokeweight=".09786mm"/>
                <v:line id="Line 643" o:spid="_x0000_s1795" style="position:absolute;visibility:visible;mso-wrap-style:square" from="2408,2733" to="2422,2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" strokecolor="#333" strokeweight=".09786mm"/>
                <v:line id="Line 642" o:spid="_x0000_s1796" style="position:absolute;visibility:visible;mso-wrap-style:square" from="2408,2080" to="2422,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" strokecolor="#333" strokeweight=".09786mm"/>
                <v:line id="Line 641" o:spid="_x0000_s1797" style="position:absolute;visibility:visible;mso-wrap-style:square" from="2408,1427" to="2422,1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" strokecolor="#333" strokeweight=".09786mm"/>
                <v:line id="Line 640" o:spid="_x0000_s1798" style="position:absolute;visibility:visible;mso-wrap-style:square" from="2408,773" to="24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" strokecolor="#333" strokeweight=".09786mm"/>
                <v:line id="Line 639" o:spid="_x0000_s1799" style="position:absolute;visibility:visible;mso-wrap-style:square" from="2408,120" to="242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" strokecolor="#333" strokeweight=".09786mm"/>
                <v:line id="Line 638" o:spid="_x0000_s1800" style="position:absolute;visibility:visible;mso-wrap-style:square" from="2590,2877" to="2590,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" strokecolor="#333" strokeweight=".09786mm"/>
                <v:line id="Line 637" o:spid="_x0000_s1801" style="position:absolute;visibility:visible;mso-wrap-style:square" from="3260,2877" to="3260,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" strokecolor="#333" strokeweight=".09786mm"/>
                <v:line id="Line 636" o:spid="_x0000_s1802" style="position:absolute;visibility:visible;mso-wrap-style:square" from="3931,2877" to="393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" strokecolor="#333" strokeweight=".09786mm"/>
                <v:line id="Line 635" o:spid="_x0000_s1803" style="position:absolute;visibility:visible;mso-wrap-style:square" from="4601,2877" to="460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" strokecolor="#333" strokeweight=".09786mm"/>
                <v:line id="Line 634" o:spid="_x0000_s1804" style="position:absolute;visibility:visible;mso-wrap-style:square" from="5272,2877" to="5272,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" strokecolor="#333" strokeweight=".09786mm"/>
                <v:line id="Line 633" o:spid="_x0000_s1805" style="position:absolute;visibility:visible;mso-wrap-style:square" from="5942,2877" to="5942,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" strokecolor="#333" strokeweight=".09786mm"/>
                <v:rect id="Rectangle 632" o:spid="_x0000_s1806" style="position:absolute;left:5438;top:95;width:9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" stroked="f"/>
                <v:line id="Line 631" o:spid="_x0000_s1807" style="position:absolute;visibility:visible;mso-wrap-style:square" from="5447,140" to="5519,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" strokecolor="#008a45" strokeweight=".09786mm"/>
                <v:line id="Line 630" o:spid="_x0000_s1808" style="position:absolute;visibility:visible;mso-wrap-style:square" from="5447,230" to="5519,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" strokecolor="#00cd66" strokeweight=".09786mm"/>
                <v:line id="Line 629" o:spid="_x0000_s1809" style="position:absolute;visibility:visible;mso-wrap-style:square" from="5447,319" to="5519,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" strokecolor="#00ed76" strokeweight=".09786mm"/>
                <v:line id="Line 628" o:spid="_x0000_s1810" style="position:absolute;visibility:visible;mso-wrap-style:square" from="5447,409" to="5519,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" strokecolor="#395fcd" strokeweight=".09786mm"/>
                <v:line id="Line 627" o:spid="_x0000_s1811" style="position:absolute;visibility:visible;mso-wrap-style:square" from="5447,498" to="5519,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" strokecolor="#436ded" strokeweight=".09786mm"/>
                <v:line id="Line 626" o:spid="_x0000_s1812" style="position:absolute;visibility:visible;mso-wrap-style:square" from="5447,588" to="551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" strokecolor="#4776ff" strokeweight=".09786mm"/>
                <v:rect id="Rectangle 625" o:spid="_x0000_s1813" style="position:absolute;left:5438;top:632;width:9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" stroked="f"/>
                <v:line id="Line 624" o:spid="_x0000_s1814" style="position:absolute;visibility:visible;mso-wrap-style:square" from="5447,767" to="5519,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" strokecolor="#cd0000" strokeweight=".09786mm"/>
                <v:rect id="Rectangle 623" o:spid="_x0000_s1815" style="position:absolute;left:5438;top:811;width:9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" stroked="f"/>
                <v:line id="Line 622" o:spid="_x0000_s1816" style="position:absolute;visibility:visible;mso-wrap-style:square" from="5447,857" to="5519,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" strokecolor="#ed0000" strokeweight=".09786mm"/>
                <v:line id="Line 621" o:spid="_x0000_s1817" style="position:absolute;visibility:visible;mso-wrap-style:square" from="5451,678" to="5523,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" strokecolor="#8a0000" strokeweight=".09786mm">
                  <v:stroke dashstyle="dash"/>
                </v:line>
                <v:shape id="Text Box 620" o:spid="_x0000_s1818" type="#_x0000_t202" style="position:absolute;left:5527;top:72;width:558;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F5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" filled="f" stroked="f">
                  <v:textbox inset="0,0,0,0">
                    <w:txbxContent>
                      <w:p w14:paraId="5F77C4AF" w14:textId="77777777" w:rsidR="003162A5" w:rsidRDefault="003162A5">
                        <w:pPr>
                          <w:spacing w:before="11" w:line="208" w:lineRule="auto"/>
                          <w:ind w:right="-8"/>
                          <w:rPr>
                            <w:rFonts w:ascii="Arial"/>
                            <w:b/>
                            <w:sz w:val="9"/>
                          </w:rPr>
                        </w:pPr>
                        <w:r>
                          <w:rPr>
                            <w:rFonts w:ascii="Arial"/>
                            <w:b/>
                            <w:w w:val="105"/>
                            <w:sz w:val="9"/>
                          </w:rPr>
                          <w:t>CTL1 fresh CTL2 fresh CTL3 fresh CTL1 frozen CTL2 frozen CTL3 frozen CTL1 fixed CTL2 fixed CTL3 fixed</w:t>
                        </w:r>
                      </w:p>
                    </w:txbxContent>
                  </v:textbox>
                </v:shape>
                <w10:wrap anchorx="page"/>
              </v:group>
            </w:pict>
          </mc:Fallback>
        </mc:AlternateContent>
      </w:r>
      <w:r>
        <w:rPr>
          <w:noProof/>
        </w:rPr>
        <mc:AlternateContent>
          <mc:Choice Requires="wpg">
            <w:drawing>
              <wp:anchor distT="0" distB="0" distL="114300" distR="114300" simplePos="0" relativeHeight="251595776" behindDoc="0" locked="0" layoutInCell="1" allowOverlap="1" wp14:anchorId="721E0924" wp14:editId="3A5E3696">
                <wp:simplePos x="0" y="0"/>
                <wp:positionH relativeFrom="page">
                  <wp:posOffset>4274185</wp:posOffset>
                </wp:positionH>
                <wp:positionV relativeFrom="paragraph">
                  <wp:posOffset>-6985</wp:posOffset>
                </wp:positionV>
                <wp:extent cx="2326005" cy="1844675"/>
                <wp:effectExtent l="6985" t="6350" r="10160" b="6350"/>
                <wp:wrapNone/>
                <wp:docPr id="644"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6005" cy="1844675"/>
                          <a:chOff x="6731" y="-11"/>
                          <a:chExt cx="3663" cy="2905"/>
                        </a:xfrm>
                      </wpg:grpSpPr>
                      <pic:pic xmlns:pic="http://schemas.openxmlformats.org/drawingml/2006/picture">
                        <pic:nvPicPr>
                          <pic:cNvPr id="645" name="Picture 6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6911" y="120"/>
                            <a:ext cx="3316" cy="2630"/>
                          </a:xfrm>
                          <a:prstGeom prst="rect">
                            <a:avLst/>
                          </a:prstGeom>
                          <a:noFill/>
                          <a:extLst>
                            <a:ext uri="{909E8E84-426E-40DD-AFC4-6F175D3DCCD1}">
                              <a14:hiddenFill xmlns:a14="http://schemas.microsoft.com/office/drawing/2010/main">
                                <a:solidFill>
                                  <a:srgbClr val="FFFFFF"/>
                                </a:solidFill>
                              </a14:hiddenFill>
                            </a:ext>
                          </a:extLst>
                        </pic:spPr>
                      </pic:pic>
                      <wps:wsp>
                        <wps:cNvPr id="646" name="Rectangle 617"/>
                        <wps:cNvSpPr>
                          <a:spLocks noChangeArrowheads="1"/>
                        </wps:cNvSpPr>
                        <wps:spPr bwMode="auto">
                          <a:xfrm>
                            <a:off x="6745" y="-8"/>
                            <a:ext cx="3645" cy="2887"/>
                          </a:xfrm>
                          <a:prstGeom prst="rect">
                            <a:avLst/>
                          </a:prstGeom>
                          <a:noFill/>
                          <a:ln w="3580">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Line 616"/>
                        <wps:cNvCnPr>
                          <a:cxnSpLocks noChangeShapeType="1"/>
                        </wps:cNvCnPr>
                        <wps:spPr bwMode="auto">
                          <a:xfrm>
                            <a:off x="6731" y="2748"/>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48" name="Line 615"/>
                        <wps:cNvCnPr>
                          <a:cxnSpLocks noChangeShapeType="1"/>
                        </wps:cNvCnPr>
                        <wps:spPr bwMode="auto">
                          <a:xfrm>
                            <a:off x="6731" y="2204"/>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49" name="Line 614"/>
                        <wps:cNvCnPr>
                          <a:cxnSpLocks noChangeShapeType="1"/>
                        </wps:cNvCnPr>
                        <wps:spPr bwMode="auto">
                          <a:xfrm>
                            <a:off x="6731" y="1660"/>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0" name="Line 613"/>
                        <wps:cNvCnPr>
                          <a:cxnSpLocks noChangeShapeType="1"/>
                        </wps:cNvCnPr>
                        <wps:spPr bwMode="auto">
                          <a:xfrm>
                            <a:off x="6731" y="1116"/>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1" name="Line 612"/>
                        <wps:cNvCnPr>
                          <a:cxnSpLocks noChangeShapeType="1"/>
                        </wps:cNvCnPr>
                        <wps:spPr bwMode="auto">
                          <a:xfrm>
                            <a:off x="6731" y="572"/>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2" name="Line 611"/>
                        <wps:cNvCnPr>
                          <a:cxnSpLocks noChangeShapeType="1"/>
                        </wps:cNvCnPr>
                        <wps:spPr bwMode="auto">
                          <a:xfrm>
                            <a:off x="6731" y="29"/>
                            <a:ext cx="14"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3" name="Line 610"/>
                        <wps:cNvCnPr>
                          <a:cxnSpLocks noChangeShapeType="1"/>
                        </wps:cNvCnPr>
                        <wps:spPr bwMode="auto">
                          <a:xfrm>
                            <a:off x="6911"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4" name="Line 609"/>
                        <wps:cNvCnPr>
                          <a:cxnSpLocks noChangeShapeType="1"/>
                        </wps:cNvCnPr>
                        <wps:spPr bwMode="auto">
                          <a:xfrm>
                            <a:off x="7574"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5" name="Line 608"/>
                        <wps:cNvCnPr>
                          <a:cxnSpLocks noChangeShapeType="1"/>
                        </wps:cNvCnPr>
                        <wps:spPr bwMode="auto">
                          <a:xfrm>
                            <a:off x="8237"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6" name="Line 607"/>
                        <wps:cNvCnPr>
                          <a:cxnSpLocks noChangeShapeType="1"/>
                        </wps:cNvCnPr>
                        <wps:spPr bwMode="auto">
                          <a:xfrm>
                            <a:off x="8899"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7" name="Line 606"/>
                        <wps:cNvCnPr>
                          <a:cxnSpLocks noChangeShapeType="1"/>
                        </wps:cNvCnPr>
                        <wps:spPr bwMode="auto">
                          <a:xfrm>
                            <a:off x="9562"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8" name="Line 605"/>
                        <wps:cNvCnPr>
                          <a:cxnSpLocks noChangeShapeType="1"/>
                        </wps:cNvCnPr>
                        <wps:spPr bwMode="auto">
                          <a:xfrm>
                            <a:off x="10225" y="2893"/>
                            <a:ext cx="0" cy="0"/>
                          </a:xfrm>
                          <a:prstGeom prst="line">
                            <a:avLst/>
                          </a:prstGeom>
                          <a:noFill/>
                          <a:ln w="3580">
                            <a:solidFill>
                              <a:srgbClr val="333333"/>
                            </a:solidFill>
                            <a:round/>
                            <a:headEnd/>
                            <a:tailEnd/>
                          </a:ln>
                          <a:extLst>
                            <a:ext uri="{909E8E84-426E-40DD-AFC4-6F175D3DCCD1}">
                              <a14:hiddenFill xmlns:a14="http://schemas.microsoft.com/office/drawing/2010/main">
                                <a:noFill/>
                              </a14:hiddenFill>
                            </a:ext>
                          </a:extLst>
                        </wps:spPr>
                        <wps:bodyPr/>
                      </wps:wsp>
                      <wps:wsp>
                        <wps:cNvPr id="659" name="Rectangle 604"/>
                        <wps:cNvSpPr>
                          <a:spLocks noChangeArrowheads="1"/>
                        </wps:cNvSpPr>
                        <wps:spPr bwMode="auto">
                          <a:xfrm>
                            <a:off x="9723" y="87"/>
                            <a:ext cx="92" cy="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0" name="Line 603"/>
                        <wps:cNvCnPr>
                          <a:cxnSpLocks noChangeShapeType="1"/>
                        </wps:cNvCnPr>
                        <wps:spPr bwMode="auto">
                          <a:xfrm>
                            <a:off x="9733" y="133"/>
                            <a:ext cx="72" cy="0"/>
                          </a:xfrm>
                          <a:prstGeom prst="line">
                            <a:avLst/>
                          </a:prstGeom>
                          <a:noFill/>
                          <a:ln w="3580">
                            <a:solidFill>
                              <a:srgbClr val="008A45"/>
                            </a:solidFill>
                            <a:round/>
                            <a:headEnd/>
                            <a:tailEnd/>
                          </a:ln>
                          <a:extLst>
                            <a:ext uri="{909E8E84-426E-40DD-AFC4-6F175D3DCCD1}">
                              <a14:hiddenFill xmlns:a14="http://schemas.microsoft.com/office/drawing/2010/main">
                                <a:noFill/>
                              </a14:hiddenFill>
                            </a:ext>
                          </a:extLst>
                        </wps:spPr>
                        <wps:bodyPr/>
                      </wps:wsp>
                      <wps:wsp>
                        <wps:cNvPr id="661" name="Line 602"/>
                        <wps:cNvCnPr>
                          <a:cxnSpLocks noChangeShapeType="1"/>
                        </wps:cNvCnPr>
                        <wps:spPr bwMode="auto">
                          <a:xfrm>
                            <a:off x="9733" y="224"/>
                            <a:ext cx="72" cy="0"/>
                          </a:xfrm>
                          <a:prstGeom prst="line">
                            <a:avLst/>
                          </a:prstGeom>
                          <a:noFill/>
                          <a:ln w="3580">
                            <a:solidFill>
                              <a:srgbClr val="00CD66"/>
                            </a:solidFill>
                            <a:round/>
                            <a:headEnd/>
                            <a:tailEnd/>
                          </a:ln>
                          <a:extLst>
                            <a:ext uri="{909E8E84-426E-40DD-AFC4-6F175D3DCCD1}">
                              <a14:hiddenFill xmlns:a14="http://schemas.microsoft.com/office/drawing/2010/main">
                                <a:noFill/>
                              </a14:hiddenFill>
                            </a:ext>
                          </a:extLst>
                        </wps:spPr>
                        <wps:bodyPr/>
                      </wps:wsp>
                      <wps:wsp>
                        <wps:cNvPr id="662" name="Line 601"/>
                        <wps:cNvCnPr>
                          <a:cxnSpLocks noChangeShapeType="1"/>
                        </wps:cNvCnPr>
                        <wps:spPr bwMode="auto">
                          <a:xfrm>
                            <a:off x="9733" y="316"/>
                            <a:ext cx="72" cy="0"/>
                          </a:xfrm>
                          <a:prstGeom prst="line">
                            <a:avLst/>
                          </a:prstGeom>
                          <a:noFill/>
                          <a:ln w="3580">
                            <a:solidFill>
                              <a:srgbClr val="00ED76"/>
                            </a:solidFill>
                            <a:round/>
                            <a:headEnd/>
                            <a:tailEnd/>
                          </a:ln>
                          <a:extLst>
                            <a:ext uri="{909E8E84-426E-40DD-AFC4-6F175D3DCCD1}">
                              <a14:hiddenFill xmlns:a14="http://schemas.microsoft.com/office/drawing/2010/main">
                                <a:noFill/>
                              </a14:hiddenFill>
                            </a:ext>
                          </a:extLst>
                        </wps:spPr>
                        <wps:bodyPr/>
                      </wps:wsp>
                      <wps:wsp>
                        <wps:cNvPr id="663" name="Line 600"/>
                        <wps:cNvCnPr>
                          <a:cxnSpLocks noChangeShapeType="1"/>
                        </wps:cNvCnPr>
                        <wps:spPr bwMode="auto">
                          <a:xfrm>
                            <a:off x="9733" y="407"/>
                            <a:ext cx="72" cy="0"/>
                          </a:xfrm>
                          <a:prstGeom prst="line">
                            <a:avLst/>
                          </a:prstGeom>
                          <a:noFill/>
                          <a:ln w="3580">
                            <a:solidFill>
                              <a:srgbClr val="395FCD"/>
                            </a:solidFill>
                            <a:round/>
                            <a:headEnd/>
                            <a:tailEnd/>
                          </a:ln>
                          <a:extLst>
                            <a:ext uri="{909E8E84-426E-40DD-AFC4-6F175D3DCCD1}">
                              <a14:hiddenFill xmlns:a14="http://schemas.microsoft.com/office/drawing/2010/main">
                                <a:noFill/>
                              </a14:hiddenFill>
                            </a:ext>
                          </a:extLst>
                        </wps:spPr>
                        <wps:bodyPr/>
                      </wps:wsp>
                      <wps:wsp>
                        <wps:cNvPr id="664" name="Line 599"/>
                        <wps:cNvCnPr>
                          <a:cxnSpLocks noChangeShapeType="1"/>
                        </wps:cNvCnPr>
                        <wps:spPr bwMode="auto">
                          <a:xfrm>
                            <a:off x="9733" y="498"/>
                            <a:ext cx="72" cy="0"/>
                          </a:xfrm>
                          <a:prstGeom prst="line">
                            <a:avLst/>
                          </a:prstGeom>
                          <a:noFill/>
                          <a:ln w="3580">
                            <a:solidFill>
                              <a:srgbClr val="436DED"/>
                            </a:solidFill>
                            <a:round/>
                            <a:headEnd/>
                            <a:tailEnd/>
                          </a:ln>
                          <a:extLst>
                            <a:ext uri="{909E8E84-426E-40DD-AFC4-6F175D3DCCD1}">
                              <a14:hiddenFill xmlns:a14="http://schemas.microsoft.com/office/drawing/2010/main">
                                <a:noFill/>
                              </a14:hiddenFill>
                            </a:ext>
                          </a:extLst>
                        </wps:spPr>
                        <wps:bodyPr/>
                      </wps:wsp>
                      <wps:wsp>
                        <wps:cNvPr id="665" name="Line 598"/>
                        <wps:cNvCnPr>
                          <a:cxnSpLocks noChangeShapeType="1"/>
                        </wps:cNvCnPr>
                        <wps:spPr bwMode="auto">
                          <a:xfrm>
                            <a:off x="9733" y="589"/>
                            <a:ext cx="72" cy="0"/>
                          </a:xfrm>
                          <a:prstGeom prst="line">
                            <a:avLst/>
                          </a:prstGeom>
                          <a:noFill/>
                          <a:ln w="3580">
                            <a:solidFill>
                              <a:srgbClr val="4776FF"/>
                            </a:solidFill>
                            <a:round/>
                            <a:headEnd/>
                            <a:tailEnd/>
                          </a:ln>
                          <a:extLst>
                            <a:ext uri="{909E8E84-426E-40DD-AFC4-6F175D3DCCD1}">
                              <a14:hiddenFill xmlns:a14="http://schemas.microsoft.com/office/drawing/2010/main">
                                <a:noFill/>
                              </a14:hiddenFill>
                            </a:ext>
                          </a:extLst>
                        </wps:spPr>
                        <wps:bodyPr/>
                      </wps:wsp>
                      <wps:wsp>
                        <wps:cNvPr id="666" name="Rectangle 597"/>
                        <wps:cNvSpPr>
                          <a:spLocks noChangeArrowheads="1"/>
                        </wps:cNvSpPr>
                        <wps:spPr bwMode="auto">
                          <a:xfrm>
                            <a:off x="9723" y="634"/>
                            <a:ext cx="92" cy="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Line 596"/>
                        <wps:cNvCnPr>
                          <a:cxnSpLocks noChangeShapeType="1"/>
                        </wps:cNvCnPr>
                        <wps:spPr bwMode="auto">
                          <a:xfrm>
                            <a:off x="9733" y="680"/>
                            <a:ext cx="72" cy="0"/>
                          </a:xfrm>
                          <a:prstGeom prst="line">
                            <a:avLst/>
                          </a:prstGeom>
                          <a:noFill/>
                          <a:ln w="3580">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668" name="Line 595"/>
                        <wps:cNvCnPr>
                          <a:cxnSpLocks noChangeShapeType="1"/>
                        </wps:cNvCnPr>
                        <wps:spPr bwMode="auto">
                          <a:xfrm>
                            <a:off x="9733" y="771"/>
                            <a:ext cx="72" cy="0"/>
                          </a:xfrm>
                          <a:prstGeom prst="line">
                            <a:avLst/>
                          </a:prstGeom>
                          <a:noFill/>
                          <a:ln w="3580">
                            <a:solidFill>
                              <a:srgbClr val="CD0000"/>
                            </a:solidFill>
                            <a:round/>
                            <a:headEnd/>
                            <a:tailEnd/>
                          </a:ln>
                          <a:extLst>
                            <a:ext uri="{909E8E84-426E-40DD-AFC4-6F175D3DCCD1}">
                              <a14:hiddenFill xmlns:a14="http://schemas.microsoft.com/office/drawing/2010/main">
                                <a:noFill/>
                              </a14:hiddenFill>
                            </a:ext>
                          </a:extLst>
                        </wps:spPr>
                        <wps:bodyPr/>
                      </wps:wsp>
                      <wps:wsp>
                        <wps:cNvPr id="669" name="Line 594"/>
                        <wps:cNvCnPr>
                          <a:cxnSpLocks noChangeShapeType="1"/>
                        </wps:cNvCnPr>
                        <wps:spPr bwMode="auto">
                          <a:xfrm>
                            <a:off x="9733" y="862"/>
                            <a:ext cx="72" cy="0"/>
                          </a:xfrm>
                          <a:prstGeom prst="line">
                            <a:avLst/>
                          </a:prstGeom>
                          <a:noFill/>
                          <a:ln w="3580">
                            <a:solidFill>
                              <a:srgbClr val="ED0000"/>
                            </a:solidFill>
                            <a:round/>
                            <a:headEnd/>
                            <a:tailEnd/>
                          </a:ln>
                          <a:extLst>
                            <a:ext uri="{909E8E84-426E-40DD-AFC4-6F175D3DCCD1}">
                              <a14:hiddenFill xmlns:a14="http://schemas.microsoft.com/office/drawing/2010/main">
                                <a:noFill/>
                              </a14:hiddenFill>
                            </a:ext>
                          </a:extLst>
                        </wps:spPr>
                        <wps:bodyPr/>
                      </wps:wsp>
                      <wps:wsp>
                        <wps:cNvPr id="670" name="Text Box 593"/>
                        <wps:cNvSpPr txBox="1">
                          <a:spLocks noChangeArrowheads="1"/>
                        </wps:cNvSpPr>
                        <wps:spPr bwMode="auto">
                          <a:xfrm>
                            <a:off x="6748" y="-6"/>
                            <a:ext cx="3643" cy="2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8CD00" w14:textId="77777777" w:rsidR="003162A5" w:rsidRDefault="003162A5">
                              <w:pPr>
                                <w:spacing w:before="81" w:line="211" w:lineRule="auto"/>
                                <w:ind w:left="3066" w:right="11"/>
                                <w:rPr>
                                  <w:rFonts w:ascii="Arial"/>
                                  <w:b/>
                                  <w:sz w:val="9"/>
                                </w:rPr>
                              </w:pPr>
                              <w:r>
                                <w:rPr>
                                  <w:rFonts w:ascii="Arial"/>
                                  <w:b/>
                                  <w:w w:val="105"/>
                                  <w:sz w:val="9"/>
                                </w:rPr>
                                <w:t>CTL1 fresh CTL2 fresh CTL3 fresh CTL1 frozen CTL2 frozen CTL3 frozen CTL1 fixed CTL2 fixed CTL3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1E0924" id="Group 592" o:spid="_x0000_s1819" style="position:absolute;left:0;text-align:left;margin-left:336.55pt;margin-top:-.55pt;width:183.15pt;height:145.25pt;z-index:251595776;mso-position-horizontal-relative:page;mso-position-vertical-relative:text" coordorigin="6731,-11" coordsize="366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">
                <v:shape id="Picture 618" o:spid="_x0000_s1820" type="#_x0000_t75" style="position:absolute;left:6911;top:120;width:3316;height: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">
                  <v:imagedata r:id="rId118" o:title=""/>
                </v:shape>
                <v:rect id="Rectangle 617" o:spid="_x0000_s1821" style="position:absolute;left:6745;top:-8;width:364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" filled="f" strokecolor="#333" strokeweight=".09944mm"/>
                <v:line id="Line 616" o:spid="_x0000_s1822" style="position:absolute;visibility:visible;mso-wrap-style:square" from="6731,2748" to="6745,2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" strokecolor="#333" strokeweight=".09944mm"/>
                <v:line id="Line 615" o:spid="_x0000_s1823" style="position:absolute;visibility:visible;mso-wrap-style:square" from="6731,2204" to="6745,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" strokecolor="#333" strokeweight=".09944mm"/>
                <v:line id="Line 614" o:spid="_x0000_s1824" style="position:absolute;visibility:visible;mso-wrap-style:square" from="6731,1660" to="6745,1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" strokecolor="#333" strokeweight=".09944mm"/>
                <v:line id="Line 613" o:spid="_x0000_s1825" style="position:absolute;visibility:visible;mso-wrap-style:square" from="6731,1116" to="6745,1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" strokecolor="#333" strokeweight=".09944mm"/>
                <v:line id="Line 612" o:spid="_x0000_s1826" style="position:absolute;visibility:visible;mso-wrap-style:square" from="6731,572" to="674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" strokecolor="#333" strokeweight=".09944mm"/>
                <v:line id="Line 611" o:spid="_x0000_s1827" style="position:absolute;visibility:visible;mso-wrap-style:square" from="6731,29" to="674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" strokecolor="#333" strokeweight=".09944mm"/>
                <v:line id="Line 610" o:spid="_x0000_s1828" style="position:absolute;visibility:visible;mso-wrap-style:square" from="6911,2893" to="6911,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" strokecolor="#333" strokeweight=".09944mm"/>
                <v:line id="Line 609" o:spid="_x0000_s1829" style="position:absolute;visibility:visible;mso-wrap-style:square" from="7574,2893" to="7574,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" strokecolor="#333" strokeweight=".09944mm"/>
                <v:line id="Line 608" o:spid="_x0000_s1830" style="position:absolute;visibility:visible;mso-wrap-style:square" from="8237,2893" to="8237,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" strokecolor="#333" strokeweight=".09944mm"/>
                <v:line id="Line 607" o:spid="_x0000_s1831" style="position:absolute;visibility:visible;mso-wrap-style:square" from="8899,2893" to="8899,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" strokecolor="#333" strokeweight=".09944mm"/>
                <v:line id="Line 606" o:spid="_x0000_s1832" style="position:absolute;visibility:visible;mso-wrap-style:square" from="9562,2893" to="9562,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" strokecolor="#333" strokeweight=".09944mm"/>
                <v:line id="Line 605" o:spid="_x0000_s1833" style="position:absolute;visibility:visible;mso-wrap-style:square" from="10225,2893" to="10225,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" strokecolor="#333" strokeweight=".09944mm"/>
                <v:rect id="Rectangle 604" o:spid="_x0000_s1834" style="position:absolute;left:9723;top:87;width:9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" stroked="f"/>
                <v:line id="Line 603" o:spid="_x0000_s1835" style="position:absolute;visibility:visible;mso-wrap-style:square" from="9733,133" to="9805,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" strokecolor="#008a45" strokeweight=".09944mm"/>
                <v:line id="Line 602" o:spid="_x0000_s1836" style="position:absolute;visibility:visible;mso-wrap-style:square" from="9733,224" to="980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" strokecolor="#00cd66" strokeweight=".09944mm"/>
                <v:line id="Line 601" o:spid="_x0000_s1837" style="position:absolute;visibility:visible;mso-wrap-style:square" from="9733,316" to="980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" strokecolor="#00ed76" strokeweight=".09944mm"/>
                <v:line id="Line 600" o:spid="_x0000_s1838" style="position:absolute;visibility:visible;mso-wrap-style:square" from="9733,407" to="980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" strokecolor="#395fcd" strokeweight=".09944mm"/>
                <v:line id="Line 599" o:spid="_x0000_s1839" style="position:absolute;visibility:visible;mso-wrap-style:square" from="9733,498" to="980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" strokecolor="#436ded" strokeweight=".09944mm"/>
                <v:line id="Line 598" o:spid="_x0000_s1840" style="position:absolute;visibility:visible;mso-wrap-style:square" from="9733,589" to="980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" strokecolor="#4776ff" strokeweight=".09944mm"/>
                <v:rect id="Rectangle 597" o:spid="_x0000_s1841" style="position:absolute;left:9723;top:634;width:9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" stroked="f"/>
                <v:line id="Line 596" o:spid="_x0000_s1842" style="position:absolute;visibility:visible;mso-wrap-style:square" from="9733,680" to="980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" strokecolor="#8a0000" strokeweight=".09944mm">
                  <v:stroke dashstyle="dash"/>
                </v:line>
                <v:line id="Line 595" o:spid="_x0000_s1843" style="position:absolute;visibility:visible;mso-wrap-style:square" from="9733,771" to="9805,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" strokecolor="#cd0000" strokeweight=".09944mm"/>
                <v:line id="Line 594" o:spid="_x0000_s1844" style="position:absolute;visibility:visible;mso-wrap-style:square" from="9733,862" to="980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" strokecolor="#ed0000" strokeweight=".09944mm"/>
                <v:shape id="Text Box 593" o:spid="_x0000_s1845" type="#_x0000_t202" style="position:absolute;left:6748;top:-6;width:3643;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14:paraId="6638CD00" w14:textId="77777777" w:rsidR="003162A5" w:rsidRDefault="003162A5">
                        <w:pPr>
                          <w:spacing w:before="81" w:line="211" w:lineRule="auto"/>
                          <w:ind w:left="3066" w:right="11"/>
                          <w:rPr>
                            <w:rFonts w:ascii="Arial"/>
                            <w:b/>
                            <w:sz w:val="9"/>
                          </w:rPr>
                        </w:pPr>
                        <w:r>
                          <w:rPr>
                            <w:rFonts w:ascii="Arial"/>
                            <w:b/>
                            <w:w w:val="105"/>
                            <w:sz w:val="9"/>
                          </w:rPr>
                          <w:t>CTL1 fresh CTL2 fresh CTL3 fresh CTL1 frozen CTL2 frozen CTL3 frozen CTL1 fixed CTL2 fixed CTL3 fixed</w:t>
                        </w:r>
                      </w:p>
                    </w:txbxContent>
                  </v:textbox>
                </v:shape>
                <w10:wrap anchorx="page"/>
              </v:group>
            </w:pict>
          </mc:Fallback>
        </mc:AlternateContent>
      </w:r>
      <w:r w:rsidR="00372F18">
        <w:rPr>
          <w:rFonts w:ascii="Arial"/>
          <w:color w:val="4D4D4D"/>
          <w:w w:val="105"/>
          <w:sz w:val="7"/>
        </w:rPr>
        <w:t>12.5</w:t>
      </w:r>
    </w:p>
    <w:p w14:paraId="3534E946" w14:textId="77777777" w:rsidR="0065693B" w:rsidRDefault="00372F18">
      <w:pPr>
        <w:ind w:left="675"/>
        <w:rPr>
          <w:rFonts w:ascii="Arial"/>
          <w:sz w:val="7"/>
        </w:rPr>
      </w:pPr>
      <w:r>
        <w:rPr>
          <w:rFonts w:ascii="Arial"/>
          <w:color w:val="4D4D4D"/>
          <w:w w:val="103"/>
          <w:sz w:val="7"/>
        </w:rPr>
        <w:t>8</w:t>
      </w:r>
    </w:p>
    <w:p w14:paraId="49E5F779" w14:textId="77777777" w:rsidR="0065693B" w:rsidRDefault="0065693B">
      <w:pPr>
        <w:pStyle w:val="BodyText"/>
        <w:spacing w:before="6"/>
        <w:rPr>
          <w:rFonts w:ascii="Arial"/>
        </w:rPr>
      </w:pPr>
    </w:p>
    <w:p w14:paraId="1653BD05" w14:textId="77777777" w:rsidR="0065693B" w:rsidRDefault="0065693B">
      <w:pPr>
        <w:pStyle w:val="BodyText"/>
        <w:spacing w:before="9"/>
        <w:rPr>
          <w:rFonts w:ascii="Arial"/>
          <w:sz w:val="8"/>
        </w:rPr>
      </w:pPr>
    </w:p>
    <w:p w14:paraId="2587170D" w14:textId="315974C4" w:rsidR="0065693B" w:rsidRDefault="00B8797A">
      <w:pPr>
        <w:ind w:right="309"/>
        <w:jc w:val="center"/>
        <w:rPr>
          <w:rFonts w:ascii="Arial"/>
          <w:sz w:val="7"/>
        </w:rPr>
      </w:pPr>
      <w:r>
        <w:rPr>
          <w:noProof/>
        </w:rPr>
        <mc:AlternateContent>
          <mc:Choice Requires="wps">
            <w:drawing>
              <wp:anchor distT="0" distB="0" distL="114300" distR="114300" simplePos="0" relativeHeight="251597824" behindDoc="0" locked="0" layoutInCell="1" allowOverlap="1" wp14:anchorId="055194C8" wp14:editId="7EB2EDCB">
                <wp:simplePos x="0" y="0"/>
                <wp:positionH relativeFrom="page">
                  <wp:posOffset>4048760</wp:posOffset>
                </wp:positionH>
                <wp:positionV relativeFrom="paragraph">
                  <wp:posOffset>-64135</wp:posOffset>
                </wp:positionV>
                <wp:extent cx="100330" cy="1210310"/>
                <wp:effectExtent l="635" t="0" r="3810" b="0"/>
                <wp:wrapNone/>
                <wp:docPr id="643"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 cy="1210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5FF57" w14:textId="77777777" w:rsidR="003162A5" w:rsidRDefault="003162A5">
                            <w:pPr>
                              <w:spacing w:before="19"/>
                              <w:ind w:left="20"/>
                              <w:rPr>
                                <w:rFonts w:ascii="Arial" w:hAnsi="Arial"/>
                                <w:b/>
                                <w:sz w:val="10"/>
                              </w:rPr>
                            </w:pPr>
                            <w:r>
                              <w:rPr>
                                <w:rFonts w:ascii="Arial" w:hAnsi="Arial"/>
                                <w:b/>
                                <w:w w:val="105"/>
                                <w:sz w:val="10"/>
                              </w:rPr>
                              <w:t>Normalised insert size density (x10</w:t>
                            </w:r>
                            <w:r>
                              <w:rPr>
                                <w:rFonts w:ascii="Arial" w:hAnsi="Arial"/>
                                <w:b/>
                                <w:w w:val="105"/>
                                <w:position w:val="4"/>
                                <w:sz w:val="6"/>
                              </w:rPr>
                              <w:t>−3</w:t>
                            </w:r>
                            <w:r>
                              <w:rPr>
                                <w:rFonts w:ascii="Arial" w:hAns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194C8" id="Text Box 591" o:spid="_x0000_s1846" type="#_x0000_t202" style="position:absolute;left:0;text-align:left;margin-left:318.8pt;margin-top:-5.05pt;width:7.9pt;height:95.3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" filled="f" stroked="f">
                <v:textbox style="layout-flow:vertical;mso-layout-flow-alt:bottom-to-top" inset="0,0,0,0">
                  <w:txbxContent>
                    <w:p w14:paraId="7DC5FF57" w14:textId="77777777" w:rsidR="003162A5" w:rsidRDefault="003162A5">
                      <w:pPr>
                        <w:spacing w:before="19"/>
                        <w:ind w:left="20"/>
                        <w:rPr>
                          <w:rFonts w:ascii="Arial" w:hAnsi="Arial"/>
                          <w:b/>
                          <w:sz w:val="10"/>
                        </w:rPr>
                      </w:pPr>
                      <w:r>
                        <w:rPr>
                          <w:rFonts w:ascii="Arial" w:hAnsi="Arial"/>
                          <w:b/>
                          <w:w w:val="105"/>
                          <w:sz w:val="10"/>
                        </w:rPr>
                        <w:t>Normalised insert size density (x10</w:t>
                      </w:r>
                      <w:r>
                        <w:rPr>
                          <w:rFonts w:ascii="Arial" w:hAnsi="Arial"/>
                          <w:b/>
                          <w:w w:val="105"/>
                          <w:position w:val="4"/>
                          <w:sz w:val="6"/>
                        </w:rPr>
                        <w:t>−3</w:t>
                      </w:r>
                      <w:r>
                        <w:rPr>
                          <w:rFonts w:ascii="Arial" w:hAnsi="Arial"/>
                          <w:b/>
                          <w:w w:val="105"/>
                          <w:sz w:val="10"/>
                        </w:rPr>
                        <w:t>)</w:t>
                      </w:r>
                    </w:p>
                  </w:txbxContent>
                </v:textbox>
                <w10:wrap anchorx="page"/>
              </v:shape>
            </w:pict>
          </mc:Fallback>
        </mc:AlternateContent>
      </w:r>
      <w:r w:rsidR="00372F18">
        <w:rPr>
          <w:rFonts w:ascii="Arial"/>
          <w:color w:val="4D4D4D"/>
          <w:w w:val="105"/>
          <w:sz w:val="7"/>
        </w:rPr>
        <w:t>10.0</w:t>
      </w:r>
    </w:p>
    <w:p w14:paraId="4A8C03F8" w14:textId="77777777" w:rsidR="0065693B" w:rsidRDefault="0065693B">
      <w:pPr>
        <w:pStyle w:val="BodyText"/>
        <w:spacing w:before="6"/>
        <w:rPr>
          <w:rFonts w:ascii="Arial"/>
          <w:sz w:val="9"/>
        </w:rPr>
      </w:pPr>
    </w:p>
    <w:p w14:paraId="78812E69" w14:textId="532EA95E" w:rsidR="0065693B" w:rsidRDefault="00B8797A">
      <w:pPr>
        <w:ind w:left="675"/>
        <w:rPr>
          <w:rFonts w:ascii="Arial"/>
          <w:sz w:val="7"/>
        </w:rPr>
      </w:pPr>
      <w:r>
        <w:rPr>
          <w:noProof/>
        </w:rPr>
        <mc:AlternateContent>
          <mc:Choice Requires="wps">
            <w:drawing>
              <wp:anchor distT="0" distB="0" distL="114300" distR="114300" simplePos="0" relativeHeight="251596800" behindDoc="0" locked="0" layoutInCell="1" allowOverlap="1" wp14:anchorId="25C562F2" wp14:editId="6FBA251C">
                <wp:simplePos x="0" y="0"/>
                <wp:positionH relativeFrom="page">
                  <wp:posOffset>1356360</wp:posOffset>
                </wp:positionH>
                <wp:positionV relativeFrom="paragraph">
                  <wp:posOffset>-32385</wp:posOffset>
                </wp:positionV>
                <wp:extent cx="99060" cy="1191260"/>
                <wp:effectExtent l="3810" t="0" r="1905" b="0"/>
                <wp:wrapNone/>
                <wp:docPr id="642"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19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C651E8" w14:textId="77777777" w:rsidR="003162A5" w:rsidRDefault="003162A5">
                            <w:pPr>
                              <w:spacing w:before="20"/>
                              <w:ind w:left="20"/>
                              <w:rPr>
                                <w:rFonts w:ascii="Arial" w:hAnsi="Arial"/>
                                <w:b/>
                                <w:sz w:val="10"/>
                              </w:rPr>
                            </w:pPr>
                            <w:r>
                              <w:rPr>
                                <w:rFonts w:ascii="Arial" w:hAnsi="Arial"/>
                                <w:b/>
                                <w:w w:val="105"/>
                                <w:sz w:val="10"/>
                              </w:rPr>
                              <w:t>Normalised insert size density</w:t>
                            </w:r>
                            <w:r>
                              <w:rPr>
                                <w:rFonts w:ascii="Arial" w:hAnsi="Arial"/>
                                <w:b/>
                                <w:spacing w:val="-20"/>
                                <w:w w:val="105"/>
                                <w:sz w:val="10"/>
                              </w:rPr>
                              <w:t xml:space="preserve"> </w:t>
                            </w:r>
                            <w:r>
                              <w:rPr>
                                <w:rFonts w:ascii="Arial" w:hAnsi="Arial"/>
                                <w:b/>
                                <w:w w:val="105"/>
                                <w:sz w:val="10"/>
                              </w:rPr>
                              <w:t>(x10</w:t>
                            </w:r>
                            <w:r>
                              <w:rPr>
                                <w:rFonts w:ascii="Arial" w:hAnsi="Arial"/>
                                <w:b/>
                                <w:w w:val="105"/>
                                <w:position w:val="3"/>
                                <w:sz w:val="6"/>
                              </w:rPr>
                              <w:t>−3</w:t>
                            </w:r>
                            <w:r>
                              <w:rPr>
                                <w:rFonts w:ascii="Arial" w:hAnsi="Arial"/>
                                <w:b/>
                                <w:w w:val="105"/>
                                <w:sz w:val="1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562F2" id="Text Box 590" o:spid="_x0000_s1847" type="#_x0000_t202" style="position:absolute;left:0;text-align:left;margin-left:106.8pt;margin-top:-2.55pt;width:7.8pt;height:93.8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" filled="f" stroked="f">
                <v:textbox style="layout-flow:vertical;mso-layout-flow-alt:bottom-to-top" inset="0,0,0,0">
                  <w:txbxContent>
                    <w:p w14:paraId="7FC651E8" w14:textId="77777777" w:rsidR="003162A5" w:rsidRDefault="003162A5">
                      <w:pPr>
                        <w:spacing w:before="20"/>
                        <w:ind w:left="20"/>
                        <w:rPr>
                          <w:rFonts w:ascii="Arial" w:hAnsi="Arial"/>
                          <w:b/>
                          <w:sz w:val="10"/>
                        </w:rPr>
                      </w:pPr>
                      <w:r>
                        <w:rPr>
                          <w:rFonts w:ascii="Arial" w:hAnsi="Arial"/>
                          <w:b/>
                          <w:w w:val="105"/>
                          <w:sz w:val="10"/>
                        </w:rPr>
                        <w:t>Normalised insert size density</w:t>
                      </w:r>
                      <w:r>
                        <w:rPr>
                          <w:rFonts w:ascii="Arial" w:hAnsi="Arial"/>
                          <w:b/>
                          <w:spacing w:val="-20"/>
                          <w:w w:val="105"/>
                          <w:sz w:val="10"/>
                        </w:rPr>
                        <w:t xml:space="preserve"> </w:t>
                      </w:r>
                      <w:r>
                        <w:rPr>
                          <w:rFonts w:ascii="Arial" w:hAnsi="Arial"/>
                          <w:b/>
                          <w:w w:val="105"/>
                          <w:sz w:val="10"/>
                        </w:rPr>
                        <w:t>(x10</w:t>
                      </w:r>
                      <w:r>
                        <w:rPr>
                          <w:rFonts w:ascii="Arial" w:hAnsi="Arial"/>
                          <w:b/>
                          <w:w w:val="105"/>
                          <w:position w:val="3"/>
                          <w:sz w:val="6"/>
                        </w:rPr>
                        <w:t>−3</w:t>
                      </w:r>
                      <w:r>
                        <w:rPr>
                          <w:rFonts w:ascii="Arial" w:hAnsi="Arial"/>
                          <w:b/>
                          <w:w w:val="105"/>
                          <w:sz w:val="10"/>
                        </w:rPr>
                        <w:t>)</w:t>
                      </w:r>
                    </w:p>
                  </w:txbxContent>
                </v:textbox>
                <w10:wrap anchorx="page"/>
              </v:shape>
            </w:pict>
          </mc:Fallback>
        </mc:AlternateContent>
      </w:r>
      <w:r w:rsidR="00372F18">
        <w:rPr>
          <w:rFonts w:ascii="Arial"/>
          <w:color w:val="4D4D4D"/>
          <w:w w:val="103"/>
          <w:sz w:val="7"/>
        </w:rPr>
        <w:t>6</w:t>
      </w:r>
    </w:p>
    <w:p w14:paraId="0EDE72E0" w14:textId="77777777" w:rsidR="0065693B" w:rsidRDefault="0065693B">
      <w:pPr>
        <w:pStyle w:val="BodyText"/>
        <w:rPr>
          <w:rFonts w:ascii="Arial"/>
          <w:sz w:val="15"/>
        </w:rPr>
      </w:pPr>
    </w:p>
    <w:p w14:paraId="06E9B141" w14:textId="77777777" w:rsidR="0065693B" w:rsidRDefault="0065693B">
      <w:pPr>
        <w:pStyle w:val="BodyText"/>
        <w:spacing w:before="9"/>
        <w:rPr>
          <w:rFonts w:ascii="Arial"/>
          <w:sz w:val="8"/>
        </w:rPr>
      </w:pPr>
    </w:p>
    <w:p w14:paraId="4E41AEBA" w14:textId="77777777" w:rsidR="0065693B" w:rsidRDefault="00372F18">
      <w:pPr>
        <w:ind w:right="268"/>
        <w:jc w:val="center"/>
        <w:rPr>
          <w:rFonts w:ascii="Arial"/>
          <w:sz w:val="7"/>
        </w:rPr>
      </w:pPr>
      <w:r>
        <w:rPr>
          <w:rFonts w:ascii="Arial"/>
          <w:color w:val="4D4D4D"/>
          <w:w w:val="105"/>
          <w:sz w:val="7"/>
        </w:rPr>
        <w:t>7.5</w:t>
      </w:r>
    </w:p>
    <w:p w14:paraId="48D9048A" w14:textId="77777777" w:rsidR="0065693B" w:rsidRDefault="0065693B">
      <w:pPr>
        <w:pStyle w:val="BodyText"/>
        <w:spacing w:before="4"/>
        <w:rPr>
          <w:rFonts w:ascii="Arial"/>
          <w:sz w:val="10"/>
        </w:rPr>
      </w:pPr>
    </w:p>
    <w:p w14:paraId="488FFC59" w14:textId="77777777" w:rsidR="0065693B" w:rsidRDefault="0065693B">
      <w:pPr>
        <w:pStyle w:val="BodyText"/>
        <w:spacing w:before="8"/>
        <w:rPr>
          <w:rFonts w:ascii="Arial"/>
          <w:sz w:val="8"/>
        </w:rPr>
      </w:pPr>
    </w:p>
    <w:p w14:paraId="56D0B07B" w14:textId="77777777" w:rsidR="0065693B" w:rsidRDefault="00372F18">
      <w:pPr>
        <w:ind w:left="675"/>
        <w:rPr>
          <w:rFonts w:ascii="Arial"/>
          <w:sz w:val="7"/>
        </w:rPr>
      </w:pPr>
      <w:r>
        <w:rPr>
          <w:rFonts w:ascii="Arial"/>
          <w:color w:val="4D4D4D"/>
          <w:w w:val="103"/>
          <w:sz w:val="7"/>
        </w:rPr>
        <w:t>4</w:t>
      </w:r>
    </w:p>
    <w:p w14:paraId="1F0F49D5" w14:textId="77777777" w:rsidR="0065693B" w:rsidRDefault="0065693B">
      <w:pPr>
        <w:pStyle w:val="BodyText"/>
        <w:rPr>
          <w:rFonts w:ascii="Arial"/>
          <w:sz w:val="8"/>
        </w:rPr>
      </w:pPr>
    </w:p>
    <w:p w14:paraId="2890407B" w14:textId="77777777" w:rsidR="0065693B" w:rsidRDefault="0065693B">
      <w:pPr>
        <w:pStyle w:val="BodyText"/>
        <w:spacing w:before="3"/>
        <w:rPr>
          <w:rFonts w:ascii="Arial"/>
          <w:sz w:val="6"/>
        </w:rPr>
      </w:pPr>
    </w:p>
    <w:p w14:paraId="410668D4" w14:textId="77777777" w:rsidR="0065693B" w:rsidRDefault="00372F18">
      <w:pPr>
        <w:ind w:right="268"/>
        <w:jc w:val="center"/>
        <w:rPr>
          <w:rFonts w:ascii="Arial"/>
          <w:sz w:val="7"/>
        </w:rPr>
      </w:pPr>
      <w:r>
        <w:rPr>
          <w:rFonts w:ascii="Arial"/>
          <w:color w:val="4D4D4D"/>
          <w:w w:val="105"/>
          <w:sz w:val="7"/>
        </w:rPr>
        <w:t>5.0</w:t>
      </w:r>
    </w:p>
    <w:p w14:paraId="2DF0650F" w14:textId="77777777" w:rsidR="0065693B" w:rsidRDefault="0065693B">
      <w:pPr>
        <w:pStyle w:val="BodyText"/>
        <w:spacing w:before="10"/>
        <w:rPr>
          <w:rFonts w:ascii="Arial"/>
          <w:sz w:val="19"/>
        </w:rPr>
      </w:pPr>
    </w:p>
    <w:p w14:paraId="7A61B455" w14:textId="77777777" w:rsidR="0065693B" w:rsidRDefault="0065693B">
      <w:pPr>
        <w:pStyle w:val="BodyText"/>
        <w:spacing w:before="8"/>
        <w:rPr>
          <w:rFonts w:ascii="Arial"/>
          <w:sz w:val="8"/>
        </w:rPr>
      </w:pPr>
    </w:p>
    <w:p w14:paraId="11501073" w14:textId="77777777" w:rsidR="0065693B" w:rsidRDefault="00372F18">
      <w:pPr>
        <w:ind w:left="675"/>
        <w:rPr>
          <w:rFonts w:ascii="Arial"/>
          <w:sz w:val="7"/>
        </w:rPr>
      </w:pPr>
      <w:r>
        <w:rPr>
          <w:rFonts w:ascii="Arial"/>
          <w:color w:val="4D4D4D"/>
          <w:w w:val="103"/>
          <w:sz w:val="7"/>
        </w:rPr>
        <w:t>2</w:t>
      </w:r>
    </w:p>
    <w:p w14:paraId="4793D116" w14:textId="77777777" w:rsidR="0065693B" w:rsidRDefault="00372F18">
      <w:pPr>
        <w:spacing w:before="54"/>
        <w:ind w:right="268"/>
        <w:jc w:val="center"/>
        <w:rPr>
          <w:rFonts w:ascii="Arial"/>
          <w:sz w:val="7"/>
        </w:rPr>
      </w:pPr>
      <w:r>
        <w:rPr>
          <w:rFonts w:ascii="Arial"/>
          <w:color w:val="4D4D4D"/>
          <w:w w:val="105"/>
          <w:sz w:val="7"/>
        </w:rPr>
        <w:t>2.5</w:t>
      </w:r>
    </w:p>
    <w:p w14:paraId="0CC91382" w14:textId="77777777" w:rsidR="0065693B" w:rsidRDefault="0065693B">
      <w:pPr>
        <w:pStyle w:val="BodyText"/>
        <w:spacing w:before="5"/>
        <w:rPr>
          <w:rFonts w:ascii="Arial"/>
          <w:sz w:val="29"/>
        </w:rPr>
      </w:pPr>
    </w:p>
    <w:p w14:paraId="18FE25E4" w14:textId="77777777" w:rsidR="0065693B" w:rsidRDefault="0065693B">
      <w:pPr>
        <w:rPr>
          <w:rFonts w:ascii="Arial"/>
          <w:sz w:val="29"/>
        </w:rPr>
        <w:sectPr w:rsidR="0065693B">
          <w:pgSz w:w="11910" w:h="16840"/>
          <w:pgMar w:top="1660" w:right="0" w:bottom="800" w:left="1680" w:header="1231" w:footer="615" w:gutter="0"/>
          <w:cols w:space="720"/>
        </w:sectPr>
      </w:pPr>
    </w:p>
    <w:p w14:paraId="69005020" w14:textId="77777777" w:rsidR="0065693B" w:rsidRDefault="0065693B">
      <w:pPr>
        <w:pStyle w:val="BodyText"/>
        <w:spacing w:before="8"/>
        <w:rPr>
          <w:rFonts w:ascii="Arial"/>
          <w:sz w:val="8"/>
        </w:rPr>
      </w:pPr>
    </w:p>
    <w:p w14:paraId="4C0ED396" w14:textId="77777777" w:rsidR="0065693B" w:rsidRDefault="00372F18">
      <w:pPr>
        <w:ind w:left="675"/>
        <w:rPr>
          <w:rFonts w:ascii="Arial"/>
          <w:sz w:val="7"/>
        </w:rPr>
      </w:pPr>
      <w:r>
        <w:rPr>
          <w:rFonts w:ascii="Arial"/>
          <w:color w:val="4D4D4D"/>
          <w:w w:val="103"/>
          <w:sz w:val="7"/>
        </w:rPr>
        <w:t>0</w:t>
      </w:r>
    </w:p>
    <w:p w14:paraId="6FD7F3E9" w14:textId="77777777" w:rsidR="0065693B" w:rsidRDefault="0065693B">
      <w:pPr>
        <w:pStyle w:val="BodyText"/>
        <w:spacing w:before="7"/>
        <w:rPr>
          <w:rFonts w:ascii="Arial"/>
          <w:sz w:val="9"/>
        </w:rPr>
      </w:pPr>
    </w:p>
    <w:p w14:paraId="4AB52A5B" w14:textId="77777777" w:rsidR="0065693B" w:rsidRDefault="00372F18">
      <w:pPr>
        <w:tabs>
          <w:tab w:val="left" w:pos="1479"/>
          <w:tab w:val="left" w:pos="2150"/>
          <w:tab w:val="left" w:pos="2820"/>
          <w:tab w:val="left" w:pos="3491"/>
          <w:tab w:val="left" w:pos="4121"/>
        </w:tabs>
        <w:ind w:left="889"/>
        <w:jc w:val="center"/>
        <w:rPr>
          <w:rFonts w:ascii="Arial"/>
          <w:sz w:val="7"/>
        </w:rPr>
      </w:pPr>
      <w:r>
        <w:rPr>
          <w:rFonts w:ascii="Arial"/>
          <w:color w:val="4D4D4D"/>
          <w:w w:val="105"/>
          <w:sz w:val="7"/>
        </w:rPr>
        <w:t>0</w:t>
      </w:r>
      <w:r>
        <w:rPr>
          <w:rFonts w:ascii="Arial"/>
          <w:color w:val="4D4D4D"/>
          <w:w w:val="105"/>
          <w:sz w:val="7"/>
        </w:rPr>
        <w:tab/>
        <w:t>200</w:t>
      </w:r>
      <w:r>
        <w:rPr>
          <w:rFonts w:ascii="Arial"/>
          <w:color w:val="4D4D4D"/>
          <w:w w:val="105"/>
          <w:sz w:val="7"/>
        </w:rPr>
        <w:tab/>
        <w:t>400</w:t>
      </w:r>
      <w:r>
        <w:rPr>
          <w:rFonts w:ascii="Arial"/>
          <w:color w:val="4D4D4D"/>
          <w:w w:val="105"/>
          <w:sz w:val="7"/>
        </w:rPr>
        <w:tab/>
        <w:t>600</w:t>
      </w:r>
      <w:r>
        <w:rPr>
          <w:rFonts w:ascii="Arial"/>
          <w:color w:val="4D4D4D"/>
          <w:w w:val="105"/>
          <w:sz w:val="7"/>
        </w:rPr>
        <w:tab/>
        <w:t>800</w:t>
      </w:r>
      <w:r>
        <w:rPr>
          <w:rFonts w:ascii="Arial"/>
          <w:color w:val="4D4D4D"/>
          <w:w w:val="105"/>
          <w:sz w:val="7"/>
        </w:rPr>
        <w:tab/>
      </w:r>
      <w:r>
        <w:rPr>
          <w:rFonts w:ascii="Arial"/>
          <w:color w:val="4D4D4D"/>
          <w:sz w:val="7"/>
        </w:rPr>
        <w:t>1000</w:t>
      </w:r>
    </w:p>
    <w:p w14:paraId="2326B083" w14:textId="77777777" w:rsidR="0065693B" w:rsidRDefault="00372F18">
      <w:pPr>
        <w:spacing w:before="28"/>
        <w:ind w:left="888"/>
        <w:jc w:val="center"/>
        <w:rPr>
          <w:rFonts w:ascii="Arial"/>
          <w:b/>
          <w:sz w:val="10"/>
        </w:rPr>
      </w:pPr>
      <w:r>
        <w:rPr>
          <w:rFonts w:ascii="Arial"/>
          <w:b/>
          <w:w w:val="105"/>
          <w:sz w:val="10"/>
        </w:rPr>
        <w:t>Fragment length (bp)</w:t>
      </w:r>
    </w:p>
    <w:p w14:paraId="1E4E680F" w14:textId="77777777" w:rsidR="0065693B" w:rsidRDefault="0065693B">
      <w:pPr>
        <w:pStyle w:val="BodyText"/>
        <w:spacing w:before="11"/>
        <w:rPr>
          <w:rFonts w:ascii="Arial"/>
          <w:b/>
          <w:sz w:val="15"/>
        </w:rPr>
      </w:pPr>
    </w:p>
    <w:p w14:paraId="40FAD274" w14:textId="77777777" w:rsidR="0065693B" w:rsidRDefault="00372F18">
      <w:pPr>
        <w:ind w:left="671"/>
        <w:jc w:val="center"/>
      </w:pPr>
      <w:r>
        <w:rPr>
          <w:w w:val="105"/>
        </w:rPr>
        <w:t>(a)</w:t>
      </w:r>
    </w:p>
    <w:p w14:paraId="71687F29" w14:textId="77777777" w:rsidR="0065693B" w:rsidRDefault="00372F18">
      <w:pPr>
        <w:pStyle w:val="BodyText"/>
        <w:rPr>
          <w:sz w:val="11"/>
        </w:rPr>
      </w:pPr>
      <w:r>
        <w:br w:type="column"/>
      </w:r>
    </w:p>
    <w:p w14:paraId="50E32BA0" w14:textId="77777777" w:rsidR="0065693B" w:rsidRDefault="00372F18">
      <w:pPr>
        <w:jc w:val="right"/>
        <w:rPr>
          <w:rFonts w:ascii="Arial"/>
          <w:sz w:val="7"/>
        </w:rPr>
      </w:pPr>
      <w:r>
        <w:rPr>
          <w:rFonts w:ascii="Arial"/>
          <w:color w:val="4D4D4D"/>
          <w:w w:val="105"/>
          <w:sz w:val="7"/>
        </w:rPr>
        <w:t>0.0</w:t>
      </w:r>
    </w:p>
    <w:p w14:paraId="360D69F9" w14:textId="77777777" w:rsidR="0065693B" w:rsidRDefault="00372F18">
      <w:pPr>
        <w:pStyle w:val="BodyText"/>
        <w:rPr>
          <w:rFonts w:ascii="Arial"/>
          <w:sz w:val="8"/>
        </w:rPr>
      </w:pPr>
      <w:r>
        <w:br w:type="column"/>
      </w:r>
    </w:p>
    <w:p w14:paraId="3BA74EEC" w14:textId="77777777" w:rsidR="0065693B" w:rsidRDefault="0065693B">
      <w:pPr>
        <w:pStyle w:val="BodyText"/>
        <w:rPr>
          <w:rFonts w:ascii="Arial"/>
          <w:sz w:val="8"/>
        </w:rPr>
      </w:pPr>
    </w:p>
    <w:p w14:paraId="1C8B88EE" w14:textId="77777777" w:rsidR="0065693B" w:rsidRDefault="0065693B">
      <w:pPr>
        <w:pStyle w:val="BodyText"/>
        <w:spacing w:before="9"/>
        <w:rPr>
          <w:rFonts w:ascii="Arial"/>
          <w:sz w:val="10"/>
        </w:rPr>
      </w:pPr>
    </w:p>
    <w:p w14:paraId="3010DA18" w14:textId="77777777" w:rsidR="0065693B" w:rsidRDefault="00372F18">
      <w:pPr>
        <w:tabs>
          <w:tab w:val="left" w:pos="580"/>
          <w:tab w:val="left" w:pos="1243"/>
          <w:tab w:val="left" w:pos="1906"/>
          <w:tab w:val="left" w:pos="2568"/>
          <w:tab w:val="left" w:pos="3190"/>
        </w:tabs>
        <w:spacing w:before="1"/>
        <w:ind w:right="1515"/>
        <w:jc w:val="center"/>
        <w:rPr>
          <w:rFonts w:ascii="Arial"/>
          <w:sz w:val="7"/>
        </w:rPr>
      </w:pPr>
      <w:r>
        <w:rPr>
          <w:rFonts w:ascii="Arial"/>
          <w:color w:val="4D4D4D"/>
          <w:w w:val="105"/>
          <w:sz w:val="7"/>
        </w:rPr>
        <w:t>0</w:t>
      </w:r>
      <w:r>
        <w:rPr>
          <w:rFonts w:ascii="Arial"/>
          <w:color w:val="4D4D4D"/>
          <w:w w:val="105"/>
          <w:sz w:val="7"/>
        </w:rPr>
        <w:tab/>
        <w:t>200</w:t>
      </w:r>
      <w:r>
        <w:rPr>
          <w:rFonts w:ascii="Arial"/>
          <w:color w:val="4D4D4D"/>
          <w:w w:val="105"/>
          <w:sz w:val="7"/>
        </w:rPr>
        <w:tab/>
        <w:t>400</w:t>
      </w:r>
      <w:r>
        <w:rPr>
          <w:rFonts w:ascii="Arial"/>
          <w:color w:val="4D4D4D"/>
          <w:w w:val="105"/>
          <w:sz w:val="7"/>
        </w:rPr>
        <w:tab/>
        <w:t>600</w:t>
      </w:r>
      <w:r>
        <w:rPr>
          <w:rFonts w:ascii="Arial"/>
          <w:color w:val="4D4D4D"/>
          <w:w w:val="105"/>
          <w:sz w:val="7"/>
        </w:rPr>
        <w:tab/>
        <w:t>800</w:t>
      </w:r>
      <w:r>
        <w:rPr>
          <w:rFonts w:ascii="Arial"/>
          <w:color w:val="4D4D4D"/>
          <w:w w:val="105"/>
          <w:sz w:val="7"/>
        </w:rPr>
        <w:tab/>
        <w:t>1000</w:t>
      </w:r>
    </w:p>
    <w:p w14:paraId="118B9713" w14:textId="77777777" w:rsidR="0065693B" w:rsidRDefault="00372F18">
      <w:pPr>
        <w:spacing w:before="30"/>
        <w:ind w:right="1516"/>
        <w:jc w:val="center"/>
        <w:rPr>
          <w:rFonts w:ascii="Arial"/>
          <w:b/>
          <w:sz w:val="10"/>
        </w:rPr>
      </w:pPr>
      <w:r>
        <w:rPr>
          <w:rFonts w:ascii="Arial"/>
          <w:b/>
          <w:w w:val="105"/>
          <w:sz w:val="10"/>
        </w:rPr>
        <w:t>Fragment length (bp)</w:t>
      </w:r>
    </w:p>
    <w:p w14:paraId="332F6AE7" w14:textId="77777777" w:rsidR="0065693B" w:rsidRDefault="0065693B">
      <w:pPr>
        <w:pStyle w:val="BodyText"/>
        <w:spacing w:before="7"/>
        <w:rPr>
          <w:rFonts w:ascii="Arial"/>
          <w:b/>
          <w:sz w:val="15"/>
        </w:rPr>
      </w:pPr>
    </w:p>
    <w:p w14:paraId="3D24DFD5" w14:textId="77777777" w:rsidR="0065693B" w:rsidRDefault="00372F18">
      <w:pPr>
        <w:ind w:left="1503"/>
      </w:pPr>
      <w:r>
        <w:rPr>
          <w:w w:val="110"/>
        </w:rPr>
        <w:t>(b)</w:t>
      </w:r>
    </w:p>
    <w:p w14:paraId="4AABC5E5" w14:textId="77777777" w:rsidR="0065693B" w:rsidRDefault="0065693B">
      <w:pPr>
        <w:sectPr w:rsidR="0065693B">
          <w:type w:val="continuous"/>
          <w:pgSz w:w="11910" w:h="16840"/>
          <w:pgMar w:top="1580" w:right="0" w:bottom="800" w:left="1680" w:header="720" w:footer="720" w:gutter="0"/>
          <w:cols w:num="3" w:space="720" w:equalWidth="0">
            <w:col w:w="4284" w:space="40"/>
            <w:col w:w="706" w:space="39"/>
            <w:col w:w="5161"/>
          </w:cols>
        </w:sectPr>
      </w:pPr>
    </w:p>
    <w:p w14:paraId="3AD3C206" w14:textId="77777777" w:rsidR="0065693B" w:rsidRDefault="0065693B">
      <w:pPr>
        <w:pStyle w:val="BodyText"/>
        <w:spacing w:before="6"/>
        <w:rPr>
          <w:sz w:val="10"/>
        </w:rPr>
      </w:pPr>
    </w:p>
    <w:p w14:paraId="68C7463B" w14:textId="77777777" w:rsidR="0065693B" w:rsidRDefault="00372F18">
      <w:pPr>
        <w:spacing w:before="101" w:line="244" w:lineRule="auto"/>
        <w:ind w:left="377" w:right="1341"/>
        <w:jc w:val="both"/>
      </w:pPr>
      <w:r>
        <w:t xml:space="preserve">Figure 1.15: Fragment size density distribution for </w:t>
      </w:r>
      <w:r>
        <w:rPr>
          <w:spacing w:val="-7"/>
        </w:rPr>
        <w:t xml:space="preserve">ATAC-seq </w:t>
      </w:r>
      <w:r>
        <w:t>fresh, fixed and frozen in CD14</w:t>
      </w:r>
      <w:r>
        <w:rPr>
          <w:position w:val="8"/>
          <w:sz w:val="16"/>
        </w:rPr>
        <w:t xml:space="preserve">+ </w:t>
      </w:r>
      <w:r>
        <w:t>monocytes and tCD4</w:t>
      </w:r>
      <w:r>
        <w:rPr>
          <w:position w:val="8"/>
          <w:sz w:val="16"/>
        </w:rPr>
        <w:t xml:space="preserve">+ </w:t>
      </w:r>
      <w:r>
        <w:t xml:space="preserve">cells. The distribution of </w:t>
      </w:r>
      <w:r>
        <w:rPr>
          <w:spacing w:val="-7"/>
        </w:rPr>
        <w:t xml:space="preserve">ATAC-seq </w:t>
      </w:r>
      <w:r>
        <w:rPr>
          <w:spacing w:val="-3"/>
        </w:rPr>
        <w:t>fragment</w:t>
      </w:r>
      <w:del w:id="606" w:author="Katie Burnham" w:date="2018-11-19T17:44:00Z">
        <w:r w:rsidDel="00EF2121">
          <w:rPr>
            <w:spacing w:val="-3"/>
          </w:rPr>
          <w:delText>’s</w:delText>
        </w:r>
      </w:del>
      <w:r>
        <w:rPr>
          <w:spacing w:val="-3"/>
        </w:rPr>
        <w:t xml:space="preserve"> </w:t>
      </w:r>
      <w:r>
        <w:t>length</w:t>
      </w:r>
      <w:ins w:id="607" w:author="Katie Burnham" w:date="2018-11-19T17:44:00Z">
        <w:r w:rsidR="00EF2121">
          <w:t>s</w:t>
        </w:r>
      </w:ins>
      <w:r>
        <w:t xml:space="preserve"> are illustrated for a) CD14</w:t>
      </w:r>
      <w:r>
        <w:rPr>
          <w:position w:val="8"/>
          <w:sz w:val="16"/>
        </w:rPr>
        <w:t xml:space="preserve">+ </w:t>
      </w:r>
      <w:r>
        <w:t>monocytes and b) tCD4</w:t>
      </w:r>
      <w:r>
        <w:rPr>
          <w:position w:val="8"/>
          <w:sz w:val="16"/>
        </w:rPr>
        <w:t xml:space="preserve">+ </w:t>
      </w:r>
      <w:r>
        <w:t>cells and colour-coded by</w:t>
      </w:r>
      <w:r>
        <w:rPr>
          <w:spacing w:val="-34"/>
        </w:rPr>
        <w:t xml:space="preserve"> </w:t>
      </w:r>
      <w:r>
        <w:t>condition (fresh=green, frozen=blue and</w:t>
      </w:r>
      <w:r>
        <w:rPr>
          <w:spacing w:val="5"/>
        </w:rPr>
        <w:t xml:space="preserve"> </w:t>
      </w:r>
      <w:r>
        <w:t>fixed=red).</w:t>
      </w:r>
    </w:p>
    <w:p w14:paraId="3FDE2E69" w14:textId="77777777" w:rsidR="0065693B" w:rsidRDefault="0065693B">
      <w:pPr>
        <w:pStyle w:val="BodyText"/>
        <w:spacing w:before="9"/>
        <w:rPr>
          <w:sz w:val="25"/>
        </w:rPr>
      </w:pPr>
    </w:p>
    <w:p w14:paraId="49A737FA" w14:textId="77777777" w:rsidR="0065693B" w:rsidRDefault="00372F18">
      <w:pPr>
        <w:pStyle w:val="BodyText"/>
        <w:spacing w:line="480" w:lineRule="atLeast"/>
        <w:ind w:left="377" w:right="1341" w:firstLine="566"/>
        <w:jc w:val="both"/>
      </w:pPr>
      <w:r>
        <w:t>Study of maintenance of chromatin structure across and within the TSS was conducted as described in (Scharer2016). The nucleosome-free fragments (</w:t>
      </w:r>
      <w:r>
        <w:rPr>
          <w:rFonts w:ascii="Arial"/>
          <w:i/>
        </w:rPr>
        <w:t>&lt;</w:t>
      </w:r>
      <w:r>
        <w:t>150bp) from all the samples showed a single peak of enrichment at the nucleosome-depleted TSS position, with tCD4</w:t>
      </w:r>
      <w:r>
        <w:rPr>
          <w:position w:val="9"/>
          <w:sz w:val="18"/>
        </w:rPr>
        <w:t xml:space="preserve">+ </w:t>
      </w:r>
      <w:r>
        <w:t xml:space="preserve">fresh samples presenting the lowest enrichment (Figure </w:t>
      </w:r>
      <w:hyperlink w:anchor="_bookmark18" w:history="1">
        <w:r>
          <w:t>1.16</w:t>
        </w:r>
      </w:hyperlink>
      <w:r>
        <w:t xml:space="preserve"> a and c). The pattern of enrichment of di- nucleosome fragments (ranging between 260 and 340bp) demonstrated in the</w:t>
      </w:r>
    </w:p>
    <w:p w14:paraId="2F1B56C0" w14:textId="77777777" w:rsidR="0065693B" w:rsidRDefault="0065693B">
      <w:pPr>
        <w:spacing w:line="480" w:lineRule="atLeast"/>
        <w:jc w:val="both"/>
        <w:sectPr w:rsidR="0065693B">
          <w:type w:val="continuous"/>
          <w:pgSz w:w="11910" w:h="16840"/>
          <w:pgMar w:top="1580" w:right="0" w:bottom="800" w:left="1680" w:header="720" w:footer="720" w:gutter="0"/>
          <w:cols w:space="720"/>
        </w:sectPr>
      </w:pPr>
    </w:p>
    <w:p w14:paraId="46DBD0ED" w14:textId="77777777" w:rsidR="0065693B" w:rsidDel="00FF125B" w:rsidRDefault="0065693B">
      <w:pPr>
        <w:pStyle w:val="BodyText"/>
        <w:spacing w:before="10"/>
        <w:rPr>
          <w:del w:id="608" w:author="Katie Burnham" w:date="2018-11-19T17:56:00Z"/>
        </w:rPr>
      </w:pPr>
    </w:p>
    <w:p w14:paraId="79EAF161" w14:textId="77777777" w:rsidR="0065693B" w:rsidRDefault="00372F18">
      <w:pPr>
        <w:pStyle w:val="BodyText"/>
        <w:spacing w:before="100" w:line="420" w:lineRule="auto"/>
        <w:ind w:left="377" w:right="1342"/>
        <w:jc w:val="both"/>
      </w:pPr>
      <w:r>
        <w:t>majority</w:t>
      </w:r>
      <w:r>
        <w:rPr>
          <w:spacing w:val="-6"/>
        </w:rPr>
        <w:t xml:space="preserve"> </w:t>
      </w:r>
      <w:r>
        <w:t>of</w:t>
      </w:r>
      <w:r>
        <w:rPr>
          <w:spacing w:val="-7"/>
        </w:rPr>
        <w:t xml:space="preserve"> </w:t>
      </w:r>
      <w:r>
        <w:t>the</w:t>
      </w:r>
      <w:r>
        <w:rPr>
          <w:spacing w:val="-6"/>
        </w:rPr>
        <w:t xml:space="preserve"> </w:t>
      </w:r>
      <w:r>
        <w:t>samples</w:t>
      </w:r>
      <w:r>
        <w:rPr>
          <w:spacing w:val="-7"/>
        </w:rPr>
        <w:t xml:space="preserve"> </w:t>
      </w:r>
      <w:r>
        <w:t>a</w:t>
      </w:r>
      <w:r>
        <w:rPr>
          <w:spacing w:val="-5"/>
        </w:rPr>
        <w:t xml:space="preserve"> </w:t>
      </w:r>
      <w:r>
        <w:t>characteristic</w:t>
      </w:r>
      <w:r>
        <w:rPr>
          <w:spacing w:val="-7"/>
        </w:rPr>
        <w:t xml:space="preserve"> </w:t>
      </w:r>
      <w:r>
        <w:t>periodicity</w:t>
      </w:r>
      <w:r>
        <w:rPr>
          <w:spacing w:val="-6"/>
        </w:rPr>
        <w:t xml:space="preserve"> </w:t>
      </w:r>
      <w:r>
        <w:t>in</w:t>
      </w:r>
      <w:r>
        <w:rPr>
          <w:spacing w:val="-6"/>
        </w:rPr>
        <w:t xml:space="preserve"> </w:t>
      </w:r>
      <w:r>
        <w:t>the</w:t>
      </w:r>
      <w:r>
        <w:rPr>
          <w:spacing w:val="-7"/>
        </w:rPr>
        <w:t xml:space="preserve"> </w:t>
      </w:r>
      <w:r>
        <w:t>TSS</w:t>
      </w:r>
      <w:r>
        <w:rPr>
          <w:spacing w:val="-5"/>
        </w:rPr>
        <w:t xml:space="preserve"> </w:t>
      </w:r>
      <w:r>
        <w:t>surroundings,</w:t>
      </w:r>
      <w:r>
        <w:rPr>
          <w:spacing w:val="-5"/>
        </w:rPr>
        <w:t xml:space="preserve"> </w:t>
      </w:r>
      <w:r>
        <w:t>with two peaks of enrichment mapping at the up-stream and down-stream</w:t>
      </w:r>
      <w:r>
        <w:rPr>
          <w:spacing w:val="-18"/>
        </w:rPr>
        <w:t xml:space="preserve"> </w:t>
      </w:r>
      <w:r>
        <w:t xml:space="preserve">positioned nucleosomes (Figure </w:t>
      </w:r>
      <w:hyperlink w:anchor="_bookmark18" w:history="1">
        <w:r>
          <w:t xml:space="preserve">1.16 </w:t>
        </w:r>
      </w:hyperlink>
      <w:r>
        <w:t>b and</w:t>
      </w:r>
      <w:r>
        <w:rPr>
          <w:spacing w:val="15"/>
        </w:rPr>
        <w:t xml:space="preserve"> </w:t>
      </w:r>
      <w:r>
        <w:t>d).</w:t>
      </w:r>
    </w:p>
    <w:p w14:paraId="453B1BE9" w14:textId="77777777" w:rsidR="0065693B" w:rsidRDefault="0065693B">
      <w:pPr>
        <w:pStyle w:val="BodyText"/>
        <w:spacing w:before="5"/>
        <w:rPr>
          <w:sz w:val="26"/>
        </w:rPr>
      </w:pPr>
    </w:p>
    <w:p w14:paraId="07AA9549" w14:textId="2999CBD0" w:rsidR="0065693B" w:rsidRDefault="00B8797A">
      <w:pPr>
        <w:pStyle w:val="BodyText"/>
        <w:spacing w:line="20" w:lineRule="exact"/>
        <w:ind w:left="7487"/>
        <w:rPr>
          <w:sz w:val="2"/>
        </w:rPr>
      </w:pPr>
      <w:r>
        <w:rPr>
          <w:noProof/>
          <w:sz w:val="2"/>
        </w:rPr>
        <mc:AlternateContent>
          <mc:Choice Requires="wpg">
            <w:drawing>
              <wp:inline distT="0" distB="0" distL="0" distR="0" wp14:anchorId="4497E4D0" wp14:editId="79AAD427">
                <wp:extent cx="43815" cy="3810"/>
                <wp:effectExtent l="10795" t="6985" r="12065" b="8255"/>
                <wp:docPr id="640"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641" name="Line 589"/>
                        <wps:cNvCnPr>
                          <a:cxnSpLocks noChangeShapeType="1"/>
                        </wps:cNvCnPr>
                        <wps:spPr bwMode="auto">
                          <a:xfrm>
                            <a:off x="0" y="3"/>
                            <a:ext cx="68" cy="0"/>
                          </a:xfrm>
                          <a:prstGeom prst="line">
                            <a:avLst/>
                          </a:prstGeom>
                          <a:noFill/>
                          <a:ln w="3355">
                            <a:solidFill>
                              <a:srgbClr val="008A45"/>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99514AC" id="Group 588"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">
                <v:line id="Line 589"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" strokecolor="#008a45" strokeweight=".09319mm"/>
                <w10:anchorlock/>
              </v:group>
            </w:pict>
          </mc:Fallback>
        </mc:AlternateContent>
      </w:r>
    </w:p>
    <w:p w14:paraId="362DCA9E" w14:textId="77777777" w:rsidR="0065693B" w:rsidRDefault="0065693B">
      <w:pPr>
        <w:spacing w:line="20" w:lineRule="exact"/>
        <w:rPr>
          <w:sz w:val="2"/>
        </w:rPr>
        <w:sectPr w:rsidR="0065693B">
          <w:pgSz w:w="11910" w:h="16840"/>
          <w:pgMar w:top="1660" w:right="0" w:bottom="800" w:left="1680" w:header="1231" w:footer="615" w:gutter="0"/>
          <w:cols w:space="720"/>
        </w:sectPr>
      </w:pPr>
    </w:p>
    <w:p w14:paraId="15C2D29D" w14:textId="3D1654AF" w:rsidR="0065693B" w:rsidRDefault="00B8797A">
      <w:pPr>
        <w:spacing w:before="1"/>
        <w:ind w:left="935"/>
        <w:rPr>
          <w:rFonts w:ascii="Arial"/>
          <w:sz w:val="7"/>
        </w:rPr>
      </w:pPr>
      <w:r>
        <w:rPr>
          <w:noProof/>
        </w:rPr>
        <mc:AlternateContent>
          <mc:Choice Requires="wpg">
            <w:drawing>
              <wp:anchor distT="0" distB="0" distL="114300" distR="114300" simplePos="0" relativeHeight="251754496" behindDoc="1" locked="0" layoutInCell="1" allowOverlap="1" wp14:anchorId="1231D895" wp14:editId="447E51D6">
                <wp:simplePos x="0" y="0"/>
                <wp:positionH relativeFrom="page">
                  <wp:posOffset>1728470</wp:posOffset>
                </wp:positionH>
                <wp:positionV relativeFrom="paragraph">
                  <wp:posOffset>-55880</wp:posOffset>
                </wp:positionV>
                <wp:extent cx="2139315" cy="1765300"/>
                <wp:effectExtent l="4445" t="10795" r="8890" b="5080"/>
                <wp:wrapNone/>
                <wp:docPr id="617"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9315" cy="1765300"/>
                          <a:chOff x="2722" y="-88"/>
                          <a:chExt cx="3369" cy="2780"/>
                        </a:xfrm>
                      </wpg:grpSpPr>
                      <pic:pic xmlns:pic="http://schemas.openxmlformats.org/drawingml/2006/picture">
                        <pic:nvPicPr>
                          <pic:cNvPr id="618" name="Picture 5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874" y="303"/>
                            <a:ext cx="3063" cy="2233"/>
                          </a:xfrm>
                          <a:prstGeom prst="rect">
                            <a:avLst/>
                          </a:prstGeom>
                          <a:noFill/>
                          <a:extLst>
                            <a:ext uri="{909E8E84-426E-40DD-AFC4-6F175D3DCCD1}">
                              <a14:hiddenFill xmlns:a14="http://schemas.microsoft.com/office/drawing/2010/main">
                                <a:solidFill>
                                  <a:srgbClr val="FFFFFF"/>
                                </a:solidFill>
                              </a14:hiddenFill>
                            </a:ext>
                          </a:extLst>
                        </pic:spPr>
                      </pic:pic>
                      <wps:wsp>
                        <wps:cNvPr id="619" name="Line 586"/>
                        <wps:cNvCnPr>
                          <a:cxnSpLocks noChangeShapeType="1"/>
                        </wps:cNvCnPr>
                        <wps:spPr bwMode="auto">
                          <a:xfrm>
                            <a:off x="5183" y="240"/>
                            <a:ext cx="69" cy="0"/>
                          </a:xfrm>
                          <a:prstGeom prst="line">
                            <a:avLst/>
                          </a:prstGeom>
                          <a:noFill/>
                          <a:ln w="3378">
                            <a:solidFill>
                              <a:srgbClr val="00ED76"/>
                            </a:solidFill>
                            <a:round/>
                            <a:headEnd/>
                            <a:tailEnd/>
                          </a:ln>
                          <a:extLst>
                            <a:ext uri="{909E8E84-426E-40DD-AFC4-6F175D3DCCD1}">
                              <a14:hiddenFill xmlns:a14="http://schemas.microsoft.com/office/drawing/2010/main">
                                <a:noFill/>
                              </a14:hiddenFill>
                            </a:ext>
                          </a:extLst>
                        </wps:spPr>
                        <wps:bodyPr/>
                      </wps:wsp>
                      <wps:wsp>
                        <wps:cNvPr id="620" name="Rectangle 585"/>
                        <wps:cNvSpPr>
                          <a:spLocks noChangeArrowheads="1"/>
                        </wps:cNvSpPr>
                        <wps:spPr bwMode="auto">
                          <a:xfrm>
                            <a:off x="5174" y="282"/>
                            <a:ext cx="86" cy="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1" name="Line 584"/>
                        <wps:cNvCnPr>
                          <a:cxnSpLocks noChangeShapeType="1"/>
                        </wps:cNvCnPr>
                        <wps:spPr bwMode="auto">
                          <a:xfrm>
                            <a:off x="5183" y="326"/>
                            <a:ext cx="69" cy="0"/>
                          </a:xfrm>
                          <a:prstGeom prst="line">
                            <a:avLst/>
                          </a:prstGeom>
                          <a:noFill/>
                          <a:ln w="3378">
                            <a:solidFill>
                              <a:srgbClr val="395FCD"/>
                            </a:solidFill>
                            <a:round/>
                            <a:headEnd/>
                            <a:tailEnd/>
                          </a:ln>
                          <a:extLst>
                            <a:ext uri="{909E8E84-426E-40DD-AFC4-6F175D3DCCD1}">
                              <a14:hiddenFill xmlns:a14="http://schemas.microsoft.com/office/drawing/2010/main">
                                <a:noFill/>
                              </a14:hiddenFill>
                            </a:ext>
                          </a:extLst>
                        </wps:spPr>
                        <wps:bodyPr/>
                      </wps:wsp>
                      <wps:wsp>
                        <wps:cNvPr id="622" name="Line 583"/>
                        <wps:cNvCnPr>
                          <a:cxnSpLocks noChangeShapeType="1"/>
                        </wps:cNvCnPr>
                        <wps:spPr bwMode="auto">
                          <a:xfrm>
                            <a:off x="5183" y="412"/>
                            <a:ext cx="69" cy="0"/>
                          </a:xfrm>
                          <a:prstGeom prst="line">
                            <a:avLst/>
                          </a:prstGeom>
                          <a:noFill/>
                          <a:ln w="3378">
                            <a:solidFill>
                              <a:srgbClr val="436DED"/>
                            </a:solidFill>
                            <a:round/>
                            <a:headEnd/>
                            <a:tailEnd/>
                          </a:ln>
                          <a:extLst>
                            <a:ext uri="{909E8E84-426E-40DD-AFC4-6F175D3DCCD1}">
                              <a14:hiddenFill xmlns:a14="http://schemas.microsoft.com/office/drawing/2010/main">
                                <a:noFill/>
                              </a14:hiddenFill>
                            </a:ext>
                          </a:extLst>
                        </wps:spPr>
                        <wps:bodyPr/>
                      </wps:wsp>
                      <wps:wsp>
                        <wps:cNvPr id="623" name="Line 582"/>
                        <wps:cNvCnPr>
                          <a:cxnSpLocks noChangeShapeType="1"/>
                        </wps:cNvCnPr>
                        <wps:spPr bwMode="auto">
                          <a:xfrm>
                            <a:off x="5183" y="498"/>
                            <a:ext cx="69" cy="0"/>
                          </a:xfrm>
                          <a:prstGeom prst="line">
                            <a:avLst/>
                          </a:prstGeom>
                          <a:noFill/>
                          <a:ln w="3378">
                            <a:solidFill>
                              <a:srgbClr val="4776FF"/>
                            </a:solidFill>
                            <a:round/>
                            <a:headEnd/>
                            <a:tailEnd/>
                          </a:ln>
                          <a:extLst>
                            <a:ext uri="{909E8E84-426E-40DD-AFC4-6F175D3DCCD1}">
                              <a14:hiddenFill xmlns:a14="http://schemas.microsoft.com/office/drawing/2010/main">
                                <a:noFill/>
                              </a14:hiddenFill>
                            </a:ext>
                          </a:extLst>
                        </wps:spPr>
                        <wps:bodyPr/>
                      </wps:wsp>
                      <wps:wsp>
                        <wps:cNvPr id="624" name="Line 581"/>
                        <wps:cNvCnPr>
                          <a:cxnSpLocks noChangeShapeType="1"/>
                        </wps:cNvCnPr>
                        <wps:spPr bwMode="auto">
                          <a:xfrm>
                            <a:off x="5183" y="583"/>
                            <a:ext cx="69" cy="0"/>
                          </a:xfrm>
                          <a:prstGeom prst="line">
                            <a:avLst/>
                          </a:prstGeom>
                          <a:noFill/>
                          <a:ln w="3378">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625" name="Line 580"/>
                        <wps:cNvCnPr>
                          <a:cxnSpLocks noChangeShapeType="1"/>
                        </wps:cNvCnPr>
                        <wps:spPr bwMode="auto">
                          <a:xfrm>
                            <a:off x="5183" y="669"/>
                            <a:ext cx="69" cy="0"/>
                          </a:xfrm>
                          <a:prstGeom prst="line">
                            <a:avLst/>
                          </a:prstGeom>
                          <a:noFill/>
                          <a:ln w="3378">
                            <a:solidFill>
                              <a:srgbClr val="CD0000"/>
                            </a:solidFill>
                            <a:round/>
                            <a:headEnd/>
                            <a:tailEnd/>
                          </a:ln>
                          <a:extLst>
                            <a:ext uri="{909E8E84-426E-40DD-AFC4-6F175D3DCCD1}">
                              <a14:hiddenFill xmlns:a14="http://schemas.microsoft.com/office/drawing/2010/main">
                                <a:noFill/>
                              </a14:hiddenFill>
                            </a:ext>
                          </a:extLst>
                        </wps:spPr>
                        <wps:bodyPr/>
                      </wps:wsp>
                      <wps:wsp>
                        <wps:cNvPr id="626" name="Line 579"/>
                        <wps:cNvCnPr>
                          <a:cxnSpLocks noChangeShapeType="1"/>
                        </wps:cNvCnPr>
                        <wps:spPr bwMode="auto">
                          <a:xfrm>
                            <a:off x="5183" y="755"/>
                            <a:ext cx="69" cy="0"/>
                          </a:xfrm>
                          <a:prstGeom prst="line">
                            <a:avLst/>
                          </a:prstGeom>
                          <a:noFill/>
                          <a:ln w="3378">
                            <a:solidFill>
                              <a:srgbClr val="ED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27" name="Picture 5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4532" y="73"/>
                            <a:ext cx="183" cy="1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8" name="Picture 57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4110" y="58"/>
                            <a:ext cx="183" cy="172"/>
                          </a:xfrm>
                          <a:prstGeom prst="rect">
                            <a:avLst/>
                          </a:prstGeom>
                          <a:noFill/>
                          <a:extLst>
                            <a:ext uri="{909E8E84-426E-40DD-AFC4-6F175D3DCCD1}">
                              <a14:hiddenFill xmlns:a14="http://schemas.microsoft.com/office/drawing/2010/main">
                                <a:solidFill>
                                  <a:srgbClr val="FFFFFF"/>
                                </a:solidFill>
                              </a14:hiddenFill>
                            </a:ext>
                          </a:extLst>
                        </pic:spPr>
                      </pic:pic>
                      <wps:wsp>
                        <wps:cNvPr id="629" name="Line 576"/>
                        <wps:cNvCnPr>
                          <a:cxnSpLocks noChangeShapeType="1"/>
                        </wps:cNvCnPr>
                        <wps:spPr bwMode="auto">
                          <a:xfrm>
                            <a:off x="4135" y="224"/>
                            <a:ext cx="529" cy="17"/>
                          </a:xfrm>
                          <a:prstGeom prst="line">
                            <a:avLst/>
                          </a:prstGeom>
                          <a:noFill/>
                          <a:ln w="7249">
                            <a:solidFill>
                              <a:srgbClr val="FF0000"/>
                            </a:solidFill>
                            <a:round/>
                            <a:headEnd/>
                            <a:tailEnd/>
                          </a:ln>
                          <a:extLst>
                            <a:ext uri="{909E8E84-426E-40DD-AFC4-6F175D3DCCD1}">
                              <a14:hiddenFill xmlns:a14="http://schemas.microsoft.com/office/drawing/2010/main">
                                <a:noFill/>
                              </a14:hiddenFill>
                            </a:ext>
                          </a:extLst>
                        </wps:spPr>
                        <wps:bodyPr/>
                      </wps:wsp>
                      <wps:wsp>
                        <wps:cNvPr id="630" name="Line 575"/>
                        <wps:cNvCnPr>
                          <a:cxnSpLocks noChangeShapeType="1"/>
                        </wps:cNvCnPr>
                        <wps:spPr bwMode="auto">
                          <a:xfrm>
                            <a:off x="3975" y="223"/>
                            <a:ext cx="163" cy="0"/>
                          </a:xfrm>
                          <a:prstGeom prst="line">
                            <a:avLst/>
                          </a:prstGeom>
                          <a:noFill/>
                          <a:ln w="7249">
                            <a:solidFill>
                              <a:srgbClr val="FF0000"/>
                            </a:solidFill>
                            <a:round/>
                            <a:headEnd/>
                            <a:tailEnd/>
                          </a:ln>
                          <a:extLst>
                            <a:ext uri="{909E8E84-426E-40DD-AFC4-6F175D3DCCD1}">
                              <a14:hiddenFill xmlns:a14="http://schemas.microsoft.com/office/drawing/2010/main">
                                <a:noFill/>
                              </a14:hiddenFill>
                            </a:ext>
                          </a:extLst>
                        </wps:spPr>
                        <wps:bodyPr/>
                      </wps:wsp>
                      <wps:wsp>
                        <wps:cNvPr id="631" name="Freeform 574"/>
                        <wps:cNvSpPr>
                          <a:spLocks/>
                        </wps:cNvSpPr>
                        <wps:spPr bwMode="auto">
                          <a:xfrm>
                            <a:off x="4181" y="72"/>
                            <a:ext cx="118" cy="157"/>
                          </a:xfrm>
                          <a:custGeom>
                            <a:avLst/>
                            <a:gdLst>
                              <a:gd name="T0" fmla="+- 0 4210 4181"/>
                              <a:gd name="T1" fmla="*/ T0 w 118"/>
                              <a:gd name="T2" fmla="+- 0 72 72"/>
                              <a:gd name="T3" fmla="*/ 72 h 157"/>
                              <a:gd name="T4" fmla="+- 0 4244 4181"/>
                              <a:gd name="T5" fmla="*/ T4 w 118"/>
                              <a:gd name="T6" fmla="+- 0 78 72"/>
                              <a:gd name="T7" fmla="*/ 78 h 157"/>
                              <a:gd name="T8" fmla="+- 0 4272 4181"/>
                              <a:gd name="T9" fmla="*/ T8 w 118"/>
                              <a:gd name="T10" fmla="+- 0 94 72"/>
                              <a:gd name="T11" fmla="*/ 94 h 157"/>
                              <a:gd name="T12" fmla="+- 0 4291 4181"/>
                              <a:gd name="T13" fmla="*/ T12 w 118"/>
                              <a:gd name="T14" fmla="+- 0 119 72"/>
                              <a:gd name="T15" fmla="*/ 119 h 157"/>
                              <a:gd name="T16" fmla="+- 0 4298 4181"/>
                              <a:gd name="T17" fmla="*/ T16 w 118"/>
                              <a:gd name="T18" fmla="+- 0 149 72"/>
                              <a:gd name="T19" fmla="*/ 149 h 157"/>
                              <a:gd name="T20" fmla="+- 0 4292 4181"/>
                              <a:gd name="T21" fmla="*/ T20 w 118"/>
                              <a:gd name="T22" fmla="+- 0 180 72"/>
                              <a:gd name="T23" fmla="*/ 180 h 157"/>
                              <a:gd name="T24" fmla="+- 0 4273 4181"/>
                              <a:gd name="T25" fmla="*/ T24 w 118"/>
                              <a:gd name="T26" fmla="+- 0 205 72"/>
                              <a:gd name="T27" fmla="*/ 205 h 157"/>
                              <a:gd name="T28" fmla="+- 0 4245 4181"/>
                              <a:gd name="T29" fmla="*/ T28 w 118"/>
                              <a:gd name="T30" fmla="+- 0 222 72"/>
                              <a:gd name="T31" fmla="*/ 222 h 157"/>
                              <a:gd name="T32" fmla="+- 0 4211 4181"/>
                              <a:gd name="T33" fmla="*/ T32 w 118"/>
                              <a:gd name="T34" fmla="+- 0 228 72"/>
                              <a:gd name="T35" fmla="*/ 228 h 157"/>
                              <a:gd name="T36" fmla="+- 0 4201 4181"/>
                              <a:gd name="T37" fmla="*/ T36 w 118"/>
                              <a:gd name="T38" fmla="+- 0 228 72"/>
                              <a:gd name="T39" fmla="*/ 228 h 157"/>
                              <a:gd name="T40" fmla="+- 0 4191 4181"/>
                              <a:gd name="T41" fmla="*/ T40 w 118"/>
                              <a:gd name="T42" fmla="+- 0 227 72"/>
                              <a:gd name="T43" fmla="*/ 227 h 157"/>
                              <a:gd name="T44" fmla="+- 0 4181 4181"/>
                              <a:gd name="T45" fmla="*/ T44 w 118"/>
                              <a:gd name="T46" fmla="+- 0 223 72"/>
                              <a:gd name="T47" fmla="*/ 223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57">
                                <a:moveTo>
                                  <a:pt x="29" y="0"/>
                                </a:moveTo>
                                <a:lnTo>
                                  <a:pt x="63" y="6"/>
                                </a:lnTo>
                                <a:lnTo>
                                  <a:pt x="91" y="22"/>
                                </a:lnTo>
                                <a:lnTo>
                                  <a:pt x="110" y="47"/>
                                </a:lnTo>
                                <a:lnTo>
                                  <a:pt x="117" y="77"/>
                                </a:lnTo>
                                <a:lnTo>
                                  <a:pt x="111" y="108"/>
                                </a:lnTo>
                                <a:lnTo>
                                  <a:pt x="92" y="133"/>
                                </a:lnTo>
                                <a:lnTo>
                                  <a:pt x="64" y="150"/>
                                </a:lnTo>
                                <a:lnTo>
                                  <a:pt x="30" y="156"/>
                                </a:lnTo>
                                <a:lnTo>
                                  <a:pt x="20" y="156"/>
                                </a:lnTo>
                                <a:lnTo>
                                  <a:pt x="10" y="155"/>
                                </a:lnTo>
                                <a:lnTo>
                                  <a:pt x="0" y="151"/>
                                </a:lnTo>
                              </a:path>
                            </a:pathLst>
                          </a:custGeom>
                          <a:noFill/>
                          <a:ln w="724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2" name="Freeform 573"/>
                        <wps:cNvSpPr>
                          <a:spLocks/>
                        </wps:cNvSpPr>
                        <wps:spPr bwMode="auto">
                          <a:xfrm>
                            <a:off x="4108" y="64"/>
                            <a:ext cx="118" cy="160"/>
                          </a:xfrm>
                          <a:custGeom>
                            <a:avLst/>
                            <a:gdLst>
                              <a:gd name="T0" fmla="+- 0 4196 4108"/>
                              <a:gd name="T1" fmla="*/ T0 w 118"/>
                              <a:gd name="T2" fmla="+- 0 224 64"/>
                              <a:gd name="T3" fmla="*/ 224 h 160"/>
                              <a:gd name="T4" fmla="+- 0 4162 4108"/>
                              <a:gd name="T5" fmla="*/ T4 w 118"/>
                              <a:gd name="T6" fmla="+- 0 218 64"/>
                              <a:gd name="T7" fmla="*/ 218 h 160"/>
                              <a:gd name="T8" fmla="+- 0 4134 4108"/>
                              <a:gd name="T9" fmla="*/ T8 w 118"/>
                              <a:gd name="T10" fmla="+- 0 201 64"/>
                              <a:gd name="T11" fmla="*/ 201 h 160"/>
                              <a:gd name="T12" fmla="+- 0 4115 4108"/>
                              <a:gd name="T13" fmla="*/ T12 w 118"/>
                              <a:gd name="T14" fmla="+- 0 176 64"/>
                              <a:gd name="T15" fmla="*/ 176 h 160"/>
                              <a:gd name="T16" fmla="+- 0 4108 4108"/>
                              <a:gd name="T17" fmla="*/ T16 w 118"/>
                              <a:gd name="T18" fmla="+- 0 145 64"/>
                              <a:gd name="T19" fmla="*/ 145 h 160"/>
                              <a:gd name="T20" fmla="+- 0 4115 4108"/>
                              <a:gd name="T21" fmla="*/ T20 w 118"/>
                              <a:gd name="T22" fmla="+- 0 114 64"/>
                              <a:gd name="T23" fmla="*/ 114 h 160"/>
                              <a:gd name="T24" fmla="+- 0 4133 4108"/>
                              <a:gd name="T25" fmla="*/ T24 w 118"/>
                              <a:gd name="T26" fmla="+- 0 88 64"/>
                              <a:gd name="T27" fmla="*/ 88 h 160"/>
                              <a:gd name="T28" fmla="+- 0 4161 4108"/>
                              <a:gd name="T29" fmla="*/ T28 w 118"/>
                              <a:gd name="T30" fmla="+- 0 71 64"/>
                              <a:gd name="T31" fmla="*/ 71 h 160"/>
                              <a:gd name="T32" fmla="+- 0 4195 4108"/>
                              <a:gd name="T33" fmla="*/ T32 w 118"/>
                              <a:gd name="T34" fmla="+- 0 64 64"/>
                              <a:gd name="T35" fmla="*/ 64 h 160"/>
                              <a:gd name="T36" fmla="+- 0 4205 4108"/>
                              <a:gd name="T37" fmla="*/ T36 w 118"/>
                              <a:gd name="T38" fmla="+- 0 64 64"/>
                              <a:gd name="T39" fmla="*/ 64 h 160"/>
                              <a:gd name="T40" fmla="+- 0 4216 4108"/>
                              <a:gd name="T41" fmla="*/ T40 w 118"/>
                              <a:gd name="T42" fmla="+- 0 66 64"/>
                              <a:gd name="T43" fmla="*/ 66 h 160"/>
                              <a:gd name="T44" fmla="+- 0 4226 4108"/>
                              <a:gd name="T45" fmla="*/ T44 w 118"/>
                              <a:gd name="T46" fmla="+- 0 69 64"/>
                              <a:gd name="T47" fmla="*/ 69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60"/>
                                </a:moveTo>
                                <a:lnTo>
                                  <a:pt x="54" y="154"/>
                                </a:lnTo>
                                <a:lnTo>
                                  <a:pt x="26" y="137"/>
                                </a:lnTo>
                                <a:lnTo>
                                  <a:pt x="7" y="112"/>
                                </a:lnTo>
                                <a:lnTo>
                                  <a:pt x="0" y="81"/>
                                </a:lnTo>
                                <a:lnTo>
                                  <a:pt x="7" y="50"/>
                                </a:lnTo>
                                <a:lnTo>
                                  <a:pt x="25" y="24"/>
                                </a:lnTo>
                                <a:lnTo>
                                  <a:pt x="53" y="7"/>
                                </a:lnTo>
                                <a:lnTo>
                                  <a:pt x="87" y="0"/>
                                </a:lnTo>
                                <a:lnTo>
                                  <a:pt x="97" y="0"/>
                                </a:lnTo>
                                <a:lnTo>
                                  <a:pt x="108" y="2"/>
                                </a:lnTo>
                                <a:lnTo>
                                  <a:pt x="118" y="5"/>
                                </a:lnTo>
                              </a:path>
                            </a:pathLst>
                          </a:custGeom>
                          <a:noFill/>
                          <a:ln w="724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3" name="Freeform 572"/>
                        <wps:cNvSpPr>
                          <a:spLocks/>
                        </wps:cNvSpPr>
                        <wps:spPr bwMode="auto">
                          <a:xfrm>
                            <a:off x="4602" y="79"/>
                            <a:ext cx="118" cy="160"/>
                          </a:xfrm>
                          <a:custGeom>
                            <a:avLst/>
                            <a:gdLst>
                              <a:gd name="T0" fmla="+- 0 4632 4603"/>
                              <a:gd name="T1" fmla="*/ T0 w 118"/>
                              <a:gd name="T2" fmla="+- 0 80 80"/>
                              <a:gd name="T3" fmla="*/ 80 h 160"/>
                              <a:gd name="T4" fmla="+- 0 4666 4603"/>
                              <a:gd name="T5" fmla="*/ T4 w 118"/>
                              <a:gd name="T6" fmla="+- 0 86 80"/>
                              <a:gd name="T7" fmla="*/ 86 h 160"/>
                              <a:gd name="T8" fmla="+- 0 4694 4603"/>
                              <a:gd name="T9" fmla="*/ T8 w 118"/>
                              <a:gd name="T10" fmla="+- 0 103 80"/>
                              <a:gd name="T11" fmla="*/ 103 h 160"/>
                              <a:gd name="T12" fmla="+- 0 4713 4603"/>
                              <a:gd name="T13" fmla="*/ T12 w 118"/>
                              <a:gd name="T14" fmla="+- 0 128 80"/>
                              <a:gd name="T15" fmla="*/ 128 h 160"/>
                              <a:gd name="T16" fmla="+- 0 4720 4603"/>
                              <a:gd name="T17" fmla="*/ T16 w 118"/>
                              <a:gd name="T18" fmla="+- 0 159 80"/>
                              <a:gd name="T19" fmla="*/ 159 h 160"/>
                              <a:gd name="T20" fmla="+- 0 4714 4603"/>
                              <a:gd name="T21" fmla="*/ T20 w 118"/>
                              <a:gd name="T22" fmla="+- 0 190 80"/>
                              <a:gd name="T23" fmla="*/ 190 h 160"/>
                              <a:gd name="T24" fmla="+- 0 4695 4603"/>
                              <a:gd name="T25" fmla="*/ T24 w 118"/>
                              <a:gd name="T26" fmla="+- 0 216 80"/>
                              <a:gd name="T27" fmla="*/ 216 h 160"/>
                              <a:gd name="T28" fmla="+- 0 4668 4603"/>
                              <a:gd name="T29" fmla="*/ T28 w 118"/>
                              <a:gd name="T30" fmla="+- 0 233 80"/>
                              <a:gd name="T31" fmla="*/ 233 h 160"/>
                              <a:gd name="T32" fmla="+- 0 4634 4603"/>
                              <a:gd name="T33" fmla="*/ T32 w 118"/>
                              <a:gd name="T34" fmla="+- 0 239 80"/>
                              <a:gd name="T35" fmla="*/ 239 h 160"/>
                              <a:gd name="T36" fmla="+- 0 4623 4603"/>
                              <a:gd name="T37" fmla="*/ T36 w 118"/>
                              <a:gd name="T38" fmla="+- 0 240 80"/>
                              <a:gd name="T39" fmla="*/ 240 h 160"/>
                              <a:gd name="T40" fmla="+- 0 4612 4603"/>
                              <a:gd name="T41" fmla="*/ T40 w 118"/>
                              <a:gd name="T42" fmla="+- 0 238 80"/>
                              <a:gd name="T43" fmla="*/ 238 h 160"/>
                              <a:gd name="T44" fmla="+- 0 4603 4603"/>
                              <a:gd name="T45" fmla="*/ T44 w 118"/>
                              <a:gd name="T46" fmla="+- 0 235 80"/>
                              <a:gd name="T47" fmla="*/ 235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29" y="0"/>
                                </a:moveTo>
                                <a:lnTo>
                                  <a:pt x="63" y="6"/>
                                </a:lnTo>
                                <a:lnTo>
                                  <a:pt x="91" y="23"/>
                                </a:lnTo>
                                <a:lnTo>
                                  <a:pt x="110" y="48"/>
                                </a:lnTo>
                                <a:lnTo>
                                  <a:pt x="117" y="79"/>
                                </a:lnTo>
                                <a:lnTo>
                                  <a:pt x="111" y="110"/>
                                </a:lnTo>
                                <a:lnTo>
                                  <a:pt x="92" y="136"/>
                                </a:lnTo>
                                <a:lnTo>
                                  <a:pt x="65" y="153"/>
                                </a:lnTo>
                                <a:lnTo>
                                  <a:pt x="31" y="159"/>
                                </a:lnTo>
                                <a:lnTo>
                                  <a:pt x="20" y="160"/>
                                </a:lnTo>
                                <a:lnTo>
                                  <a:pt x="9" y="158"/>
                                </a:lnTo>
                                <a:lnTo>
                                  <a:pt x="0" y="155"/>
                                </a:lnTo>
                              </a:path>
                            </a:pathLst>
                          </a:custGeom>
                          <a:noFill/>
                          <a:ln w="724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4" name="Freeform 571"/>
                        <wps:cNvSpPr>
                          <a:spLocks/>
                        </wps:cNvSpPr>
                        <wps:spPr bwMode="auto">
                          <a:xfrm>
                            <a:off x="4530" y="75"/>
                            <a:ext cx="118" cy="160"/>
                          </a:xfrm>
                          <a:custGeom>
                            <a:avLst/>
                            <a:gdLst>
                              <a:gd name="T0" fmla="+- 0 4618 4530"/>
                              <a:gd name="T1" fmla="*/ T0 w 118"/>
                              <a:gd name="T2" fmla="+- 0 236 76"/>
                              <a:gd name="T3" fmla="*/ 236 h 160"/>
                              <a:gd name="T4" fmla="+- 0 4584 4530"/>
                              <a:gd name="T5" fmla="*/ T4 w 118"/>
                              <a:gd name="T6" fmla="+- 0 230 76"/>
                              <a:gd name="T7" fmla="*/ 230 h 160"/>
                              <a:gd name="T8" fmla="+- 0 4556 4530"/>
                              <a:gd name="T9" fmla="*/ T8 w 118"/>
                              <a:gd name="T10" fmla="+- 0 213 76"/>
                              <a:gd name="T11" fmla="*/ 213 h 160"/>
                              <a:gd name="T12" fmla="+- 0 4537 4530"/>
                              <a:gd name="T13" fmla="*/ T12 w 118"/>
                              <a:gd name="T14" fmla="+- 0 187 76"/>
                              <a:gd name="T15" fmla="*/ 187 h 160"/>
                              <a:gd name="T16" fmla="+- 0 4530 4530"/>
                              <a:gd name="T17" fmla="*/ T16 w 118"/>
                              <a:gd name="T18" fmla="+- 0 156 76"/>
                              <a:gd name="T19" fmla="*/ 156 h 160"/>
                              <a:gd name="T20" fmla="+- 0 4537 4530"/>
                              <a:gd name="T21" fmla="*/ T20 w 118"/>
                              <a:gd name="T22" fmla="+- 0 125 76"/>
                              <a:gd name="T23" fmla="*/ 125 h 160"/>
                              <a:gd name="T24" fmla="+- 0 4555 4530"/>
                              <a:gd name="T25" fmla="*/ T24 w 118"/>
                              <a:gd name="T26" fmla="+- 0 100 76"/>
                              <a:gd name="T27" fmla="*/ 100 h 160"/>
                              <a:gd name="T28" fmla="+- 0 4583 4530"/>
                              <a:gd name="T29" fmla="*/ T28 w 118"/>
                              <a:gd name="T30" fmla="+- 0 82 76"/>
                              <a:gd name="T31" fmla="*/ 82 h 160"/>
                              <a:gd name="T32" fmla="+- 0 4617 4530"/>
                              <a:gd name="T33" fmla="*/ T32 w 118"/>
                              <a:gd name="T34" fmla="+- 0 76 76"/>
                              <a:gd name="T35" fmla="*/ 76 h 160"/>
                              <a:gd name="T36" fmla="+- 0 4628 4530"/>
                              <a:gd name="T37" fmla="*/ T36 w 118"/>
                              <a:gd name="T38" fmla="+- 0 76 76"/>
                              <a:gd name="T39" fmla="*/ 76 h 160"/>
                              <a:gd name="T40" fmla="+- 0 4638 4530"/>
                              <a:gd name="T41" fmla="*/ T40 w 118"/>
                              <a:gd name="T42" fmla="+- 0 77 76"/>
                              <a:gd name="T43" fmla="*/ 77 h 160"/>
                              <a:gd name="T44" fmla="+- 0 4648 4530"/>
                              <a:gd name="T45" fmla="*/ T44 w 118"/>
                              <a:gd name="T46" fmla="+- 0 81 76"/>
                              <a:gd name="T47" fmla="*/ 81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60"/>
                                </a:moveTo>
                                <a:lnTo>
                                  <a:pt x="54" y="154"/>
                                </a:lnTo>
                                <a:lnTo>
                                  <a:pt x="26" y="137"/>
                                </a:lnTo>
                                <a:lnTo>
                                  <a:pt x="7" y="111"/>
                                </a:lnTo>
                                <a:lnTo>
                                  <a:pt x="0" y="80"/>
                                </a:lnTo>
                                <a:lnTo>
                                  <a:pt x="7" y="49"/>
                                </a:lnTo>
                                <a:lnTo>
                                  <a:pt x="25" y="24"/>
                                </a:lnTo>
                                <a:lnTo>
                                  <a:pt x="53" y="6"/>
                                </a:lnTo>
                                <a:lnTo>
                                  <a:pt x="87" y="0"/>
                                </a:lnTo>
                                <a:lnTo>
                                  <a:pt x="98" y="0"/>
                                </a:lnTo>
                                <a:lnTo>
                                  <a:pt x="108" y="1"/>
                                </a:lnTo>
                                <a:lnTo>
                                  <a:pt x="118" y="5"/>
                                </a:lnTo>
                              </a:path>
                            </a:pathLst>
                          </a:custGeom>
                          <a:noFill/>
                          <a:ln w="724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5" name="Line 570"/>
                        <wps:cNvCnPr>
                          <a:cxnSpLocks noChangeShapeType="1"/>
                        </wps:cNvCnPr>
                        <wps:spPr bwMode="auto">
                          <a:xfrm>
                            <a:off x="4135" y="83"/>
                            <a:ext cx="126"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36" name="Line 569"/>
                        <wps:cNvCnPr>
                          <a:cxnSpLocks noChangeShapeType="1"/>
                        </wps:cNvCnPr>
                        <wps:spPr bwMode="auto">
                          <a:xfrm>
                            <a:off x="4261" y="83"/>
                            <a:ext cx="0"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37" name="Line 568"/>
                        <wps:cNvCnPr>
                          <a:cxnSpLocks noChangeShapeType="1"/>
                        </wps:cNvCnPr>
                        <wps:spPr bwMode="auto">
                          <a:xfrm>
                            <a:off x="4564" y="99"/>
                            <a:ext cx="127"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38" name="Line 567"/>
                        <wps:cNvCnPr>
                          <a:cxnSpLocks noChangeShapeType="1"/>
                        </wps:cNvCnPr>
                        <wps:spPr bwMode="auto">
                          <a:xfrm>
                            <a:off x="4691" y="99"/>
                            <a:ext cx="0" cy="118"/>
                          </a:xfrm>
                          <a:prstGeom prst="line">
                            <a:avLst/>
                          </a:prstGeom>
                          <a:noFill/>
                          <a:ln w="2415">
                            <a:solidFill>
                              <a:srgbClr val="FF0000"/>
                            </a:solidFill>
                            <a:round/>
                            <a:headEnd/>
                            <a:tailEnd/>
                          </a:ln>
                          <a:extLst>
                            <a:ext uri="{909E8E84-426E-40DD-AFC4-6F175D3DCCD1}">
                              <a14:hiddenFill xmlns:a14="http://schemas.microsoft.com/office/drawing/2010/main">
                                <a:noFill/>
                              </a14:hiddenFill>
                            </a:ext>
                          </a:extLst>
                        </wps:spPr>
                        <wps:bodyPr/>
                      </wps:wsp>
                      <wps:wsp>
                        <wps:cNvPr id="639" name="Text Box 566"/>
                        <wps:cNvSpPr txBox="1">
                          <a:spLocks noChangeArrowheads="1"/>
                        </wps:cNvSpPr>
                        <wps:spPr bwMode="auto">
                          <a:xfrm>
                            <a:off x="2724" y="-86"/>
                            <a:ext cx="3364" cy="2775"/>
                          </a:xfrm>
                          <a:prstGeom prst="rect">
                            <a:avLst/>
                          </a:prstGeom>
                          <a:noFill/>
                          <a:ln w="3378">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3FDD3F4E" w14:textId="77777777" w:rsidR="003162A5" w:rsidRDefault="003162A5">
                              <w:pPr>
                                <w:spacing w:before="6"/>
                                <w:rPr>
                                  <w:sz w:val="8"/>
                                </w:rPr>
                              </w:pPr>
                            </w:p>
                            <w:p w14:paraId="25D277AB" w14:textId="77777777" w:rsidR="003162A5" w:rsidRDefault="003162A5">
                              <w:pPr>
                                <w:spacing w:line="199" w:lineRule="auto"/>
                                <w:ind w:left="2365" w:right="74"/>
                                <w:jc w:val="right"/>
                                <w:rPr>
                                  <w:rFonts w:ascii="Arial"/>
                                  <w:b/>
                                  <w:sz w:val="9"/>
                                </w:rPr>
                              </w:pPr>
                              <w:r>
                                <w:rPr>
                                  <w:rFonts w:ascii="Arial"/>
                                  <w:b/>
                                  <w:sz w:val="9"/>
                                </w:rPr>
                                <w:t>CTL1</w:t>
                              </w:r>
                              <w:r>
                                <w:rPr>
                                  <w:rFonts w:ascii="Arial"/>
                                  <w:b/>
                                  <w:spacing w:val="-3"/>
                                  <w:sz w:val="9"/>
                                </w:rPr>
                                <w:t xml:space="preserve"> </w:t>
                              </w:r>
                              <w:r>
                                <w:rPr>
                                  <w:rFonts w:ascii="Arial"/>
                                  <w:b/>
                                  <w:sz w:val="9"/>
                                </w:rPr>
                                <w:t>CD14</w:t>
                              </w:r>
                              <w:r>
                                <w:rPr>
                                  <w:rFonts w:ascii="Arial"/>
                                  <w:b/>
                                  <w:spacing w:val="-3"/>
                                  <w:sz w:val="9"/>
                                </w:rPr>
                                <w:t xml:space="preserve"> </w:t>
                              </w:r>
                              <w:r>
                                <w:rPr>
                                  <w:rFonts w:ascii="Arial"/>
                                  <w:b/>
                                  <w:sz w:val="9"/>
                                </w:rPr>
                                <w:t>fresh</w:t>
                              </w:r>
                              <w:r>
                                <w:rPr>
                                  <w:rFonts w:ascii="Arial"/>
                                  <w:b/>
                                  <w:w w:val="99"/>
                                  <w:sz w:val="9"/>
                                </w:rPr>
                                <w:t xml:space="preserve"> </w:t>
                              </w:r>
                              <w:r>
                                <w:rPr>
                                  <w:rFonts w:ascii="Arial"/>
                                  <w:b/>
                                  <w:sz w:val="9"/>
                                </w:rPr>
                                <w:t>CTL2 CD14</w:t>
                              </w:r>
                              <w:r>
                                <w:rPr>
                                  <w:rFonts w:ascii="Arial"/>
                                  <w:b/>
                                  <w:spacing w:val="-6"/>
                                  <w:sz w:val="9"/>
                                </w:rPr>
                                <w:t xml:space="preserve"> </w:t>
                              </w:r>
                              <w:r>
                                <w:rPr>
                                  <w:rFonts w:ascii="Arial"/>
                                  <w:b/>
                                  <w:sz w:val="9"/>
                                </w:rPr>
                                <w:t>fresh</w:t>
                              </w:r>
                            </w:p>
                            <w:p w14:paraId="164596EB" w14:textId="77777777" w:rsidR="003162A5" w:rsidRDefault="003162A5">
                              <w:pPr>
                                <w:tabs>
                                  <w:tab w:val="left" w:pos="2560"/>
                                </w:tabs>
                                <w:spacing w:line="199" w:lineRule="auto"/>
                                <w:ind w:left="2560" w:right="26" w:hanging="632"/>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CTL3 CD14 resh CTL1 CD14 frozen CTL2 CD14 frozen CTL3 CD14 frozen CTL1 CD14 fixed CTL2 CD14 fixed CTL3 CD14</w:t>
                              </w:r>
                              <w:r>
                                <w:rPr>
                                  <w:rFonts w:ascii="Arial"/>
                                  <w:b/>
                                  <w:spacing w:val="-5"/>
                                  <w:sz w:val="9"/>
                                </w:rPr>
                                <w:t xml:space="preserve"> </w:t>
                              </w:r>
                              <w:r>
                                <w:rPr>
                                  <w:rFonts w:ascii="Arial"/>
                                  <w:b/>
                                  <w:sz w:val="9"/>
                                </w:rPr>
                                <w:t>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31D895" id="Group 565" o:spid="_x0000_s1848" style="position:absolute;left:0;text-align:left;margin-left:136.1pt;margin-top:-4.4pt;width:168.45pt;height:139pt;z-index:-251561984;mso-position-horizontal-relative:page;mso-position-vertical-relative:text" coordorigin="2722,-88" coordsize="3369,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">
                <v:shape id="Picture 587" o:spid="_x0000_s1849" type="#_x0000_t75" style="position:absolute;left:2874;top:303;width:3063;height: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">
                  <v:imagedata r:id="rId122" o:title=""/>
                </v:shape>
                <v:line id="Line 586" o:spid="_x0000_s1850" style="position:absolute;visibility:visible;mso-wrap-style:square" from="5183,240" to="525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" strokecolor="#00ed76" strokeweight=".09383mm"/>
                <v:rect id="Rectangle 585" o:spid="_x0000_s1851" style="position:absolute;left:5174;top:282;width:86;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" stroked="f"/>
                <v:line id="Line 584" o:spid="_x0000_s1852" style="position:absolute;visibility:visible;mso-wrap-style:square" from="5183,326" to="525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" strokecolor="#395fcd" strokeweight=".09383mm"/>
                <v:line id="Line 583" o:spid="_x0000_s1853" style="position:absolute;visibility:visible;mso-wrap-style:square" from="5183,412" to="5252,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" strokecolor="#436ded" strokeweight=".09383mm"/>
                <v:line id="Line 582" o:spid="_x0000_s1854" style="position:absolute;visibility:visible;mso-wrap-style:square" from="5183,498" to="5252,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" strokecolor="#4776ff" strokeweight=".09383mm"/>
                <v:line id="Line 581" o:spid="_x0000_s1855" style="position:absolute;visibility:visible;mso-wrap-style:square" from="5183,583" to="5252,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" strokecolor="#8a0000" strokeweight=".09383mm">
                  <v:stroke dashstyle="dash"/>
                </v:line>
                <v:line id="Line 580" o:spid="_x0000_s1856" style="position:absolute;visibility:visible;mso-wrap-style:square" from="5183,669" to="525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" strokecolor="#cd0000" strokeweight=".09383mm"/>
                <v:line id="Line 579" o:spid="_x0000_s1857" style="position:absolute;visibility:visible;mso-wrap-style:square" from="5183,755" to="525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" strokecolor="#ed0000" strokeweight=".09383mm"/>
                <v:shape id="Picture 578" o:spid="_x0000_s1858" type="#_x0000_t75" style="position:absolute;left:4532;top:73;width:183;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">
                  <v:imagedata r:id="rId123" o:title=""/>
                </v:shape>
                <v:shape id="Picture 577" o:spid="_x0000_s1859" type="#_x0000_t75" style="position:absolute;left:4110;top:58;width:183;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">
                  <v:imagedata r:id="rId124" o:title=""/>
                </v:shape>
                <v:line id="Line 576" o:spid="_x0000_s1860" style="position:absolute;visibility:visible;mso-wrap-style:square" from="4135,224" to="4664,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" strokecolor="red" strokeweight=".20136mm"/>
                <v:line id="Line 575" o:spid="_x0000_s1861" style="position:absolute;visibility:visible;mso-wrap-style:square" from="3975,223" to="4138,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" strokecolor="red" strokeweight=".20136mm"/>
                <v:shape id="Freeform 574" o:spid="_x0000_s1862" style="position:absolute;left:4181;top:72;width:118;height:157;visibility:visible;mso-wrap-style:square;v-text-anchor:top" coordsize="118,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" path="m29,l63,6,91,22r19,25l117,77r-6,31l92,133,64,150r-34,6l20,156,10,155,,151e" filled="f" strokecolor="red" strokeweight=".20136mm">
                  <v:path arrowok="t" o:connecttype="custom" o:connectlocs="29,72;63,78;91,94;110,119;117,149;111,180;92,205;64,222;30,228;20,228;10,227;0,223" o:connectangles="0,0,0,0,0,0,0,0,0,0,0,0"/>
                </v:shape>
                <v:shape id="Freeform 573" o:spid="_x0000_s1863" style="position:absolute;left:4108;top:64;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" path="m88,160l54,154,26,137,7,112,,81,7,50,25,24,53,7,87,,97,r11,2l118,5e" filled="f" strokecolor="red" strokeweight=".20136mm">
                  <v:path arrowok="t" o:connecttype="custom" o:connectlocs="88,224;54,218;26,201;7,176;0,145;7,114;25,88;53,71;87,64;97,64;108,66;118,69" o:connectangles="0,0,0,0,0,0,0,0,0,0,0,0"/>
                </v:shape>
                <v:shape id="Freeform 572" o:spid="_x0000_s1864" style="position:absolute;left:4602;top:79;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" path="m29,l63,6,91,23r19,25l117,79r-6,31l92,136,65,153r-34,6l20,160,9,158,,155e" filled="f" strokecolor="red" strokeweight=".20136mm">
                  <v:path arrowok="t" o:connecttype="custom" o:connectlocs="29,80;63,86;91,103;110,128;117,159;111,190;92,216;65,233;31,239;20,240;9,238;0,235" o:connectangles="0,0,0,0,0,0,0,0,0,0,0,0"/>
                </v:shape>
                <v:shape id="Freeform 571" o:spid="_x0000_s1865" style="position:absolute;left:4530;top:75;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" path="m88,160l54,154,26,137,7,111,,80,7,49,25,24,53,6,87,,98,r10,1l118,5e" filled="f" strokecolor="red" strokeweight=".20136mm">
                  <v:path arrowok="t" o:connecttype="custom" o:connectlocs="88,236;54,230;26,213;7,187;0,156;7,125;25,100;53,82;87,76;98,76;108,77;118,81" o:connectangles="0,0,0,0,0,0,0,0,0,0,0,0"/>
                </v:shape>
                <v:line id="Line 570" o:spid="_x0000_s1866" style="position:absolute;visibility:visible;mso-wrap-style:square" from="4135,83" to="426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" strokecolor="red" strokeweight=".06708mm"/>
                <v:line id="Line 569" o:spid="_x0000_s1867" style="position:absolute;visibility:visible;mso-wrap-style:square" from="4261,83" to="426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" strokecolor="red" strokeweight=".06708mm"/>
                <v:line id="Line 568" o:spid="_x0000_s1868" style="position:absolute;visibility:visible;mso-wrap-style:square" from="4564,99" to="469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" strokecolor="red" strokeweight=".06708mm"/>
                <v:line id="Line 567" o:spid="_x0000_s1869" style="position:absolute;visibility:visible;mso-wrap-style:square" from="4691,99" to="469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" strokecolor="red" strokeweight=".06708mm"/>
                <v:shape id="Text Box 566" o:spid="_x0000_s1870" type="#_x0000_t202" style="position:absolute;left:2724;top:-86;width:336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" filled="f" strokecolor="#333" strokeweight=".09383mm">
                  <v:textbox inset="0,0,0,0">
                    <w:txbxContent>
                      <w:p w14:paraId="3FDD3F4E" w14:textId="77777777" w:rsidR="003162A5" w:rsidRDefault="003162A5">
                        <w:pPr>
                          <w:spacing w:before="6"/>
                          <w:rPr>
                            <w:sz w:val="8"/>
                          </w:rPr>
                        </w:pPr>
                      </w:p>
                      <w:p w14:paraId="25D277AB" w14:textId="77777777" w:rsidR="003162A5" w:rsidRDefault="003162A5">
                        <w:pPr>
                          <w:spacing w:line="199" w:lineRule="auto"/>
                          <w:ind w:left="2365" w:right="74"/>
                          <w:jc w:val="right"/>
                          <w:rPr>
                            <w:rFonts w:ascii="Arial"/>
                            <w:b/>
                            <w:sz w:val="9"/>
                          </w:rPr>
                        </w:pPr>
                        <w:r>
                          <w:rPr>
                            <w:rFonts w:ascii="Arial"/>
                            <w:b/>
                            <w:sz w:val="9"/>
                          </w:rPr>
                          <w:t>CTL1</w:t>
                        </w:r>
                        <w:r>
                          <w:rPr>
                            <w:rFonts w:ascii="Arial"/>
                            <w:b/>
                            <w:spacing w:val="-3"/>
                            <w:sz w:val="9"/>
                          </w:rPr>
                          <w:t xml:space="preserve"> </w:t>
                        </w:r>
                        <w:r>
                          <w:rPr>
                            <w:rFonts w:ascii="Arial"/>
                            <w:b/>
                            <w:sz w:val="9"/>
                          </w:rPr>
                          <w:t>CD14</w:t>
                        </w:r>
                        <w:r>
                          <w:rPr>
                            <w:rFonts w:ascii="Arial"/>
                            <w:b/>
                            <w:spacing w:val="-3"/>
                            <w:sz w:val="9"/>
                          </w:rPr>
                          <w:t xml:space="preserve"> </w:t>
                        </w:r>
                        <w:r>
                          <w:rPr>
                            <w:rFonts w:ascii="Arial"/>
                            <w:b/>
                            <w:sz w:val="9"/>
                          </w:rPr>
                          <w:t>fresh</w:t>
                        </w:r>
                        <w:r>
                          <w:rPr>
                            <w:rFonts w:ascii="Arial"/>
                            <w:b/>
                            <w:w w:val="99"/>
                            <w:sz w:val="9"/>
                          </w:rPr>
                          <w:t xml:space="preserve"> </w:t>
                        </w:r>
                        <w:r>
                          <w:rPr>
                            <w:rFonts w:ascii="Arial"/>
                            <w:b/>
                            <w:sz w:val="9"/>
                          </w:rPr>
                          <w:t>CTL2 CD14</w:t>
                        </w:r>
                        <w:r>
                          <w:rPr>
                            <w:rFonts w:ascii="Arial"/>
                            <w:b/>
                            <w:spacing w:val="-6"/>
                            <w:sz w:val="9"/>
                          </w:rPr>
                          <w:t xml:space="preserve"> </w:t>
                        </w:r>
                        <w:r>
                          <w:rPr>
                            <w:rFonts w:ascii="Arial"/>
                            <w:b/>
                            <w:sz w:val="9"/>
                          </w:rPr>
                          <w:t>fresh</w:t>
                        </w:r>
                      </w:p>
                      <w:p w14:paraId="164596EB" w14:textId="77777777" w:rsidR="003162A5" w:rsidRDefault="003162A5">
                        <w:pPr>
                          <w:tabs>
                            <w:tab w:val="left" w:pos="2560"/>
                          </w:tabs>
                          <w:spacing w:line="199" w:lineRule="auto"/>
                          <w:ind w:left="2560" w:right="26" w:hanging="632"/>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CTL3 CD14 resh CTL1 CD14 frozen CTL2 CD14 frozen CTL3 CD14 frozen CTL1 CD14 fixed CTL2 CD14 fixed CTL3 CD14</w:t>
                        </w:r>
                        <w:r>
                          <w:rPr>
                            <w:rFonts w:ascii="Arial"/>
                            <w:b/>
                            <w:spacing w:val="-5"/>
                            <w:sz w:val="9"/>
                          </w:rPr>
                          <w:t xml:space="preserve"> </w:t>
                        </w:r>
                        <w:r>
                          <w:rPr>
                            <w:rFonts w:ascii="Arial"/>
                            <w:b/>
                            <w:sz w:val="9"/>
                          </w:rPr>
                          <w:t>fixed</w:t>
                        </w:r>
                      </w:p>
                    </w:txbxContent>
                  </v:textbox>
                </v:shape>
                <w10:wrap anchorx="page"/>
              </v:group>
            </w:pict>
          </mc:Fallback>
        </mc:AlternateContent>
      </w:r>
      <w:r>
        <w:rPr>
          <w:noProof/>
        </w:rPr>
        <mc:AlternateContent>
          <mc:Choice Requires="wps">
            <w:drawing>
              <wp:anchor distT="0" distB="0" distL="114300" distR="114300" simplePos="0" relativeHeight="251613184" behindDoc="0" locked="0" layoutInCell="1" allowOverlap="1" wp14:anchorId="1D4E7784" wp14:editId="39A9CD48">
                <wp:simplePos x="0" y="0"/>
                <wp:positionH relativeFrom="page">
                  <wp:posOffset>1721485</wp:posOffset>
                </wp:positionH>
                <wp:positionV relativeFrom="paragraph">
                  <wp:posOffset>25400</wp:posOffset>
                </wp:positionV>
                <wp:extent cx="8255" cy="0"/>
                <wp:effectExtent l="6985" t="6350" r="13335" b="12700"/>
                <wp:wrapNone/>
                <wp:docPr id="616" name="Lin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458D0B" id="Line 564" o:spid="_x0000_s1026" style="position:absolute;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Ax&#10;Xcyz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60</w:t>
      </w:r>
    </w:p>
    <w:p w14:paraId="6E1681E3" w14:textId="6801DE26" w:rsidR="0065693B" w:rsidRDefault="00B8797A">
      <w:pPr>
        <w:pStyle w:val="BodyText"/>
        <w:spacing w:line="20" w:lineRule="exact"/>
        <w:ind w:left="3499"/>
        <w:rPr>
          <w:rFonts w:ascii="Arial"/>
          <w:sz w:val="2"/>
        </w:rPr>
      </w:pPr>
      <w:r>
        <w:rPr>
          <w:rFonts w:ascii="Arial"/>
          <w:noProof/>
          <w:sz w:val="2"/>
        </w:rPr>
        <mc:AlternateContent>
          <mc:Choice Requires="wpg">
            <w:drawing>
              <wp:inline distT="0" distB="0" distL="0" distR="0" wp14:anchorId="029C8063" wp14:editId="34883263">
                <wp:extent cx="43815" cy="3810"/>
                <wp:effectExtent l="12065" t="4445" r="10795" b="10795"/>
                <wp:docPr id="614"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615" name="Line 563"/>
                        <wps:cNvCnPr>
                          <a:cxnSpLocks noChangeShapeType="1"/>
                        </wps:cNvCnPr>
                        <wps:spPr bwMode="auto">
                          <a:xfrm>
                            <a:off x="0" y="3"/>
                            <a:ext cx="69" cy="0"/>
                          </a:xfrm>
                          <a:prstGeom prst="line">
                            <a:avLst/>
                          </a:prstGeom>
                          <a:noFill/>
                          <a:ln w="3378">
                            <a:solidFill>
                              <a:srgbClr val="008A45"/>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D18CEF" id="Group 562"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">
                <v:line id="Line 563" o:spid="_x0000_s1027" style="position:absolute;visibility:visible;mso-wrap-style:square" from="0,3" to="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" strokecolor="#008a45" strokeweight=".09383mm"/>
                <w10:anchorlock/>
              </v:group>
            </w:pict>
          </mc:Fallback>
        </mc:AlternateContent>
      </w:r>
    </w:p>
    <w:p w14:paraId="7081CBC9" w14:textId="77777777" w:rsidR="0065693B" w:rsidRDefault="0065693B">
      <w:pPr>
        <w:pStyle w:val="BodyText"/>
        <w:spacing w:before="3"/>
        <w:rPr>
          <w:rFonts w:ascii="Arial"/>
          <w:sz w:val="4"/>
        </w:rPr>
      </w:pPr>
    </w:p>
    <w:p w14:paraId="3E73D4A2" w14:textId="220457B9" w:rsidR="0065693B" w:rsidRDefault="00B8797A">
      <w:pPr>
        <w:pStyle w:val="BodyText"/>
        <w:spacing w:line="20" w:lineRule="exact"/>
        <w:ind w:left="3499"/>
        <w:rPr>
          <w:rFonts w:ascii="Arial"/>
          <w:sz w:val="2"/>
        </w:rPr>
      </w:pPr>
      <w:r>
        <w:rPr>
          <w:rFonts w:ascii="Arial"/>
          <w:noProof/>
          <w:sz w:val="2"/>
        </w:rPr>
        <mc:AlternateContent>
          <mc:Choice Requires="wpg">
            <w:drawing>
              <wp:inline distT="0" distB="0" distL="0" distR="0" wp14:anchorId="1FC6FD65" wp14:editId="10AEEE9B">
                <wp:extent cx="43815" cy="3810"/>
                <wp:effectExtent l="12065" t="10160" r="10795" b="5080"/>
                <wp:docPr id="612"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613" name="Line 561"/>
                        <wps:cNvCnPr>
                          <a:cxnSpLocks noChangeShapeType="1"/>
                        </wps:cNvCnPr>
                        <wps:spPr bwMode="auto">
                          <a:xfrm>
                            <a:off x="0" y="3"/>
                            <a:ext cx="69" cy="0"/>
                          </a:xfrm>
                          <a:prstGeom prst="line">
                            <a:avLst/>
                          </a:prstGeom>
                          <a:noFill/>
                          <a:ln w="3378">
                            <a:solidFill>
                              <a:srgbClr val="00CD6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EAB42F" id="Group 560"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">
                <v:line id="Line 561" o:spid="_x0000_s1027" style="position:absolute;visibility:visible;mso-wrap-style:square" from="0,3" to="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" strokecolor="#00cd66" strokeweight=".09383mm"/>
                <w10:anchorlock/>
              </v:group>
            </w:pict>
          </mc:Fallback>
        </mc:AlternateContent>
      </w:r>
    </w:p>
    <w:p w14:paraId="7CB11301" w14:textId="7D87E915" w:rsidR="0065693B" w:rsidRDefault="00B8797A">
      <w:pPr>
        <w:spacing w:before="41"/>
        <w:ind w:left="935"/>
        <w:rPr>
          <w:rFonts w:ascii="Arial"/>
          <w:sz w:val="7"/>
        </w:rPr>
      </w:pPr>
      <w:r>
        <w:rPr>
          <w:noProof/>
        </w:rPr>
        <mc:AlternateContent>
          <mc:Choice Requires="wps">
            <w:drawing>
              <wp:anchor distT="0" distB="0" distL="114300" distR="114300" simplePos="0" relativeHeight="251612160" behindDoc="0" locked="0" layoutInCell="1" allowOverlap="1" wp14:anchorId="2FF3C89C" wp14:editId="33026275">
                <wp:simplePos x="0" y="0"/>
                <wp:positionH relativeFrom="page">
                  <wp:posOffset>1721485</wp:posOffset>
                </wp:positionH>
                <wp:positionV relativeFrom="paragraph">
                  <wp:posOffset>50800</wp:posOffset>
                </wp:positionV>
                <wp:extent cx="8255" cy="0"/>
                <wp:effectExtent l="6985" t="6350" r="13335" b="12700"/>
                <wp:wrapNone/>
                <wp:docPr id="611"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143B5" id="Line 559" o:spid="_x0000_s1026" style="position:absolute;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4pt" to="136.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svx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" strokecolor="#333" strokeweight=".09383mm">
                <w10:wrap anchorx="page"/>
              </v:line>
            </w:pict>
          </mc:Fallback>
        </mc:AlternateContent>
      </w:r>
      <w:r w:rsidR="00372F18">
        <w:rPr>
          <w:rFonts w:ascii="Arial"/>
          <w:color w:val="4D4D4D"/>
          <w:sz w:val="7"/>
        </w:rPr>
        <w:t>55</w:t>
      </w:r>
    </w:p>
    <w:p w14:paraId="30330A7F" w14:textId="77777777" w:rsidR="0065693B" w:rsidRDefault="0065693B">
      <w:pPr>
        <w:pStyle w:val="BodyText"/>
        <w:spacing w:before="3"/>
        <w:rPr>
          <w:rFonts w:ascii="Arial"/>
          <w:sz w:val="11"/>
        </w:rPr>
      </w:pPr>
    </w:p>
    <w:p w14:paraId="31266ACD" w14:textId="20B3B2B7" w:rsidR="0065693B" w:rsidRDefault="00B8797A">
      <w:pPr>
        <w:ind w:left="935"/>
        <w:rPr>
          <w:rFonts w:ascii="Arial"/>
          <w:sz w:val="7"/>
        </w:rPr>
      </w:pPr>
      <w:r>
        <w:rPr>
          <w:noProof/>
        </w:rPr>
        <mc:AlternateContent>
          <mc:Choice Requires="wps">
            <w:drawing>
              <wp:anchor distT="0" distB="0" distL="114300" distR="114300" simplePos="0" relativeHeight="251611136" behindDoc="0" locked="0" layoutInCell="1" allowOverlap="1" wp14:anchorId="3663D600" wp14:editId="5FF3A2A6">
                <wp:simplePos x="0" y="0"/>
                <wp:positionH relativeFrom="page">
                  <wp:posOffset>1721485</wp:posOffset>
                </wp:positionH>
                <wp:positionV relativeFrom="paragraph">
                  <wp:posOffset>25400</wp:posOffset>
                </wp:positionV>
                <wp:extent cx="8255" cy="0"/>
                <wp:effectExtent l="6985" t="6985" r="13335" b="12065"/>
                <wp:wrapNone/>
                <wp:docPr id="610"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11756" id="Line 558" o:spid="_x0000_s1026" style="position:absolute;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Aw&#10;6kTw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50</w:t>
      </w:r>
    </w:p>
    <w:p w14:paraId="29DC0AF3" w14:textId="77777777" w:rsidR="0065693B" w:rsidRDefault="0065693B">
      <w:pPr>
        <w:pStyle w:val="BodyText"/>
        <w:spacing w:before="3"/>
        <w:rPr>
          <w:rFonts w:ascii="Arial"/>
          <w:sz w:val="11"/>
        </w:rPr>
      </w:pPr>
    </w:p>
    <w:p w14:paraId="799CC2E6" w14:textId="5B944C0C" w:rsidR="0065693B" w:rsidRDefault="00B8797A">
      <w:pPr>
        <w:ind w:left="935"/>
        <w:rPr>
          <w:rFonts w:ascii="Arial"/>
          <w:sz w:val="7"/>
        </w:rPr>
      </w:pPr>
      <w:r>
        <w:rPr>
          <w:noProof/>
        </w:rPr>
        <mc:AlternateContent>
          <mc:Choice Requires="wps">
            <w:drawing>
              <wp:anchor distT="0" distB="0" distL="114300" distR="114300" simplePos="0" relativeHeight="251610112" behindDoc="0" locked="0" layoutInCell="1" allowOverlap="1" wp14:anchorId="2F1582DC" wp14:editId="76EF7624">
                <wp:simplePos x="0" y="0"/>
                <wp:positionH relativeFrom="page">
                  <wp:posOffset>1721485</wp:posOffset>
                </wp:positionH>
                <wp:positionV relativeFrom="paragraph">
                  <wp:posOffset>25400</wp:posOffset>
                </wp:positionV>
                <wp:extent cx="8255" cy="0"/>
                <wp:effectExtent l="6985" t="6985" r="13335" b="12065"/>
                <wp:wrapNone/>
                <wp:docPr id="609"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48C422" id="Line 557" o:spid="_x0000_s1026" style="position:absolute;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Z7rFQIAACk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Bn&#10;5Z7r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45</w:t>
      </w:r>
    </w:p>
    <w:p w14:paraId="0DEDDB5B" w14:textId="77777777" w:rsidR="0065693B" w:rsidRDefault="0065693B">
      <w:pPr>
        <w:pStyle w:val="BodyText"/>
        <w:spacing w:before="3"/>
        <w:rPr>
          <w:rFonts w:ascii="Arial"/>
          <w:sz w:val="11"/>
        </w:rPr>
      </w:pPr>
    </w:p>
    <w:p w14:paraId="7904F7D0" w14:textId="131C93B6" w:rsidR="0065693B" w:rsidRDefault="00B8797A">
      <w:pPr>
        <w:ind w:left="935"/>
        <w:rPr>
          <w:rFonts w:ascii="Arial"/>
          <w:sz w:val="7"/>
        </w:rPr>
      </w:pPr>
      <w:r>
        <w:rPr>
          <w:noProof/>
        </w:rPr>
        <mc:AlternateContent>
          <mc:Choice Requires="wps">
            <w:drawing>
              <wp:anchor distT="0" distB="0" distL="114300" distR="114300" simplePos="0" relativeHeight="251609088" behindDoc="0" locked="0" layoutInCell="1" allowOverlap="1" wp14:anchorId="674A08FD" wp14:editId="465056BE">
                <wp:simplePos x="0" y="0"/>
                <wp:positionH relativeFrom="page">
                  <wp:posOffset>1721485</wp:posOffset>
                </wp:positionH>
                <wp:positionV relativeFrom="paragraph">
                  <wp:posOffset>25400</wp:posOffset>
                </wp:positionV>
                <wp:extent cx="8255" cy="0"/>
                <wp:effectExtent l="6985" t="6985" r="13335" b="12065"/>
                <wp:wrapNone/>
                <wp:docPr id="608"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3257A" id="Line 556" o:spid="_x0000_s1026" style="position:absolute;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HqFAIAACk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" strokecolor="#333" strokeweight=".09383mm">
                <w10:wrap anchorx="page"/>
              </v:line>
            </w:pict>
          </mc:Fallback>
        </mc:AlternateContent>
      </w:r>
      <w:r>
        <w:rPr>
          <w:noProof/>
        </w:rPr>
        <mc:AlternateContent>
          <mc:Choice Requires="wps">
            <w:drawing>
              <wp:anchor distT="0" distB="0" distL="114300" distR="114300" simplePos="0" relativeHeight="251641856" behindDoc="0" locked="0" layoutInCell="1" allowOverlap="1" wp14:anchorId="1E47AE4D" wp14:editId="3C2321F8">
                <wp:simplePos x="0" y="0"/>
                <wp:positionH relativeFrom="page">
                  <wp:posOffset>1536065</wp:posOffset>
                </wp:positionH>
                <wp:positionV relativeFrom="paragraph">
                  <wp:posOffset>22225</wp:posOffset>
                </wp:positionV>
                <wp:extent cx="96520" cy="374015"/>
                <wp:effectExtent l="2540" t="3810" r="0" b="3175"/>
                <wp:wrapNone/>
                <wp:docPr id="607" name="Text 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761DD" w14:textId="77777777" w:rsidR="003162A5" w:rsidRDefault="003162A5">
                            <w:pPr>
                              <w:spacing w:before="16"/>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7AE4D" id="Text Box 555" o:spid="_x0000_s1871" type="#_x0000_t202" style="position:absolute;left:0;text-align:left;margin-left:120.95pt;margin-top:1.75pt;width:7.6pt;height:29.4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" filled="f" stroked="f">
                <v:textbox style="layout-flow:vertical;mso-layout-flow-alt:bottom-to-top" inset="0,0,0,0">
                  <w:txbxContent>
                    <w:p w14:paraId="5E6761DD" w14:textId="77777777" w:rsidR="003162A5" w:rsidRDefault="003162A5">
                      <w:pPr>
                        <w:spacing w:before="16"/>
                        <w:ind w:left="20"/>
                        <w:rPr>
                          <w:rFonts w:ascii="Arial"/>
                          <w:b/>
                          <w:sz w:val="10"/>
                        </w:rPr>
                      </w:pPr>
                      <w:r>
                        <w:rPr>
                          <w:rFonts w:ascii="Arial"/>
                          <w:b/>
                          <w:sz w:val="10"/>
                        </w:rPr>
                        <w:t>Enrichment</w:t>
                      </w:r>
                    </w:p>
                  </w:txbxContent>
                </v:textbox>
                <w10:wrap anchorx="page"/>
              </v:shape>
            </w:pict>
          </mc:Fallback>
        </mc:AlternateContent>
      </w:r>
      <w:r w:rsidR="00372F18">
        <w:rPr>
          <w:rFonts w:ascii="Arial"/>
          <w:color w:val="4D4D4D"/>
          <w:sz w:val="7"/>
        </w:rPr>
        <w:t>40</w:t>
      </w:r>
    </w:p>
    <w:p w14:paraId="4EA3EAE3" w14:textId="77777777" w:rsidR="0065693B" w:rsidRDefault="0065693B">
      <w:pPr>
        <w:pStyle w:val="BodyText"/>
        <w:spacing w:before="3"/>
        <w:rPr>
          <w:rFonts w:ascii="Arial"/>
          <w:sz w:val="11"/>
        </w:rPr>
      </w:pPr>
    </w:p>
    <w:p w14:paraId="0176D7EB" w14:textId="107C59B0" w:rsidR="0065693B" w:rsidRDefault="00B8797A">
      <w:pPr>
        <w:spacing w:before="1"/>
        <w:ind w:left="935"/>
        <w:rPr>
          <w:rFonts w:ascii="Arial"/>
          <w:sz w:val="7"/>
        </w:rPr>
      </w:pPr>
      <w:r>
        <w:rPr>
          <w:noProof/>
        </w:rPr>
        <mc:AlternateContent>
          <mc:Choice Requires="wps">
            <w:drawing>
              <wp:anchor distT="0" distB="0" distL="114300" distR="114300" simplePos="0" relativeHeight="251608064" behindDoc="0" locked="0" layoutInCell="1" allowOverlap="1" wp14:anchorId="3EF67206" wp14:editId="629886E8">
                <wp:simplePos x="0" y="0"/>
                <wp:positionH relativeFrom="page">
                  <wp:posOffset>1721485</wp:posOffset>
                </wp:positionH>
                <wp:positionV relativeFrom="paragraph">
                  <wp:posOffset>26035</wp:posOffset>
                </wp:positionV>
                <wp:extent cx="8255" cy="0"/>
                <wp:effectExtent l="6985" t="7620" r="13335" b="11430"/>
                <wp:wrapNone/>
                <wp:docPr id="606"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95A536" id="Line 554" o:spid="_x0000_s1026" style="position:absolute;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05pt" to="136.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aftFQIAACk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" strokecolor="#333" strokeweight=".09383mm">
                <w10:wrap anchorx="page"/>
              </v:line>
            </w:pict>
          </mc:Fallback>
        </mc:AlternateContent>
      </w:r>
      <w:r w:rsidR="00372F18">
        <w:rPr>
          <w:rFonts w:ascii="Arial"/>
          <w:color w:val="4D4D4D"/>
          <w:sz w:val="7"/>
        </w:rPr>
        <w:t>35</w:t>
      </w:r>
    </w:p>
    <w:p w14:paraId="4745F07E" w14:textId="77777777" w:rsidR="0065693B" w:rsidRDefault="0065693B">
      <w:pPr>
        <w:pStyle w:val="BodyText"/>
        <w:spacing w:before="3"/>
        <w:rPr>
          <w:rFonts w:ascii="Arial"/>
          <w:sz w:val="11"/>
        </w:rPr>
      </w:pPr>
    </w:p>
    <w:p w14:paraId="6127EC5C" w14:textId="7BDC0450" w:rsidR="0065693B" w:rsidRDefault="00B8797A">
      <w:pPr>
        <w:ind w:left="935"/>
        <w:rPr>
          <w:rFonts w:ascii="Arial"/>
          <w:sz w:val="7"/>
        </w:rPr>
      </w:pPr>
      <w:r>
        <w:rPr>
          <w:noProof/>
        </w:rPr>
        <mc:AlternateContent>
          <mc:Choice Requires="wps">
            <w:drawing>
              <wp:anchor distT="0" distB="0" distL="114300" distR="114300" simplePos="0" relativeHeight="251607040" behindDoc="0" locked="0" layoutInCell="1" allowOverlap="1" wp14:anchorId="0F8136E9" wp14:editId="530EDA5D">
                <wp:simplePos x="0" y="0"/>
                <wp:positionH relativeFrom="page">
                  <wp:posOffset>1721485</wp:posOffset>
                </wp:positionH>
                <wp:positionV relativeFrom="paragraph">
                  <wp:posOffset>25400</wp:posOffset>
                </wp:positionV>
                <wp:extent cx="8255" cy="0"/>
                <wp:effectExtent l="6985" t="7620" r="13335" b="11430"/>
                <wp:wrapNone/>
                <wp:docPr id="605" name="Lin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A5EE4" id="Line 553" o:spid="_x0000_s1026" style="position:absolute;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0JcFAIAACk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" strokecolor="#333" strokeweight=".09383mm">
                <w10:wrap anchorx="page"/>
              </v:line>
            </w:pict>
          </mc:Fallback>
        </mc:AlternateContent>
      </w:r>
      <w:r w:rsidR="00372F18">
        <w:rPr>
          <w:rFonts w:ascii="Arial"/>
          <w:color w:val="4D4D4D"/>
          <w:sz w:val="7"/>
        </w:rPr>
        <w:t>30</w:t>
      </w:r>
    </w:p>
    <w:p w14:paraId="53A381E0" w14:textId="77777777" w:rsidR="0065693B" w:rsidRDefault="0065693B">
      <w:pPr>
        <w:pStyle w:val="BodyText"/>
        <w:spacing w:before="3"/>
        <w:rPr>
          <w:rFonts w:ascii="Arial"/>
          <w:sz w:val="11"/>
        </w:rPr>
      </w:pPr>
    </w:p>
    <w:p w14:paraId="42BA6343" w14:textId="1BFBF8C6" w:rsidR="0065693B" w:rsidRDefault="00B8797A">
      <w:pPr>
        <w:ind w:left="935"/>
        <w:rPr>
          <w:rFonts w:ascii="Arial"/>
          <w:sz w:val="7"/>
        </w:rPr>
      </w:pPr>
      <w:r>
        <w:rPr>
          <w:noProof/>
        </w:rPr>
        <mc:AlternateContent>
          <mc:Choice Requires="wps">
            <w:drawing>
              <wp:anchor distT="0" distB="0" distL="114300" distR="114300" simplePos="0" relativeHeight="251606016" behindDoc="0" locked="0" layoutInCell="1" allowOverlap="1" wp14:anchorId="6B243D3E" wp14:editId="3C72D256">
                <wp:simplePos x="0" y="0"/>
                <wp:positionH relativeFrom="page">
                  <wp:posOffset>1721485</wp:posOffset>
                </wp:positionH>
                <wp:positionV relativeFrom="paragraph">
                  <wp:posOffset>25400</wp:posOffset>
                </wp:positionV>
                <wp:extent cx="8255" cy="0"/>
                <wp:effectExtent l="6985" t="7620" r="13335" b="11430"/>
                <wp:wrapNone/>
                <wp:docPr id="604" name="Lin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C3196" id="Line 552" o:spid="_x0000_s1026" style="position:absolute;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1dFQIAACk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Au&#10;b81d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25</w:t>
      </w:r>
    </w:p>
    <w:p w14:paraId="037EE8F8" w14:textId="77777777" w:rsidR="0065693B" w:rsidRDefault="0065693B">
      <w:pPr>
        <w:pStyle w:val="BodyText"/>
        <w:spacing w:before="3"/>
        <w:rPr>
          <w:rFonts w:ascii="Arial"/>
          <w:sz w:val="11"/>
        </w:rPr>
      </w:pPr>
    </w:p>
    <w:p w14:paraId="36BC2D96" w14:textId="2C63BB40" w:rsidR="0065693B" w:rsidRDefault="00B8797A">
      <w:pPr>
        <w:ind w:left="935"/>
        <w:rPr>
          <w:rFonts w:ascii="Arial"/>
          <w:sz w:val="7"/>
        </w:rPr>
      </w:pPr>
      <w:r>
        <w:rPr>
          <w:noProof/>
        </w:rPr>
        <mc:AlternateContent>
          <mc:Choice Requires="wps">
            <w:drawing>
              <wp:anchor distT="0" distB="0" distL="114300" distR="114300" simplePos="0" relativeHeight="251604992" behindDoc="0" locked="0" layoutInCell="1" allowOverlap="1" wp14:anchorId="684E60FE" wp14:editId="5EDBAC09">
                <wp:simplePos x="0" y="0"/>
                <wp:positionH relativeFrom="page">
                  <wp:posOffset>1721485</wp:posOffset>
                </wp:positionH>
                <wp:positionV relativeFrom="paragraph">
                  <wp:posOffset>25400</wp:posOffset>
                </wp:positionV>
                <wp:extent cx="8255" cy="0"/>
                <wp:effectExtent l="6985" t="7620" r="13335" b="11430"/>
                <wp:wrapNone/>
                <wp:docPr id="603" name="Lin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3F9C8" id="Line 551" o:spid="_x0000_s1026" style="position:absolute;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" strokecolor="#333" strokeweight=".09383mm">
                <w10:wrap anchorx="page"/>
              </v:line>
            </w:pict>
          </mc:Fallback>
        </mc:AlternateContent>
      </w:r>
      <w:r w:rsidR="00372F18">
        <w:rPr>
          <w:rFonts w:ascii="Arial"/>
          <w:color w:val="4D4D4D"/>
          <w:sz w:val="7"/>
        </w:rPr>
        <w:t>20</w:t>
      </w:r>
    </w:p>
    <w:p w14:paraId="6C2DB5DF" w14:textId="77777777" w:rsidR="0065693B" w:rsidRDefault="0065693B">
      <w:pPr>
        <w:pStyle w:val="BodyText"/>
        <w:spacing w:before="3"/>
        <w:rPr>
          <w:rFonts w:ascii="Arial"/>
          <w:sz w:val="11"/>
        </w:rPr>
      </w:pPr>
    </w:p>
    <w:p w14:paraId="30A718CF" w14:textId="6DEB63A8" w:rsidR="0065693B" w:rsidRDefault="00B8797A">
      <w:pPr>
        <w:ind w:left="935"/>
        <w:rPr>
          <w:rFonts w:ascii="Arial"/>
          <w:sz w:val="7"/>
        </w:rPr>
      </w:pPr>
      <w:r>
        <w:rPr>
          <w:noProof/>
        </w:rPr>
        <mc:AlternateContent>
          <mc:Choice Requires="wps">
            <w:drawing>
              <wp:anchor distT="0" distB="0" distL="114300" distR="114300" simplePos="0" relativeHeight="251603968" behindDoc="0" locked="0" layoutInCell="1" allowOverlap="1" wp14:anchorId="21EBD8A7" wp14:editId="12E4C878">
                <wp:simplePos x="0" y="0"/>
                <wp:positionH relativeFrom="page">
                  <wp:posOffset>1721485</wp:posOffset>
                </wp:positionH>
                <wp:positionV relativeFrom="paragraph">
                  <wp:posOffset>25400</wp:posOffset>
                </wp:positionV>
                <wp:extent cx="8255" cy="0"/>
                <wp:effectExtent l="6985" t="7620" r="13335" b="11430"/>
                <wp:wrapNone/>
                <wp:docPr id="602" name="Lin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D161D" id="Line 550" o:spid="_x0000_s1026" style="position:absolute;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B3&#10;u5vr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15</w:t>
      </w:r>
    </w:p>
    <w:p w14:paraId="156F8D27" w14:textId="77777777" w:rsidR="0065693B" w:rsidRDefault="0065693B">
      <w:pPr>
        <w:pStyle w:val="BodyText"/>
        <w:spacing w:before="3"/>
        <w:rPr>
          <w:rFonts w:ascii="Arial"/>
          <w:sz w:val="11"/>
        </w:rPr>
      </w:pPr>
    </w:p>
    <w:p w14:paraId="7386BD5F" w14:textId="46DBD306" w:rsidR="0065693B" w:rsidRDefault="00B8797A">
      <w:pPr>
        <w:ind w:left="935"/>
        <w:rPr>
          <w:rFonts w:ascii="Arial"/>
          <w:sz w:val="7"/>
        </w:rPr>
      </w:pPr>
      <w:r>
        <w:rPr>
          <w:noProof/>
        </w:rPr>
        <mc:AlternateContent>
          <mc:Choice Requires="wps">
            <w:drawing>
              <wp:anchor distT="0" distB="0" distL="114300" distR="114300" simplePos="0" relativeHeight="251602944" behindDoc="0" locked="0" layoutInCell="1" allowOverlap="1" wp14:anchorId="6FE3331D" wp14:editId="0AADC143">
                <wp:simplePos x="0" y="0"/>
                <wp:positionH relativeFrom="page">
                  <wp:posOffset>1721485</wp:posOffset>
                </wp:positionH>
                <wp:positionV relativeFrom="paragraph">
                  <wp:posOffset>25400</wp:posOffset>
                </wp:positionV>
                <wp:extent cx="8255" cy="0"/>
                <wp:effectExtent l="6985" t="7620" r="13335" b="11430"/>
                <wp:wrapNone/>
                <wp:docPr id="601" name="Lin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0E65C1" id="Line 549" o:spid="_x0000_s1026" style="position:absolute;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37a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" strokecolor="#333" strokeweight=".09383mm">
                <w10:wrap anchorx="page"/>
              </v:line>
            </w:pict>
          </mc:Fallback>
        </mc:AlternateContent>
      </w:r>
      <w:r w:rsidR="00372F18">
        <w:rPr>
          <w:rFonts w:ascii="Arial"/>
          <w:color w:val="4D4D4D"/>
          <w:sz w:val="7"/>
        </w:rPr>
        <w:t>10</w:t>
      </w:r>
    </w:p>
    <w:p w14:paraId="131BEC29" w14:textId="77777777" w:rsidR="0065693B" w:rsidRDefault="0065693B">
      <w:pPr>
        <w:pStyle w:val="BodyText"/>
        <w:spacing w:before="3"/>
        <w:rPr>
          <w:rFonts w:ascii="Arial"/>
          <w:sz w:val="11"/>
        </w:rPr>
      </w:pPr>
    </w:p>
    <w:p w14:paraId="313FA41B" w14:textId="63B432B7" w:rsidR="0065693B" w:rsidRDefault="00B8797A">
      <w:pPr>
        <w:spacing w:before="1"/>
        <w:ind w:left="960"/>
        <w:rPr>
          <w:rFonts w:ascii="Arial"/>
          <w:sz w:val="7"/>
        </w:rPr>
      </w:pPr>
      <w:r>
        <w:rPr>
          <w:noProof/>
        </w:rPr>
        <mc:AlternateContent>
          <mc:Choice Requires="wps">
            <w:drawing>
              <wp:anchor distT="0" distB="0" distL="114300" distR="114300" simplePos="0" relativeHeight="251601920" behindDoc="0" locked="0" layoutInCell="1" allowOverlap="1" wp14:anchorId="7A2CE56E" wp14:editId="74E3D6CB">
                <wp:simplePos x="0" y="0"/>
                <wp:positionH relativeFrom="page">
                  <wp:posOffset>1721485</wp:posOffset>
                </wp:positionH>
                <wp:positionV relativeFrom="paragraph">
                  <wp:posOffset>26035</wp:posOffset>
                </wp:positionV>
                <wp:extent cx="8255" cy="0"/>
                <wp:effectExtent l="6985" t="8255" r="13335" b="10795"/>
                <wp:wrapNone/>
                <wp:docPr id="600" name="Lin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4E173" id="Line 548" o:spid="_x0000_s1026" style="position:absolute;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05pt" to="136.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" strokecolor="#333" strokeweight=".09383mm">
                <w10:wrap anchorx="page"/>
              </v:line>
            </w:pict>
          </mc:Fallback>
        </mc:AlternateContent>
      </w:r>
      <w:r w:rsidR="00372F18">
        <w:rPr>
          <w:rFonts w:ascii="Arial"/>
          <w:color w:val="4D4D4D"/>
          <w:w w:val="99"/>
          <w:sz w:val="7"/>
        </w:rPr>
        <w:t>5</w:t>
      </w:r>
    </w:p>
    <w:p w14:paraId="71877706" w14:textId="77777777" w:rsidR="0065693B" w:rsidRDefault="0065693B">
      <w:pPr>
        <w:pStyle w:val="BodyText"/>
        <w:spacing w:before="3"/>
        <w:rPr>
          <w:rFonts w:ascii="Arial"/>
          <w:sz w:val="11"/>
        </w:rPr>
      </w:pPr>
    </w:p>
    <w:p w14:paraId="74EE0B80" w14:textId="4A6CEAAD" w:rsidR="0065693B" w:rsidRDefault="00B8797A">
      <w:pPr>
        <w:ind w:left="960"/>
        <w:rPr>
          <w:rFonts w:ascii="Arial"/>
          <w:sz w:val="7"/>
        </w:rPr>
      </w:pPr>
      <w:r>
        <w:rPr>
          <w:noProof/>
        </w:rPr>
        <mc:AlternateContent>
          <mc:Choice Requires="wps">
            <w:drawing>
              <wp:anchor distT="0" distB="0" distL="114300" distR="114300" simplePos="0" relativeHeight="251600896" behindDoc="0" locked="0" layoutInCell="1" allowOverlap="1" wp14:anchorId="276A9D94" wp14:editId="155DCC22">
                <wp:simplePos x="0" y="0"/>
                <wp:positionH relativeFrom="page">
                  <wp:posOffset>1721485</wp:posOffset>
                </wp:positionH>
                <wp:positionV relativeFrom="paragraph">
                  <wp:posOffset>25400</wp:posOffset>
                </wp:positionV>
                <wp:extent cx="8255" cy="0"/>
                <wp:effectExtent l="6985" t="8255" r="13335" b="10795"/>
                <wp:wrapNone/>
                <wp:docPr id="599" name="Lin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DDA613" id="Line 547" o:spid="_x0000_s1026" style="position:absolute;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5.55pt,2pt" to="136.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jb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" strokecolor="#333" strokeweight=".09383mm">
                <w10:wrap anchorx="page"/>
              </v:line>
            </w:pict>
          </mc:Fallback>
        </mc:AlternateContent>
      </w:r>
      <w:r w:rsidR="00372F18">
        <w:rPr>
          <w:rFonts w:ascii="Arial"/>
          <w:color w:val="4D4D4D"/>
          <w:w w:val="99"/>
          <w:sz w:val="7"/>
        </w:rPr>
        <w:t>0</w:t>
      </w:r>
    </w:p>
    <w:p w14:paraId="6B3C241C" w14:textId="77777777" w:rsidR="0065693B" w:rsidRDefault="0065693B">
      <w:pPr>
        <w:pStyle w:val="BodyText"/>
        <w:spacing w:before="1"/>
        <w:rPr>
          <w:rFonts w:ascii="Arial"/>
          <w:sz w:val="7"/>
        </w:rPr>
      </w:pPr>
    </w:p>
    <w:p w14:paraId="7D4234B0" w14:textId="6C9743D3" w:rsidR="0065693B" w:rsidRDefault="00B8797A">
      <w:pPr>
        <w:tabs>
          <w:tab w:val="left" w:pos="1954"/>
          <w:tab w:val="left" w:pos="2723"/>
          <w:tab w:val="left" w:pos="3491"/>
          <w:tab w:val="left" w:pos="4259"/>
        </w:tabs>
        <w:spacing w:line="20" w:lineRule="exact"/>
        <w:ind w:left="1186"/>
        <w:rPr>
          <w:rFonts w:ascii="Arial"/>
          <w:sz w:val="2"/>
        </w:rPr>
      </w:pPr>
      <w:r>
        <w:rPr>
          <w:rFonts w:ascii="Arial"/>
          <w:noProof/>
          <w:sz w:val="2"/>
        </w:rPr>
        <mc:AlternateContent>
          <mc:Choice Requires="wpg">
            <w:drawing>
              <wp:inline distT="0" distB="0" distL="0" distR="0" wp14:anchorId="75915B76" wp14:editId="10A0317D">
                <wp:extent cx="3810" cy="8890"/>
                <wp:effectExtent l="10160" t="10160" r="5080" b="9525"/>
                <wp:docPr id="597"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98" name="Line 546"/>
                        <wps:cNvCnPr>
                          <a:cxnSpLocks noChangeShapeType="1"/>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E184B2" id="Group 545"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">
                <v:line id="Line 546"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" strokecolor="#333" strokeweight=".09383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4F4E784" wp14:editId="356CF72A">
                <wp:extent cx="3810" cy="8890"/>
                <wp:effectExtent l="12065" t="10160" r="3175" b="9525"/>
                <wp:docPr id="595"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96" name="Line 544"/>
                        <wps:cNvCnPr>
                          <a:cxnSpLocks noChangeShapeType="1"/>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0AB0D3" id="Group 543"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">
                <v:line id="Line 544"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" strokecolor="#333" strokeweight=".09383mm"/>
                <w10:anchorlock/>
              </v:group>
            </w:pict>
          </mc:Fallback>
        </mc:AlternateContent>
      </w:r>
      <w:r w:rsidR="00372F18">
        <w:rPr>
          <w:rFonts w:ascii="Arial"/>
          <w:sz w:val="2"/>
        </w:rPr>
        <w:tab/>
      </w:r>
      <w:r>
        <w:rPr>
          <w:rFonts w:ascii="Arial"/>
          <w:noProof/>
          <w:sz w:val="2"/>
        </w:rPr>
        <mc:AlternateContent>
          <mc:Choice Requires="wpg">
            <w:drawing>
              <wp:inline distT="0" distB="0" distL="0" distR="0" wp14:anchorId="56929E04" wp14:editId="1C17684B">
                <wp:extent cx="3810" cy="8890"/>
                <wp:effectExtent l="5080" t="10160" r="10160" b="9525"/>
                <wp:docPr id="593"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94" name="Line 542"/>
                        <wps:cNvCnPr>
                          <a:cxnSpLocks noChangeShapeType="1"/>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9CF83E" id="Group 541"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">
                <v:line id="Line 542"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" strokecolor="#333" strokeweight=".09383mm"/>
                <w10:anchorlock/>
              </v:group>
            </w:pict>
          </mc:Fallback>
        </mc:AlternateContent>
      </w:r>
      <w:r w:rsidR="00372F18">
        <w:rPr>
          <w:rFonts w:ascii="Arial"/>
          <w:sz w:val="2"/>
        </w:rPr>
        <w:tab/>
      </w:r>
      <w:r>
        <w:rPr>
          <w:rFonts w:ascii="Arial"/>
          <w:noProof/>
          <w:sz w:val="2"/>
        </w:rPr>
        <mc:AlternateContent>
          <mc:Choice Requires="wpg">
            <w:drawing>
              <wp:inline distT="0" distB="0" distL="0" distR="0" wp14:anchorId="0A0CEA30" wp14:editId="11330186">
                <wp:extent cx="3810" cy="8890"/>
                <wp:effectExtent l="6985" t="10160" r="8255" b="9525"/>
                <wp:docPr id="591"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92" name="Line 540"/>
                        <wps:cNvCnPr>
                          <a:cxnSpLocks noChangeShapeType="1"/>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68178E" id="Group 539"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">
                <v:line id="Line 540"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" strokecolor="#333" strokeweight=".09383mm"/>
                <w10:anchorlock/>
              </v:group>
            </w:pict>
          </mc:Fallback>
        </mc:AlternateContent>
      </w:r>
      <w:r w:rsidR="00372F18">
        <w:rPr>
          <w:rFonts w:ascii="Arial"/>
          <w:sz w:val="2"/>
        </w:rPr>
        <w:tab/>
      </w:r>
      <w:r>
        <w:rPr>
          <w:rFonts w:ascii="Arial"/>
          <w:noProof/>
          <w:sz w:val="2"/>
        </w:rPr>
        <mc:AlternateContent>
          <mc:Choice Requires="wpg">
            <w:drawing>
              <wp:inline distT="0" distB="0" distL="0" distR="0" wp14:anchorId="65EB6A6A" wp14:editId="0A6840E0">
                <wp:extent cx="3810" cy="8890"/>
                <wp:effectExtent l="8890" t="10160" r="6350" b="9525"/>
                <wp:docPr id="589"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90" name="Line 538"/>
                        <wps:cNvCnPr>
                          <a:cxnSpLocks noChangeShapeType="1"/>
                        </wps:cNvCnPr>
                        <wps:spPr bwMode="auto">
                          <a:xfrm>
                            <a:off x="3" y="14"/>
                            <a:ext cx="0" cy="0"/>
                          </a:xfrm>
                          <a:prstGeom prst="line">
                            <a:avLst/>
                          </a:prstGeom>
                          <a:noFill/>
                          <a:ln w="337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FC69BC" id="Group 537"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">
                <v:line id="Line 538"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" strokecolor="#333" strokeweight=".09383mm"/>
                <w10:anchorlock/>
              </v:group>
            </w:pict>
          </mc:Fallback>
        </mc:AlternateContent>
      </w:r>
    </w:p>
    <w:p w14:paraId="6FEC4124" w14:textId="77777777" w:rsidR="0065693B" w:rsidRDefault="00372F18">
      <w:pPr>
        <w:tabs>
          <w:tab w:val="left" w:pos="1885"/>
          <w:tab w:val="left" w:pos="2703"/>
          <w:tab w:val="left" w:pos="3434"/>
          <w:tab w:val="left" w:pos="4202"/>
        </w:tabs>
        <w:spacing w:line="76" w:lineRule="exact"/>
        <w:ind w:left="1116"/>
        <w:jc w:val="center"/>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r>
      <w:r>
        <w:rPr>
          <w:rFonts w:ascii="Arial" w:hAnsi="Arial"/>
          <w:color w:val="4D4D4D"/>
          <w:w w:val="95"/>
          <w:sz w:val="7"/>
        </w:rPr>
        <w:t>2000</w:t>
      </w:r>
    </w:p>
    <w:p w14:paraId="558BEFFF" w14:textId="77777777" w:rsidR="0065693B" w:rsidRDefault="00372F18">
      <w:pPr>
        <w:spacing w:line="112" w:lineRule="exact"/>
        <w:ind w:left="1274"/>
        <w:jc w:val="center"/>
        <w:rPr>
          <w:rFonts w:ascii="Arial"/>
          <w:b/>
          <w:sz w:val="10"/>
        </w:rPr>
      </w:pPr>
      <w:r>
        <w:rPr>
          <w:rFonts w:ascii="Arial"/>
          <w:b/>
          <w:sz w:val="10"/>
        </w:rPr>
        <w:t>Distance to TSS (bp)</w:t>
      </w:r>
    </w:p>
    <w:p w14:paraId="7482F575" w14:textId="77777777" w:rsidR="0065693B" w:rsidRDefault="0065693B">
      <w:pPr>
        <w:pStyle w:val="BodyText"/>
        <w:spacing w:before="8"/>
        <w:rPr>
          <w:rFonts w:ascii="Arial"/>
          <w:b/>
          <w:sz w:val="14"/>
        </w:rPr>
      </w:pPr>
    </w:p>
    <w:p w14:paraId="5F0F71F4" w14:textId="77777777" w:rsidR="0065693B" w:rsidRDefault="00372F18">
      <w:pPr>
        <w:ind w:left="891"/>
        <w:jc w:val="center"/>
      </w:pPr>
      <w:r>
        <w:rPr>
          <w:w w:val="105"/>
        </w:rPr>
        <w:t>(a)</w:t>
      </w:r>
    </w:p>
    <w:p w14:paraId="6E937F92" w14:textId="77777777" w:rsidR="0065693B" w:rsidRDefault="00372F18">
      <w:pPr>
        <w:spacing w:line="51" w:lineRule="exact"/>
        <w:ind w:left="552"/>
        <w:rPr>
          <w:rFonts w:ascii="Arial"/>
          <w:sz w:val="7"/>
        </w:rPr>
      </w:pPr>
      <w:r>
        <w:br w:type="column"/>
      </w:r>
      <w:r>
        <w:rPr>
          <w:rFonts w:ascii="Arial"/>
          <w:color w:val="4D4D4D"/>
          <w:sz w:val="7"/>
        </w:rPr>
        <w:t>60</w:t>
      </w:r>
    </w:p>
    <w:p w14:paraId="2B91ED64" w14:textId="50D0AA3E"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23A435D2" wp14:editId="3BAC01DF">
                <wp:extent cx="43815" cy="3810"/>
                <wp:effectExtent l="10795" t="4445" r="12065" b="10795"/>
                <wp:docPr id="587"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88" name="Line 536"/>
                        <wps:cNvCnPr>
                          <a:cxnSpLocks noChangeShapeType="1"/>
                        </wps:cNvCnPr>
                        <wps:spPr bwMode="auto">
                          <a:xfrm>
                            <a:off x="0" y="3"/>
                            <a:ext cx="68" cy="0"/>
                          </a:xfrm>
                          <a:prstGeom prst="line">
                            <a:avLst/>
                          </a:prstGeom>
                          <a:noFill/>
                          <a:ln w="3355">
                            <a:solidFill>
                              <a:srgbClr val="00CD6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1A8865" id="Group 535"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">
                <v:line id="Line 536"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" strokecolor="#00cd66" strokeweight=".09319mm"/>
                <w10:anchorlock/>
              </v:group>
            </w:pict>
          </mc:Fallback>
        </mc:AlternateContent>
      </w:r>
    </w:p>
    <w:p w14:paraId="184CD7CB" w14:textId="77777777" w:rsidR="0065693B" w:rsidRDefault="0065693B">
      <w:pPr>
        <w:pStyle w:val="BodyText"/>
        <w:spacing w:before="10"/>
        <w:rPr>
          <w:rFonts w:ascii="Arial"/>
          <w:sz w:val="6"/>
        </w:rPr>
      </w:pPr>
    </w:p>
    <w:p w14:paraId="56FF3EA4" w14:textId="2214A405"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4FD39141" wp14:editId="6EB49DBF">
                <wp:extent cx="43815" cy="3810"/>
                <wp:effectExtent l="10795" t="10160" r="12065" b="5080"/>
                <wp:docPr id="585"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86" name="Line 534"/>
                        <wps:cNvCnPr>
                          <a:cxnSpLocks noChangeShapeType="1"/>
                        </wps:cNvCnPr>
                        <wps:spPr bwMode="auto">
                          <a:xfrm>
                            <a:off x="0" y="3"/>
                            <a:ext cx="68" cy="0"/>
                          </a:xfrm>
                          <a:prstGeom prst="line">
                            <a:avLst/>
                          </a:prstGeom>
                          <a:noFill/>
                          <a:ln w="3355">
                            <a:solidFill>
                              <a:srgbClr val="00ED7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7CC3212" id="Group 533"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">
                <v:line id="Line 534"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" strokecolor="#00ed76" strokeweight=".09319mm"/>
                <w10:anchorlock/>
              </v:group>
            </w:pict>
          </mc:Fallback>
        </mc:AlternateContent>
      </w:r>
    </w:p>
    <w:p w14:paraId="191306C0" w14:textId="5322D058" w:rsidR="0065693B" w:rsidRDefault="00B8797A">
      <w:pPr>
        <w:spacing w:before="9"/>
        <w:ind w:left="552"/>
        <w:rPr>
          <w:rFonts w:ascii="Arial"/>
          <w:sz w:val="7"/>
        </w:rPr>
      </w:pPr>
      <w:r>
        <w:rPr>
          <w:noProof/>
        </w:rPr>
        <mc:AlternateContent>
          <mc:Choice Requires="wps">
            <w:drawing>
              <wp:anchor distT="0" distB="0" distL="114300" distR="114300" simplePos="0" relativeHeight="251625472" behindDoc="0" locked="0" layoutInCell="1" allowOverlap="1" wp14:anchorId="02785670" wp14:editId="6D6191C9">
                <wp:simplePos x="0" y="0"/>
                <wp:positionH relativeFrom="page">
                  <wp:posOffset>4264025</wp:posOffset>
                </wp:positionH>
                <wp:positionV relativeFrom="paragraph">
                  <wp:posOffset>37465</wp:posOffset>
                </wp:positionV>
                <wp:extent cx="8890" cy="0"/>
                <wp:effectExtent l="6350" t="12065" r="13335" b="6985"/>
                <wp:wrapNone/>
                <wp:docPr id="584" name="Lin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D065D" id="Line 532" o:spid="_x0000_s1026" style="position:absolute;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95pt" to="336.4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" strokecolor="#333" strokeweight=".09319mm">
                <w10:wrap anchorx="page"/>
              </v:line>
            </w:pict>
          </mc:Fallback>
        </mc:AlternateContent>
      </w:r>
      <w:r>
        <w:rPr>
          <w:noProof/>
        </w:rPr>
        <mc:AlternateContent>
          <mc:Choice Requires="wps">
            <w:drawing>
              <wp:anchor distT="0" distB="0" distL="114300" distR="114300" simplePos="0" relativeHeight="251626496" behindDoc="0" locked="0" layoutInCell="1" allowOverlap="1" wp14:anchorId="5D98C8C6" wp14:editId="5AB5C63B">
                <wp:simplePos x="0" y="0"/>
                <wp:positionH relativeFrom="page">
                  <wp:posOffset>4264025</wp:posOffset>
                </wp:positionH>
                <wp:positionV relativeFrom="paragraph">
                  <wp:posOffset>-95250</wp:posOffset>
                </wp:positionV>
                <wp:extent cx="8890" cy="0"/>
                <wp:effectExtent l="6350" t="12700" r="13335" b="6350"/>
                <wp:wrapNone/>
                <wp:docPr id="583" name="Lin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5F456" id="Line 531"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7.5pt" to="336.4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" strokecolor="#333" strokeweight=".09319mm">
                <w10:wrap anchorx="page"/>
              </v:line>
            </w:pict>
          </mc:Fallback>
        </mc:AlternateContent>
      </w:r>
      <w:r>
        <w:rPr>
          <w:noProof/>
        </w:rPr>
        <mc:AlternateContent>
          <mc:Choice Requires="wps">
            <w:drawing>
              <wp:anchor distT="0" distB="0" distL="114300" distR="114300" simplePos="0" relativeHeight="251755520" behindDoc="1" locked="0" layoutInCell="1" allowOverlap="1" wp14:anchorId="495B35B7" wp14:editId="65519B86">
                <wp:simplePos x="0" y="0"/>
                <wp:positionH relativeFrom="page">
                  <wp:posOffset>5822950</wp:posOffset>
                </wp:positionH>
                <wp:positionV relativeFrom="paragraph">
                  <wp:posOffset>43815</wp:posOffset>
                </wp:positionV>
                <wp:extent cx="43180" cy="0"/>
                <wp:effectExtent l="12700" t="8890" r="10795" b="10160"/>
                <wp:wrapNone/>
                <wp:docPr id="582"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3355">
                          <a:solidFill>
                            <a:srgbClr val="395FC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8AD398" id="Line 530" o:spid="_x0000_s1026" style="position:absolute;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8.5pt,3.45pt" to="461.9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" strokecolor="#395fcd" strokeweight=".09319mm">
                <w10:wrap anchorx="page"/>
              </v:line>
            </w:pict>
          </mc:Fallback>
        </mc:AlternateContent>
      </w:r>
      <w:r>
        <w:rPr>
          <w:noProof/>
        </w:rPr>
        <mc:AlternateContent>
          <mc:Choice Requires="wpg">
            <w:drawing>
              <wp:anchor distT="0" distB="0" distL="114300" distR="114300" simplePos="0" relativeHeight="251756544" behindDoc="1" locked="0" layoutInCell="1" allowOverlap="1" wp14:anchorId="4B287988" wp14:editId="6B52BCE3">
                <wp:simplePos x="0" y="0"/>
                <wp:positionH relativeFrom="page">
                  <wp:posOffset>4271010</wp:posOffset>
                </wp:positionH>
                <wp:positionV relativeFrom="paragraph">
                  <wp:posOffset>-176530</wp:posOffset>
                </wp:positionV>
                <wp:extent cx="2124710" cy="1753235"/>
                <wp:effectExtent l="3810" t="7620" r="5080" b="10795"/>
                <wp:wrapNone/>
                <wp:docPr id="568"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4710" cy="1753235"/>
                          <a:chOff x="6726" y="-278"/>
                          <a:chExt cx="3346" cy="2761"/>
                        </a:xfrm>
                      </wpg:grpSpPr>
                      <pic:pic xmlns:pic="http://schemas.openxmlformats.org/drawingml/2006/picture">
                        <pic:nvPicPr>
                          <pic:cNvPr id="569" name="Picture 5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8498" y="-160"/>
                            <a:ext cx="182"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0" name="Picture 5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8079" y="-175"/>
                            <a:ext cx="182" cy="171"/>
                          </a:xfrm>
                          <a:prstGeom prst="rect">
                            <a:avLst/>
                          </a:prstGeom>
                          <a:noFill/>
                          <a:extLst>
                            <a:ext uri="{909E8E84-426E-40DD-AFC4-6F175D3DCCD1}">
                              <a14:hiddenFill xmlns:a14="http://schemas.microsoft.com/office/drawing/2010/main">
                                <a:solidFill>
                                  <a:srgbClr val="FFFFFF"/>
                                </a:solidFill>
                              </a14:hiddenFill>
                            </a:ext>
                          </a:extLst>
                        </pic:spPr>
                      </pic:pic>
                      <wps:wsp>
                        <wps:cNvPr id="571" name="Line 527"/>
                        <wps:cNvCnPr>
                          <a:cxnSpLocks noChangeShapeType="1"/>
                        </wps:cNvCnPr>
                        <wps:spPr bwMode="auto">
                          <a:xfrm>
                            <a:off x="8104" y="-10"/>
                            <a:ext cx="526" cy="16"/>
                          </a:xfrm>
                          <a:prstGeom prst="line">
                            <a:avLst/>
                          </a:prstGeom>
                          <a:noFill/>
                          <a:ln w="7199">
                            <a:solidFill>
                              <a:srgbClr val="FF0000"/>
                            </a:solidFill>
                            <a:round/>
                            <a:headEnd/>
                            <a:tailEnd/>
                          </a:ln>
                          <a:extLst>
                            <a:ext uri="{909E8E84-426E-40DD-AFC4-6F175D3DCCD1}">
                              <a14:hiddenFill xmlns:a14="http://schemas.microsoft.com/office/drawing/2010/main">
                                <a:noFill/>
                              </a14:hiddenFill>
                            </a:ext>
                          </a:extLst>
                        </wps:spPr>
                        <wps:bodyPr/>
                      </wps:wsp>
                      <wps:wsp>
                        <wps:cNvPr id="572" name="Line 526"/>
                        <wps:cNvCnPr>
                          <a:cxnSpLocks noChangeShapeType="1"/>
                        </wps:cNvCnPr>
                        <wps:spPr bwMode="auto">
                          <a:xfrm>
                            <a:off x="7945" y="-11"/>
                            <a:ext cx="162" cy="0"/>
                          </a:xfrm>
                          <a:prstGeom prst="line">
                            <a:avLst/>
                          </a:prstGeom>
                          <a:noFill/>
                          <a:ln w="7199">
                            <a:solidFill>
                              <a:srgbClr val="FF0000"/>
                            </a:solidFill>
                            <a:round/>
                            <a:headEnd/>
                            <a:tailEnd/>
                          </a:ln>
                          <a:extLst>
                            <a:ext uri="{909E8E84-426E-40DD-AFC4-6F175D3DCCD1}">
                              <a14:hiddenFill xmlns:a14="http://schemas.microsoft.com/office/drawing/2010/main">
                                <a:noFill/>
                              </a14:hiddenFill>
                            </a:ext>
                          </a:extLst>
                        </wps:spPr>
                        <wps:bodyPr/>
                      </wps:wsp>
                      <wps:wsp>
                        <wps:cNvPr id="573" name="Freeform 525"/>
                        <wps:cNvSpPr>
                          <a:spLocks/>
                        </wps:cNvSpPr>
                        <wps:spPr bwMode="auto">
                          <a:xfrm>
                            <a:off x="8149" y="-162"/>
                            <a:ext cx="117" cy="156"/>
                          </a:xfrm>
                          <a:custGeom>
                            <a:avLst/>
                            <a:gdLst>
                              <a:gd name="T0" fmla="+- 0 8179 8150"/>
                              <a:gd name="T1" fmla="*/ T0 w 117"/>
                              <a:gd name="T2" fmla="+- 0 -161 -161"/>
                              <a:gd name="T3" fmla="*/ -161 h 156"/>
                              <a:gd name="T4" fmla="+- 0 8212 8150"/>
                              <a:gd name="T5" fmla="*/ T4 w 117"/>
                              <a:gd name="T6" fmla="+- 0 -156 -161"/>
                              <a:gd name="T7" fmla="*/ -156 h 156"/>
                              <a:gd name="T8" fmla="+- 0 8240 8150"/>
                              <a:gd name="T9" fmla="*/ T8 w 117"/>
                              <a:gd name="T10" fmla="+- 0 -139 -161"/>
                              <a:gd name="T11" fmla="*/ -139 h 156"/>
                              <a:gd name="T12" fmla="+- 0 8259 8150"/>
                              <a:gd name="T13" fmla="*/ T12 w 117"/>
                              <a:gd name="T14" fmla="+- 0 -115 -161"/>
                              <a:gd name="T15" fmla="*/ -115 h 156"/>
                              <a:gd name="T16" fmla="+- 0 8266 8150"/>
                              <a:gd name="T17" fmla="*/ T16 w 117"/>
                              <a:gd name="T18" fmla="+- 0 -85 -161"/>
                              <a:gd name="T19" fmla="*/ -85 h 156"/>
                              <a:gd name="T20" fmla="+- 0 8260 8150"/>
                              <a:gd name="T21" fmla="*/ T20 w 117"/>
                              <a:gd name="T22" fmla="+- 0 -54 -161"/>
                              <a:gd name="T23" fmla="*/ -54 h 156"/>
                              <a:gd name="T24" fmla="+- 0 8241 8150"/>
                              <a:gd name="T25" fmla="*/ T24 w 117"/>
                              <a:gd name="T26" fmla="+- 0 -30 -161"/>
                              <a:gd name="T27" fmla="*/ -30 h 156"/>
                              <a:gd name="T28" fmla="+- 0 8214 8150"/>
                              <a:gd name="T29" fmla="*/ T28 w 117"/>
                              <a:gd name="T30" fmla="+- 0 -13 -161"/>
                              <a:gd name="T31" fmla="*/ -13 h 156"/>
                              <a:gd name="T32" fmla="+- 0 8180 8150"/>
                              <a:gd name="T33" fmla="*/ T32 w 117"/>
                              <a:gd name="T34" fmla="+- 0 -6 -161"/>
                              <a:gd name="T35" fmla="*/ -6 h 156"/>
                              <a:gd name="T36" fmla="+- 0 8170 8150"/>
                              <a:gd name="T37" fmla="*/ T36 w 117"/>
                              <a:gd name="T38" fmla="+- 0 -6 -161"/>
                              <a:gd name="T39" fmla="*/ -6 h 156"/>
                              <a:gd name="T40" fmla="+- 0 8160 8150"/>
                              <a:gd name="T41" fmla="*/ T40 w 117"/>
                              <a:gd name="T42" fmla="+- 0 -8 -161"/>
                              <a:gd name="T43" fmla="*/ -8 h 156"/>
                              <a:gd name="T44" fmla="+- 0 8150 8150"/>
                              <a:gd name="T45" fmla="*/ T44 w 117"/>
                              <a:gd name="T46" fmla="+- 0 -11 -161"/>
                              <a:gd name="T47" fmla="*/ -11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6">
                                <a:moveTo>
                                  <a:pt x="29" y="0"/>
                                </a:moveTo>
                                <a:lnTo>
                                  <a:pt x="62" y="5"/>
                                </a:lnTo>
                                <a:lnTo>
                                  <a:pt x="90" y="22"/>
                                </a:lnTo>
                                <a:lnTo>
                                  <a:pt x="109" y="46"/>
                                </a:lnTo>
                                <a:lnTo>
                                  <a:pt x="116" y="76"/>
                                </a:lnTo>
                                <a:lnTo>
                                  <a:pt x="110" y="107"/>
                                </a:lnTo>
                                <a:lnTo>
                                  <a:pt x="91" y="131"/>
                                </a:lnTo>
                                <a:lnTo>
                                  <a:pt x="64" y="148"/>
                                </a:lnTo>
                                <a:lnTo>
                                  <a:pt x="30" y="155"/>
                                </a:lnTo>
                                <a:lnTo>
                                  <a:pt x="20" y="155"/>
                                </a:lnTo>
                                <a:lnTo>
                                  <a:pt x="10" y="153"/>
                                </a:lnTo>
                                <a:lnTo>
                                  <a:pt x="0" y="150"/>
                                </a:lnTo>
                              </a:path>
                            </a:pathLst>
                          </a:custGeom>
                          <a:noFill/>
                          <a:ln w="719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 name="Freeform 524"/>
                        <wps:cNvSpPr>
                          <a:spLocks/>
                        </wps:cNvSpPr>
                        <wps:spPr bwMode="auto">
                          <a:xfrm>
                            <a:off x="8077" y="-169"/>
                            <a:ext cx="117" cy="159"/>
                          </a:xfrm>
                          <a:custGeom>
                            <a:avLst/>
                            <a:gdLst>
                              <a:gd name="T0" fmla="+- 0 8165 8077"/>
                              <a:gd name="T1" fmla="*/ T0 w 117"/>
                              <a:gd name="T2" fmla="+- 0 -10 -169"/>
                              <a:gd name="T3" fmla="*/ -10 h 159"/>
                              <a:gd name="T4" fmla="+- 0 8131 8077"/>
                              <a:gd name="T5" fmla="*/ T4 w 117"/>
                              <a:gd name="T6" fmla="+- 0 -16 -169"/>
                              <a:gd name="T7" fmla="*/ -16 h 159"/>
                              <a:gd name="T8" fmla="+- 0 8103 8077"/>
                              <a:gd name="T9" fmla="*/ T8 w 117"/>
                              <a:gd name="T10" fmla="+- 0 -33 -169"/>
                              <a:gd name="T11" fmla="*/ -33 h 159"/>
                              <a:gd name="T12" fmla="+- 0 8084 8077"/>
                              <a:gd name="T13" fmla="*/ T12 w 117"/>
                              <a:gd name="T14" fmla="+- 0 -58 -169"/>
                              <a:gd name="T15" fmla="*/ -58 h 159"/>
                              <a:gd name="T16" fmla="+- 0 8077 8077"/>
                              <a:gd name="T17" fmla="*/ T16 w 117"/>
                              <a:gd name="T18" fmla="+- 0 -89 -169"/>
                              <a:gd name="T19" fmla="*/ -89 h 159"/>
                              <a:gd name="T20" fmla="+- 0 8084 8077"/>
                              <a:gd name="T21" fmla="*/ T20 w 117"/>
                              <a:gd name="T22" fmla="+- 0 -120 -169"/>
                              <a:gd name="T23" fmla="*/ -120 h 159"/>
                              <a:gd name="T24" fmla="+- 0 8102 8077"/>
                              <a:gd name="T25" fmla="*/ T24 w 117"/>
                              <a:gd name="T26" fmla="+- 0 -145 -169"/>
                              <a:gd name="T27" fmla="*/ -145 h 159"/>
                              <a:gd name="T28" fmla="+- 0 8130 8077"/>
                              <a:gd name="T29" fmla="*/ T28 w 117"/>
                              <a:gd name="T30" fmla="+- 0 -162 -169"/>
                              <a:gd name="T31" fmla="*/ -162 h 159"/>
                              <a:gd name="T32" fmla="+- 0 8164 8077"/>
                              <a:gd name="T33" fmla="*/ T32 w 117"/>
                              <a:gd name="T34" fmla="+- 0 -169 -169"/>
                              <a:gd name="T35" fmla="*/ -169 h 159"/>
                              <a:gd name="T36" fmla="+- 0 8174 8077"/>
                              <a:gd name="T37" fmla="*/ T36 w 117"/>
                              <a:gd name="T38" fmla="+- 0 -169 -169"/>
                              <a:gd name="T39" fmla="*/ -169 h 159"/>
                              <a:gd name="T40" fmla="+- 0 8184 8077"/>
                              <a:gd name="T41" fmla="*/ T40 w 117"/>
                              <a:gd name="T42" fmla="+- 0 -167 -169"/>
                              <a:gd name="T43" fmla="*/ -167 h 159"/>
                              <a:gd name="T44" fmla="+- 0 8194 8077"/>
                              <a:gd name="T45" fmla="*/ T44 w 117"/>
                              <a:gd name="T46" fmla="+- 0 -164 -169"/>
                              <a:gd name="T47" fmla="*/ -164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8" y="159"/>
                                </a:moveTo>
                                <a:lnTo>
                                  <a:pt x="54" y="153"/>
                                </a:lnTo>
                                <a:lnTo>
                                  <a:pt x="26" y="136"/>
                                </a:lnTo>
                                <a:lnTo>
                                  <a:pt x="7" y="111"/>
                                </a:lnTo>
                                <a:lnTo>
                                  <a:pt x="0" y="80"/>
                                </a:lnTo>
                                <a:lnTo>
                                  <a:pt x="7" y="49"/>
                                </a:lnTo>
                                <a:lnTo>
                                  <a:pt x="25" y="24"/>
                                </a:lnTo>
                                <a:lnTo>
                                  <a:pt x="53" y="7"/>
                                </a:lnTo>
                                <a:lnTo>
                                  <a:pt x="87" y="0"/>
                                </a:lnTo>
                                <a:lnTo>
                                  <a:pt x="97" y="0"/>
                                </a:lnTo>
                                <a:lnTo>
                                  <a:pt x="107" y="2"/>
                                </a:lnTo>
                                <a:lnTo>
                                  <a:pt x="117" y="5"/>
                                </a:lnTo>
                              </a:path>
                            </a:pathLst>
                          </a:custGeom>
                          <a:noFill/>
                          <a:ln w="719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5" name="Freeform 523"/>
                        <wps:cNvSpPr>
                          <a:spLocks/>
                        </wps:cNvSpPr>
                        <wps:spPr bwMode="auto">
                          <a:xfrm>
                            <a:off x="8568" y="-154"/>
                            <a:ext cx="117" cy="159"/>
                          </a:xfrm>
                          <a:custGeom>
                            <a:avLst/>
                            <a:gdLst>
                              <a:gd name="T0" fmla="+- 0 8598 8568"/>
                              <a:gd name="T1" fmla="*/ T0 w 117"/>
                              <a:gd name="T2" fmla="+- 0 -154 -154"/>
                              <a:gd name="T3" fmla="*/ -154 h 159"/>
                              <a:gd name="T4" fmla="+- 0 8632 8568"/>
                              <a:gd name="T5" fmla="*/ T4 w 117"/>
                              <a:gd name="T6" fmla="+- 0 -148 -154"/>
                              <a:gd name="T7" fmla="*/ -148 h 159"/>
                              <a:gd name="T8" fmla="+- 0 8659 8568"/>
                              <a:gd name="T9" fmla="*/ T8 w 117"/>
                              <a:gd name="T10" fmla="+- 0 -131 -154"/>
                              <a:gd name="T11" fmla="*/ -131 h 159"/>
                              <a:gd name="T12" fmla="+- 0 8678 8568"/>
                              <a:gd name="T13" fmla="*/ T12 w 117"/>
                              <a:gd name="T14" fmla="+- 0 -106 -154"/>
                              <a:gd name="T15" fmla="*/ -106 h 159"/>
                              <a:gd name="T16" fmla="+- 0 8685 8568"/>
                              <a:gd name="T17" fmla="*/ T16 w 117"/>
                              <a:gd name="T18" fmla="+- 0 -75 -154"/>
                              <a:gd name="T19" fmla="*/ -75 h 159"/>
                              <a:gd name="T20" fmla="+- 0 8679 8568"/>
                              <a:gd name="T21" fmla="*/ T20 w 117"/>
                              <a:gd name="T22" fmla="+- 0 -44 -154"/>
                              <a:gd name="T23" fmla="*/ -44 h 159"/>
                              <a:gd name="T24" fmla="+- 0 8660 8568"/>
                              <a:gd name="T25" fmla="*/ T24 w 117"/>
                              <a:gd name="T26" fmla="+- 0 -19 -154"/>
                              <a:gd name="T27" fmla="*/ -19 h 159"/>
                              <a:gd name="T28" fmla="+- 0 8633 8568"/>
                              <a:gd name="T29" fmla="*/ T28 w 117"/>
                              <a:gd name="T30" fmla="+- 0 -2 -154"/>
                              <a:gd name="T31" fmla="*/ -2 h 159"/>
                              <a:gd name="T32" fmla="+- 0 8599 8568"/>
                              <a:gd name="T33" fmla="*/ T32 w 117"/>
                              <a:gd name="T34" fmla="+- 0 5 -154"/>
                              <a:gd name="T35" fmla="*/ 5 h 159"/>
                              <a:gd name="T36" fmla="+- 0 8589 8568"/>
                              <a:gd name="T37" fmla="*/ T36 w 117"/>
                              <a:gd name="T38" fmla="+- 0 5 -154"/>
                              <a:gd name="T39" fmla="*/ 5 h 159"/>
                              <a:gd name="T40" fmla="+- 0 8578 8568"/>
                              <a:gd name="T41" fmla="*/ T40 w 117"/>
                              <a:gd name="T42" fmla="+- 0 3 -154"/>
                              <a:gd name="T43" fmla="*/ 3 h 159"/>
                              <a:gd name="T44" fmla="+- 0 8568 8568"/>
                              <a:gd name="T45" fmla="*/ T44 w 117"/>
                              <a:gd name="T46" fmla="+- 0 0 -154"/>
                              <a:gd name="T47" fmla="*/ 0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30" y="0"/>
                                </a:moveTo>
                                <a:lnTo>
                                  <a:pt x="64" y="6"/>
                                </a:lnTo>
                                <a:lnTo>
                                  <a:pt x="91" y="23"/>
                                </a:lnTo>
                                <a:lnTo>
                                  <a:pt x="110" y="48"/>
                                </a:lnTo>
                                <a:lnTo>
                                  <a:pt x="117" y="79"/>
                                </a:lnTo>
                                <a:lnTo>
                                  <a:pt x="111" y="110"/>
                                </a:lnTo>
                                <a:lnTo>
                                  <a:pt x="92" y="135"/>
                                </a:lnTo>
                                <a:lnTo>
                                  <a:pt x="65" y="152"/>
                                </a:lnTo>
                                <a:lnTo>
                                  <a:pt x="31" y="159"/>
                                </a:lnTo>
                                <a:lnTo>
                                  <a:pt x="21" y="159"/>
                                </a:lnTo>
                                <a:lnTo>
                                  <a:pt x="10" y="157"/>
                                </a:lnTo>
                                <a:lnTo>
                                  <a:pt x="0" y="154"/>
                                </a:lnTo>
                              </a:path>
                            </a:pathLst>
                          </a:custGeom>
                          <a:noFill/>
                          <a:ln w="719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6" name="Freeform 522"/>
                        <wps:cNvSpPr>
                          <a:spLocks/>
                        </wps:cNvSpPr>
                        <wps:spPr bwMode="auto">
                          <a:xfrm>
                            <a:off x="8496" y="-158"/>
                            <a:ext cx="117" cy="159"/>
                          </a:xfrm>
                          <a:custGeom>
                            <a:avLst/>
                            <a:gdLst>
                              <a:gd name="T0" fmla="+- 0 8584 8497"/>
                              <a:gd name="T1" fmla="*/ T0 w 117"/>
                              <a:gd name="T2" fmla="+- 0 1 -158"/>
                              <a:gd name="T3" fmla="*/ 1 h 159"/>
                              <a:gd name="T4" fmla="+- 0 8550 8497"/>
                              <a:gd name="T5" fmla="*/ T4 w 117"/>
                              <a:gd name="T6" fmla="+- 0 -5 -158"/>
                              <a:gd name="T7" fmla="*/ -5 h 159"/>
                              <a:gd name="T8" fmla="+- 0 8522 8497"/>
                              <a:gd name="T9" fmla="*/ T8 w 117"/>
                              <a:gd name="T10" fmla="+- 0 -22 -158"/>
                              <a:gd name="T11" fmla="*/ -22 h 159"/>
                              <a:gd name="T12" fmla="+- 0 8504 8497"/>
                              <a:gd name="T13" fmla="*/ T12 w 117"/>
                              <a:gd name="T14" fmla="+- 0 -47 -158"/>
                              <a:gd name="T15" fmla="*/ -47 h 159"/>
                              <a:gd name="T16" fmla="+- 0 8497 8497"/>
                              <a:gd name="T17" fmla="*/ T16 w 117"/>
                              <a:gd name="T18" fmla="+- 0 -78 -158"/>
                              <a:gd name="T19" fmla="*/ -78 h 159"/>
                              <a:gd name="T20" fmla="+- 0 8503 8497"/>
                              <a:gd name="T21" fmla="*/ T20 w 117"/>
                              <a:gd name="T22" fmla="+- 0 -109 -158"/>
                              <a:gd name="T23" fmla="*/ -109 h 159"/>
                              <a:gd name="T24" fmla="+- 0 8521 8497"/>
                              <a:gd name="T25" fmla="*/ T24 w 117"/>
                              <a:gd name="T26" fmla="+- 0 -134 -158"/>
                              <a:gd name="T27" fmla="*/ -134 h 159"/>
                              <a:gd name="T28" fmla="+- 0 8549 8497"/>
                              <a:gd name="T29" fmla="*/ T28 w 117"/>
                              <a:gd name="T30" fmla="+- 0 -151 -158"/>
                              <a:gd name="T31" fmla="*/ -151 h 159"/>
                              <a:gd name="T32" fmla="+- 0 8583 8497"/>
                              <a:gd name="T33" fmla="*/ T32 w 117"/>
                              <a:gd name="T34" fmla="+- 0 -158 -158"/>
                              <a:gd name="T35" fmla="*/ -158 h 159"/>
                              <a:gd name="T36" fmla="+- 0 8593 8497"/>
                              <a:gd name="T37" fmla="*/ T36 w 117"/>
                              <a:gd name="T38" fmla="+- 0 -158 -158"/>
                              <a:gd name="T39" fmla="*/ -158 h 159"/>
                              <a:gd name="T40" fmla="+- 0 8604 8497"/>
                              <a:gd name="T41" fmla="*/ T40 w 117"/>
                              <a:gd name="T42" fmla="+- 0 -156 -158"/>
                              <a:gd name="T43" fmla="*/ -156 h 159"/>
                              <a:gd name="T44" fmla="+- 0 8614 8497"/>
                              <a:gd name="T45" fmla="*/ T44 w 117"/>
                              <a:gd name="T46" fmla="+- 0 -153 -158"/>
                              <a:gd name="T47" fmla="*/ -15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7" y="159"/>
                                </a:moveTo>
                                <a:lnTo>
                                  <a:pt x="53" y="153"/>
                                </a:lnTo>
                                <a:lnTo>
                                  <a:pt x="25" y="136"/>
                                </a:lnTo>
                                <a:lnTo>
                                  <a:pt x="7" y="111"/>
                                </a:lnTo>
                                <a:lnTo>
                                  <a:pt x="0" y="80"/>
                                </a:lnTo>
                                <a:lnTo>
                                  <a:pt x="6" y="49"/>
                                </a:lnTo>
                                <a:lnTo>
                                  <a:pt x="24" y="24"/>
                                </a:lnTo>
                                <a:lnTo>
                                  <a:pt x="52" y="7"/>
                                </a:lnTo>
                                <a:lnTo>
                                  <a:pt x="86" y="0"/>
                                </a:lnTo>
                                <a:lnTo>
                                  <a:pt x="96" y="0"/>
                                </a:lnTo>
                                <a:lnTo>
                                  <a:pt x="107" y="2"/>
                                </a:lnTo>
                                <a:lnTo>
                                  <a:pt x="117" y="5"/>
                                </a:lnTo>
                              </a:path>
                            </a:pathLst>
                          </a:custGeom>
                          <a:noFill/>
                          <a:ln w="719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Line 521"/>
                        <wps:cNvCnPr>
                          <a:cxnSpLocks noChangeShapeType="1"/>
                        </wps:cNvCnPr>
                        <wps:spPr bwMode="auto">
                          <a:xfrm>
                            <a:off x="8104" y="-150"/>
                            <a:ext cx="125"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78" name="Line 520"/>
                        <wps:cNvCnPr>
                          <a:cxnSpLocks noChangeShapeType="1"/>
                        </wps:cNvCnPr>
                        <wps:spPr bwMode="auto">
                          <a:xfrm>
                            <a:off x="8229" y="-150"/>
                            <a:ext cx="0"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79" name="Line 519"/>
                        <wps:cNvCnPr>
                          <a:cxnSpLocks noChangeShapeType="1"/>
                        </wps:cNvCnPr>
                        <wps:spPr bwMode="auto">
                          <a:xfrm>
                            <a:off x="8531" y="-135"/>
                            <a:ext cx="125"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80" name="Line 518"/>
                        <wps:cNvCnPr>
                          <a:cxnSpLocks noChangeShapeType="1"/>
                        </wps:cNvCnPr>
                        <wps:spPr bwMode="auto">
                          <a:xfrm>
                            <a:off x="8656" y="-135"/>
                            <a:ext cx="0" cy="117"/>
                          </a:xfrm>
                          <a:prstGeom prst="line">
                            <a:avLst/>
                          </a:prstGeom>
                          <a:noFill/>
                          <a:ln w="2399">
                            <a:solidFill>
                              <a:srgbClr val="FF0000"/>
                            </a:solidFill>
                            <a:round/>
                            <a:headEnd/>
                            <a:tailEnd/>
                          </a:ln>
                          <a:extLst>
                            <a:ext uri="{909E8E84-426E-40DD-AFC4-6F175D3DCCD1}">
                              <a14:hiddenFill xmlns:a14="http://schemas.microsoft.com/office/drawing/2010/main">
                                <a:noFill/>
                              </a14:hiddenFill>
                            </a:ext>
                          </a:extLst>
                        </wps:spPr>
                        <wps:bodyPr/>
                      </wps:wsp>
                      <wps:wsp>
                        <wps:cNvPr id="581" name="Text Box 517"/>
                        <wps:cNvSpPr txBox="1">
                          <a:spLocks noChangeArrowheads="1"/>
                        </wps:cNvSpPr>
                        <wps:spPr bwMode="auto">
                          <a:xfrm>
                            <a:off x="6728" y="-276"/>
                            <a:ext cx="3341" cy="2756"/>
                          </a:xfrm>
                          <a:prstGeom prst="rect">
                            <a:avLst/>
                          </a:prstGeom>
                          <a:noFill/>
                          <a:ln w="335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2DAAA92" w14:textId="77777777" w:rsidR="003162A5" w:rsidRDefault="003162A5">
                              <w:pPr>
                                <w:spacing w:before="32" w:line="196" w:lineRule="auto"/>
                                <w:ind w:left="2347" w:right="74"/>
                                <w:jc w:val="right"/>
                                <w:rPr>
                                  <w:rFonts w:ascii="Arial"/>
                                  <w:b/>
                                  <w:sz w:val="9"/>
                                </w:rPr>
                              </w:pPr>
                              <w:r>
                                <w:rPr>
                                  <w:rFonts w:ascii="Arial"/>
                                  <w:b/>
                                  <w:sz w:val="9"/>
                                </w:rPr>
                                <w:t>CTL1</w:t>
                              </w:r>
                              <w:r>
                                <w:rPr>
                                  <w:rFonts w:ascii="Arial"/>
                                  <w:b/>
                                  <w:spacing w:val="-6"/>
                                  <w:sz w:val="9"/>
                                </w:rPr>
                                <w:t xml:space="preserve"> </w:t>
                              </w:r>
                              <w:r>
                                <w:rPr>
                                  <w:rFonts w:ascii="Arial"/>
                                  <w:b/>
                                  <w:sz w:val="9"/>
                                </w:rPr>
                                <w:t>CD14</w:t>
                              </w:r>
                              <w:r>
                                <w:rPr>
                                  <w:rFonts w:ascii="Arial"/>
                                  <w:b/>
                                  <w:spacing w:val="-5"/>
                                  <w:sz w:val="9"/>
                                </w:rPr>
                                <w:t xml:space="preserve"> </w:t>
                              </w:r>
                              <w:r>
                                <w:rPr>
                                  <w:rFonts w:ascii="Arial"/>
                                  <w:b/>
                                  <w:sz w:val="9"/>
                                </w:rPr>
                                <w:t>fresh</w:t>
                              </w:r>
                              <w:r>
                                <w:rPr>
                                  <w:rFonts w:ascii="Arial"/>
                                  <w:b/>
                                  <w:w w:val="98"/>
                                  <w:sz w:val="9"/>
                                </w:rPr>
                                <w:t xml:space="preserve"> </w:t>
                              </w:r>
                              <w:r>
                                <w:rPr>
                                  <w:rFonts w:ascii="Arial"/>
                                  <w:b/>
                                  <w:sz w:val="9"/>
                                </w:rPr>
                                <w:t>CTL2 CD14</w:t>
                              </w:r>
                              <w:r>
                                <w:rPr>
                                  <w:rFonts w:ascii="Arial"/>
                                  <w:b/>
                                  <w:spacing w:val="-11"/>
                                  <w:sz w:val="9"/>
                                </w:rPr>
                                <w:t xml:space="preserve"> </w:t>
                              </w:r>
                              <w:r>
                                <w:rPr>
                                  <w:rFonts w:ascii="Arial"/>
                                  <w:b/>
                                  <w:sz w:val="9"/>
                                </w:rPr>
                                <w:t>fresh</w:t>
                              </w:r>
                            </w:p>
                            <w:p w14:paraId="39CE5744" w14:textId="77777777" w:rsidR="003162A5" w:rsidRDefault="003162A5">
                              <w:pPr>
                                <w:tabs>
                                  <w:tab w:val="left" w:pos="2542"/>
                                </w:tabs>
                                <w:spacing w:before="1" w:line="196" w:lineRule="auto"/>
                                <w:ind w:left="2542" w:right="26" w:hanging="653"/>
                                <w:rPr>
                                  <w:rFonts w:ascii="Arial"/>
                                  <w:b/>
                                  <w:sz w:val="9"/>
                                </w:rPr>
                              </w:pPr>
                              <w:r>
                                <w:rPr>
                                  <w:rFonts w:ascii="Arial"/>
                                  <w:b/>
                                  <w:w w:val="98"/>
                                  <w:sz w:val="9"/>
                                  <w:u w:val="single" w:color="FF0000"/>
                                </w:rPr>
                                <w:t xml:space="preserve"> </w:t>
                              </w:r>
                              <w:r>
                                <w:rPr>
                                  <w:rFonts w:ascii="Arial"/>
                                  <w:b/>
                                  <w:sz w:val="9"/>
                                  <w:u w:val="single" w:color="FF0000"/>
                                </w:rPr>
                                <w:t xml:space="preserve">      </w:t>
                              </w:r>
                              <w:r>
                                <w:rPr>
                                  <w:rFonts w:ascii="Arial"/>
                                  <w:b/>
                                  <w:spacing w:val="-8"/>
                                  <w:sz w:val="9"/>
                                  <w:u w:val="single" w:color="FF0000"/>
                                </w:rPr>
                                <w:t xml:space="preserve"> </w:t>
                              </w:r>
                              <w:r>
                                <w:rPr>
                                  <w:rFonts w:ascii="Arial"/>
                                  <w:b/>
                                  <w:sz w:val="9"/>
                                </w:rPr>
                                <w:tab/>
                                <w:t>CTL3 CD14 resh CTL1 CD14</w:t>
                              </w:r>
                              <w:r>
                                <w:rPr>
                                  <w:rFonts w:ascii="Arial"/>
                                  <w:b/>
                                  <w:spacing w:val="-12"/>
                                  <w:sz w:val="9"/>
                                </w:rPr>
                                <w:t xml:space="preserve"> </w:t>
                              </w:r>
                              <w:r>
                                <w:rPr>
                                  <w:rFonts w:ascii="Arial"/>
                                  <w:b/>
                                  <w:sz w:val="9"/>
                                </w:rPr>
                                <w:t>frozen CTL2 CD14</w:t>
                              </w:r>
                              <w:r>
                                <w:rPr>
                                  <w:rFonts w:ascii="Arial"/>
                                  <w:b/>
                                  <w:spacing w:val="-12"/>
                                  <w:sz w:val="9"/>
                                </w:rPr>
                                <w:t xml:space="preserve"> </w:t>
                              </w:r>
                              <w:r>
                                <w:rPr>
                                  <w:rFonts w:ascii="Arial"/>
                                  <w:b/>
                                  <w:sz w:val="9"/>
                                </w:rPr>
                                <w:t>frozen CTL3 CD14</w:t>
                              </w:r>
                              <w:r>
                                <w:rPr>
                                  <w:rFonts w:ascii="Arial"/>
                                  <w:b/>
                                  <w:spacing w:val="-12"/>
                                  <w:sz w:val="9"/>
                                </w:rPr>
                                <w:t xml:space="preserve"> </w:t>
                              </w:r>
                              <w:r>
                                <w:rPr>
                                  <w:rFonts w:ascii="Arial"/>
                                  <w:b/>
                                  <w:sz w:val="9"/>
                                </w:rPr>
                                <w:t>frozen CTL1 CD14 fixed CTL2 CD14 fixed CTL3 CD14</w:t>
                              </w:r>
                              <w:r>
                                <w:rPr>
                                  <w:rFonts w:ascii="Arial"/>
                                  <w:b/>
                                  <w:spacing w:val="-7"/>
                                  <w:sz w:val="9"/>
                                </w:rPr>
                                <w:t xml:space="preserve"> </w:t>
                              </w:r>
                              <w:r>
                                <w:rPr>
                                  <w:rFonts w:ascii="Arial"/>
                                  <w:b/>
                                  <w:sz w:val="9"/>
                                </w:rPr>
                                <w:t>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287988" id="Group 516" o:spid="_x0000_s1872" style="position:absolute;left:0;text-align:left;margin-left:336.3pt;margin-top:-13.9pt;width:167.3pt;height:138.05pt;z-index:-251559936;mso-position-horizontal-relative:page;mso-position-vertical-relative:text" coordorigin="6726,-278" coordsize="3346,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">
                <v:shape id="Picture 529" o:spid="_x0000_s1873" type="#_x0000_t75" style="position:absolute;left:8498;top:-160;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">
                  <v:imagedata r:id="rId124" o:title=""/>
                </v:shape>
                <v:shape id="Picture 528" o:spid="_x0000_s1874" type="#_x0000_t75" style="position:absolute;left:8079;top:-175;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">
                  <v:imagedata r:id="rId126" o:title=""/>
                </v:shape>
                <v:line id="Line 527" o:spid="_x0000_s1875" style="position:absolute;visibility:visible;mso-wrap-style:square" from="8104,-10" to="86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" strokecolor="red" strokeweight=".19997mm"/>
                <v:line id="Line 526" o:spid="_x0000_s1876" style="position:absolute;visibility:visible;mso-wrap-style:square" from="7945,-11" to="810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" strokecolor="red" strokeweight=".19997mm"/>
                <v:shape id="Freeform 525" o:spid="_x0000_s1877" style="position:absolute;left:8149;top:-162;width:117;height:156;visibility:visible;mso-wrap-style:square;v-text-anchor:top" coordsize="1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" path="m29,l62,5,90,22r19,24l116,76r-6,31l91,131,64,148r-34,7l20,155,10,153,,150e" filled="f" strokecolor="red" strokeweight=".19997mm">
                  <v:path arrowok="t" o:connecttype="custom" o:connectlocs="29,-161;62,-156;90,-139;109,-115;116,-85;110,-54;91,-30;64,-13;30,-6;20,-6;10,-8;0,-11" o:connectangles="0,0,0,0,0,0,0,0,0,0,0,0"/>
                </v:shape>
                <v:shape id="Freeform 524" o:spid="_x0000_s1878" style="position:absolute;left:8077;top:-169;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" path="m88,159l54,153,26,136,7,111,,80,7,49,25,24,53,7,87,,97,r10,2l117,5e" filled="f" strokecolor="red" strokeweight=".19997mm">
                  <v:path arrowok="t" o:connecttype="custom" o:connectlocs="88,-10;54,-16;26,-33;7,-58;0,-89;7,-120;25,-145;53,-162;87,-169;97,-169;107,-167;117,-164" o:connectangles="0,0,0,0,0,0,0,0,0,0,0,0"/>
                </v:shape>
                <v:shape id="Freeform 523" o:spid="_x0000_s1879" style="position:absolute;left:8568;top:-154;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" path="m30,l64,6,91,23r19,25l117,79r-6,31l92,135,65,152r-34,7l21,159,10,157,,154e" filled="f" strokecolor="red" strokeweight=".19997mm">
                  <v:path arrowok="t" o:connecttype="custom" o:connectlocs="30,-154;64,-148;91,-131;110,-106;117,-75;111,-44;92,-19;65,-2;31,5;21,5;10,3;0,0" o:connectangles="0,0,0,0,0,0,0,0,0,0,0,0"/>
                </v:shape>
                <v:shape id="Freeform 522" o:spid="_x0000_s1880" style="position:absolute;left:8496;top:-158;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" path="m87,159l53,153,25,136,7,111,,80,6,49,24,24,52,7,86,,96,r11,2l117,5e" filled="f" strokecolor="red" strokeweight=".19997mm">
                  <v:path arrowok="t" o:connecttype="custom" o:connectlocs="87,1;53,-5;25,-22;7,-47;0,-78;6,-109;24,-134;52,-151;86,-158;96,-158;107,-156;117,-153" o:connectangles="0,0,0,0,0,0,0,0,0,0,0,0"/>
                </v:shape>
                <v:line id="Line 521" o:spid="_x0000_s1881" style="position:absolute;visibility:visible;mso-wrap-style:square" from="8104,-150" to="822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" strokecolor="red" strokeweight=".06664mm"/>
                <v:line id="Line 520" o:spid="_x0000_s1882" style="position:absolute;visibility:visible;mso-wrap-style:square" from="8229,-150" to="822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" strokecolor="red" strokeweight=".06664mm"/>
                <v:line id="Line 519" o:spid="_x0000_s1883" style="position:absolute;visibility:visible;mso-wrap-style:square" from="8531,-135" to="86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" strokecolor="red" strokeweight=".06664mm"/>
                <v:line id="Line 518" o:spid="_x0000_s1884" style="position:absolute;visibility:visible;mso-wrap-style:square" from="8656,-135" to="86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" strokecolor="red" strokeweight=".06664mm"/>
                <v:shape id="Text Box 517" o:spid="_x0000_s1885" type="#_x0000_t202" style="position:absolute;left:6728;top:-276;width:334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" filled="f" strokecolor="#333" strokeweight=".09319mm">
                  <v:textbox inset="0,0,0,0">
                    <w:txbxContent>
                      <w:p w14:paraId="22DAAA92" w14:textId="77777777" w:rsidR="003162A5" w:rsidRDefault="003162A5">
                        <w:pPr>
                          <w:spacing w:before="32" w:line="196" w:lineRule="auto"/>
                          <w:ind w:left="2347" w:right="74"/>
                          <w:jc w:val="right"/>
                          <w:rPr>
                            <w:rFonts w:ascii="Arial"/>
                            <w:b/>
                            <w:sz w:val="9"/>
                          </w:rPr>
                        </w:pPr>
                        <w:r>
                          <w:rPr>
                            <w:rFonts w:ascii="Arial"/>
                            <w:b/>
                            <w:sz w:val="9"/>
                          </w:rPr>
                          <w:t>CTL1</w:t>
                        </w:r>
                        <w:r>
                          <w:rPr>
                            <w:rFonts w:ascii="Arial"/>
                            <w:b/>
                            <w:spacing w:val="-6"/>
                            <w:sz w:val="9"/>
                          </w:rPr>
                          <w:t xml:space="preserve"> </w:t>
                        </w:r>
                        <w:r>
                          <w:rPr>
                            <w:rFonts w:ascii="Arial"/>
                            <w:b/>
                            <w:sz w:val="9"/>
                          </w:rPr>
                          <w:t>CD14</w:t>
                        </w:r>
                        <w:r>
                          <w:rPr>
                            <w:rFonts w:ascii="Arial"/>
                            <w:b/>
                            <w:spacing w:val="-5"/>
                            <w:sz w:val="9"/>
                          </w:rPr>
                          <w:t xml:space="preserve"> </w:t>
                        </w:r>
                        <w:r>
                          <w:rPr>
                            <w:rFonts w:ascii="Arial"/>
                            <w:b/>
                            <w:sz w:val="9"/>
                          </w:rPr>
                          <w:t>fresh</w:t>
                        </w:r>
                        <w:r>
                          <w:rPr>
                            <w:rFonts w:ascii="Arial"/>
                            <w:b/>
                            <w:w w:val="98"/>
                            <w:sz w:val="9"/>
                          </w:rPr>
                          <w:t xml:space="preserve"> </w:t>
                        </w:r>
                        <w:r>
                          <w:rPr>
                            <w:rFonts w:ascii="Arial"/>
                            <w:b/>
                            <w:sz w:val="9"/>
                          </w:rPr>
                          <w:t>CTL2 CD14</w:t>
                        </w:r>
                        <w:r>
                          <w:rPr>
                            <w:rFonts w:ascii="Arial"/>
                            <w:b/>
                            <w:spacing w:val="-11"/>
                            <w:sz w:val="9"/>
                          </w:rPr>
                          <w:t xml:space="preserve"> </w:t>
                        </w:r>
                        <w:r>
                          <w:rPr>
                            <w:rFonts w:ascii="Arial"/>
                            <w:b/>
                            <w:sz w:val="9"/>
                          </w:rPr>
                          <w:t>fresh</w:t>
                        </w:r>
                      </w:p>
                      <w:p w14:paraId="39CE5744" w14:textId="77777777" w:rsidR="003162A5" w:rsidRDefault="003162A5">
                        <w:pPr>
                          <w:tabs>
                            <w:tab w:val="left" w:pos="2542"/>
                          </w:tabs>
                          <w:spacing w:before="1" w:line="196" w:lineRule="auto"/>
                          <w:ind w:left="2542" w:right="26" w:hanging="653"/>
                          <w:rPr>
                            <w:rFonts w:ascii="Arial"/>
                            <w:b/>
                            <w:sz w:val="9"/>
                          </w:rPr>
                        </w:pPr>
                        <w:r>
                          <w:rPr>
                            <w:rFonts w:ascii="Arial"/>
                            <w:b/>
                            <w:w w:val="98"/>
                            <w:sz w:val="9"/>
                            <w:u w:val="single" w:color="FF0000"/>
                          </w:rPr>
                          <w:t xml:space="preserve"> </w:t>
                        </w:r>
                        <w:r>
                          <w:rPr>
                            <w:rFonts w:ascii="Arial"/>
                            <w:b/>
                            <w:sz w:val="9"/>
                            <w:u w:val="single" w:color="FF0000"/>
                          </w:rPr>
                          <w:t xml:space="preserve">      </w:t>
                        </w:r>
                        <w:r>
                          <w:rPr>
                            <w:rFonts w:ascii="Arial"/>
                            <w:b/>
                            <w:spacing w:val="-8"/>
                            <w:sz w:val="9"/>
                            <w:u w:val="single" w:color="FF0000"/>
                          </w:rPr>
                          <w:t xml:space="preserve"> </w:t>
                        </w:r>
                        <w:r>
                          <w:rPr>
                            <w:rFonts w:ascii="Arial"/>
                            <w:b/>
                            <w:sz w:val="9"/>
                          </w:rPr>
                          <w:tab/>
                          <w:t>CTL3 CD14 resh CTL1 CD14</w:t>
                        </w:r>
                        <w:r>
                          <w:rPr>
                            <w:rFonts w:ascii="Arial"/>
                            <w:b/>
                            <w:spacing w:val="-12"/>
                            <w:sz w:val="9"/>
                          </w:rPr>
                          <w:t xml:space="preserve"> </w:t>
                        </w:r>
                        <w:r>
                          <w:rPr>
                            <w:rFonts w:ascii="Arial"/>
                            <w:b/>
                            <w:sz w:val="9"/>
                          </w:rPr>
                          <w:t>frozen CTL2 CD14</w:t>
                        </w:r>
                        <w:r>
                          <w:rPr>
                            <w:rFonts w:ascii="Arial"/>
                            <w:b/>
                            <w:spacing w:val="-12"/>
                            <w:sz w:val="9"/>
                          </w:rPr>
                          <w:t xml:space="preserve"> </w:t>
                        </w:r>
                        <w:r>
                          <w:rPr>
                            <w:rFonts w:ascii="Arial"/>
                            <w:b/>
                            <w:sz w:val="9"/>
                          </w:rPr>
                          <w:t>frozen CTL3 CD14</w:t>
                        </w:r>
                        <w:r>
                          <w:rPr>
                            <w:rFonts w:ascii="Arial"/>
                            <w:b/>
                            <w:spacing w:val="-12"/>
                            <w:sz w:val="9"/>
                          </w:rPr>
                          <w:t xml:space="preserve"> </w:t>
                        </w:r>
                        <w:r>
                          <w:rPr>
                            <w:rFonts w:ascii="Arial"/>
                            <w:b/>
                            <w:sz w:val="9"/>
                          </w:rPr>
                          <w:t>frozen CTL1 CD14 fixed CTL2 CD14 fixed CTL3 CD14</w:t>
                        </w:r>
                        <w:r>
                          <w:rPr>
                            <w:rFonts w:ascii="Arial"/>
                            <w:b/>
                            <w:spacing w:val="-7"/>
                            <w:sz w:val="9"/>
                          </w:rPr>
                          <w:t xml:space="preserve"> </w:t>
                        </w:r>
                        <w:r>
                          <w:rPr>
                            <w:rFonts w:ascii="Arial"/>
                            <w:b/>
                            <w:sz w:val="9"/>
                          </w:rPr>
                          <w:t>fixed</w:t>
                        </w:r>
                      </w:p>
                    </w:txbxContent>
                  </v:textbox>
                </v:shape>
                <w10:wrap anchorx="page"/>
              </v:group>
            </w:pict>
          </mc:Fallback>
        </mc:AlternateContent>
      </w:r>
      <w:r w:rsidR="00372F18">
        <w:rPr>
          <w:rFonts w:ascii="Arial"/>
          <w:color w:val="4D4D4D"/>
          <w:sz w:val="7"/>
        </w:rPr>
        <w:t>55</w:t>
      </w:r>
    </w:p>
    <w:p w14:paraId="09F6C02E" w14:textId="77777777" w:rsidR="0065693B" w:rsidRDefault="0065693B">
      <w:pPr>
        <w:pStyle w:val="BodyText"/>
        <w:spacing w:before="4"/>
        <w:rPr>
          <w:rFonts w:ascii="Arial"/>
          <w:sz w:val="5"/>
        </w:rPr>
      </w:pPr>
    </w:p>
    <w:p w14:paraId="5A3762AD" w14:textId="57571DEF"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12203A61" wp14:editId="600C6A4E">
                <wp:extent cx="43815" cy="3810"/>
                <wp:effectExtent l="10795" t="4445" r="12065" b="10795"/>
                <wp:docPr id="566"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67" name="Line 515"/>
                        <wps:cNvCnPr>
                          <a:cxnSpLocks noChangeShapeType="1"/>
                        </wps:cNvCnPr>
                        <wps:spPr bwMode="auto">
                          <a:xfrm>
                            <a:off x="0" y="3"/>
                            <a:ext cx="68" cy="0"/>
                          </a:xfrm>
                          <a:prstGeom prst="line">
                            <a:avLst/>
                          </a:prstGeom>
                          <a:noFill/>
                          <a:ln w="3355">
                            <a:solidFill>
                              <a:srgbClr val="436DED"/>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9B3011" id="Group 514"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">
                <v:line id="Line 515"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" strokecolor="#436ded" strokeweight=".09319mm"/>
                <w10:anchorlock/>
              </v:group>
            </w:pict>
          </mc:Fallback>
        </mc:AlternateContent>
      </w:r>
    </w:p>
    <w:p w14:paraId="19D16902" w14:textId="77777777" w:rsidR="0065693B" w:rsidRDefault="0065693B">
      <w:pPr>
        <w:pStyle w:val="BodyText"/>
        <w:spacing w:before="8"/>
        <w:rPr>
          <w:rFonts w:ascii="Arial"/>
          <w:sz w:val="5"/>
        </w:rPr>
      </w:pPr>
    </w:p>
    <w:p w14:paraId="11B62342" w14:textId="764C2DB7"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4A84DA9E" wp14:editId="62D090B4">
                <wp:extent cx="43815" cy="3810"/>
                <wp:effectExtent l="10795" t="10795" r="12065" b="4445"/>
                <wp:docPr id="564"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65" name="Line 513"/>
                        <wps:cNvCnPr>
                          <a:cxnSpLocks noChangeShapeType="1"/>
                        </wps:cNvCnPr>
                        <wps:spPr bwMode="auto">
                          <a:xfrm>
                            <a:off x="0" y="3"/>
                            <a:ext cx="68" cy="0"/>
                          </a:xfrm>
                          <a:prstGeom prst="line">
                            <a:avLst/>
                          </a:prstGeom>
                          <a:noFill/>
                          <a:ln w="3355">
                            <a:solidFill>
                              <a:srgbClr val="4776F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EE027F" id="Group 512"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">
                <v:line id="Line 513"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" strokecolor="#4776ff" strokeweight=".09319mm"/>
                <w10:anchorlock/>
              </v:group>
            </w:pict>
          </mc:Fallback>
        </mc:AlternateContent>
      </w:r>
    </w:p>
    <w:p w14:paraId="137350EE" w14:textId="77777777" w:rsidR="0065693B" w:rsidRDefault="00372F18">
      <w:pPr>
        <w:ind w:left="552"/>
        <w:rPr>
          <w:rFonts w:ascii="Arial"/>
          <w:sz w:val="7"/>
        </w:rPr>
      </w:pPr>
      <w:r>
        <w:rPr>
          <w:rFonts w:ascii="Arial"/>
          <w:color w:val="4D4D4D"/>
          <w:sz w:val="7"/>
        </w:rPr>
        <w:t>50</w:t>
      </w:r>
    </w:p>
    <w:p w14:paraId="49F4658B" w14:textId="37D18AE9"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22B7130A" wp14:editId="477D9532">
                <wp:extent cx="43815" cy="3810"/>
                <wp:effectExtent l="10795" t="8255" r="12065" b="6985"/>
                <wp:docPr id="562"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63" name="Line 511"/>
                        <wps:cNvCnPr>
                          <a:cxnSpLocks noChangeShapeType="1"/>
                        </wps:cNvCnPr>
                        <wps:spPr bwMode="auto">
                          <a:xfrm>
                            <a:off x="0" y="3"/>
                            <a:ext cx="68" cy="0"/>
                          </a:xfrm>
                          <a:prstGeom prst="line">
                            <a:avLst/>
                          </a:prstGeom>
                          <a:noFill/>
                          <a:ln w="3355">
                            <a:solidFill>
                              <a:srgbClr val="8A0000"/>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C4A2A21" id="Group 510"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">
                <v:line id="Line 511"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" strokecolor="#8a0000" strokeweight=".09319mm">
                  <v:stroke dashstyle="dash"/>
                </v:line>
                <w10:anchorlock/>
              </v:group>
            </w:pict>
          </mc:Fallback>
        </mc:AlternateContent>
      </w:r>
    </w:p>
    <w:p w14:paraId="3FE87058" w14:textId="77777777" w:rsidR="0065693B" w:rsidRDefault="0065693B">
      <w:pPr>
        <w:pStyle w:val="BodyText"/>
        <w:spacing w:before="8"/>
        <w:rPr>
          <w:rFonts w:ascii="Arial"/>
          <w:sz w:val="7"/>
        </w:rPr>
      </w:pPr>
    </w:p>
    <w:p w14:paraId="532ABA8E" w14:textId="725E7B9C"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23D8271A" wp14:editId="4237D11F">
                <wp:extent cx="43815" cy="3810"/>
                <wp:effectExtent l="10795" t="10160" r="12065" b="5080"/>
                <wp:docPr id="560" name="Group 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61" name="Line 509"/>
                        <wps:cNvCnPr>
                          <a:cxnSpLocks noChangeShapeType="1"/>
                        </wps:cNvCnPr>
                        <wps:spPr bwMode="auto">
                          <a:xfrm>
                            <a:off x="0" y="3"/>
                            <a:ext cx="68" cy="0"/>
                          </a:xfrm>
                          <a:prstGeom prst="line">
                            <a:avLst/>
                          </a:prstGeom>
                          <a:noFill/>
                          <a:ln w="3355">
                            <a:solidFill>
                              <a:srgbClr val="CD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763D1A" id="Group 508"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">
                <v:line id="Line 509"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" strokecolor="#cd0000" strokeweight=".09319mm"/>
                <w10:anchorlock/>
              </v:group>
            </w:pict>
          </mc:Fallback>
        </mc:AlternateContent>
      </w:r>
    </w:p>
    <w:p w14:paraId="2943CA94" w14:textId="12EC8BF4" w:rsidR="0065693B" w:rsidRDefault="00B8797A">
      <w:pPr>
        <w:ind w:left="552"/>
        <w:rPr>
          <w:rFonts w:ascii="Arial"/>
          <w:sz w:val="7"/>
        </w:rPr>
      </w:pPr>
      <w:r>
        <w:rPr>
          <w:noProof/>
        </w:rPr>
        <mc:AlternateContent>
          <mc:Choice Requires="wps">
            <w:drawing>
              <wp:anchor distT="0" distB="0" distL="114300" distR="114300" simplePos="0" relativeHeight="251623424" behindDoc="0" locked="0" layoutInCell="1" allowOverlap="1" wp14:anchorId="3660E065" wp14:editId="0F1E27E1">
                <wp:simplePos x="0" y="0"/>
                <wp:positionH relativeFrom="page">
                  <wp:posOffset>4264025</wp:posOffset>
                </wp:positionH>
                <wp:positionV relativeFrom="paragraph">
                  <wp:posOffset>31750</wp:posOffset>
                </wp:positionV>
                <wp:extent cx="8890" cy="0"/>
                <wp:effectExtent l="6350" t="6350" r="13335" b="12700"/>
                <wp:wrapNone/>
                <wp:docPr id="559" name="Lin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FCE12" id="Line 507" o:spid="_x0000_s1026" style="position:absolute;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aiFAIAACkEAAAOAAAAZHJzL2Uyb0RvYy54bWysU8GO2jAQvVfqP1i+QxIg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" strokecolor="#333" strokeweight=".09319mm">
                <w10:wrap anchorx="page"/>
              </v:line>
            </w:pict>
          </mc:Fallback>
        </mc:AlternateContent>
      </w:r>
      <w:r>
        <w:rPr>
          <w:noProof/>
        </w:rPr>
        <mc:AlternateContent>
          <mc:Choice Requires="wps">
            <w:drawing>
              <wp:anchor distT="0" distB="0" distL="114300" distR="114300" simplePos="0" relativeHeight="251624448" behindDoc="0" locked="0" layoutInCell="1" allowOverlap="1" wp14:anchorId="3D8D5543" wp14:editId="2E162794">
                <wp:simplePos x="0" y="0"/>
                <wp:positionH relativeFrom="page">
                  <wp:posOffset>4264025</wp:posOffset>
                </wp:positionH>
                <wp:positionV relativeFrom="paragraph">
                  <wp:posOffset>-100965</wp:posOffset>
                </wp:positionV>
                <wp:extent cx="8890" cy="0"/>
                <wp:effectExtent l="6350" t="6985" r="13335" b="12065"/>
                <wp:wrapNone/>
                <wp:docPr id="558" name="Lin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47623" id="Line 506" o:spid="_x0000_s1026" style="position:absolute;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7.95pt" to="336.4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0mj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" strokecolor="#333" strokeweight=".09319mm">
                <w10:wrap anchorx="page"/>
              </v:line>
            </w:pict>
          </mc:Fallback>
        </mc:AlternateContent>
      </w:r>
      <w:r w:rsidR="00372F18">
        <w:rPr>
          <w:rFonts w:ascii="Arial"/>
          <w:color w:val="4D4D4D"/>
          <w:sz w:val="7"/>
        </w:rPr>
        <w:t>45</w:t>
      </w:r>
    </w:p>
    <w:p w14:paraId="28BF664F" w14:textId="03B0A3C6" w:rsidR="0065693B" w:rsidRDefault="00B8797A">
      <w:pPr>
        <w:pStyle w:val="BodyText"/>
        <w:spacing w:line="20" w:lineRule="exact"/>
        <w:ind w:left="3089"/>
        <w:rPr>
          <w:rFonts w:ascii="Arial"/>
          <w:sz w:val="2"/>
        </w:rPr>
      </w:pPr>
      <w:r>
        <w:rPr>
          <w:rFonts w:ascii="Arial"/>
          <w:noProof/>
          <w:sz w:val="2"/>
        </w:rPr>
        <mc:AlternateContent>
          <mc:Choice Requires="wpg">
            <w:drawing>
              <wp:inline distT="0" distB="0" distL="0" distR="0" wp14:anchorId="6FEC7C42" wp14:editId="67D579DB">
                <wp:extent cx="43815" cy="3810"/>
                <wp:effectExtent l="10795" t="7620" r="12065" b="7620"/>
                <wp:docPr id="556"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557" name="Line 505"/>
                        <wps:cNvCnPr>
                          <a:cxnSpLocks noChangeShapeType="1"/>
                        </wps:cNvCnPr>
                        <wps:spPr bwMode="auto">
                          <a:xfrm>
                            <a:off x="0" y="3"/>
                            <a:ext cx="68" cy="0"/>
                          </a:xfrm>
                          <a:prstGeom prst="line">
                            <a:avLst/>
                          </a:prstGeom>
                          <a:noFill/>
                          <a:ln w="3355">
                            <a:solidFill>
                              <a:srgbClr val="ED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03664E6" id="Group 504"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">
                <v:line id="Line 505"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" strokecolor="#ed0000" strokeweight=".09319mm"/>
                <w10:anchorlock/>
              </v:group>
            </w:pict>
          </mc:Fallback>
        </mc:AlternateContent>
      </w:r>
    </w:p>
    <w:p w14:paraId="51C4B6AC" w14:textId="77777777" w:rsidR="0065693B" w:rsidRDefault="0065693B">
      <w:pPr>
        <w:pStyle w:val="BodyText"/>
        <w:spacing w:before="4"/>
        <w:rPr>
          <w:rFonts w:ascii="Arial"/>
          <w:sz w:val="9"/>
        </w:rPr>
      </w:pPr>
    </w:p>
    <w:p w14:paraId="02A0B363" w14:textId="355F473F" w:rsidR="0065693B" w:rsidRDefault="00B8797A">
      <w:pPr>
        <w:ind w:left="552"/>
        <w:rPr>
          <w:rFonts w:ascii="Arial"/>
          <w:sz w:val="7"/>
        </w:rPr>
      </w:pPr>
      <w:r>
        <w:rPr>
          <w:noProof/>
        </w:rPr>
        <mc:AlternateContent>
          <mc:Choice Requires="wps">
            <w:drawing>
              <wp:anchor distT="0" distB="0" distL="114300" distR="114300" simplePos="0" relativeHeight="251622400" behindDoc="0" locked="0" layoutInCell="1" allowOverlap="1" wp14:anchorId="5E67E696" wp14:editId="642332C3">
                <wp:simplePos x="0" y="0"/>
                <wp:positionH relativeFrom="page">
                  <wp:posOffset>4264025</wp:posOffset>
                </wp:positionH>
                <wp:positionV relativeFrom="paragraph">
                  <wp:posOffset>31750</wp:posOffset>
                </wp:positionV>
                <wp:extent cx="8890" cy="0"/>
                <wp:effectExtent l="6350" t="5080" r="13335" b="13970"/>
                <wp:wrapNone/>
                <wp:docPr id="555" name="Lin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6CA01" id="Line 503" o:spid="_x0000_s1026" style="position:absolute;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" strokecolor="#333" strokeweight=".09319mm">
                <w10:wrap anchorx="page"/>
              </v:line>
            </w:pict>
          </mc:Fallback>
        </mc:AlternateContent>
      </w:r>
      <w:r w:rsidR="00372F18">
        <w:rPr>
          <w:rFonts w:ascii="Arial"/>
          <w:color w:val="4D4D4D"/>
          <w:sz w:val="7"/>
        </w:rPr>
        <w:t>40</w:t>
      </w:r>
    </w:p>
    <w:p w14:paraId="6A0E9AB4" w14:textId="77777777" w:rsidR="0065693B" w:rsidRDefault="0065693B">
      <w:pPr>
        <w:pStyle w:val="BodyText"/>
        <w:spacing w:before="2"/>
        <w:rPr>
          <w:rFonts w:ascii="Arial"/>
          <w:sz w:val="11"/>
        </w:rPr>
      </w:pPr>
    </w:p>
    <w:p w14:paraId="4D51DF02" w14:textId="5897D3C2" w:rsidR="0065693B" w:rsidRDefault="00372F18">
      <w:pPr>
        <w:ind w:left="552"/>
        <w:rPr>
          <w:rFonts w:ascii="Arial"/>
          <w:sz w:val="7"/>
        </w:rPr>
      </w:pPr>
      <w:r>
        <w:rPr>
          <w:noProof/>
        </w:rPr>
        <w:drawing>
          <wp:anchor distT="0" distB="0" distL="0" distR="0" simplePos="0" relativeHeight="251406336" behindDoc="1" locked="0" layoutInCell="1" allowOverlap="1" wp14:anchorId="6801B755" wp14:editId="3ABD4A63">
            <wp:simplePos x="0" y="0"/>
            <wp:positionH relativeFrom="page">
              <wp:posOffset>4367353</wp:posOffset>
            </wp:positionH>
            <wp:positionV relativeFrom="paragraph">
              <wp:posOffset>-17200</wp:posOffset>
            </wp:positionV>
            <wp:extent cx="1931560" cy="959369"/>
            <wp:effectExtent l="0" t="0" r="0" b="0"/>
            <wp:wrapNone/>
            <wp:docPr id="7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4.png"/>
                    <pic:cNvPicPr/>
                  </pic:nvPicPr>
                  <pic:blipFill>
                    <a:blip r:embed="rId127" cstate="print"/>
                    <a:stretch>
                      <a:fillRect/>
                    </a:stretch>
                  </pic:blipFill>
                  <pic:spPr>
                    <a:xfrm>
                      <a:off x="0" y="0"/>
                      <a:ext cx="1931560" cy="959369"/>
                    </a:xfrm>
                    <a:prstGeom prst="rect">
                      <a:avLst/>
                    </a:prstGeom>
                  </pic:spPr>
                </pic:pic>
              </a:graphicData>
            </a:graphic>
          </wp:anchor>
        </w:drawing>
      </w:r>
      <w:r w:rsidR="00B8797A">
        <w:rPr>
          <w:noProof/>
        </w:rPr>
        <mc:AlternateContent>
          <mc:Choice Requires="wps">
            <w:drawing>
              <wp:anchor distT="0" distB="0" distL="114300" distR="114300" simplePos="0" relativeHeight="251621376" behindDoc="0" locked="0" layoutInCell="1" allowOverlap="1" wp14:anchorId="47E12C6F" wp14:editId="3B020C1F">
                <wp:simplePos x="0" y="0"/>
                <wp:positionH relativeFrom="page">
                  <wp:posOffset>4264025</wp:posOffset>
                </wp:positionH>
                <wp:positionV relativeFrom="paragraph">
                  <wp:posOffset>31750</wp:posOffset>
                </wp:positionV>
                <wp:extent cx="8890" cy="0"/>
                <wp:effectExtent l="6350" t="13970" r="13335" b="5080"/>
                <wp:wrapNone/>
                <wp:docPr id="554" name="Lin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A53036" id="Line 502" o:spid="_x0000_s1026" style="position:absolute;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ZUU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" strokecolor="#333" strokeweight=".09319mm">
                <w10:wrap anchorx="page"/>
              </v:line>
            </w:pict>
          </mc:Fallback>
        </mc:AlternateContent>
      </w:r>
      <w:r w:rsidR="00B8797A">
        <w:rPr>
          <w:noProof/>
        </w:rPr>
        <mc:AlternateContent>
          <mc:Choice Requires="wps">
            <w:drawing>
              <wp:anchor distT="0" distB="0" distL="114300" distR="114300" simplePos="0" relativeHeight="251643904" behindDoc="0" locked="0" layoutInCell="1" allowOverlap="1" wp14:anchorId="2472873A" wp14:editId="670C8BBB">
                <wp:simplePos x="0" y="0"/>
                <wp:positionH relativeFrom="page">
                  <wp:posOffset>4098925</wp:posOffset>
                </wp:positionH>
                <wp:positionV relativeFrom="paragraph">
                  <wp:posOffset>-33020</wp:posOffset>
                </wp:positionV>
                <wp:extent cx="95885" cy="371475"/>
                <wp:effectExtent l="3175" t="0" r="0" b="3175"/>
                <wp:wrapNone/>
                <wp:docPr id="553" name="Text 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2116B" w14:textId="77777777" w:rsidR="003162A5" w:rsidRDefault="003162A5">
                            <w:pPr>
                              <w:spacing w:before="15"/>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2873A" id="Text Box 501" o:spid="_x0000_s1886" type="#_x0000_t202" style="position:absolute;left:0;text-align:left;margin-left:322.75pt;margin-top:-2.6pt;width:7.55pt;height:29.2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" filled="f" stroked="f">
                <v:textbox style="layout-flow:vertical;mso-layout-flow-alt:bottom-to-top" inset="0,0,0,0">
                  <w:txbxContent>
                    <w:p w14:paraId="7DF2116B" w14:textId="77777777" w:rsidR="003162A5" w:rsidRDefault="003162A5">
                      <w:pPr>
                        <w:spacing w:before="15"/>
                        <w:ind w:left="20"/>
                        <w:rPr>
                          <w:rFonts w:ascii="Arial"/>
                          <w:b/>
                          <w:sz w:val="10"/>
                        </w:rPr>
                      </w:pPr>
                      <w:r>
                        <w:rPr>
                          <w:rFonts w:ascii="Arial"/>
                          <w:b/>
                          <w:sz w:val="10"/>
                        </w:rPr>
                        <w:t>Enrichment</w:t>
                      </w:r>
                    </w:p>
                  </w:txbxContent>
                </v:textbox>
                <w10:wrap anchorx="page"/>
              </v:shape>
            </w:pict>
          </mc:Fallback>
        </mc:AlternateContent>
      </w:r>
      <w:r>
        <w:rPr>
          <w:rFonts w:ascii="Arial"/>
          <w:color w:val="4D4D4D"/>
          <w:sz w:val="7"/>
        </w:rPr>
        <w:t>35</w:t>
      </w:r>
    </w:p>
    <w:p w14:paraId="58E5249E" w14:textId="77777777" w:rsidR="0065693B" w:rsidRDefault="0065693B">
      <w:pPr>
        <w:pStyle w:val="BodyText"/>
        <w:spacing w:before="2"/>
        <w:rPr>
          <w:rFonts w:ascii="Arial"/>
          <w:sz w:val="11"/>
        </w:rPr>
      </w:pPr>
    </w:p>
    <w:p w14:paraId="69BAB9E2" w14:textId="0ED41990" w:rsidR="0065693B" w:rsidRDefault="00B8797A">
      <w:pPr>
        <w:ind w:left="552"/>
        <w:rPr>
          <w:rFonts w:ascii="Arial"/>
          <w:sz w:val="7"/>
        </w:rPr>
      </w:pPr>
      <w:r>
        <w:rPr>
          <w:noProof/>
        </w:rPr>
        <mc:AlternateContent>
          <mc:Choice Requires="wps">
            <w:drawing>
              <wp:anchor distT="0" distB="0" distL="114300" distR="114300" simplePos="0" relativeHeight="251620352" behindDoc="0" locked="0" layoutInCell="1" allowOverlap="1" wp14:anchorId="58BA7AEF" wp14:editId="48520D46">
                <wp:simplePos x="0" y="0"/>
                <wp:positionH relativeFrom="page">
                  <wp:posOffset>4264025</wp:posOffset>
                </wp:positionH>
                <wp:positionV relativeFrom="paragraph">
                  <wp:posOffset>31750</wp:posOffset>
                </wp:positionV>
                <wp:extent cx="8890" cy="0"/>
                <wp:effectExtent l="6350" t="13335" r="13335" b="5715"/>
                <wp:wrapNone/>
                <wp:docPr id="552" name="Lin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F0534" id="Line 500"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cOiFQIAACk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" strokecolor="#333" strokeweight=".09319mm">
                <w10:wrap anchorx="page"/>
              </v:line>
            </w:pict>
          </mc:Fallback>
        </mc:AlternateContent>
      </w:r>
      <w:r w:rsidR="00372F18">
        <w:rPr>
          <w:rFonts w:ascii="Arial"/>
          <w:color w:val="4D4D4D"/>
          <w:sz w:val="7"/>
        </w:rPr>
        <w:t>30</w:t>
      </w:r>
    </w:p>
    <w:p w14:paraId="3B79EFF0" w14:textId="77777777" w:rsidR="0065693B" w:rsidRDefault="0065693B">
      <w:pPr>
        <w:pStyle w:val="BodyText"/>
        <w:spacing w:before="1"/>
        <w:rPr>
          <w:rFonts w:ascii="Arial"/>
          <w:sz w:val="11"/>
        </w:rPr>
      </w:pPr>
    </w:p>
    <w:p w14:paraId="4FF6A60D" w14:textId="5DB27A51" w:rsidR="0065693B" w:rsidRDefault="00B8797A">
      <w:pPr>
        <w:spacing w:before="1"/>
        <w:ind w:left="552"/>
        <w:rPr>
          <w:rFonts w:ascii="Arial"/>
          <w:sz w:val="7"/>
        </w:rPr>
      </w:pPr>
      <w:r>
        <w:rPr>
          <w:noProof/>
        </w:rPr>
        <mc:AlternateContent>
          <mc:Choice Requires="wps">
            <w:drawing>
              <wp:anchor distT="0" distB="0" distL="114300" distR="114300" simplePos="0" relativeHeight="251619328" behindDoc="0" locked="0" layoutInCell="1" allowOverlap="1" wp14:anchorId="050B0BE1" wp14:editId="50295BC5">
                <wp:simplePos x="0" y="0"/>
                <wp:positionH relativeFrom="page">
                  <wp:posOffset>4264025</wp:posOffset>
                </wp:positionH>
                <wp:positionV relativeFrom="paragraph">
                  <wp:posOffset>32385</wp:posOffset>
                </wp:positionV>
                <wp:extent cx="8890" cy="0"/>
                <wp:effectExtent l="6350" t="12700" r="13335" b="6350"/>
                <wp:wrapNone/>
                <wp:docPr id="551" name="Lin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F63067" id="Line 499" o:spid="_x0000_s1026" style="position:absolute;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5pt" to="336.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xl7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" strokecolor="#333" strokeweight=".09319mm">
                <w10:wrap anchorx="page"/>
              </v:line>
            </w:pict>
          </mc:Fallback>
        </mc:AlternateContent>
      </w:r>
      <w:r w:rsidR="00372F18">
        <w:rPr>
          <w:rFonts w:ascii="Arial"/>
          <w:color w:val="4D4D4D"/>
          <w:sz w:val="7"/>
        </w:rPr>
        <w:t>25</w:t>
      </w:r>
    </w:p>
    <w:p w14:paraId="444D0EB9" w14:textId="77777777" w:rsidR="0065693B" w:rsidRDefault="0065693B">
      <w:pPr>
        <w:pStyle w:val="BodyText"/>
        <w:spacing w:before="1"/>
        <w:rPr>
          <w:rFonts w:ascii="Arial"/>
          <w:sz w:val="11"/>
        </w:rPr>
      </w:pPr>
    </w:p>
    <w:p w14:paraId="5B3AAC6B" w14:textId="16CE6CFF" w:rsidR="0065693B" w:rsidRDefault="00B8797A">
      <w:pPr>
        <w:ind w:left="552"/>
        <w:rPr>
          <w:rFonts w:ascii="Arial"/>
          <w:sz w:val="7"/>
        </w:rPr>
      </w:pPr>
      <w:r>
        <w:rPr>
          <w:noProof/>
        </w:rPr>
        <mc:AlternateContent>
          <mc:Choice Requires="wps">
            <w:drawing>
              <wp:anchor distT="0" distB="0" distL="114300" distR="114300" simplePos="0" relativeHeight="251618304" behindDoc="0" locked="0" layoutInCell="1" allowOverlap="1" wp14:anchorId="13D35D2E" wp14:editId="5BE5B7F1">
                <wp:simplePos x="0" y="0"/>
                <wp:positionH relativeFrom="page">
                  <wp:posOffset>4264025</wp:posOffset>
                </wp:positionH>
                <wp:positionV relativeFrom="paragraph">
                  <wp:posOffset>31750</wp:posOffset>
                </wp:positionV>
                <wp:extent cx="8890" cy="0"/>
                <wp:effectExtent l="6350" t="11430" r="13335" b="7620"/>
                <wp:wrapNone/>
                <wp:docPr id="550" name="Lin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81B7A" id="Line 498"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" strokecolor="#333" strokeweight=".09319mm">
                <w10:wrap anchorx="page"/>
              </v:line>
            </w:pict>
          </mc:Fallback>
        </mc:AlternateContent>
      </w:r>
      <w:r w:rsidR="00372F18">
        <w:rPr>
          <w:rFonts w:ascii="Arial"/>
          <w:color w:val="4D4D4D"/>
          <w:sz w:val="7"/>
        </w:rPr>
        <w:t>20</w:t>
      </w:r>
    </w:p>
    <w:p w14:paraId="74F55D35" w14:textId="77777777" w:rsidR="0065693B" w:rsidRDefault="0065693B">
      <w:pPr>
        <w:pStyle w:val="BodyText"/>
        <w:spacing w:before="2"/>
        <w:rPr>
          <w:rFonts w:ascii="Arial"/>
          <w:sz w:val="11"/>
        </w:rPr>
      </w:pPr>
    </w:p>
    <w:p w14:paraId="0405C061" w14:textId="1C490FB3" w:rsidR="0065693B" w:rsidRDefault="00B8797A">
      <w:pPr>
        <w:ind w:left="552"/>
        <w:rPr>
          <w:rFonts w:ascii="Arial"/>
          <w:sz w:val="7"/>
        </w:rPr>
      </w:pPr>
      <w:r>
        <w:rPr>
          <w:noProof/>
        </w:rPr>
        <mc:AlternateContent>
          <mc:Choice Requires="wps">
            <w:drawing>
              <wp:anchor distT="0" distB="0" distL="114300" distR="114300" simplePos="0" relativeHeight="251617280" behindDoc="0" locked="0" layoutInCell="1" allowOverlap="1" wp14:anchorId="2EAA6828" wp14:editId="01F12C9C">
                <wp:simplePos x="0" y="0"/>
                <wp:positionH relativeFrom="page">
                  <wp:posOffset>4264025</wp:posOffset>
                </wp:positionH>
                <wp:positionV relativeFrom="paragraph">
                  <wp:posOffset>31750</wp:posOffset>
                </wp:positionV>
                <wp:extent cx="8890" cy="0"/>
                <wp:effectExtent l="6350" t="10795" r="13335" b="8255"/>
                <wp:wrapNone/>
                <wp:docPr id="549" name="Lin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D7BB36" id="Line 497"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h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" strokecolor="#333" strokeweight=".09319mm">
                <w10:wrap anchorx="page"/>
              </v:line>
            </w:pict>
          </mc:Fallback>
        </mc:AlternateContent>
      </w:r>
      <w:r w:rsidR="00372F18">
        <w:rPr>
          <w:rFonts w:ascii="Arial"/>
          <w:color w:val="4D4D4D"/>
          <w:sz w:val="7"/>
        </w:rPr>
        <w:t>15</w:t>
      </w:r>
    </w:p>
    <w:p w14:paraId="6BB2021B" w14:textId="77777777" w:rsidR="0065693B" w:rsidRDefault="0065693B">
      <w:pPr>
        <w:pStyle w:val="BodyText"/>
        <w:spacing w:before="2"/>
        <w:rPr>
          <w:rFonts w:ascii="Arial"/>
          <w:sz w:val="11"/>
        </w:rPr>
      </w:pPr>
    </w:p>
    <w:p w14:paraId="2707C0D8" w14:textId="30CF8A4B" w:rsidR="0065693B" w:rsidRDefault="00B8797A">
      <w:pPr>
        <w:ind w:left="552"/>
        <w:rPr>
          <w:rFonts w:ascii="Arial"/>
          <w:sz w:val="7"/>
        </w:rPr>
      </w:pPr>
      <w:r>
        <w:rPr>
          <w:noProof/>
        </w:rPr>
        <mc:AlternateContent>
          <mc:Choice Requires="wps">
            <w:drawing>
              <wp:anchor distT="0" distB="0" distL="114300" distR="114300" simplePos="0" relativeHeight="251616256" behindDoc="0" locked="0" layoutInCell="1" allowOverlap="1" wp14:anchorId="5A6A9415" wp14:editId="7E7A31A5">
                <wp:simplePos x="0" y="0"/>
                <wp:positionH relativeFrom="page">
                  <wp:posOffset>4264025</wp:posOffset>
                </wp:positionH>
                <wp:positionV relativeFrom="paragraph">
                  <wp:posOffset>31750</wp:posOffset>
                </wp:positionV>
                <wp:extent cx="8890" cy="0"/>
                <wp:effectExtent l="6350" t="10160" r="13335" b="8890"/>
                <wp:wrapNone/>
                <wp:docPr id="548" name="Lin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2A887" id="Line 496"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Ng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" strokecolor="#333" strokeweight=".09319mm">
                <w10:wrap anchorx="page"/>
              </v:line>
            </w:pict>
          </mc:Fallback>
        </mc:AlternateContent>
      </w:r>
      <w:r w:rsidR="00372F18">
        <w:rPr>
          <w:rFonts w:ascii="Arial"/>
          <w:color w:val="4D4D4D"/>
          <w:sz w:val="7"/>
        </w:rPr>
        <w:t>10</w:t>
      </w:r>
    </w:p>
    <w:p w14:paraId="6F7DDBD5" w14:textId="77777777" w:rsidR="0065693B" w:rsidRDefault="0065693B">
      <w:pPr>
        <w:pStyle w:val="BodyText"/>
        <w:spacing w:before="1"/>
        <w:rPr>
          <w:rFonts w:ascii="Arial"/>
          <w:sz w:val="11"/>
        </w:rPr>
      </w:pPr>
    </w:p>
    <w:p w14:paraId="4A677184" w14:textId="3B77BE8C" w:rsidR="0065693B" w:rsidRDefault="00B8797A">
      <w:pPr>
        <w:ind w:left="577"/>
        <w:rPr>
          <w:rFonts w:ascii="Arial"/>
          <w:sz w:val="7"/>
        </w:rPr>
      </w:pPr>
      <w:r>
        <w:rPr>
          <w:noProof/>
        </w:rPr>
        <mc:AlternateContent>
          <mc:Choice Requires="wps">
            <w:drawing>
              <wp:anchor distT="0" distB="0" distL="114300" distR="114300" simplePos="0" relativeHeight="251615232" behindDoc="0" locked="0" layoutInCell="1" allowOverlap="1" wp14:anchorId="45BFC365" wp14:editId="2CD67CA0">
                <wp:simplePos x="0" y="0"/>
                <wp:positionH relativeFrom="page">
                  <wp:posOffset>4264025</wp:posOffset>
                </wp:positionH>
                <wp:positionV relativeFrom="paragraph">
                  <wp:posOffset>31750</wp:posOffset>
                </wp:positionV>
                <wp:extent cx="8890" cy="0"/>
                <wp:effectExtent l="6350" t="8890" r="13335" b="10160"/>
                <wp:wrapNone/>
                <wp:docPr id="547"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2425F" id="Line 495"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Ppm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" strokecolor="#333" strokeweight=".09319mm">
                <w10:wrap anchorx="page"/>
              </v:line>
            </w:pict>
          </mc:Fallback>
        </mc:AlternateContent>
      </w:r>
      <w:r w:rsidR="00372F18">
        <w:rPr>
          <w:rFonts w:ascii="Arial"/>
          <w:color w:val="4D4D4D"/>
          <w:w w:val="98"/>
          <w:sz w:val="7"/>
        </w:rPr>
        <w:t>5</w:t>
      </w:r>
    </w:p>
    <w:p w14:paraId="7D7AA798" w14:textId="77777777" w:rsidR="0065693B" w:rsidRDefault="0065693B">
      <w:pPr>
        <w:pStyle w:val="BodyText"/>
        <w:spacing w:before="2"/>
        <w:rPr>
          <w:rFonts w:ascii="Arial"/>
          <w:sz w:val="11"/>
        </w:rPr>
      </w:pPr>
    </w:p>
    <w:p w14:paraId="657C7FD5" w14:textId="3C6E7B8D" w:rsidR="0065693B" w:rsidRDefault="00B8797A">
      <w:pPr>
        <w:ind w:left="577"/>
        <w:rPr>
          <w:rFonts w:ascii="Arial"/>
          <w:sz w:val="7"/>
        </w:rPr>
      </w:pPr>
      <w:r>
        <w:rPr>
          <w:noProof/>
        </w:rPr>
        <mc:AlternateContent>
          <mc:Choice Requires="wps">
            <w:drawing>
              <wp:anchor distT="0" distB="0" distL="114300" distR="114300" simplePos="0" relativeHeight="251614208" behindDoc="0" locked="0" layoutInCell="1" allowOverlap="1" wp14:anchorId="68B7C465" wp14:editId="4D186884">
                <wp:simplePos x="0" y="0"/>
                <wp:positionH relativeFrom="page">
                  <wp:posOffset>4264025</wp:posOffset>
                </wp:positionH>
                <wp:positionV relativeFrom="paragraph">
                  <wp:posOffset>31750</wp:posOffset>
                </wp:positionV>
                <wp:extent cx="8890" cy="0"/>
                <wp:effectExtent l="6350" t="8255" r="13335" b="10795"/>
                <wp:wrapNone/>
                <wp:docPr id="546" name="Lin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0BC344" id="Line 494" o:spid="_x0000_s1026"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5.75pt,2.5pt" to="336.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Vn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" strokecolor="#333" strokeweight=".09319mm">
                <w10:wrap anchorx="page"/>
              </v:line>
            </w:pict>
          </mc:Fallback>
        </mc:AlternateContent>
      </w:r>
      <w:r w:rsidR="00372F18">
        <w:rPr>
          <w:rFonts w:ascii="Arial"/>
          <w:color w:val="4D4D4D"/>
          <w:w w:val="98"/>
          <w:sz w:val="7"/>
        </w:rPr>
        <w:t>0</w:t>
      </w:r>
    </w:p>
    <w:p w14:paraId="7440F3E7" w14:textId="77777777" w:rsidR="0065693B" w:rsidRDefault="0065693B">
      <w:pPr>
        <w:pStyle w:val="BodyText"/>
        <w:spacing w:before="11"/>
        <w:rPr>
          <w:rFonts w:ascii="Arial"/>
          <w:sz w:val="7"/>
        </w:rPr>
      </w:pPr>
    </w:p>
    <w:p w14:paraId="7AD9E9D6" w14:textId="74D2DCFC" w:rsidR="0065693B" w:rsidRDefault="00B8797A">
      <w:pPr>
        <w:tabs>
          <w:tab w:val="left" w:pos="1554"/>
          <w:tab w:val="left" w:pos="2317"/>
          <w:tab w:val="left" w:pos="3080"/>
          <w:tab w:val="left" w:pos="3843"/>
        </w:tabs>
        <w:spacing w:line="20" w:lineRule="exact"/>
        <w:ind w:left="791"/>
        <w:rPr>
          <w:rFonts w:ascii="Arial"/>
          <w:sz w:val="2"/>
        </w:rPr>
      </w:pPr>
      <w:r>
        <w:rPr>
          <w:rFonts w:ascii="Arial"/>
          <w:noProof/>
          <w:sz w:val="2"/>
        </w:rPr>
        <mc:AlternateContent>
          <mc:Choice Requires="wpg">
            <w:drawing>
              <wp:inline distT="0" distB="0" distL="0" distR="0" wp14:anchorId="3C3D7CBE" wp14:editId="26DC8479">
                <wp:extent cx="3810" cy="8890"/>
                <wp:effectExtent l="8890" t="10160" r="6350" b="9525"/>
                <wp:docPr id="544"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45" name="Line 493"/>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5AED992" id="Group 49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rMNJHHoCAAB3BQAADgAAAAAA&#10;AAAAAAAAAAAuAgAAZHJzL2Uyb0RvYy54bWxQSwECLQAUAAYACAAAACEAD3SCHdgAAAAAAQAADwAA&#10;AAAAAAAAAAAAAADUBAAAZHJzL2Rvd25yZXYueG1sUEsFBgAAAAAEAAQA8wAAANkFAAAAAA==&#10;">
                <v:line id="Line 493"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" strokecolor="#333" strokeweight=".09319mm"/>
                <w10:anchorlock/>
              </v:group>
            </w:pict>
          </mc:Fallback>
        </mc:AlternateContent>
      </w:r>
      <w:r w:rsidR="00372F18">
        <w:rPr>
          <w:rFonts w:ascii="Arial"/>
          <w:sz w:val="2"/>
        </w:rPr>
        <w:tab/>
      </w:r>
      <w:r>
        <w:rPr>
          <w:rFonts w:ascii="Arial"/>
          <w:noProof/>
          <w:sz w:val="2"/>
        </w:rPr>
        <mc:AlternateContent>
          <mc:Choice Requires="wpg">
            <w:drawing>
              <wp:inline distT="0" distB="0" distL="0" distR="0" wp14:anchorId="4E9CA810" wp14:editId="7DD0ABB6">
                <wp:extent cx="3810" cy="8890"/>
                <wp:effectExtent l="7620" t="10160" r="7620" b="9525"/>
                <wp:docPr id="542"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43" name="Line 491"/>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A58D837" id="Group 49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BDBxwceQIAAHcFAAAOAAAAAAAA&#10;AAAAAAAAAC4CAABkcnMvZTJvRG9jLnhtbFBLAQItABQABgAIAAAAIQAPdIId2AAAAAABAAAPAAAA&#10;AAAAAAAAAAAAANMEAABkcnMvZG93bnJldi54bWxQSwUGAAAAAAQABADzAAAA2AUAAAAA&#10;">
                <v:line id="Line 49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" strokecolor="#333" strokeweight=".09319mm"/>
                <w10:anchorlock/>
              </v:group>
            </w:pict>
          </mc:Fallback>
        </mc:AlternateContent>
      </w:r>
      <w:r w:rsidR="00372F18">
        <w:rPr>
          <w:rFonts w:ascii="Arial"/>
          <w:sz w:val="2"/>
        </w:rPr>
        <w:tab/>
      </w:r>
      <w:r>
        <w:rPr>
          <w:rFonts w:ascii="Arial"/>
          <w:noProof/>
          <w:sz w:val="2"/>
        </w:rPr>
        <mc:AlternateContent>
          <mc:Choice Requires="wpg">
            <w:drawing>
              <wp:inline distT="0" distB="0" distL="0" distR="0" wp14:anchorId="6C39E187" wp14:editId="5C21B113">
                <wp:extent cx="3810" cy="8890"/>
                <wp:effectExtent l="6350" t="10160" r="8890" b="9525"/>
                <wp:docPr id="540"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41" name="Line 489"/>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5A023B" id="Group 48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4AA4HnoCAAB3BQAADgAAAAAA&#10;AAAAAAAAAAAuAgAAZHJzL2Uyb0RvYy54bWxQSwECLQAUAAYACAAAACEAD3SCHdgAAAAAAQAADwAA&#10;AAAAAAAAAAAAAADUBAAAZHJzL2Rvd25yZXYueG1sUEsFBgAAAAAEAAQA8wAAANkFAAAAAA==&#10;">
                <v:line id="Line 489"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" strokecolor="#333" strokeweight=".09319mm"/>
                <w10:anchorlock/>
              </v:group>
            </w:pict>
          </mc:Fallback>
        </mc:AlternateContent>
      </w:r>
      <w:r w:rsidR="00372F18">
        <w:rPr>
          <w:rFonts w:ascii="Arial"/>
          <w:sz w:val="2"/>
        </w:rPr>
        <w:tab/>
      </w:r>
      <w:r>
        <w:rPr>
          <w:rFonts w:ascii="Arial"/>
          <w:noProof/>
          <w:sz w:val="2"/>
        </w:rPr>
        <mc:AlternateContent>
          <mc:Choice Requires="wpg">
            <w:drawing>
              <wp:inline distT="0" distB="0" distL="0" distR="0" wp14:anchorId="75827CC6" wp14:editId="54183B1C">
                <wp:extent cx="3810" cy="8890"/>
                <wp:effectExtent l="5080" t="10160" r="10160" b="9525"/>
                <wp:docPr id="538"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39" name="Line 487"/>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1864F8" id="Group 48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">
                <v:line id="Line 487"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" strokecolor="#333" strokeweight=".09319mm"/>
                <w10:anchorlock/>
              </v:group>
            </w:pict>
          </mc:Fallback>
        </mc:AlternateContent>
      </w:r>
      <w:r w:rsidR="00372F18">
        <w:rPr>
          <w:rFonts w:ascii="Arial"/>
          <w:sz w:val="2"/>
        </w:rPr>
        <w:tab/>
      </w:r>
      <w:r>
        <w:rPr>
          <w:rFonts w:ascii="Arial"/>
          <w:noProof/>
          <w:sz w:val="2"/>
        </w:rPr>
        <mc:AlternateContent>
          <mc:Choice Requires="wpg">
            <w:drawing>
              <wp:inline distT="0" distB="0" distL="0" distR="0" wp14:anchorId="69650157" wp14:editId="752A9F83">
                <wp:extent cx="3810" cy="8890"/>
                <wp:effectExtent l="3810" t="10160" r="11430" b="9525"/>
                <wp:docPr id="536"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537" name="Line 485"/>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213523" id="Group 48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">
                <v:line id="Line 485"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" strokecolor="#333" strokeweight=".09319mm"/>
                <w10:anchorlock/>
              </v:group>
            </w:pict>
          </mc:Fallback>
        </mc:AlternateContent>
      </w:r>
    </w:p>
    <w:p w14:paraId="14ECBFF0" w14:textId="77777777" w:rsidR="0065693B" w:rsidRDefault="00372F18">
      <w:pPr>
        <w:tabs>
          <w:tab w:val="left" w:pos="1490"/>
          <w:tab w:val="left" w:pos="2303"/>
          <w:tab w:val="left" w:pos="3029"/>
          <w:tab w:val="left" w:pos="3792"/>
        </w:tabs>
        <w:ind w:left="727"/>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t>2000</w:t>
      </w:r>
    </w:p>
    <w:p w14:paraId="598C2424" w14:textId="77777777" w:rsidR="0065693B" w:rsidRDefault="00372F18">
      <w:pPr>
        <w:spacing w:before="29"/>
        <w:ind w:left="1957" w:right="2857"/>
        <w:jc w:val="center"/>
        <w:rPr>
          <w:rFonts w:ascii="Arial"/>
          <w:b/>
          <w:sz w:val="10"/>
        </w:rPr>
      </w:pPr>
      <w:r>
        <w:rPr>
          <w:rFonts w:ascii="Arial"/>
          <w:b/>
          <w:sz w:val="10"/>
        </w:rPr>
        <w:t>Distance to TSS (bp)</w:t>
      </w:r>
    </w:p>
    <w:p w14:paraId="70535DA1" w14:textId="77777777" w:rsidR="0065693B" w:rsidRDefault="0065693B">
      <w:pPr>
        <w:pStyle w:val="BodyText"/>
        <w:rPr>
          <w:rFonts w:ascii="Arial"/>
          <w:b/>
          <w:sz w:val="10"/>
        </w:rPr>
      </w:pPr>
    </w:p>
    <w:p w14:paraId="493BE08D" w14:textId="77777777" w:rsidR="0065693B" w:rsidRDefault="00372F18">
      <w:pPr>
        <w:spacing w:before="59"/>
        <w:ind w:left="1505" w:right="2857"/>
        <w:jc w:val="center"/>
      </w:pPr>
      <w:r>
        <w:rPr>
          <w:w w:val="110"/>
        </w:rPr>
        <w:t>(b)</w:t>
      </w:r>
    </w:p>
    <w:p w14:paraId="19224CD4" w14:textId="77777777" w:rsidR="0065693B" w:rsidRDefault="0065693B">
      <w:pPr>
        <w:jc w:val="center"/>
        <w:sectPr w:rsidR="0065693B">
          <w:type w:val="continuous"/>
          <w:pgSz w:w="11910" w:h="16840"/>
          <w:pgMar w:top="1580" w:right="0" w:bottom="800" w:left="1680" w:header="720" w:footer="720" w:gutter="0"/>
          <w:cols w:num="2" w:space="720" w:equalWidth="0">
            <w:col w:w="4358" w:space="40"/>
            <w:col w:w="5832"/>
          </w:cols>
        </w:sectPr>
      </w:pPr>
    </w:p>
    <w:p w14:paraId="53EA1F0E" w14:textId="77777777" w:rsidR="0065693B" w:rsidRDefault="0065693B">
      <w:pPr>
        <w:pStyle w:val="BodyText"/>
        <w:spacing w:before="5"/>
        <w:rPr>
          <w:sz w:val="17"/>
        </w:rPr>
      </w:pPr>
    </w:p>
    <w:p w14:paraId="57B64536" w14:textId="77777777" w:rsidR="0065693B" w:rsidRDefault="0065693B">
      <w:pPr>
        <w:pStyle w:val="BodyText"/>
        <w:spacing w:before="6"/>
        <w:rPr>
          <w:sz w:val="8"/>
        </w:rPr>
      </w:pPr>
    </w:p>
    <w:p w14:paraId="0689FC64" w14:textId="7EAA8C42" w:rsidR="0065693B" w:rsidRDefault="00B8797A">
      <w:pPr>
        <w:tabs>
          <w:tab w:val="left" w:pos="4820"/>
        </w:tabs>
        <w:ind w:left="986"/>
        <w:rPr>
          <w:rFonts w:ascii="Arial"/>
          <w:sz w:val="7"/>
        </w:rPr>
      </w:pPr>
      <w:r>
        <w:rPr>
          <w:noProof/>
        </w:rPr>
        <mc:AlternateContent>
          <mc:Choice Requires="wps">
            <w:drawing>
              <wp:anchor distT="0" distB="0" distL="0" distR="0" simplePos="0" relativeHeight="251556864" behindDoc="0" locked="0" layoutInCell="1" allowOverlap="1" wp14:anchorId="62F149A9" wp14:editId="307E7711">
                <wp:simplePos x="0" y="0"/>
                <wp:positionH relativeFrom="page">
                  <wp:posOffset>5782945</wp:posOffset>
                </wp:positionH>
                <wp:positionV relativeFrom="paragraph">
                  <wp:posOffset>87630</wp:posOffset>
                </wp:positionV>
                <wp:extent cx="43180" cy="0"/>
                <wp:effectExtent l="10795" t="13970" r="12700" b="5080"/>
                <wp:wrapTopAndBottom/>
                <wp:docPr id="535"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3368">
                          <a:solidFill>
                            <a:srgbClr val="00CD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57895" id="Line 483" o:spid="_x0000_s1026" style="position:absolute;z-index:25155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55.35pt,6.9pt" to="458.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" strokecolor="#00cd66" strokeweight=".09356mm">
                <w10:wrap type="topAndBottom" anchorx="page"/>
              </v:line>
            </w:pict>
          </mc:Fallback>
        </mc:AlternateContent>
      </w:r>
      <w:r>
        <w:rPr>
          <w:noProof/>
        </w:rPr>
        <mc:AlternateContent>
          <mc:Choice Requires="wpg">
            <w:drawing>
              <wp:anchor distT="0" distB="0" distL="114300" distR="114300" simplePos="0" relativeHeight="251757568" behindDoc="1" locked="0" layoutInCell="1" allowOverlap="1" wp14:anchorId="5DA3B72D" wp14:editId="63F1BCD8">
                <wp:simplePos x="0" y="0"/>
                <wp:positionH relativeFrom="page">
                  <wp:posOffset>1746885</wp:posOffset>
                </wp:positionH>
                <wp:positionV relativeFrom="paragraph">
                  <wp:posOffset>-43180</wp:posOffset>
                </wp:positionV>
                <wp:extent cx="2145030" cy="1757680"/>
                <wp:effectExtent l="13335" t="6985" r="3810" b="6985"/>
                <wp:wrapNone/>
                <wp:docPr id="490"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5030" cy="1757680"/>
                          <a:chOff x="2751" y="-68"/>
                          <a:chExt cx="3378" cy="2768"/>
                        </a:xfrm>
                      </wpg:grpSpPr>
                      <pic:pic xmlns:pic="http://schemas.openxmlformats.org/drawingml/2006/picture">
                        <pic:nvPicPr>
                          <pic:cNvPr id="491" name="Picture 4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914" y="347"/>
                            <a:ext cx="3062" cy="2185"/>
                          </a:xfrm>
                          <a:prstGeom prst="rect">
                            <a:avLst/>
                          </a:prstGeom>
                          <a:noFill/>
                          <a:extLst>
                            <a:ext uri="{909E8E84-426E-40DD-AFC4-6F175D3DCCD1}">
                              <a14:hiddenFill xmlns:a14="http://schemas.microsoft.com/office/drawing/2010/main">
                                <a:solidFill>
                                  <a:srgbClr val="FFFFFF"/>
                                </a:solidFill>
                              </a14:hiddenFill>
                            </a:ext>
                          </a:extLst>
                        </pic:spPr>
                      </pic:pic>
                      <wps:wsp>
                        <wps:cNvPr id="492" name="Rectangle 481"/>
                        <wps:cNvSpPr>
                          <a:spLocks noChangeArrowheads="1"/>
                        </wps:cNvSpPr>
                        <wps:spPr bwMode="auto">
                          <a:xfrm>
                            <a:off x="2764" y="-66"/>
                            <a:ext cx="3362" cy="2752"/>
                          </a:xfrm>
                          <a:prstGeom prst="rect">
                            <a:avLst/>
                          </a:prstGeom>
                          <a:noFill/>
                          <a:ln w="3351">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Line 480"/>
                        <wps:cNvCnPr>
                          <a:cxnSpLocks noChangeShapeType="1"/>
                        </wps:cNvCnPr>
                        <wps:spPr bwMode="auto">
                          <a:xfrm>
                            <a:off x="2751" y="2561"/>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4" name="Line 479"/>
                        <wps:cNvCnPr>
                          <a:cxnSpLocks noChangeShapeType="1"/>
                        </wps:cNvCnPr>
                        <wps:spPr bwMode="auto">
                          <a:xfrm>
                            <a:off x="2751" y="2334"/>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5" name="Line 478"/>
                        <wps:cNvCnPr>
                          <a:cxnSpLocks noChangeShapeType="1"/>
                        </wps:cNvCnPr>
                        <wps:spPr bwMode="auto">
                          <a:xfrm>
                            <a:off x="2751" y="2106"/>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6" name="Line 477"/>
                        <wps:cNvCnPr>
                          <a:cxnSpLocks noChangeShapeType="1"/>
                        </wps:cNvCnPr>
                        <wps:spPr bwMode="auto">
                          <a:xfrm>
                            <a:off x="2751" y="1879"/>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7" name="Line 476"/>
                        <wps:cNvCnPr>
                          <a:cxnSpLocks noChangeShapeType="1"/>
                        </wps:cNvCnPr>
                        <wps:spPr bwMode="auto">
                          <a:xfrm>
                            <a:off x="2751" y="1652"/>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8" name="Line 475"/>
                        <wps:cNvCnPr>
                          <a:cxnSpLocks noChangeShapeType="1"/>
                        </wps:cNvCnPr>
                        <wps:spPr bwMode="auto">
                          <a:xfrm>
                            <a:off x="2751" y="1424"/>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499" name="Line 474"/>
                        <wps:cNvCnPr>
                          <a:cxnSpLocks noChangeShapeType="1"/>
                        </wps:cNvCnPr>
                        <wps:spPr bwMode="auto">
                          <a:xfrm>
                            <a:off x="2751" y="1197"/>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0" name="Line 473"/>
                        <wps:cNvCnPr>
                          <a:cxnSpLocks noChangeShapeType="1"/>
                        </wps:cNvCnPr>
                        <wps:spPr bwMode="auto">
                          <a:xfrm>
                            <a:off x="2751" y="970"/>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1" name="Line 472"/>
                        <wps:cNvCnPr>
                          <a:cxnSpLocks noChangeShapeType="1"/>
                        </wps:cNvCnPr>
                        <wps:spPr bwMode="auto">
                          <a:xfrm>
                            <a:off x="2751" y="742"/>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2" name="Line 471"/>
                        <wps:cNvCnPr>
                          <a:cxnSpLocks noChangeShapeType="1"/>
                        </wps:cNvCnPr>
                        <wps:spPr bwMode="auto">
                          <a:xfrm>
                            <a:off x="2751" y="515"/>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3" name="Line 470"/>
                        <wps:cNvCnPr>
                          <a:cxnSpLocks noChangeShapeType="1"/>
                        </wps:cNvCnPr>
                        <wps:spPr bwMode="auto">
                          <a:xfrm>
                            <a:off x="2751" y="287"/>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4" name="Line 469"/>
                        <wps:cNvCnPr>
                          <a:cxnSpLocks noChangeShapeType="1"/>
                        </wps:cNvCnPr>
                        <wps:spPr bwMode="auto">
                          <a:xfrm>
                            <a:off x="2751" y="60"/>
                            <a:ext cx="14"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5" name="Line 468"/>
                        <wps:cNvCnPr>
                          <a:cxnSpLocks noChangeShapeType="1"/>
                        </wps:cNvCnPr>
                        <wps:spPr bwMode="auto">
                          <a:xfrm>
                            <a:off x="2910"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6" name="Line 467"/>
                        <wps:cNvCnPr>
                          <a:cxnSpLocks noChangeShapeType="1"/>
                        </wps:cNvCnPr>
                        <wps:spPr bwMode="auto">
                          <a:xfrm>
                            <a:off x="3678"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7" name="Line 466"/>
                        <wps:cNvCnPr>
                          <a:cxnSpLocks noChangeShapeType="1"/>
                        </wps:cNvCnPr>
                        <wps:spPr bwMode="auto">
                          <a:xfrm>
                            <a:off x="4445"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8" name="Line 465"/>
                        <wps:cNvCnPr>
                          <a:cxnSpLocks noChangeShapeType="1"/>
                        </wps:cNvCnPr>
                        <wps:spPr bwMode="auto">
                          <a:xfrm>
                            <a:off x="5213"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09" name="Line 464"/>
                        <wps:cNvCnPr>
                          <a:cxnSpLocks noChangeShapeType="1"/>
                        </wps:cNvCnPr>
                        <wps:spPr bwMode="auto">
                          <a:xfrm>
                            <a:off x="5981" y="2700"/>
                            <a:ext cx="0" cy="0"/>
                          </a:xfrm>
                          <a:prstGeom prst="line">
                            <a:avLst/>
                          </a:prstGeom>
                          <a:noFill/>
                          <a:ln w="3351">
                            <a:solidFill>
                              <a:srgbClr val="333333"/>
                            </a:solidFill>
                            <a:round/>
                            <a:headEnd/>
                            <a:tailEnd/>
                          </a:ln>
                          <a:extLst>
                            <a:ext uri="{909E8E84-426E-40DD-AFC4-6F175D3DCCD1}">
                              <a14:hiddenFill xmlns:a14="http://schemas.microsoft.com/office/drawing/2010/main">
                                <a:noFill/>
                              </a14:hiddenFill>
                            </a:ext>
                          </a:extLst>
                        </wps:spPr>
                        <wps:bodyPr/>
                      </wps:wsp>
                      <wps:wsp>
                        <wps:cNvPr id="510" name="Line 463"/>
                        <wps:cNvCnPr>
                          <a:cxnSpLocks noChangeShapeType="1"/>
                        </wps:cNvCnPr>
                        <wps:spPr bwMode="auto">
                          <a:xfrm>
                            <a:off x="5264" y="69"/>
                            <a:ext cx="68" cy="0"/>
                          </a:xfrm>
                          <a:prstGeom prst="line">
                            <a:avLst/>
                          </a:prstGeom>
                          <a:noFill/>
                          <a:ln w="3351">
                            <a:solidFill>
                              <a:srgbClr val="008A45"/>
                            </a:solidFill>
                            <a:round/>
                            <a:headEnd/>
                            <a:tailEnd/>
                          </a:ln>
                          <a:extLst>
                            <a:ext uri="{909E8E84-426E-40DD-AFC4-6F175D3DCCD1}">
                              <a14:hiddenFill xmlns:a14="http://schemas.microsoft.com/office/drawing/2010/main">
                                <a:noFill/>
                              </a14:hiddenFill>
                            </a:ext>
                          </a:extLst>
                        </wps:spPr>
                        <wps:bodyPr/>
                      </wps:wsp>
                      <wps:wsp>
                        <wps:cNvPr id="511" name="Line 462"/>
                        <wps:cNvCnPr>
                          <a:cxnSpLocks noChangeShapeType="1"/>
                        </wps:cNvCnPr>
                        <wps:spPr bwMode="auto">
                          <a:xfrm>
                            <a:off x="5264" y="154"/>
                            <a:ext cx="68" cy="0"/>
                          </a:xfrm>
                          <a:prstGeom prst="line">
                            <a:avLst/>
                          </a:prstGeom>
                          <a:noFill/>
                          <a:ln w="3351">
                            <a:solidFill>
                              <a:srgbClr val="00CD66"/>
                            </a:solidFill>
                            <a:round/>
                            <a:headEnd/>
                            <a:tailEnd/>
                          </a:ln>
                          <a:extLst>
                            <a:ext uri="{909E8E84-426E-40DD-AFC4-6F175D3DCCD1}">
                              <a14:hiddenFill xmlns:a14="http://schemas.microsoft.com/office/drawing/2010/main">
                                <a:noFill/>
                              </a14:hiddenFill>
                            </a:ext>
                          </a:extLst>
                        </wps:spPr>
                        <wps:bodyPr/>
                      </wps:wsp>
                      <wps:wsp>
                        <wps:cNvPr id="512" name="Line 461"/>
                        <wps:cNvCnPr>
                          <a:cxnSpLocks noChangeShapeType="1"/>
                        </wps:cNvCnPr>
                        <wps:spPr bwMode="auto">
                          <a:xfrm>
                            <a:off x="5264" y="240"/>
                            <a:ext cx="68" cy="0"/>
                          </a:xfrm>
                          <a:prstGeom prst="line">
                            <a:avLst/>
                          </a:prstGeom>
                          <a:noFill/>
                          <a:ln w="3351">
                            <a:solidFill>
                              <a:srgbClr val="00ED76"/>
                            </a:solidFill>
                            <a:round/>
                            <a:headEnd/>
                            <a:tailEnd/>
                          </a:ln>
                          <a:extLst>
                            <a:ext uri="{909E8E84-426E-40DD-AFC4-6F175D3DCCD1}">
                              <a14:hiddenFill xmlns:a14="http://schemas.microsoft.com/office/drawing/2010/main">
                                <a:noFill/>
                              </a14:hiddenFill>
                            </a:ext>
                          </a:extLst>
                        </wps:spPr>
                        <wps:bodyPr/>
                      </wps:wsp>
                      <wps:wsp>
                        <wps:cNvPr id="513" name="Rectangle 460"/>
                        <wps:cNvSpPr>
                          <a:spLocks noChangeArrowheads="1"/>
                        </wps:cNvSpPr>
                        <wps:spPr bwMode="auto">
                          <a:xfrm>
                            <a:off x="5255" y="282"/>
                            <a:ext cx="86" cy="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 name="Line 459"/>
                        <wps:cNvCnPr>
                          <a:cxnSpLocks noChangeShapeType="1"/>
                        </wps:cNvCnPr>
                        <wps:spPr bwMode="auto">
                          <a:xfrm>
                            <a:off x="5264" y="325"/>
                            <a:ext cx="68" cy="0"/>
                          </a:xfrm>
                          <a:prstGeom prst="line">
                            <a:avLst/>
                          </a:prstGeom>
                          <a:noFill/>
                          <a:ln w="3351">
                            <a:solidFill>
                              <a:srgbClr val="395FCD"/>
                            </a:solidFill>
                            <a:round/>
                            <a:headEnd/>
                            <a:tailEnd/>
                          </a:ln>
                          <a:extLst>
                            <a:ext uri="{909E8E84-426E-40DD-AFC4-6F175D3DCCD1}">
                              <a14:hiddenFill xmlns:a14="http://schemas.microsoft.com/office/drawing/2010/main">
                                <a:noFill/>
                              </a14:hiddenFill>
                            </a:ext>
                          </a:extLst>
                        </wps:spPr>
                        <wps:bodyPr/>
                      </wps:wsp>
                      <wps:wsp>
                        <wps:cNvPr id="515" name="Line 458"/>
                        <wps:cNvCnPr>
                          <a:cxnSpLocks noChangeShapeType="1"/>
                        </wps:cNvCnPr>
                        <wps:spPr bwMode="auto">
                          <a:xfrm>
                            <a:off x="5264" y="410"/>
                            <a:ext cx="68" cy="0"/>
                          </a:xfrm>
                          <a:prstGeom prst="line">
                            <a:avLst/>
                          </a:prstGeom>
                          <a:noFill/>
                          <a:ln w="3351">
                            <a:solidFill>
                              <a:srgbClr val="436DED"/>
                            </a:solidFill>
                            <a:round/>
                            <a:headEnd/>
                            <a:tailEnd/>
                          </a:ln>
                          <a:extLst>
                            <a:ext uri="{909E8E84-426E-40DD-AFC4-6F175D3DCCD1}">
                              <a14:hiddenFill xmlns:a14="http://schemas.microsoft.com/office/drawing/2010/main">
                                <a:noFill/>
                              </a14:hiddenFill>
                            </a:ext>
                          </a:extLst>
                        </wps:spPr>
                        <wps:bodyPr/>
                      </wps:wsp>
                      <wps:wsp>
                        <wps:cNvPr id="516" name="Rectangle 457"/>
                        <wps:cNvSpPr>
                          <a:spLocks noChangeArrowheads="1"/>
                        </wps:cNvSpPr>
                        <wps:spPr bwMode="auto">
                          <a:xfrm>
                            <a:off x="5255" y="452"/>
                            <a:ext cx="86" cy="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 name="Line 456"/>
                        <wps:cNvCnPr>
                          <a:cxnSpLocks noChangeShapeType="1"/>
                        </wps:cNvCnPr>
                        <wps:spPr bwMode="auto">
                          <a:xfrm>
                            <a:off x="5264" y="495"/>
                            <a:ext cx="68" cy="0"/>
                          </a:xfrm>
                          <a:prstGeom prst="line">
                            <a:avLst/>
                          </a:prstGeom>
                          <a:noFill/>
                          <a:ln w="3351">
                            <a:solidFill>
                              <a:srgbClr val="4776FF"/>
                            </a:solidFill>
                            <a:round/>
                            <a:headEnd/>
                            <a:tailEnd/>
                          </a:ln>
                          <a:extLst>
                            <a:ext uri="{909E8E84-426E-40DD-AFC4-6F175D3DCCD1}">
                              <a14:hiddenFill xmlns:a14="http://schemas.microsoft.com/office/drawing/2010/main">
                                <a:noFill/>
                              </a14:hiddenFill>
                            </a:ext>
                          </a:extLst>
                        </wps:spPr>
                        <wps:bodyPr/>
                      </wps:wsp>
                      <wps:wsp>
                        <wps:cNvPr id="518" name="Line 455"/>
                        <wps:cNvCnPr>
                          <a:cxnSpLocks noChangeShapeType="1"/>
                        </wps:cNvCnPr>
                        <wps:spPr bwMode="auto">
                          <a:xfrm>
                            <a:off x="5264" y="580"/>
                            <a:ext cx="68" cy="0"/>
                          </a:xfrm>
                          <a:prstGeom prst="line">
                            <a:avLst/>
                          </a:prstGeom>
                          <a:noFill/>
                          <a:ln w="3351">
                            <a:solidFill>
                              <a:srgbClr val="8A0000"/>
                            </a:solidFill>
                            <a:prstDash val="dash"/>
                            <a:round/>
                            <a:headEnd/>
                            <a:tailEnd/>
                          </a:ln>
                          <a:extLst>
                            <a:ext uri="{909E8E84-426E-40DD-AFC4-6F175D3DCCD1}">
                              <a14:hiddenFill xmlns:a14="http://schemas.microsoft.com/office/drawing/2010/main">
                                <a:noFill/>
                              </a14:hiddenFill>
                            </a:ext>
                          </a:extLst>
                        </wps:spPr>
                        <wps:bodyPr/>
                      </wps:wsp>
                      <wps:wsp>
                        <wps:cNvPr id="519" name="Line 454"/>
                        <wps:cNvCnPr>
                          <a:cxnSpLocks noChangeShapeType="1"/>
                        </wps:cNvCnPr>
                        <wps:spPr bwMode="auto">
                          <a:xfrm>
                            <a:off x="5264" y="666"/>
                            <a:ext cx="68" cy="0"/>
                          </a:xfrm>
                          <a:prstGeom prst="line">
                            <a:avLst/>
                          </a:prstGeom>
                          <a:noFill/>
                          <a:ln w="3351">
                            <a:solidFill>
                              <a:srgbClr val="CD0000"/>
                            </a:solidFill>
                            <a:round/>
                            <a:headEnd/>
                            <a:tailEnd/>
                          </a:ln>
                          <a:extLst>
                            <a:ext uri="{909E8E84-426E-40DD-AFC4-6F175D3DCCD1}">
                              <a14:hiddenFill xmlns:a14="http://schemas.microsoft.com/office/drawing/2010/main">
                                <a:noFill/>
                              </a14:hiddenFill>
                            </a:ext>
                          </a:extLst>
                        </wps:spPr>
                        <wps:bodyPr/>
                      </wps:wsp>
                      <wps:wsp>
                        <wps:cNvPr id="520" name="Line 453"/>
                        <wps:cNvCnPr>
                          <a:cxnSpLocks noChangeShapeType="1"/>
                        </wps:cNvCnPr>
                        <wps:spPr bwMode="auto">
                          <a:xfrm>
                            <a:off x="5264" y="751"/>
                            <a:ext cx="68" cy="0"/>
                          </a:xfrm>
                          <a:prstGeom prst="line">
                            <a:avLst/>
                          </a:prstGeom>
                          <a:noFill/>
                          <a:ln w="3351">
                            <a:solidFill>
                              <a:srgbClr val="ED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21" name="Picture 4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4563" y="125"/>
                            <a:ext cx="182" cy="1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2" name="Picture 4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4144" y="110"/>
                            <a:ext cx="182" cy="170"/>
                          </a:xfrm>
                          <a:prstGeom prst="rect">
                            <a:avLst/>
                          </a:prstGeom>
                          <a:noFill/>
                          <a:extLst>
                            <a:ext uri="{909E8E84-426E-40DD-AFC4-6F175D3DCCD1}">
                              <a14:hiddenFill xmlns:a14="http://schemas.microsoft.com/office/drawing/2010/main">
                                <a:solidFill>
                                  <a:srgbClr val="FFFFFF"/>
                                </a:solidFill>
                              </a14:hiddenFill>
                            </a:ext>
                          </a:extLst>
                        </pic:spPr>
                      </pic:pic>
                      <wps:wsp>
                        <wps:cNvPr id="523" name="Line 450"/>
                        <wps:cNvCnPr>
                          <a:cxnSpLocks noChangeShapeType="1"/>
                        </wps:cNvCnPr>
                        <wps:spPr bwMode="auto">
                          <a:xfrm>
                            <a:off x="4169" y="275"/>
                            <a:ext cx="525" cy="16"/>
                          </a:xfrm>
                          <a:prstGeom prst="line">
                            <a:avLst/>
                          </a:prstGeom>
                          <a:noFill/>
                          <a:ln w="7190">
                            <a:solidFill>
                              <a:srgbClr val="FF0000"/>
                            </a:solidFill>
                            <a:round/>
                            <a:headEnd/>
                            <a:tailEnd/>
                          </a:ln>
                          <a:extLst>
                            <a:ext uri="{909E8E84-426E-40DD-AFC4-6F175D3DCCD1}">
                              <a14:hiddenFill xmlns:a14="http://schemas.microsoft.com/office/drawing/2010/main">
                                <a:noFill/>
                              </a14:hiddenFill>
                            </a:ext>
                          </a:extLst>
                        </wps:spPr>
                        <wps:bodyPr/>
                      </wps:wsp>
                      <wps:wsp>
                        <wps:cNvPr id="524" name="Line 449"/>
                        <wps:cNvCnPr>
                          <a:cxnSpLocks noChangeShapeType="1"/>
                        </wps:cNvCnPr>
                        <wps:spPr bwMode="auto">
                          <a:xfrm>
                            <a:off x="4011" y="274"/>
                            <a:ext cx="162" cy="0"/>
                          </a:xfrm>
                          <a:prstGeom prst="line">
                            <a:avLst/>
                          </a:prstGeom>
                          <a:noFill/>
                          <a:ln w="7190">
                            <a:solidFill>
                              <a:srgbClr val="FF0000"/>
                            </a:solidFill>
                            <a:round/>
                            <a:headEnd/>
                            <a:tailEnd/>
                          </a:ln>
                          <a:extLst>
                            <a:ext uri="{909E8E84-426E-40DD-AFC4-6F175D3DCCD1}">
                              <a14:hiddenFill xmlns:a14="http://schemas.microsoft.com/office/drawing/2010/main">
                                <a:noFill/>
                              </a14:hiddenFill>
                            </a:ext>
                          </a:extLst>
                        </wps:spPr>
                        <wps:bodyPr/>
                      </wps:wsp>
                      <wps:wsp>
                        <wps:cNvPr id="525" name="Freeform 448"/>
                        <wps:cNvSpPr>
                          <a:spLocks/>
                        </wps:cNvSpPr>
                        <wps:spPr bwMode="auto">
                          <a:xfrm>
                            <a:off x="4215" y="123"/>
                            <a:ext cx="117" cy="155"/>
                          </a:xfrm>
                          <a:custGeom>
                            <a:avLst/>
                            <a:gdLst>
                              <a:gd name="T0" fmla="+- 0 4244 4215"/>
                              <a:gd name="T1" fmla="*/ T0 w 117"/>
                              <a:gd name="T2" fmla="+- 0 124 124"/>
                              <a:gd name="T3" fmla="*/ 124 h 155"/>
                              <a:gd name="T4" fmla="+- 0 4278 4215"/>
                              <a:gd name="T5" fmla="*/ T4 w 117"/>
                              <a:gd name="T6" fmla="+- 0 130 124"/>
                              <a:gd name="T7" fmla="*/ 130 h 155"/>
                              <a:gd name="T8" fmla="+- 0 4305 4215"/>
                              <a:gd name="T9" fmla="*/ T8 w 117"/>
                              <a:gd name="T10" fmla="+- 0 146 124"/>
                              <a:gd name="T11" fmla="*/ 146 h 155"/>
                              <a:gd name="T12" fmla="+- 0 4324 4215"/>
                              <a:gd name="T13" fmla="*/ T12 w 117"/>
                              <a:gd name="T14" fmla="+- 0 171 124"/>
                              <a:gd name="T15" fmla="*/ 171 h 155"/>
                              <a:gd name="T16" fmla="+- 0 4331 4215"/>
                              <a:gd name="T17" fmla="*/ T16 w 117"/>
                              <a:gd name="T18" fmla="+- 0 201 124"/>
                              <a:gd name="T19" fmla="*/ 201 h 155"/>
                              <a:gd name="T20" fmla="+- 0 4325 4215"/>
                              <a:gd name="T21" fmla="*/ T20 w 117"/>
                              <a:gd name="T22" fmla="+- 0 231 124"/>
                              <a:gd name="T23" fmla="*/ 231 h 155"/>
                              <a:gd name="T24" fmla="+- 0 4306 4215"/>
                              <a:gd name="T25" fmla="*/ T24 w 117"/>
                              <a:gd name="T26" fmla="+- 0 256 124"/>
                              <a:gd name="T27" fmla="*/ 256 h 155"/>
                              <a:gd name="T28" fmla="+- 0 4279 4215"/>
                              <a:gd name="T29" fmla="*/ T28 w 117"/>
                              <a:gd name="T30" fmla="+- 0 272 124"/>
                              <a:gd name="T31" fmla="*/ 272 h 155"/>
                              <a:gd name="T32" fmla="+- 0 4245 4215"/>
                              <a:gd name="T33" fmla="*/ T32 w 117"/>
                              <a:gd name="T34" fmla="+- 0 279 124"/>
                              <a:gd name="T35" fmla="*/ 279 h 155"/>
                              <a:gd name="T36" fmla="+- 0 4235 4215"/>
                              <a:gd name="T37" fmla="*/ T36 w 117"/>
                              <a:gd name="T38" fmla="+- 0 279 124"/>
                              <a:gd name="T39" fmla="*/ 279 h 155"/>
                              <a:gd name="T40" fmla="+- 0 4225 4215"/>
                              <a:gd name="T41" fmla="*/ T40 w 117"/>
                              <a:gd name="T42" fmla="+- 0 277 124"/>
                              <a:gd name="T43" fmla="*/ 277 h 155"/>
                              <a:gd name="T44" fmla="+- 0 4215 4215"/>
                              <a:gd name="T45" fmla="*/ T44 w 117"/>
                              <a:gd name="T46" fmla="+- 0 274 124"/>
                              <a:gd name="T47" fmla="*/ 274 h 1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5">
                                <a:moveTo>
                                  <a:pt x="29" y="0"/>
                                </a:moveTo>
                                <a:lnTo>
                                  <a:pt x="63" y="6"/>
                                </a:lnTo>
                                <a:lnTo>
                                  <a:pt x="90" y="22"/>
                                </a:lnTo>
                                <a:lnTo>
                                  <a:pt x="109" y="47"/>
                                </a:lnTo>
                                <a:lnTo>
                                  <a:pt x="116" y="77"/>
                                </a:lnTo>
                                <a:lnTo>
                                  <a:pt x="110" y="107"/>
                                </a:lnTo>
                                <a:lnTo>
                                  <a:pt x="91" y="132"/>
                                </a:lnTo>
                                <a:lnTo>
                                  <a:pt x="64" y="148"/>
                                </a:lnTo>
                                <a:lnTo>
                                  <a:pt x="30" y="155"/>
                                </a:lnTo>
                                <a:lnTo>
                                  <a:pt x="20" y="155"/>
                                </a:lnTo>
                                <a:lnTo>
                                  <a:pt x="10" y="153"/>
                                </a:lnTo>
                                <a:lnTo>
                                  <a:pt x="0" y="150"/>
                                </a:lnTo>
                              </a:path>
                            </a:pathLst>
                          </a:custGeom>
                          <a:noFill/>
                          <a:ln w="71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 name="Freeform 447"/>
                        <wps:cNvSpPr>
                          <a:spLocks/>
                        </wps:cNvSpPr>
                        <wps:spPr bwMode="auto">
                          <a:xfrm>
                            <a:off x="4142" y="116"/>
                            <a:ext cx="117" cy="159"/>
                          </a:xfrm>
                          <a:custGeom>
                            <a:avLst/>
                            <a:gdLst>
                              <a:gd name="T0" fmla="+- 0 4230 4143"/>
                              <a:gd name="T1" fmla="*/ T0 w 117"/>
                              <a:gd name="T2" fmla="+- 0 275 116"/>
                              <a:gd name="T3" fmla="*/ 275 h 159"/>
                              <a:gd name="T4" fmla="+- 0 4196 4143"/>
                              <a:gd name="T5" fmla="*/ T4 w 117"/>
                              <a:gd name="T6" fmla="+- 0 269 116"/>
                              <a:gd name="T7" fmla="*/ 269 h 159"/>
                              <a:gd name="T8" fmla="+- 0 4169 4143"/>
                              <a:gd name="T9" fmla="*/ T8 w 117"/>
                              <a:gd name="T10" fmla="+- 0 252 116"/>
                              <a:gd name="T11" fmla="*/ 252 h 159"/>
                              <a:gd name="T12" fmla="+- 0 4150 4143"/>
                              <a:gd name="T13" fmla="*/ T12 w 117"/>
                              <a:gd name="T14" fmla="+- 0 227 116"/>
                              <a:gd name="T15" fmla="*/ 227 h 159"/>
                              <a:gd name="T16" fmla="+- 0 4143 4143"/>
                              <a:gd name="T17" fmla="*/ T16 w 117"/>
                              <a:gd name="T18" fmla="+- 0 196 116"/>
                              <a:gd name="T19" fmla="*/ 196 h 159"/>
                              <a:gd name="T20" fmla="+- 0 4149 4143"/>
                              <a:gd name="T21" fmla="*/ T20 w 117"/>
                              <a:gd name="T22" fmla="+- 0 165 116"/>
                              <a:gd name="T23" fmla="*/ 165 h 159"/>
                              <a:gd name="T24" fmla="+- 0 4168 4143"/>
                              <a:gd name="T25" fmla="*/ T24 w 117"/>
                              <a:gd name="T26" fmla="+- 0 140 116"/>
                              <a:gd name="T27" fmla="*/ 140 h 159"/>
                              <a:gd name="T28" fmla="+- 0 4195 4143"/>
                              <a:gd name="T29" fmla="*/ T28 w 117"/>
                              <a:gd name="T30" fmla="+- 0 123 116"/>
                              <a:gd name="T31" fmla="*/ 123 h 159"/>
                              <a:gd name="T32" fmla="+- 0 4229 4143"/>
                              <a:gd name="T33" fmla="*/ T32 w 117"/>
                              <a:gd name="T34" fmla="+- 0 116 116"/>
                              <a:gd name="T35" fmla="*/ 116 h 159"/>
                              <a:gd name="T36" fmla="+- 0 4239 4143"/>
                              <a:gd name="T37" fmla="*/ T36 w 117"/>
                              <a:gd name="T38" fmla="+- 0 116 116"/>
                              <a:gd name="T39" fmla="*/ 116 h 159"/>
                              <a:gd name="T40" fmla="+- 0 4250 4143"/>
                              <a:gd name="T41" fmla="*/ T40 w 117"/>
                              <a:gd name="T42" fmla="+- 0 118 116"/>
                              <a:gd name="T43" fmla="*/ 118 h 159"/>
                              <a:gd name="T44" fmla="+- 0 4260 4143"/>
                              <a:gd name="T45" fmla="*/ T44 w 117"/>
                              <a:gd name="T46" fmla="+- 0 121 116"/>
                              <a:gd name="T47" fmla="*/ 121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7" y="159"/>
                                </a:moveTo>
                                <a:lnTo>
                                  <a:pt x="53" y="153"/>
                                </a:lnTo>
                                <a:lnTo>
                                  <a:pt x="26" y="136"/>
                                </a:lnTo>
                                <a:lnTo>
                                  <a:pt x="7" y="111"/>
                                </a:lnTo>
                                <a:lnTo>
                                  <a:pt x="0" y="80"/>
                                </a:lnTo>
                                <a:lnTo>
                                  <a:pt x="6" y="49"/>
                                </a:lnTo>
                                <a:lnTo>
                                  <a:pt x="25" y="24"/>
                                </a:lnTo>
                                <a:lnTo>
                                  <a:pt x="52" y="7"/>
                                </a:lnTo>
                                <a:lnTo>
                                  <a:pt x="86" y="0"/>
                                </a:lnTo>
                                <a:lnTo>
                                  <a:pt x="96" y="0"/>
                                </a:lnTo>
                                <a:lnTo>
                                  <a:pt x="107" y="2"/>
                                </a:lnTo>
                                <a:lnTo>
                                  <a:pt x="117" y="5"/>
                                </a:lnTo>
                              </a:path>
                            </a:pathLst>
                          </a:custGeom>
                          <a:noFill/>
                          <a:ln w="71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446"/>
                        <wps:cNvSpPr>
                          <a:spLocks/>
                        </wps:cNvSpPr>
                        <wps:spPr bwMode="auto">
                          <a:xfrm>
                            <a:off x="4633" y="131"/>
                            <a:ext cx="117" cy="159"/>
                          </a:xfrm>
                          <a:custGeom>
                            <a:avLst/>
                            <a:gdLst>
                              <a:gd name="T0" fmla="+- 0 4663 4633"/>
                              <a:gd name="T1" fmla="*/ T0 w 117"/>
                              <a:gd name="T2" fmla="+- 0 131 131"/>
                              <a:gd name="T3" fmla="*/ 131 h 159"/>
                              <a:gd name="T4" fmla="+- 0 4696 4633"/>
                              <a:gd name="T5" fmla="*/ T4 w 117"/>
                              <a:gd name="T6" fmla="+- 0 137 131"/>
                              <a:gd name="T7" fmla="*/ 137 h 159"/>
                              <a:gd name="T8" fmla="+- 0 4724 4633"/>
                              <a:gd name="T9" fmla="*/ T8 w 117"/>
                              <a:gd name="T10" fmla="+- 0 154 131"/>
                              <a:gd name="T11" fmla="*/ 154 h 159"/>
                              <a:gd name="T12" fmla="+- 0 4743 4633"/>
                              <a:gd name="T13" fmla="*/ T12 w 117"/>
                              <a:gd name="T14" fmla="+- 0 179 131"/>
                              <a:gd name="T15" fmla="*/ 179 h 159"/>
                              <a:gd name="T16" fmla="+- 0 4750 4633"/>
                              <a:gd name="T17" fmla="*/ T16 w 117"/>
                              <a:gd name="T18" fmla="+- 0 210 131"/>
                              <a:gd name="T19" fmla="*/ 210 h 159"/>
                              <a:gd name="T20" fmla="+- 0 4743 4633"/>
                              <a:gd name="T21" fmla="*/ T20 w 117"/>
                              <a:gd name="T22" fmla="+- 0 241 131"/>
                              <a:gd name="T23" fmla="*/ 241 h 159"/>
                              <a:gd name="T24" fmla="+- 0 4725 4633"/>
                              <a:gd name="T25" fmla="*/ T24 w 117"/>
                              <a:gd name="T26" fmla="+- 0 266 131"/>
                              <a:gd name="T27" fmla="*/ 266 h 159"/>
                              <a:gd name="T28" fmla="+- 0 4698 4633"/>
                              <a:gd name="T29" fmla="*/ T28 w 117"/>
                              <a:gd name="T30" fmla="+- 0 283 131"/>
                              <a:gd name="T31" fmla="*/ 283 h 159"/>
                              <a:gd name="T32" fmla="+- 0 4664 4633"/>
                              <a:gd name="T33" fmla="*/ T32 w 117"/>
                              <a:gd name="T34" fmla="+- 0 290 131"/>
                              <a:gd name="T35" fmla="*/ 290 h 159"/>
                              <a:gd name="T36" fmla="+- 0 4653 4633"/>
                              <a:gd name="T37" fmla="*/ T36 w 117"/>
                              <a:gd name="T38" fmla="+- 0 290 131"/>
                              <a:gd name="T39" fmla="*/ 290 h 159"/>
                              <a:gd name="T40" fmla="+- 0 4643 4633"/>
                              <a:gd name="T41" fmla="*/ T40 w 117"/>
                              <a:gd name="T42" fmla="+- 0 288 131"/>
                              <a:gd name="T43" fmla="*/ 288 h 159"/>
                              <a:gd name="T44" fmla="+- 0 4633 4633"/>
                              <a:gd name="T45" fmla="*/ T44 w 117"/>
                              <a:gd name="T46" fmla="+- 0 285 131"/>
                              <a:gd name="T47" fmla="*/ 285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30" y="0"/>
                                </a:moveTo>
                                <a:lnTo>
                                  <a:pt x="63" y="6"/>
                                </a:lnTo>
                                <a:lnTo>
                                  <a:pt x="91" y="23"/>
                                </a:lnTo>
                                <a:lnTo>
                                  <a:pt x="110" y="48"/>
                                </a:lnTo>
                                <a:lnTo>
                                  <a:pt x="117" y="79"/>
                                </a:lnTo>
                                <a:lnTo>
                                  <a:pt x="110" y="110"/>
                                </a:lnTo>
                                <a:lnTo>
                                  <a:pt x="92" y="135"/>
                                </a:lnTo>
                                <a:lnTo>
                                  <a:pt x="65" y="152"/>
                                </a:lnTo>
                                <a:lnTo>
                                  <a:pt x="31" y="159"/>
                                </a:lnTo>
                                <a:lnTo>
                                  <a:pt x="20" y="159"/>
                                </a:lnTo>
                                <a:lnTo>
                                  <a:pt x="10" y="157"/>
                                </a:lnTo>
                                <a:lnTo>
                                  <a:pt x="0" y="154"/>
                                </a:lnTo>
                              </a:path>
                            </a:pathLst>
                          </a:custGeom>
                          <a:noFill/>
                          <a:ln w="71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Freeform 445"/>
                        <wps:cNvSpPr>
                          <a:spLocks/>
                        </wps:cNvSpPr>
                        <wps:spPr bwMode="auto">
                          <a:xfrm>
                            <a:off x="4561" y="127"/>
                            <a:ext cx="117" cy="159"/>
                          </a:xfrm>
                          <a:custGeom>
                            <a:avLst/>
                            <a:gdLst>
                              <a:gd name="T0" fmla="+- 0 4649 4561"/>
                              <a:gd name="T1" fmla="*/ T0 w 117"/>
                              <a:gd name="T2" fmla="+- 0 286 128"/>
                              <a:gd name="T3" fmla="*/ 286 h 159"/>
                              <a:gd name="T4" fmla="+- 0 4615 4561"/>
                              <a:gd name="T5" fmla="*/ T4 w 117"/>
                              <a:gd name="T6" fmla="+- 0 280 128"/>
                              <a:gd name="T7" fmla="*/ 280 h 159"/>
                              <a:gd name="T8" fmla="+- 0 4587 4561"/>
                              <a:gd name="T9" fmla="*/ T8 w 117"/>
                              <a:gd name="T10" fmla="+- 0 263 128"/>
                              <a:gd name="T11" fmla="*/ 263 h 159"/>
                              <a:gd name="T12" fmla="+- 0 4569 4561"/>
                              <a:gd name="T13" fmla="*/ T12 w 117"/>
                              <a:gd name="T14" fmla="+- 0 238 128"/>
                              <a:gd name="T15" fmla="*/ 238 h 159"/>
                              <a:gd name="T16" fmla="+- 0 4561 4561"/>
                              <a:gd name="T17" fmla="*/ T16 w 117"/>
                              <a:gd name="T18" fmla="+- 0 208 128"/>
                              <a:gd name="T19" fmla="*/ 208 h 159"/>
                              <a:gd name="T20" fmla="+- 0 4568 4561"/>
                              <a:gd name="T21" fmla="*/ T20 w 117"/>
                              <a:gd name="T22" fmla="+- 0 177 128"/>
                              <a:gd name="T23" fmla="*/ 177 h 159"/>
                              <a:gd name="T24" fmla="+- 0 4586 4561"/>
                              <a:gd name="T25" fmla="*/ T24 w 117"/>
                              <a:gd name="T26" fmla="+- 0 151 128"/>
                              <a:gd name="T27" fmla="*/ 151 h 159"/>
                              <a:gd name="T28" fmla="+- 0 4614 4561"/>
                              <a:gd name="T29" fmla="*/ T28 w 117"/>
                              <a:gd name="T30" fmla="+- 0 134 128"/>
                              <a:gd name="T31" fmla="*/ 134 h 159"/>
                              <a:gd name="T32" fmla="+- 0 4647 4561"/>
                              <a:gd name="T33" fmla="*/ T32 w 117"/>
                              <a:gd name="T34" fmla="+- 0 128 128"/>
                              <a:gd name="T35" fmla="*/ 128 h 159"/>
                              <a:gd name="T36" fmla="+- 0 4658 4561"/>
                              <a:gd name="T37" fmla="*/ T36 w 117"/>
                              <a:gd name="T38" fmla="+- 0 128 128"/>
                              <a:gd name="T39" fmla="*/ 128 h 159"/>
                              <a:gd name="T40" fmla="+- 0 4668 4561"/>
                              <a:gd name="T41" fmla="*/ T40 w 117"/>
                              <a:gd name="T42" fmla="+- 0 129 128"/>
                              <a:gd name="T43" fmla="*/ 129 h 159"/>
                              <a:gd name="T44" fmla="+- 0 4678 4561"/>
                              <a:gd name="T45" fmla="*/ T44 w 117"/>
                              <a:gd name="T46" fmla="+- 0 133 128"/>
                              <a:gd name="T47" fmla="*/ 13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9">
                                <a:moveTo>
                                  <a:pt x="88" y="158"/>
                                </a:moveTo>
                                <a:lnTo>
                                  <a:pt x="54" y="152"/>
                                </a:lnTo>
                                <a:lnTo>
                                  <a:pt x="26" y="135"/>
                                </a:lnTo>
                                <a:lnTo>
                                  <a:pt x="8" y="110"/>
                                </a:lnTo>
                                <a:lnTo>
                                  <a:pt x="0" y="80"/>
                                </a:lnTo>
                                <a:lnTo>
                                  <a:pt x="7" y="49"/>
                                </a:lnTo>
                                <a:lnTo>
                                  <a:pt x="25" y="23"/>
                                </a:lnTo>
                                <a:lnTo>
                                  <a:pt x="53" y="6"/>
                                </a:lnTo>
                                <a:lnTo>
                                  <a:pt x="86" y="0"/>
                                </a:lnTo>
                                <a:lnTo>
                                  <a:pt x="97" y="0"/>
                                </a:lnTo>
                                <a:lnTo>
                                  <a:pt x="107" y="1"/>
                                </a:lnTo>
                                <a:lnTo>
                                  <a:pt x="117" y="5"/>
                                </a:lnTo>
                              </a:path>
                            </a:pathLst>
                          </a:custGeom>
                          <a:noFill/>
                          <a:ln w="71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Line 444"/>
                        <wps:cNvCnPr>
                          <a:cxnSpLocks noChangeShapeType="1"/>
                        </wps:cNvCnPr>
                        <wps:spPr bwMode="auto">
                          <a:xfrm>
                            <a:off x="4169" y="135"/>
                            <a:ext cx="125"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30" name="Line 443"/>
                        <wps:cNvCnPr>
                          <a:cxnSpLocks noChangeShapeType="1"/>
                        </wps:cNvCnPr>
                        <wps:spPr bwMode="auto">
                          <a:xfrm>
                            <a:off x="4294" y="135"/>
                            <a:ext cx="0"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31" name="Line 442"/>
                        <wps:cNvCnPr>
                          <a:cxnSpLocks noChangeShapeType="1"/>
                        </wps:cNvCnPr>
                        <wps:spPr bwMode="auto">
                          <a:xfrm>
                            <a:off x="4595" y="150"/>
                            <a:ext cx="126"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32" name="Line 441"/>
                        <wps:cNvCnPr>
                          <a:cxnSpLocks noChangeShapeType="1"/>
                        </wps:cNvCnPr>
                        <wps:spPr bwMode="auto">
                          <a:xfrm>
                            <a:off x="4721" y="150"/>
                            <a:ext cx="0" cy="117"/>
                          </a:xfrm>
                          <a:prstGeom prst="line">
                            <a:avLst/>
                          </a:prstGeom>
                          <a:noFill/>
                          <a:ln w="2396">
                            <a:solidFill>
                              <a:srgbClr val="FF0000"/>
                            </a:solidFill>
                            <a:round/>
                            <a:headEnd/>
                            <a:tailEnd/>
                          </a:ln>
                          <a:extLst>
                            <a:ext uri="{909E8E84-426E-40DD-AFC4-6F175D3DCCD1}">
                              <a14:hiddenFill xmlns:a14="http://schemas.microsoft.com/office/drawing/2010/main">
                                <a:noFill/>
                              </a14:hiddenFill>
                            </a:ext>
                          </a:extLst>
                        </wps:spPr>
                        <wps:bodyPr/>
                      </wps:wsp>
                      <wps:wsp>
                        <wps:cNvPr id="533" name="Text Box 440"/>
                        <wps:cNvSpPr txBox="1">
                          <a:spLocks noChangeArrowheads="1"/>
                        </wps:cNvSpPr>
                        <wps:spPr bwMode="auto">
                          <a:xfrm>
                            <a:off x="5367" y="4"/>
                            <a:ext cx="734" cy="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0764F" w14:textId="77777777" w:rsidR="003162A5" w:rsidRDefault="003162A5">
                              <w:pPr>
                                <w:spacing w:before="11" w:line="196" w:lineRule="auto"/>
                                <w:ind w:right="-12"/>
                                <w:rPr>
                                  <w:rFonts w:ascii="Arial"/>
                                  <w:b/>
                                  <w:sz w:val="9"/>
                                </w:rPr>
                              </w:pPr>
                              <w:r>
                                <w:rPr>
                                  <w:rFonts w:ascii="Arial"/>
                                  <w:b/>
                                  <w:sz w:val="9"/>
                                </w:rPr>
                                <w:t>CTL1 CD4 fresh CTL2 CD4 fresh CTL3 CD4 fresh CTL1 CD4 frozen CTL2 CD4 frozen CTL3 CD4 frozen CTL1 CD4 fixed CTL2 CD4 fixed CTL3 CD4 fixed</w:t>
                              </w:r>
                            </w:p>
                          </w:txbxContent>
                        </wps:txbx>
                        <wps:bodyPr rot="0" vert="horz" wrap="square" lIns="0" tIns="0" rIns="0" bIns="0" anchor="t" anchorCtr="0" upright="1">
                          <a:noAutofit/>
                        </wps:bodyPr>
                      </wps:wsp>
                      <wps:wsp>
                        <wps:cNvPr id="534" name="Text Box 439"/>
                        <wps:cNvSpPr txBox="1">
                          <a:spLocks noChangeArrowheads="1"/>
                        </wps:cNvSpPr>
                        <wps:spPr bwMode="auto">
                          <a:xfrm>
                            <a:off x="4685" y="240"/>
                            <a:ext cx="213" cy="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51076" w14:textId="77777777" w:rsidR="003162A5" w:rsidRDefault="003162A5">
                              <w:pPr>
                                <w:spacing w:line="77" w:lineRule="exact"/>
                                <w:rPr>
                                  <w:rFonts w:ascii="Arial"/>
                                  <w:sz w:val="7"/>
                                </w:rPr>
                              </w:pPr>
                              <w:r>
                                <w:rPr>
                                  <w:rFonts w:ascii="Arial"/>
                                  <w:color w:val="4D4D4D"/>
                                  <w:w w:val="98"/>
                                  <w:sz w:val="7"/>
                                  <w:u w:val="single" w:color="FF0000"/>
                                </w:rPr>
                                <w:t xml:space="preserve"> </w:t>
                              </w:r>
                              <w:r>
                                <w:rPr>
                                  <w:rFonts w:ascii="Arial"/>
                                  <w:color w:val="4D4D4D"/>
                                  <w:spacing w:val="-2"/>
                                  <w:sz w:val="7"/>
                                  <w:u w:val="single" w:color="FF0000"/>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A3B72D" id="Group 438" o:spid="_x0000_s1887" style="position:absolute;left:0;text-align:left;margin-left:137.55pt;margin-top:-3.4pt;width:168.9pt;height:138.4pt;z-index:-251558912;mso-position-horizontal-relative:page;mso-position-vertical-relative:text" coordorigin="2751,-68" coordsize="3378,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">
                <v:shape id="Picture 482" o:spid="_x0000_s1888" type="#_x0000_t75" style="position:absolute;left:2914;top:347;width:3062;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">
                  <v:imagedata r:id="rId131" o:title=""/>
                </v:shape>
                <v:rect id="Rectangle 481" o:spid="_x0000_s1889" style="position:absolute;left:2764;top:-66;width:3362;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" filled="f" strokecolor="#333" strokeweight=".09308mm"/>
                <v:line id="Line 480" o:spid="_x0000_s1890" style="position:absolute;visibility:visible;mso-wrap-style:square" from="2751,2561" to="2765,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" strokecolor="#333" strokeweight=".09308mm"/>
                <v:line id="Line 479" o:spid="_x0000_s1891" style="position:absolute;visibility:visible;mso-wrap-style:square" from="2751,2334" to="2765,2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" strokecolor="#333" strokeweight=".09308mm"/>
                <v:line id="Line 478" o:spid="_x0000_s1892" style="position:absolute;visibility:visible;mso-wrap-style:square" from="2751,2106" to="2765,2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" strokecolor="#333" strokeweight=".09308mm"/>
                <v:line id="Line 477" o:spid="_x0000_s1893" style="position:absolute;visibility:visible;mso-wrap-style:square" from="2751,1879" to="2765,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" strokecolor="#333" strokeweight=".09308mm"/>
                <v:line id="Line 476" o:spid="_x0000_s1894" style="position:absolute;visibility:visible;mso-wrap-style:square" from="2751,1652" to="2765,1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" strokecolor="#333" strokeweight=".09308mm"/>
                <v:line id="Line 475" o:spid="_x0000_s1895" style="position:absolute;visibility:visible;mso-wrap-style:square" from="2751,1424" to="2765,1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" strokecolor="#333" strokeweight=".09308mm"/>
                <v:line id="Line 474" o:spid="_x0000_s1896" style="position:absolute;visibility:visible;mso-wrap-style:square" from="2751,1197" to="2765,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" strokecolor="#333" strokeweight=".09308mm"/>
                <v:line id="Line 473" o:spid="_x0000_s1897" style="position:absolute;visibility:visible;mso-wrap-style:square" from="2751,970" to="2765,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" strokecolor="#333" strokeweight=".09308mm"/>
                <v:line id="Line 472" o:spid="_x0000_s1898" style="position:absolute;visibility:visible;mso-wrap-style:square" from="2751,742" to="2765,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" strokecolor="#333" strokeweight=".09308mm"/>
                <v:line id="Line 471" o:spid="_x0000_s1899" style="position:absolute;visibility:visible;mso-wrap-style:square" from="2751,515" to="2765,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" strokecolor="#333" strokeweight=".09308mm"/>
                <v:line id="Line 470" o:spid="_x0000_s1900" style="position:absolute;visibility:visible;mso-wrap-style:square" from="2751,287" to="2765,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" strokecolor="#333" strokeweight=".09308mm"/>
                <v:line id="Line 469" o:spid="_x0000_s1901" style="position:absolute;visibility:visible;mso-wrap-style:square" from="2751,60" to="27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" strokecolor="#333" strokeweight=".09308mm"/>
                <v:line id="Line 468" o:spid="_x0000_s1902" style="position:absolute;visibility:visible;mso-wrap-style:square" from="2910,2700" to="2910,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" strokecolor="#333" strokeweight=".09308mm"/>
                <v:line id="Line 467" o:spid="_x0000_s1903" style="position:absolute;visibility:visible;mso-wrap-style:square" from="3678,2700" to="3678,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" strokecolor="#333" strokeweight=".09308mm"/>
                <v:line id="Line 466" o:spid="_x0000_s1904" style="position:absolute;visibility:visible;mso-wrap-style:square" from="4445,2700" to="4445,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" strokecolor="#333" strokeweight=".09308mm"/>
                <v:line id="Line 465" o:spid="_x0000_s1905" style="position:absolute;visibility:visible;mso-wrap-style:square" from="5213,2700" to="5213,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" strokecolor="#333" strokeweight=".09308mm"/>
                <v:line id="Line 464" o:spid="_x0000_s1906" style="position:absolute;visibility:visible;mso-wrap-style:square" from="5981,2700" to="5981,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" strokecolor="#333" strokeweight=".09308mm"/>
                <v:line id="Line 463" o:spid="_x0000_s1907" style="position:absolute;visibility:visible;mso-wrap-style:square" from="5264,69" to="533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" strokecolor="#008a45" strokeweight=".09308mm"/>
                <v:line id="Line 462" o:spid="_x0000_s1908" style="position:absolute;visibility:visible;mso-wrap-style:square" from="5264,154" to="533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" strokecolor="#00cd66" strokeweight=".09308mm"/>
                <v:line id="Line 461" o:spid="_x0000_s1909" style="position:absolute;visibility:visible;mso-wrap-style:square" from="5264,240" to="533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" strokecolor="#00ed76" strokeweight=".09308mm"/>
                <v:rect id="Rectangle 460" o:spid="_x0000_s1910" style="position:absolute;left:5255;top:282;width:86;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" stroked="f"/>
                <v:line id="Line 459" o:spid="_x0000_s1911" style="position:absolute;visibility:visible;mso-wrap-style:square" from="5264,325" to="5332,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" strokecolor="#395fcd" strokeweight=".09308mm"/>
                <v:line id="Line 458" o:spid="_x0000_s1912" style="position:absolute;visibility:visible;mso-wrap-style:square" from="5264,410" to="5332,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" strokecolor="#436ded" strokeweight=".09308mm"/>
                <v:rect id="Rectangle 457" o:spid="_x0000_s1913" style="position:absolute;left:5255;top:452;width:86;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" stroked="f"/>
                <v:line id="Line 456" o:spid="_x0000_s1914" style="position:absolute;visibility:visible;mso-wrap-style:square" from="5264,495" to="5332,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" strokecolor="#4776ff" strokeweight=".09308mm"/>
                <v:line id="Line 455" o:spid="_x0000_s1915" style="position:absolute;visibility:visible;mso-wrap-style:square" from="5264,580" to="5332,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" strokecolor="#8a0000" strokeweight=".09308mm">
                  <v:stroke dashstyle="dash"/>
                </v:line>
                <v:line id="Line 454" o:spid="_x0000_s1916" style="position:absolute;visibility:visible;mso-wrap-style:square" from="5264,666" to="5332,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" strokecolor="#cd0000" strokeweight=".09308mm"/>
                <v:line id="Line 453" o:spid="_x0000_s1917" style="position:absolute;visibility:visible;mso-wrap-style:square" from="5264,751" to="5332,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" strokecolor="#ed0000" strokeweight=".09308mm"/>
                <v:shape id="Picture 452" o:spid="_x0000_s1918" type="#_x0000_t75" style="position:absolute;left:4563;top:125;width:182;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">
                  <v:imagedata r:id="rId132" o:title=""/>
                </v:shape>
                <v:shape id="Picture 451" o:spid="_x0000_s1919" type="#_x0000_t75" style="position:absolute;left:4144;top:110;width:182;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">
                  <v:imagedata r:id="rId133" o:title=""/>
                </v:shape>
                <v:line id="Line 450" o:spid="_x0000_s1920" style="position:absolute;visibility:visible;mso-wrap-style:square" from="4169,275" to="469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" strokecolor="red" strokeweight=".19972mm"/>
                <v:line id="Line 449" o:spid="_x0000_s1921" style="position:absolute;visibility:visible;mso-wrap-style:square" from="4011,274" to="4173,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" strokecolor="red" strokeweight=".19972mm"/>
                <v:shape id="Freeform 448" o:spid="_x0000_s1922" style="position:absolute;left:4215;top:123;width:117;height:155;visibility:visible;mso-wrap-style:square;v-text-anchor:top" coordsize="11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" path="m29,l63,6,90,22r19,25l116,77r-6,30l91,132,64,148r-34,7l20,155,10,153,,150e" filled="f" strokecolor="red" strokeweight=".19972mm">
                  <v:path arrowok="t" o:connecttype="custom" o:connectlocs="29,124;63,130;90,146;109,171;116,201;110,231;91,256;64,272;30,279;20,279;10,277;0,274" o:connectangles="0,0,0,0,0,0,0,0,0,0,0,0"/>
                </v:shape>
                <v:shape id="Freeform 447" o:spid="_x0000_s1923" style="position:absolute;left:4142;top:116;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" path="m87,159l53,153,26,136,7,111,,80,6,49,25,24,52,7,86,,96,r11,2l117,5e" filled="f" strokecolor="red" strokeweight=".19972mm">
                  <v:path arrowok="t" o:connecttype="custom" o:connectlocs="87,275;53,269;26,252;7,227;0,196;6,165;25,140;52,123;86,116;96,116;107,118;117,121" o:connectangles="0,0,0,0,0,0,0,0,0,0,0,0"/>
                </v:shape>
                <v:shape id="Freeform 446" o:spid="_x0000_s1924" style="position:absolute;left:4633;top:131;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" path="m30,l63,6,91,23r19,25l117,79r-7,31l92,135,65,152r-34,7l20,159,10,157,,154e" filled="f" strokecolor="red" strokeweight=".19972mm">
                  <v:path arrowok="t" o:connecttype="custom" o:connectlocs="30,131;63,137;91,154;110,179;117,210;110,241;92,266;65,283;31,290;20,290;10,288;0,285" o:connectangles="0,0,0,0,0,0,0,0,0,0,0,0"/>
                </v:shape>
                <v:shape id="Freeform 445" o:spid="_x0000_s1925" style="position:absolute;left:4561;top:127;width:117;height:159;visibility:visible;mso-wrap-style:square;v-text-anchor:top" coordsize="11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" path="m88,158l54,152,26,135,8,110,,80,7,49,25,23,53,6,86,,97,r10,1l117,5e" filled="f" strokecolor="red" strokeweight=".19972mm">
                  <v:path arrowok="t" o:connecttype="custom" o:connectlocs="88,286;54,280;26,263;8,238;0,208;7,177;25,151;53,134;86,128;97,128;107,129;117,133" o:connectangles="0,0,0,0,0,0,0,0,0,0,0,0"/>
                </v:shape>
                <v:line id="Line 444" o:spid="_x0000_s1926" style="position:absolute;visibility:visible;mso-wrap-style:square" from="4169,135" to="42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" strokecolor="red" strokeweight=".06656mm"/>
                <v:line id="Line 443" o:spid="_x0000_s1927" style="position:absolute;visibility:visible;mso-wrap-style:square" from="4294,135" to="42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" strokecolor="red" strokeweight=".06656mm"/>
                <v:line id="Line 442" o:spid="_x0000_s1928" style="position:absolute;visibility:visible;mso-wrap-style:square" from="4595,150" to="472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" strokecolor="red" strokeweight=".06656mm"/>
                <v:line id="Line 441" o:spid="_x0000_s1929" style="position:absolute;visibility:visible;mso-wrap-style:square" from="4721,150" to="472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" strokecolor="red" strokeweight=".06656mm"/>
                <v:shape id="Text Box 440" o:spid="_x0000_s1930" type="#_x0000_t202" style="position:absolute;left:5367;top:4;width:734;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k8xQAAANwAAAAPAAAAZHJzL2Rvd25yZXYueG1sRI9Ba8JA&#10;FITvhf6H5RW81U0r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BE76k8xQAAANwAAAAP&#10;AAAAAAAAAAAAAAAAAAcCAABkcnMvZG93bnJldi54bWxQSwUGAAAAAAMAAwC3AAAA+QIAAAAA&#10;" filled="f" stroked="f">
                  <v:textbox inset="0,0,0,0">
                    <w:txbxContent>
                      <w:p w14:paraId="0B60764F" w14:textId="77777777" w:rsidR="003162A5" w:rsidRDefault="003162A5">
                        <w:pPr>
                          <w:spacing w:before="11" w:line="196" w:lineRule="auto"/>
                          <w:ind w:right="-12"/>
                          <w:rPr>
                            <w:rFonts w:ascii="Arial"/>
                            <w:b/>
                            <w:sz w:val="9"/>
                          </w:rPr>
                        </w:pPr>
                        <w:r>
                          <w:rPr>
                            <w:rFonts w:ascii="Arial"/>
                            <w:b/>
                            <w:sz w:val="9"/>
                          </w:rPr>
                          <w:t>CTL1 CD4 fresh CTL2 CD4 fresh CTL3 CD4 fresh CTL1 CD4 frozen CTL2 CD4 frozen CTL3 CD4 frozen CTL1 CD4 fixed CTL2 CD4 fixed CTL3 CD4 fixed</w:t>
                        </w:r>
                      </w:p>
                    </w:txbxContent>
                  </v:textbox>
                </v:shape>
                <v:shape id="Text Box 439" o:spid="_x0000_s1931" type="#_x0000_t202" style="position:absolute;left:4685;top:240;width:213;height: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FI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" filled="f" stroked="f">
                  <v:textbox inset="0,0,0,0">
                    <w:txbxContent>
                      <w:p w14:paraId="45351076" w14:textId="77777777" w:rsidR="003162A5" w:rsidRDefault="003162A5">
                        <w:pPr>
                          <w:spacing w:line="77" w:lineRule="exact"/>
                          <w:rPr>
                            <w:rFonts w:ascii="Arial"/>
                            <w:sz w:val="7"/>
                          </w:rPr>
                        </w:pPr>
                        <w:r>
                          <w:rPr>
                            <w:rFonts w:ascii="Arial"/>
                            <w:color w:val="4D4D4D"/>
                            <w:w w:val="98"/>
                            <w:sz w:val="7"/>
                            <w:u w:val="single" w:color="FF0000"/>
                          </w:rPr>
                          <w:t xml:space="preserve"> </w:t>
                        </w:r>
                        <w:r>
                          <w:rPr>
                            <w:rFonts w:ascii="Arial"/>
                            <w:color w:val="4D4D4D"/>
                            <w:spacing w:val="-2"/>
                            <w:sz w:val="7"/>
                            <w:u w:val="single" w:color="FF0000"/>
                          </w:rPr>
                          <w:t xml:space="preserve"> </w:t>
                        </w:r>
                      </w:p>
                    </w:txbxContent>
                  </v:textbox>
                </v:shape>
                <w10:wrap anchorx="page"/>
              </v:group>
            </w:pict>
          </mc:Fallback>
        </mc:AlternateContent>
      </w:r>
      <w:r>
        <w:rPr>
          <w:noProof/>
        </w:rPr>
        <mc:AlternateContent>
          <mc:Choice Requires="wps">
            <w:drawing>
              <wp:anchor distT="0" distB="0" distL="114300" distR="114300" simplePos="0" relativeHeight="251640832" behindDoc="0" locked="0" layoutInCell="1" allowOverlap="1" wp14:anchorId="6CB730EE" wp14:editId="42C3572A">
                <wp:simplePos x="0" y="0"/>
                <wp:positionH relativeFrom="page">
                  <wp:posOffset>4185285</wp:posOffset>
                </wp:positionH>
                <wp:positionV relativeFrom="paragraph">
                  <wp:posOffset>25400</wp:posOffset>
                </wp:positionV>
                <wp:extent cx="8255" cy="0"/>
                <wp:effectExtent l="13335" t="8890" r="6985" b="10160"/>
                <wp:wrapNone/>
                <wp:docPr id="489" name="Lin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3310E" id="Line 437"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pt" to="330.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" strokecolor="#333" strokeweight=".09356mm">
                <w10:wrap anchorx="page"/>
              </v:line>
            </w:pict>
          </mc:Fallback>
        </mc:AlternateContent>
      </w:r>
      <w:r>
        <w:rPr>
          <w:noProof/>
        </w:rPr>
        <mc:AlternateContent>
          <mc:Choice Requires="wps">
            <w:drawing>
              <wp:anchor distT="0" distB="0" distL="114300" distR="114300" simplePos="0" relativeHeight="251758592" behindDoc="1" locked="0" layoutInCell="1" allowOverlap="1" wp14:anchorId="4ADD16C4" wp14:editId="722F2535">
                <wp:simplePos x="0" y="0"/>
                <wp:positionH relativeFrom="page">
                  <wp:posOffset>5782945</wp:posOffset>
                </wp:positionH>
                <wp:positionV relativeFrom="paragraph">
                  <wp:posOffset>33020</wp:posOffset>
                </wp:positionV>
                <wp:extent cx="43180" cy="0"/>
                <wp:effectExtent l="10795" t="6985" r="12700" b="12065"/>
                <wp:wrapNone/>
                <wp:docPr id="488" name="Lin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3368">
                          <a:solidFill>
                            <a:srgbClr val="008A4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21755" id="Line 436" o:spid="_x0000_s1026" style="position:absolute;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5.35pt,2.6pt" to="458.7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" strokecolor="#008a45" strokeweight=".09356mm">
                <w10:wrap anchorx="page"/>
              </v:line>
            </w:pict>
          </mc:Fallback>
        </mc:AlternateContent>
      </w:r>
      <w:r>
        <w:rPr>
          <w:noProof/>
        </w:rPr>
        <mc:AlternateContent>
          <mc:Choice Requires="wpg">
            <w:drawing>
              <wp:anchor distT="0" distB="0" distL="114300" distR="114300" simplePos="0" relativeHeight="251760640" behindDoc="1" locked="0" layoutInCell="1" allowOverlap="1" wp14:anchorId="1EBF443B" wp14:editId="0E26822B">
                <wp:simplePos x="0" y="0"/>
                <wp:positionH relativeFrom="page">
                  <wp:posOffset>4192270</wp:posOffset>
                </wp:positionH>
                <wp:positionV relativeFrom="paragraph">
                  <wp:posOffset>-55880</wp:posOffset>
                </wp:positionV>
                <wp:extent cx="2149475" cy="1759585"/>
                <wp:effectExtent l="10795" t="3810" r="11430" b="8255"/>
                <wp:wrapNone/>
                <wp:docPr id="474"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9475" cy="1759585"/>
                          <a:chOff x="6602" y="-88"/>
                          <a:chExt cx="3385" cy="2771"/>
                        </a:xfrm>
                      </wpg:grpSpPr>
                      <pic:pic xmlns:pic="http://schemas.openxmlformats.org/drawingml/2006/picture">
                        <pic:nvPicPr>
                          <pic:cNvPr id="475" name="Picture 4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8403" y="15"/>
                            <a:ext cx="182"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6" name="Picture 4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7983" y="0"/>
                            <a:ext cx="182" cy="171"/>
                          </a:xfrm>
                          <a:prstGeom prst="rect">
                            <a:avLst/>
                          </a:prstGeom>
                          <a:noFill/>
                          <a:extLst>
                            <a:ext uri="{909E8E84-426E-40DD-AFC4-6F175D3DCCD1}">
                              <a14:hiddenFill xmlns:a14="http://schemas.microsoft.com/office/drawing/2010/main">
                                <a:solidFill>
                                  <a:srgbClr val="FFFFFF"/>
                                </a:solidFill>
                              </a14:hiddenFill>
                            </a:ext>
                          </a:extLst>
                        </pic:spPr>
                      </pic:pic>
                      <wps:wsp>
                        <wps:cNvPr id="477" name="Line 433"/>
                        <wps:cNvCnPr>
                          <a:cxnSpLocks noChangeShapeType="1"/>
                        </wps:cNvCnPr>
                        <wps:spPr bwMode="auto">
                          <a:xfrm>
                            <a:off x="8008" y="165"/>
                            <a:ext cx="528" cy="16"/>
                          </a:xfrm>
                          <a:prstGeom prst="line">
                            <a:avLst/>
                          </a:prstGeom>
                          <a:noFill/>
                          <a:ln w="7227">
                            <a:solidFill>
                              <a:srgbClr val="FF0000"/>
                            </a:solidFill>
                            <a:round/>
                            <a:headEnd/>
                            <a:tailEnd/>
                          </a:ln>
                          <a:extLst>
                            <a:ext uri="{909E8E84-426E-40DD-AFC4-6F175D3DCCD1}">
                              <a14:hiddenFill xmlns:a14="http://schemas.microsoft.com/office/drawing/2010/main">
                                <a:noFill/>
                              </a14:hiddenFill>
                            </a:ext>
                          </a:extLst>
                        </wps:spPr>
                        <wps:bodyPr/>
                      </wps:wsp>
                      <wps:wsp>
                        <wps:cNvPr id="478" name="Line 432"/>
                        <wps:cNvCnPr>
                          <a:cxnSpLocks noChangeShapeType="1"/>
                        </wps:cNvCnPr>
                        <wps:spPr bwMode="auto">
                          <a:xfrm>
                            <a:off x="7849" y="164"/>
                            <a:ext cx="162" cy="0"/>
                          </a:xfrm>
                          <a:prstGeom prst="line">
                            <a:avLst/>
                          </a:prstGeom>
                          <a:noFill/>
                          <a:ln w="7227">
                            <a:solidFill>
                              <a:srgbClr val="FF0000"/>
                            </a:solidFill>
                            <a:round/>
                            <a:headEnd/>
                            <a:tailEnd/>
                          </a:ln>
                          <a:extLst>
                            <a:ext uri="{909E8E84-426E-40DD-AFC4-6F175D3DCCD1}">
                              <a14:hiddenFill xmlns:a14="http://schemas.microsoft.com/office/drawing/2010/main">
                                <a:noFill/>
                              </a14:hiddenFill>
                            </a:ext>
                          </a:extLst>
                        </wps:spPr>
                        <wps:bodyPr/>
                      </wps:wsp>
                      <wps:wsp>
                        <wps:cNvPr id="479" name="Freeform 431"/>
                        <wps:cNvSpPr>
                          <a:spLocks/>
                        </wps:cNvSpPr>
                        <wps:spPr bwMode="auto">
                          <a:xfrm>
                            <a:off x="8054" y="13"/>
                            <a:ext cx="117" cy="156"/>
                          </a:xfrm>
                          <a:custGeom>
                            <a:avLst/>
                            <a:gdLst>
                              <a:gd name="T0" fmla="+- 0 8083 8054"/>
                              <a:gd name="T1" fmla="*/ T0 w 117"/>
                              <a:gd name="T2" fmla="+- 0 13 13"/>
                              <a:gd name="T3" fmla="*/ 13 h 156"/>
                              <a:gd name="T4" fmla="+- 0 8117 8054"/>
                              <a:gd name="T5" fmla="*/ T4 w 117"/>
                              <a:gd name="T6" fmla="+- 0 19 13"/>
                              <a:gd name="T7" fmla="*/ 19 h 156"/>
                              <a:gd name="T8" fmla="+- 0 8145 8054"/>
                              <a:gd name="T9" fmla="*/ T8 w 117"/>
                              <a:gd name="T10" fmla="+- 0 36 13"/>
                              <a:gd name="T11" fmla="*/ 36 h 156"/>
                              <a:gd name="T12" fmla="+- 0 8164 8054"/>
                              <a:gd name="T13" fmla="*/ T12 w 117"/>
                              <a:gd name="T14" fmla="+- 0 60 13"/>
                              <a:gd name="T15" fmla="*/ 60 h 156"/>
                              <a:gd name="T16" fmla="+- 0 8171 8054"/>
                              <a:gd name="T17" fmla="*/ T16 w 117"/>
                              <a:gd name="T18" fmla="+- 0 91 13"/>
                              <a:gd name="T19" fmla="*/ 91 h 156"/>
                              <a:gd name="T20" fmla="+- 0 8164 8054"/>
                              <a:gd name="T21" fmla="*/ T20 w 117"/>
                              <a:gd name="T22" fmla="+- 0 121 13"/>
                              <a:gd name="T23" fmla="*/ 121 h 156"/>
                              <a:gd name="T24" fmla="+- 0 8146 8054"/>
                              <a:gd name="T25" fmla="*/ T24 w 117"/>
                              <a:gd name="T26" fmla="+- 0 146 13"/>
                              <a:gd name="T27" fmla="*/ 146 h 156"/>
                              <a:gd name="T28" fmla="+- 0 8118 8054"/>
                              <a:gd name="T29" fmla="*/ T28 w 117"/>
                              <a:gd name="T30" fmla="+- 0 163 13"/>
                              <a:gd name="T31" fmla="*/ 163 h 156"/>
                              <a:gd name="T32" fmla="+- 0 8084 8054"/>
                              <a:gd name="T33" fmla="*/ T32 w 117"/>
                              <a:gd name="T34" fmla="+- 0 169 13"/>
                              <a:gd name="T35" fmla="*/ 169 h 156"/>
                              <a:gd name="T36" fmla="+- 0 8074 8054"/>
                              <a:gd name="T37" fmla="*/ T36 w 117"/>
                              <a:gd name="T38" fmla="+- 0 169 13"/>
                              <a:gd name="T39" fmla="*/ 169 h 156"/>
                              <a:gd name="T40" fmla="+- 0 8064 8054"/>
                              <a:gd name="T41" fmla="*/ T40 w 117"/>
                              <a:gd name="T42" fmla="+- 0 167 13"/>
                              <a:gd name="T43" fmla="*/ 167 h 156"/>
                              <a:gd name="T44" fmla="+- 0 8054 8054"/>
                              <a:gd name="T45" fmla="*/ T44 w 117"/>
                              <a:gd name="T46" fmla="+- 0 164 13"/>
                              <a:gd name="T47" fmla="*/ 164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7" h="156">
                                <a:moveTo>
                                  <a:pt x="29" y="0"/>
                                </a:moveTo>
                                <a:lnTo>
                                  <a:pt x="63" y="6"/>
                                </a:lnTo>
                                <a:lnTo>
                                  <a:pt x="91" y="23"/>
                                </a:lnTo>
                                <a:lnTo>
                                  <a:pt x="110" y="47"/>
                                </a:lnTo>
                                <a:lnTo>
                                  <a:pt x="117" y="78"/>
                                </a:lnTo>
                                <a:lnTo>
                                  <a:pt x="110" y="108"/>
                                </a:lnTo>
                                <a:lnTo>
                                  <a:pt x="92" y="133"/>
                                </a:lnTo>
                                <a:lnTo>
                                  <a:pt x="64" y="150"/>
                                </a:lnTo>
                                <a:lnTo>
                                  <a:pt x="30" y="156"/>
                                </a:lnTo>
                                <a:lnTo>
                                  <a:pt x="20" y="156"/>
                                </a:lnTo>
                                <a:lnTo>
                                  <a:pt x="10" y="154"/>
                                </a:lnTo>
                                <a:lnTo>
                                  <a:pt x="0" y="151"/>
                                </a:lnTo>
                              </a:path>
                            </a:pathLst>
                          </a:custGeom>
                          <a:noFill/>
                          <a:ln w="7227">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Freeform 430"/>
                        <wps:cNvSpPr>
                          <a:spLocks/>
                        </wps:cNvSpPr>
                        <wps:spPr bwMode="auto">
                          <a:xfrm>
                            <a:off x="7981" y="5"/>
                            <a:ext cx="118" cy="160"/>
                          </a:xfrm>
                          <a:custGeom>
                            <a:avLst/>
                            <a:gdLst>
                              <a:gd name="T0" fmla="+- 0 8069 7981"/>
                              <a:gd name="T1" fmla="*/ T0 w 118"/>
                              <a:gd name="T2" fmla="+- 0 165 6"/>
                              <a:gd name="T3" fmla="*/ 165 h 160"/>
                              <a:gd name="T4" fmla="+- 0 8035 7981"/>
                              <a:gd name="T5" fmla="*/ T4 w 118"/>
                              <a:gd name="T6" fmla="+- 0 159 6"/>
                              <a:gd name="T7" fmla="*/ 159 h 160"/>
                              <a:gd name="T8" fmla="+- 0 8007 7981"/>
                              <a:gd name="T9" fmla="*/ T8 w 118"/>
                              <a:gd name="T10" fmla="+- 0 142 6"/>
                              <a:gd name="T11" fmla="*/ 142 h 160"/>
                              <a:gd name="T12" fmla="+- 0 7988 7981"/>
                              <a:gd name="T13" fmla="*/ T12 w 118"/>
                              <a:gd name="T14" fmla="+- 0 117 6"/>
                              <a:gd name="T15" fmla="*/ 117 h 160"/>
                              <a:gd name="T16" fmla="+- 0 7981 7981"/>
                              <a:gd name="T17" fmla="*/ T16 w 118"/>
                              <a:gd name="T18" fmla="+- 0 86 6"/>
                              <a:gd name="T19" fmla="*/ 86 h 160"/>
                              <a:gd name="T20" fmla="+- 0 7988 7981"/>
                              <a:gd name="T21" fmla="*/ T20 w 118"/>
                              <a:gd name="T22" fmla="+- 0 55 6"/>
                              <a:gd name="T23" fmla="*/ 55 h 160"/>
                              <a:gd name="T24" fmla="+- 0 8006 7981"/>
                              <a:gd name="T25" fmla="*/ T24 w 118"/>
                              <a:gd name="T26" fmla="+- 0 30 6"/>
                              <a:gd name="T27" fmla="*/ 30 h 160"/>
                              <a:gd name="T28" fmla="+- 0 8034 7981"/>
                              <a:gd name="T29" fmla="*/ T28 w 118"/>
                              <a:gd name="T30" fmla="+- 0 12 6"/>
                              <a:gd name="T31" fmla="*/ 12 h 160"/>
                              <a:gd name="T32" fmla="+- 0 8068 7981"/>
                              <a:gd name="T33" fmla="*/ T32 w 118"/>
                              <a:gd name="T34" fmla="+- 0 6 6"/>
                              <a:gd name="T35" fmla="*/ 6 h 160"/>
                              <a:gd name="T36" fmla="+- 0 8078 7981"/>
                              <a:gd name="T37" fmla="*/ T36 w 118"/>
                              <a:gd name="T38" fmla="+- 0 6 6"/>
                              <a:gd name="T39" fmla="*/ 6 h 160"/>
                              <a:gd name="T40" fmla="+- 0 8089 7981"/>
                              <a:gd name="T41" fmla="*/ T40 w 118"/>
                              <a:gd name="T42" fmla="+- 0 7 6"/>
                              <a:gd name="T43" fmla="*/ 7 h 160"/>
                              <a:gd name="T44" fmla="+- 0 8099 7981"/>
                              <a:gd name="T45" fmla="*/ T44 w 118"/>
                              <a:gd name="T46" fmla="+- 0 11 6"/>
                              <a:gd name="T47" fmla="*/ 11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59"/>
                                </a:moveTo>
                                <a:lnTo>
                                  <a:pt x="54" y="153"/>
                                </a:lnTo>
                                <a:lnTo>
                                  <a:pt x="26" y="136"/>
                                </a:lnTo>
                                <a:lnTo>
                                  <a:pt x="7" y="111"/>
                                </a:lnTo>
                                <a:lnTo>
                                  <a:pt x="0" y="80"/>
                                </a:lnTo>
                                <a:lnTo>
                                  <a:pt x="7" y="49"/>
                                </a:lnTo>
                                <a:lnTo>
                                  <a:pt x="25" y="24"/>
                                </a:lnTo>
                                <a:lnTo>
                                  <a:pt x="53" y="6"/>
                                </a:lnTo>
                                <a:lnTo>
                                  <a:pt x="87" y="0"/>
                                </a:lnTo>
                                <a:lnTo>
                                  <a:pt x="97" y="0"/>
                                </a:lnTo>
                                <a:lnTo>
                                  <a:pt x="108" y="1"/>
                                </a:lnTo>
                                <a:lnTo>
                                  <a:pt x="118" y="5"/>
                                </a:lnTo>
                              </a:path>
                            </a:pathLst>
                          </a:custGeom>
                          <a:noFill/>
                          <a:ln w="7227">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1" name="Freeform 429"/>
                        <wps:cNvSpPr>
                          <a:spLocks/>
                        </wps:cNvSpPr>
                        <wps:spPr bwMode="auto">
                          <a:xfrm>
                            <a:off x="8474" y="20"/>
                            <a:ext cx="118" cy="160"/>
                          </a:xfrm>
                          <a:custGeom>
                            <a:avLst/>
                            <a:gdLst>
                              <a:gd name="T0" fmla="+- 0 8504 8474"/>
                              <a:gd name="T1" fmla="*/ T0 w 118"/>
                              <a:gd name="T2" fmla="+- 0 21 21"/>
                              <a:gd name="T3" fmla="*/ 21 h 160"/>
                              <a:gd name="T4" fmla="+- 0 8538 8474"/>
                              <a:gd name="T5" fmla="*/ T4 w 118"/>
                              <a:gd name="T6" fmla="+- 0 27 21"/>
                              <a:gd name="T7" fmla="*/ 27 h 160"/>
                              <a:gd name="T8" fmla="+- 0 8566 8474"/>
                              <a:gd name="T9" fmla="*/ T8 w 118"/>
                              <a:gd name="T10" fmla="+- 0 44 21"/>
                              <a:gd name="T11" fmla="*/ 44 h 160"/>
                              <a:gd name="T12" fmla="+- 0 8584 8474"/>
                              <a:gd name="T13" fmla="*/ T12 w 118"/>
                              <a:gd name="T14" fmla="+- 0 69 21"/>
                              <a:gd name="T15" fmla="*/ 69 h 160"/>
                              <a:gd name="T16" fmla="+- 0 8592 8474"/>
                              <a:gd name="T17" fmla="*/ T16 w 118"/>
                              <a:gd name="T18" fmla="+- 0 100 21"/>
                              <a:gd name="T19" fmla="*/ 100 h 160"/>
                              <a:gd name="T20" fmla="+- 0 8585 8474"/>
                              <a:gd name="T21" fmla="*/ T20 w 118"/>
                              <a:gd name="T22" fmla="+- 0 131 21"/>
                              <a:gd name="T23" fmla="*/ 131 h 160"/>
                              <a:gd name="T24" fmla="+- 0 8567 8474"/>
                              <a:gd name="T25" fmla="*/ T24 w 118"/>
                              <a:gd name="T26" fmla="+- 0 156 21"/>
                              <a:gd name="T27" fmla="*/ 156 h 160"/>
                              <a:gd name="T28" fmla="+- 0 8539 8474"/>
                              <a:gd name="T29" fmla="*/ T28 w 118"/>
                              <a:gd name="T30" fmla="+- 0 174 21"/>
                              <a:gd name="T31" fmla="*/ 174 h 160"/>
                              <a:gd name="T32" fmla="+- 0 8505 8474"/>
                              <a:gd name="T33" fmla="*/ T32 w 118"/>
                              <a:gd name="T34" fmla="+- 0 180 21"/>
                              <a:gd name="T35" fmla="*/ 180 h 160"/>
                              <a:gd name="T36" fmla="+- 0 8495 8474"/>
                              <a:gd name="T37" fmla="*/ T36 w 118"/>
                              <a:gd name="T38" fmla="+- 0 180 21"/>
                              <a:gd name="T39" fmla="*/ 180 h 160"/>
                              <a:gd name="T40" fmla="+- 0 8484 8474"/>
                              <a:gd name="T41" fmla="*/ T40 w 118"/>
                              <a:gd name="T42" fmla="+- 0 179 21"/>
                              <a:gd name="T43" fmla="*/ 179 h 160"/>
                              <a:gd name="T44" fmla="+- 0 8474 8474"/>
                              <a:gd name="T45" fmla="*/ T44 w 118"/>
                              <a:gd name="T46" fmla="+- 0 175 21"/>
                              <a:gd name="T47" fmla="*/ 175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30" y="0"/>
                                </a:moveTo>
                                <a:lnTo>
                                  <a:pt x="64" y="6"/>
                                </a:lnTo>
                                <a:lnTo>
                                  <a:pt x="92" y="23"/>
                                </a:lnTo>
                                <a:lnTo>
                                  <a:pt x="110" y="48"/>
                                </a:lnTo>
                                <a:lnTo>
                                  <a:pt x="118" y="79"/>
                                </a:lnTo>
                                <a:lnTo>
                                  <a:pt x="111" y="110"/>
                                </a:lnTo>
                                <a:lnTo>
                                  <a:pt x="93" y="135"/>
                                </a:lnTo>
                                <a:lnTo>
                                  <a:pt x="65" y="153"/>
                                </a:lnTo>
                                <a:lnTo>
                                  <a:pt x="31" y="159"/>
                                </a:lnTo>
                                <a:lnTo>
                                  <a:pt x="21" y="159"/>
                                </a:lnTo>
                                <a:lnTo>
                                  <a:pt x="10" y="158"/>
                                </a:lnTo>
                                <a:lnTo>
                                  <a:pt x="0" y="154"/>
                                </a:lnTo>
                              </a:path>
                            </a:pathLst>
                          </a:custGeom>
                          <a:noFill/>
                          <a:ln w="7227">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428"/>
                        <wps:cNvSpPr>
                          <a:spLocks/>
                        </wps:cNvSpPr>
                        <wps:spPr bwMode="auto">
                          <a:xfrm>
                            <a:off x="8402" y="17"/>
                            <a:ext cx="118" cy="160"/>
                          </a:xfrm>
                          <a:custGeom>
                            <a:avLst/>
                            <a:gdLst>
                              <a:gd name="T0" fmla="+- 0 8490 8402"/>
                              <a:gd name="T1" fmla="*/ T0 w 118"/>
                              <a:gd name="T2" fmla="+- 0 176 17"/>
                              <a:gd name="T3" fmla="*/ 176 h 160"/>
                              <a:gd name="T4" fmla="+- 0 8456 8402"/>
                              <a:gd name="T5" fmla="*/ T4 w 118"/>
                              <a:gd name="T6" fmla="+- 0 170 17"/>
                              <a:gd name="T7" fmla="*/ 170 h 160"/>
                              <a:gd name="T8" fmla="+- 0 8428 8402"/>
                              <a:gd name="T9" fmla="*/ T8 w 118"/>
                              <a:gd name="T10" fmla="+- 0 154 17"/>
                              <a:gd name="T11" fmla="*/ 154 h 160"/>
                              <a:gd name="T12" fmla="+- 0 8409 8402"/>
                              <a:gd name="T13" fmla="*/ T12 w 118"/>
                              <a:gd name="T14" fmla="+- 0 128 17"/>
                              <a:gd name="T15" fmla="*/ 128 h 160"/>
                              <a:gd name="T16" fmla="+- 0 8402 8402"/>
                              <a:gd name="T17" fmla="*/ T16 w 118"/>
                              <a:gd name="T18" fmla="+- 0 97 17"/>
                              <a:gd name="T19" fmla="*/ 97 h 160"/>
                              <a:gd name="T20" fmla="+- 0 8409 8402"/>
                              <a:gd name="T21" fmla="*/ T20 w 118"/>
                              <a:gd name="T22" fmla="+- 0 66 17"/>
                              <a:gd name="T23" fmla="*/ 66 h 160"/>
                              <a:gd name="T24" fmla="+- 0 8427 8402"/>
                              <a:gd name="T25" fmla="*/ T24 w 118"/>
                              <a:gd name="T26" fmla="+- 0 41 17"/>
                              <a:gd name="T27" fmla="*/ 41 h 160"/>
                              <a:gd name="T28" fmla="+- 0 8455 8402"/>
                              <a:gd name="T29" fmla="*/ T28 w 118"/>
                              <a:gd name="T30" fmla="+- 0 24 17"/>
                              <a:gd name="T31" fmla="*/ 24 h 160"/>
                              <a:gd name="T32" fmla="+- 0 8488 8402"/>
                              <a:gd name="T33" fmla="*/ T32 w 118"/>
                              <a:gd name="T34" fmla="+- 0 17 17"/>
                              <a:gd name="T35" fmla="*/ 17 h 160"/>
                              <a:gd name="T36" fmla="+- 0 8499 8402"/>
                              <a:gd name="T37" fmla="*/ T36 w 118"/>
                              <a:gd name="T38" fmla="+- 0 17 17"/>
                              <a:gd name="T39" fmla="*/ 17 h 160"/>
                              <a:gd name="T40" fmla="+- 0 8510 8402"/>
                              <a:gd name="T41" fmla="*/ T40 w 118"/>
                              <a:gd name="T42" fmla="+- 0 19 17"/>
                              <a:gd name="T43" fmla="*/ 19 h 160"/>
                              <a:gd name="T44" fmla="+- 0 8519 8402"/>
                              <a:gd name="T45" fmla="*/ T44 w 118"/>
                              <a:gd name="T46" fmla="+- 0 22 17"/>
                              <a:gd name="T47" fmla="*/ 22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8" h="160">
                                <a:moveTo>
                                  <a:pt x="88" y="159"/>
                                </a:moveTo>
                                <a:lnTo>
                                  <a:pt x="54" y="153"/>
                                </a:lnTo>
                                <a:lnTo>
                                  <a:pt x="26" y="137"/>
                                </a:lnTo>
                                <a:lnTo>
                                  <a:pt x="7" y="111"/>
                                </a:lnTo>
                                <a:lnTo>
                                  <a:pt x="0" y="80"/>
                                </a:lnTo>
                                <a:lnTo>
                                  <a:pt x="7" y="49"/>
                                </a:lnTo>
                                <a:lnTo>
                                  <a:pt x="25" y="24"/>
                                </a:lnTo>
                                <a:lnTo>
                                  <a:pt x="53" y="7"/>
                                </a:lnTo>
                                <a:lnTo>
                                  <a:pt x="86" y="0"/>
                                </a:lnTo>
                                <a:lnTo>
                                  <a:pt x="97" y="0"/>
                                </a:lnTo>
                                <a:lnTo>
                                  <a:pt x="108" y="2"/>
                                </a:lnTo>
                                <a:lnTo>
                                  <a:pt x="117" y="5"/>
                                </a:lnTo>
                              </a:path>
                            </a:pathLst>
                          </a:custGeom>
                          <a:noFill/>
                          <a:ln w="7227">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Line 427"/>
                        <wps:cNvCnPr>
                          <a:cxnSpLocks noChangeShapeType="1"/>
                        </wps:cNvCnPr>
                        <wps:spPr bwMode="auto">
                          <a:xfrm>
                            <a:off x="8008" y="25"/>
                            <a:ext cx="126"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84" name="Line 426"/>
                        <wps:cNvCnPr>
                          <a:cxnSpLocks noChangeShapeType="1"/>
                        </wps:cNvCnPr>
                        <wps:spPr bwMode="auto">
                          <a:xfrm>
                            <a:off x="8134" y="25"/>
                            <a:ext cx="0"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85" name="Line 425"/>
                        <wps:cNvCnPr>
                          <a:cxnSpLocks noChangeShapeType="1"/>
                        </wps:cNvCnPr>
                        <wps:spPr bwMode="auto">
                          <a:xfrm>
                            <a:off x="8436" y="40"/>
                            <a:ext cx="126"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86" name="Line 424"/>
                        <wps:cNvCnPr>
                          <a:cxnSpLocks noChangeShapeType="1"/>
                        </wps:cNvCnPr>
                        <wps:spPr bwMode="auto">
                          <a:xfrm>
                            <a:off x="8562" y="40"/>
                            <a:ext cx="0" cy="117"/>
                          </a:xfrm>
                          <a:prstGeom prst="line">
                            <a:avLst/>
                          </a:prstGeom>
                          <a:noFill/>
                          <a:ln w="2408">
                            <a:solidFill>
                              <a:srgbClr val="FF0000"/>
                            </a:solidFill>
                            <a:round/>
                            <a:headEnd/>
                            <a:tailEnd/>
                          </a:ln>
                          <a:extLst>
                            <a:ext uri="{909E8E84-426E-40DD-AFC4-6F175D3DCCD1}">
                              <a14:hiddenFill xmlns:a14="http://schemas.microsoft.com/office/drawing/2010/main">
                                <a:noFill/>
                              </a14:hiddenFill>
                            </a:ext>
                          </a:extLst>
                        </wps:spPr>
                        <wps:bodyPr/>
                      </wps:wsp>
                      <wps:wsp>
                        <wps:cNvPr id="487" name="Text Box 423"/>
                        <wps:cNvSpPr txBox="1">
                          <a:spLocks noChangeArrowheads="1"/>
                        </wps:cNvSpPr>
                        <wps:spPr bwMode="auto">
                          <a:xfrm>
                            <a:off x="6604" y="-86"/>
                            <a:ext cx="3380" cy="2766"/>
                          </a:xfrm>
                          <a:prstGeom prst="rect">
                            <a:avLst/>
                          </a:prstGeom>
                          <a:noFill/>
                          <a:ln w="3368">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2953627" w14:textId="77777777" w:rsidR="003162A5" w:rsidRDefault="003162A5">
                              <w:pPr>
                                <w:spacing w:before="66" w:line="95" w:lineRule="exact"/>
                                <w:ind w:left="2604"/>
                                <w:rPr>
                                  <w:rFonts w:ascii="Arial"/>
                                  <w:b/>
                                  <w:sz w:val="9"/>
                                </w:rPr>
                              </w:pPr>
                              <w:r>
                                <w:rPr>
                                  <w:rFonts w:ascii="Arial"/>
                                  <w:b/>
                                  <w:sz w:val="9"/>
                                </w:rPr>
                                <w:t>CTL1 CD4</w:t>
                              </w:r>
                              <w:r>
                                <w:rPr>
                                  <w:rFonts w:ascii="Arial"/>
                                  <w:b/>
                                  <w:spacing w:val="-8"/>
                                  <w:sz w:val="9"/>
                                </w:rPr>
                                <w:t xml:space="preserve"> </w:t>
                              </w:r>
                              <w:r>
                                <w:rPr>
                                  <w:rFonts w:ascii="Arial"/>
                                  <w:b/>
                                  <w:sz w:val="9"/>
                                </w:rPr>
                                <w:t>fresh</w:t>
                              </w:r>
                            </w:p>
                            <w:p w14:paraId="614B75B2" w14:textId="77777777" w:rsidR="003162A5" w:rsidRDefault="003162A5">
                              <w:pPr>
                                <w:tabs>
                                  <w:tab w:val="left" w:pos="2603"/>
                                </w:tabs>
                                <w:spacing w:before="6" w:line="199" w:lineRule="auto"/>
                                <w:ind w:left="2604" w:right="50" w:hanging="684"/>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CTL2 CD4 fresh CTL3 CD4 fresh CTL1 CD4</w:t>
                              </w:r>
                              <w:r>
                                <w:rPr>
                                  <w:rFonts w:ascii="Arial"/>
                                  <w:b/>
                                  <w:spacing w:val="-9"/>
                                  <w:sz w:val="9"/>
                                </w:rPr>
                                <w:t xml:space="preserve"> </w:t>
                              </w:r>
                              <w:r>
                                <w:rPr>
                                  <w:rFonts w:ascii="Arial"/>
                                  <w:b/>
                                  <w:sz w:val="9"/>
                                </w:rPr>
                                <w:t>frozen CTL2 CD4</w:t>
                              </w:r>
                              <w:r>
                                <w:rPr>
                                  <w:rFonts w:ascii="Arial"/>
                                  <w:b/>
                                  <w:spacing w:val="-9"/>
                                  <w:sz w:val="9"/>
                                </w:rPr>
                                <w:t xml:space="preserve"> </w:t>
                              </w:r>
                              <w:r>
                                <w:rPr>
                                  <w:rFonts w:ascii="Arial"/>
                                  <w:b/>
                                  <w:sz w:val="9"/>
                                </w:rPr>
                                <w:t>frozen CTL3 CD4</w:t>
                              </w:r>
                              <w:r>
                                <w:rPr>
                                  <w:rFonts w:ascii="Arial"/>
                                  <w:b/>
                                  <w:spacing w:val="-9"/>
                                  <w:sz w:val="9"/>
                                </w:rPr>
                                <w:t xml:space="preserve"> </w:t>
                              </w:r>
                              <w:r>
                                <w:rPr>
                                  <w:rFonts w:ascii="Arial"/>
                                  <w:b/>
                                  <w:sz w:val="9"/>
                                </w:rPr>
                                <w:t>frozen CTL1 CD4 fixed CTL2 CD4 fixed CTL3 CD4</w:t>
                              </w:r>
                              <w:r>
                                <w:rPr>
                                  <w:rFonts w:ascii="Arial"/>
                                  <w:b/>
                                  <w:spacing w:val="-6"/>
                                  <w:sz w:val="9"/>
                                </w:rPr>
                                <w:t xml:space="preserve"> </w:t>
                              </w:r>
                              <w:r>
                                <w:rPr>
                                  <w:rFonts w:ascii="Arial"/>
                                  <w:b/>
                                  <w:sz w:val="9"/>
                                </w:rPr>
                                <w:t>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F443B" id="Group 422" o:spid="_x0000_s1932" style="position:absolute;left:0;text-align:left;margin-left:330.1pt;margin-top:-4.4pt;width:169.25pt;height:138.55pt;z-index:-251555840;mso-position-horizontal-relative:page;mso-position-vertical-relative:text" coordorigin="6602,-88" coordsize="3385,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">
                <v:shape id="Picture 435" o:spid="_x0000_s1933" type="#_x0000_t75" style="position:absolute;left:8403;top:15;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">
                  <v:imagedata r:id="rId135" o:title=""/>
                </v:shape>
                <v:shape id="Picture 434" o:spid="_x0000_s1934" type="#_x0000_t75" style="position:absolute;left:7983;width:18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">
                  <v:imagedata r:id="rId123" o:title=""/>
                </v:shape>
                <v:line id="Line 433" o:spid="_x0000_s1935" style="position:absolute;visibility:visible;mso-wrap-style:square" from="8008,165" to="8536,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" strokecolor="red" strokeweight=".20075mm"/>
                <v:line id="Line 432" o:spid="_x0000_s1936" style="position:absolute;visibility:visible;mso-wrap-style:square" from="7849,164" to="801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" strokecolor="red" strokeweight=".20075mm"/>
                <v:shape id="Freeform 431" o:spid="_x0000_s1937" style="position:absolute;left:8054;top:13;width:117;height:156;visibility:visible;mso-wrap-style:square;v-text-anchor:top" coordsize="1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" path="m29,l63,6,91,23r19,24l117,78r-7,30l92,133,64,150r-34,6l20,156,10,154,,151e" filled="f" strokecolor="red" strokeweight=".20075mm">
                  <v:path arrowok="t" o:connecttype="custom" o:connectlocs="29,13;63,19;91,36;110,60;117,91;110,121;92,146;64,163;30,169;20,169;10,167;0,164" o:connectangles="0,0,0,0,0,0,0,0,0,0,0,0"/>
                </v:shape>
                <v:shape id="Freeform 430" o:spid="_x0000_s1938" style="position:absolute;left:7981;top:5;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" path="m88,159l54,153,26,136,7,111,,80,7,49,25,24,53,6,87,,97,r11,1l118,5e" filled="f" strokecolor="red" strokeweight=".20075mm">
                  <v:path arrowok="t" o:connecttype="custom" o:connectlocs="88,165;54,159;26,142;7,117;0,86;7,55;25,30;53,12;87,6;97,6;108,7;118,11" o:connectangles="0,0,0,0,0,0,0,0,0,0,0,0"/>
                </v:shape>
                <v:shape id="Freeform 429" o:spid="_x0000_s1939" style="position:absolute;left:8474;top:20;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" path="m30,l64,6,92,23r18,25l118,79r-7,31l93,135,65,153r-34,6l21,159,10,158,,154e" filled="f" strokecolor="red" strokeweight=".20075mm">
                  <v:path arrowok="t" o:connecttype="custom" o:connectlocs="30,21;64,27;92,44;110,69;118,100;111,131;93,156;65,174;31,180;21,180;10,179;0,175" o:connectangles="0,0,0,0,0,0,0,0,0,0,0,0"/>
                </v:shape>
                <v:shape id="Freeform 428" o:spid="_x0000_s1940" style="position:absolute;left:8402;top:17;width:118;height:160;visibility:visible;mso-wrap-style:square;v-text-anchor:top" coordsize="1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" path="m88,159l54,153,26,137,7,111,,80,7,49,25,24,53,7,86,,97,r11,2l117,5e" filled="f" strokecolor="red" strokeweight=".20075mm">
                  <v:path arrowok="t" o:connecttype="custom" o:connectlocs="88,176;54,170;26,154;7,128;0,97;7,66;25,41;53,24;86,17;97,17;108,19;117,22" o:connectangles="0,0,0,0,0,0,0,0,0,0,0,0"/>
                </v:shape>
                <v:line id="Line 427" o:spid="_x0000_s1941" style="position:absolute;visibility:visible;mso-wrap-style:square" from="8008,25" to="813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" strokecolor="red" strokeweight=".06689mm"/>
                <v:line id="Line 426" o:spid="_x0000_s1942" style="position:absolute;visibility:visible;mso-wrap-style:square" from="8134,25" to="813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" strokecolor="red" strokeweight=".06689mm"/>
                <v:line id="Line 425" o:spid="_x0000_s1943" style="position:absolute;visibility:visible;mso-wrap-style:square" from="8436,40" to="856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" strokecolor="red" strokeweight=".06689mm"/>
                <v:line id="Line 424" o:spid="_x0000_s1944" style="position:absolute;visibility:visible;mso-wrap-style:square" from="8562,40" to="856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" strokecolor="red" strokeweight=".06689mm"/>
                <v:shape id="Text Box 423" o:spid="_x0000_s1945" type="#_x0000_t202" style="position:absolute;left:6604;top:-86;width:3380;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" filled="f" strokecolor="#333" strokeweight=".09356mm">
                  <v:textbox inset="0,0,0,0">
                    <w:txbxContent>
                      <w:p w14:paraId="72953627" w14:textId="77777777" w:rsidR="003162A5" w:rsidRDefault="003162A5">
                        <w:pPr>
                          <w:spacing w:before="66" w:line="95" w:lineRule="exact"/>
                          <w:ind w:left="2604"/>
                          <w:rPr>
                            <w:rFonts w:ascii="Arial"/>
                            <w:b/>
                            <w:sz w:val="9"/>
                          </w:rPr>
                        </w:pPr>
                        <w:r>
                          <w:rPr>
                            <w:rFonts w:ascii="Arial"/>
                            <w:b/>
                            <w:sz w:val="9"/>
                          </w:rPr>
                          <w:t>CTL1 CD4</w:t>
                        </w:r>
                        <w:r>
                          <w:rPr>
                            <w:rFonts w:ascii="Arial"/>
                            <w:b/>
                            <w:spacing w:val="-8"/>
                            <w:sz w:val="9"/>
                          </w:rPr>
                          <w:t xml:space="preserve"> </w:t>
                        </w:r>
                        <w:r>
                          <w:rPr>
                            <w:rFonts w:ascii="Arial"/>
                            <w:b/>
                            <w:sz w:val="9"/>
                          </w:rPr>
                          <w:t>fresh</w:t>
                        </w:r>
                      </w:p>
                      <w:p w14:paraId="614B75B2" w14:textId="77777777" w:rsidR="003162A5" w:rsidRDefault="003162A5">
                        <w:pPr>
                          <w:tabs>
                            <w:tab w:val="left" w:pos="2603"/>
                          </w:tabs>
                          <w:spacing w:before="6" w:line="199" w:lineRule="auto"/>
                          <w:ind w:left="2604" w:right="50" w:hanging="684"/>
                          <w:rPr>
                            <w:rFonts w:ascii="Arial"/>
                            <w:b/>
                            <w:sz w:val="9"/>
                          </w:rPr>
                        </w:pPr>
                        <w:r>
                          <w:rPr>
                            <w:rFonts w:ascii="Arial"/>
                            <w:b/>
                            <w:w w:val="99"/>
                            <w:sz w:val="9"/>
                            <w:u w:val="single" w:color="FF0000"/>
                          </w:rPr>
                          <w:t xml:space="preserve"> </w:t>
                        </w:r>
                        <w:r>
                          <w:rPr>
                            <w:rFonts w:ascii="Arial"/>
                            <w:b/>
                            <w:sz w:val="9"/>
                            <w:u w:val="single" w:color="FF0000"/>
                          </w:rPr>
                          <w:t xml:space="preserve">      </w:t>
                        </w:r>
                        <w:r>
                          <w:rPr>
                            <w:rFonts w:ascii="Arial"/>
                            <w:b/>
                            <w:spacing w:val="-7"/>
                            <w:sz w:val="9"/>
                            <w:u w:val="single" w:color="FF0000"/>
                          </w:rPr>
                          <w:t xml:space="preserve"> </w:t>
                        </w:r>
                        <w:r>
                          <w:rPr>
                            <w:rFonts w:ascii="Arial"/>
                            <w:b/>
                            <w:sz w:val="9"/>
                          </w:rPr>
                          <w:tab/>
                          <w:t>CTL2 CD4 fresh CTL3 CD4 fresh CTL1 CD4</w:t>
                        </w:r>
                        <w:r>
                          <w:rPr>
                            <w:rFonts w:ascii="Arial"/>
                            <w:b/>
                            <w:spacing w:val="-9"/>
                            <w:sz w:val="9"/>
                          </w:rPr>
                          <w:t xml:space="preserve"> </w:t>
                        </w:r>
                        <w:r>
                          <w:rPr>
                            <w:rFonts w:ascii="Arial"/>
                            <w:b/>
                            <w:sz w:val="9"/>
                          </w:rPr>
                          <w:t>frozen CTL2 CD4</w:t>
                        </w:r>
                        <w:r>
                          <w:rPr>
                            <w:rFonts w:ascii="Arial"/>
                            <w:b/>
                            <w:spacing w:val="-9"/>
                            <w:sz w:val="9"/>
                          </w:rPr>
                          <w:t xml:space="preserve"> </w:t>
                        </w:r>
                        <w:r>
                          <w:rPr>
                            <w:rFonts w:ascii="Arial"/>
                            <w:b/>
                            <w:sz w:val="9"/>
                          </w:rPr>
                          <w:t>frozen CTL3 CD4</w:t>
                        </w:r>
                        <w:r>
                          <w:rPr>
                            <w:rFonts w:ascii="Arial"/>
                            <w:b/>
                            <w:spacing w:val="-9"/>
                            <w:sz w:val="9"/>
                          </w:rPr>
                          <w:t xml:space="preserve"> </w:t>
                        </w:r>
                        <w:r>
                          <w:rPr>
                            <w:rFonts w:ascii="Arial"/>
                            <w:b/>
                            <w:sz w:val="9"/>
                          </w:rPr>
                          <w:t>frozen CTL1 CD4 fixed CTL2 CD4 fixed CTL3 CD4</w:t>
                        </w:r>
                        <w:r>
                          <w:rPr>
                            <w:rFonts w:ascii="Arial"/>
                            <w:b/>
                            <w:spacing w:val="-6"/>
                            <w:sz w:val="9"/>
                          </w:rPr>
                          <w:t xml:space="preserve"> </w:t>
                        </w:r>
                        <w:r>
                          <w:rPr>
                            <w:rFonts w:ascii="Arial"/>
                            <w:b/>
                            <w:sz w:val="9"/>
                          </w:rPr>
                          <w:t>fixed</w:t>
                        </w:r>
                      </w:p>
                    </w:txbxContent>
                  </v:textbox>
                </v:shape>
                <w10:wrap anchorx="page"/>
              </v:group>
            </w:pict>
          </mc:Fallback>
        </mc:AlternateContent>
      </w:r>
      <w:r w:rsidR="00372F18">
        <w:rPr>
          <w:rFonts w:ascii="Arial"/>
          <w:color w:val="4D4D4D"/>
          <w:sz w:val="7"/>
        </w:rPr>
        <w:t>55</w:t>
      </w:r>
      <w:r w:rsidR="00372F18">
        <w:rPr>
          <w:rFonts w:ascii="Arial"/>
          <w:color w:val="4D4D4D"/>
          <w:sz w:val="7"/>
        </w:rPr>
        <w:tab/>
      </w:r>
      <w:r w:rsidR="00372F18">
        <w:rPr>
          <w:rFonts w:ascii="Arial"/>
          <w:color w:val="4D4D4D"/>
          <w:position w:val="1"/>
          <w:sz w:val="7"/>
        </w:rPr>
        <w:t>55</w:t>
      </w:r>
    </w:p>
    <w:p w14:paraId="76A43EA6" w14:textId="77777777" w:rsidR="0065693B" w:rsidRDefault="0065693B">
      <w:pPr>
        <w:pStyle w:val="BodyText"/>
        <w:spacing w:before="4"/>
        <w:rPr>
          <w:rFonts w:ascii="Arial"/>
          <w:sz w:val="4"/>
        </w:rPr>
      </w:pPr>
    </w:p>
    <w:p w14:paraId="16045A99" w14:textId="4AEB8769"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3E37B045" wp14:editId="5B619DB1">
                <wp:extent cx="43815" cy="3810"/>
                <wp:effectExtent l="8255" t="6350" r="5080" b="8890"/>
                <wp:docPr id="472"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73" name="Line 421"/>
                        <wps:cNvCnPr>
                          <a:cxnSpLocks noChangeShapeType="1"/>
                        </wps:cNvCnPr>
                        <wps:spPr bwMode="auto">
                          <a:xfrm>
                            <a:off x="0" y="3"/>
                            <a:ext cx="68" cy="0"/>
                          </a:xfrm>
                          <a:prstGeom prst="line">
                            <a:avLst/>
                          </a:prstGeom>
                          <a:noFill/>
                          <a:ln w="3368">
                            <a:solidFill>
                              <a:srgbClr val="00ED7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2FCB30C" id="Group 420"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">
                <v:line id="Line 421"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" strokecolor="#00ed76" strokeweight=".09356mm"/>
                <w10:anchorlock/>
              </v:group>
            </w:pict>
          </mc:Fallback>
        </mc:AlternateContent>
      </w:r>
    </w:p>
    <w:p w14:paraId="40144F76" w14:textId="122ECD85" w:rsidR="0065693B" w:rsidRDefault="00B8797A">
      <w:pPr>
        <w:tabs>
          <w:tab w:val="left" w:pos="4820"/>
        </w:tabs>
        <w:ind w:left="986"/>
        <w:rPr>
          <w:rFonts w:ascii="Arial"/>
          <w:sz w:val="7"/>
        </w:rPr>
      </w:pPr>
      <w:r>
        <w:rPr>
          <w:noProof/>
        </w:rPr>
        <mc:AlternateContent>
          <mc:Choice Requires="wps">
            <w:drawing>
              <wp:anchor distT="0" distB="0" distL="114300" distR="114300" simplePos="0" relativeHeight="251638784" behindDoc="0" locked="0" layoutInCell="1" allowOverlap="1" wp14:anchorId="79720A80" wp14:editId="6E7B7B1C">
                <wp:simplePos x="0" y="0"/>
                <wp:positionH relativeFrom="page">
                  <wp:posOffset>4185285</wp:posOffset>
                </wp:positionH>
                <wp:positionV relativeFrom="paragraph">
                  <wp:posOffset>171450</wp:posOffset>
                </wp:positionV>
                <wp:extent cx="8255" cy="0"/>
                <wp:effectExtent l="13335" t="8890" r="6985" b="10160"/>
                <wp:wrapNone/>
                <wp:docPr id="471" name="Lin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C634C" id="Line 419"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13.5pt" to="330.2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TV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" strokecolor="#333" strokeweight=".09356mm">
                <w10:wrap anchorx="page"/>
              </v:line>
            </w:pict>
          </mc:Fallback>
        </mc:AlternateContent>
      </w:r>
      <w:r>
        <w:rPr>
          <w:noProof/>
        </w:rPr>
        <mc:AlternateContent>
          <mc:Choice Requires="wps">
            <w:drawing>
              <wp:anchor distT="0" distB="0" distL="114300" distR="114300" simplePos="0" relativeHeight="251639808" behindDoc="0" locked="0" layoutInCell="1" allowOverlap="1" wp14:anchorId="2709BCA0" wp14:editId="1EBD5CEC">
                <wp:simplePos x="0" y="0"/>
                <wp:positionH relativeFrom="page">
                  <wp:posOffset>4185285</wp:posOffset>
                </wp:positionH>
                <wp:positionV relativeFrom="paragraph">
                  <wp:posOffset>26035</wp:posOffset>
                </wp:positionV>
                <wp:extent cx="8255" cy="0"/>
                <wp:effectExtent l="13335" t="6350" r="6985" b="12700"/>
                <wp:wrapNone/>
                <wp:docPr id="470" name="Lin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5462E3" id="Line 418"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05pt" to="330.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" strokecolor="#333" strokeweight=".09356mm">
                <w10:wrap anchorx="page"/>
              </v:line>
            </w:pict>
          </mc:Fallback>
        </mc:AlternateContent>
      </w:r>
      <w:r w:rsidR="00372F18">
        <w:rPr>
          <w:rFonts w:ascii="Arial"/>
          <w:color w:val="4D4D4D"/>
          <w:sz w:val="7"/>
        </w:rPr>
        <w:t>50</w:t>
      </w:r>
      <w:r w:rsidR="00372F18">
        <w:rPr>
          <w:rFonts w:ascii="Arial"/>
          <w:color w:val="4D4D4D"/>
          <w:sz w:val="7"/>
        </w:rPr>
        <w:tab/>
      </w:r>
      <w:r w:rsidR="00372F18">
        <w:rPr>
          <w:rFonts w:ascii="Arial"/>
          <w:color w:val="4D4D4D"/>
          <w:position w:val="1"/>
          <w:sz w:val="7"/>
        </w:rPr>
        <w:t>50</w:t>
      </w:r>
    </w:p>
    <w:p w14:paraId="66393E54" w14:textId="3359DD51"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04365361" wp14:editId="7E8AF159">
                <wp:extent cx="43815" cy="3810"/>
                <wp:effectExtent l="8255" t="9525" r="5080" b="5715"/>
                <wp:docPr id="468"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69" name="Line 417"/>
                        <wps:cNvCnPr>
                          <a:cxnSpLocks noChangeShapeType="1"/>
                        </wps:cNvCnPr>
                        <wps:spPr bwMode="auto">
                          <a:xfrm>
                            <a:off x="0" y="3"/>
                            <a:ext cx="68" cy="0"/>
                          </a:xfrm>
                          <a:prstGeom prst="line">
                            <a:avLst/>
                          </a:prstGeom>
                          <a:noFill/>
                          <a:ln w="3368">
                            <a:solidFill>
                              <a:srgbClr val="395FCD"/>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3EC80E" id="Group 416"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">
                <v:line id="Line 417"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" strokecolor="#395fcd" strokeweight=".09356mm"/>
                <w10:anchorlock/>
              </v:group>
            </w:pict>
          </mc:Fallback>
        </mc:AlternateContent>
      </w:r>
    </w:p>
    <w:p w14:paraId="3D18FBE6" w14:textId="77777777" w:rsidR="0065693B" w:rsidRDefault="0065693B">
      <w:pPr>
        <w:pStyle w:val="BodyText"/>
        <w:spacing w:before="7"/>
        <w:rPr>
          <w:rFonts w:ascii="Arial"/>
          <w:sz w:val="4"/>
        </w:rPr>
      </w:pPr>
    </w:p>
    <w:p w14:paraId="0284892A" w14:textId="78EAB134"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55BAF6F6" wp14:editId="5CA9CB57">
                <wp:extent cx="43815" cy="3810"/>
                <wp:effectExtent l="8255" t="8255" r="5080" b="6985"/>
                <wp:docPr id="466"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67" name="Line 415"/>
                        <wps:cNvCnPr>
                          <a:cxnSpLocks noChangeShapeType="1"/>
                        </wps:cNvCnPr>
                        <wps:spPr bwMode="auto">
                          <a:xfrm>
                            <a:off x="0" y="3"/>
                            <a:ext cx="68" cy="0"/>
                          </a:xfrm>
                          <a:prstGeom prst="line">
                            <a:avLst/>
                          </a:prstGeom>
                          <a:noFill/>
                          <a:ln w="3368">
                            <a:solidFill>
                              <a:srgbClr val="436DED"/>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0092B0" id="Group 414"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">
                <v:line id="Line 415"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" strokecolor="#436ded" strokeweight=".09356mm"/>
                <w10:anchorlock/>
              </v:group>
            </w:pict>
          </mc:Fallback>
        </mc:AlternateContent>
      </w:r>
    </w:p>
    <w:p w14:paraId="318EC53C" w14:textId="77777777" w:rsidR="0065693B" w:rsidRDefault="0065693B">
      <w:pPr>
        <w:pStyle w:val="BodyText"/>
        <w:spacing w:before="8"/>
        <w:rPr>
          <w:rFonts w:ascii="Arial"/>
          <w:sz w:val="5"/>
        </w:rPr>
      </w:pPr>
    </w:p>
    <w:p w14:paraId="4D315262" w14:textId="77504808"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418BC356" wp14:editId="0A624727">
                <wp:extent cx="43815" cy="3810"/>
                <wp:effectExtent l="8255" t="5715" r="5080" b="9525"/>
                <wp:docPr id="464"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65" name="Line 413"/>
                        <wps:cNvCnPr>
                          <a:cxnSpLocks noChangeShapeType="1"/>
                        </wps:cNvCnPr>
                        <wps:spPr bwMode="auto">
                          <a:xfrm>
                            <a:off x="0" y="3"/>
                            <a:ext cx="68" cy="0"/>
                          </a:xfrm>
                          <a:prstGeom prst="line">
                            <a:avLst/>
                          </a:prstGeom>
                          <a:noFill/>
                          <a:ln w="3368">
                            <a:solidFill>
                              <a:srgbClr val="4776F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108068" id="Group 412"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">
                <v:line id="Line 413"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" strokecolor="#4776ff" strokeweight=".09356mm"/>
                <w10:anchorlock/>
              </v:group>
            </w:pict>
          </mc:Fallback>
        </mc:AlternateContent>
      </w:r>
    </w:p>
    <w:p w14:paraId="7832644C" w14:textId="77777777" w:rsidR="0065693B" w:rsidRDefault="00372F18">
      <w:pPr>
        <w:tabs>
          <w:tab w:val="left" w:pos="4820"/>
        </w:tabs>
        <w:spacing w:after="18"/>
        <w:ind w:left="986"/>
        <w:rPr>
          <w:rFonts w:ascii="Arial"/>
          <w:sz w:val="7"/>
        </w:rPr>
      </w:pPr>
      <w:r>
        <w:rPr>
          <w:rFonts w:ascii="Arial"/>
          <w:color w:val="4D4D4D"/>
          <w:sz w:val="7"/>
        </w:rPr>
        <w:t>45</w:t>
      </w:r>
      <w:r>
        <w:rPr>
          <w:rFonts w:ascii="Arial"/>
          <w:color w:val="4D4D4D"/>
          <w:sz w:val="7"/>
        </w:rPr>
        <w:tab/>
      </w:r>
      <w:r>
        <w:rPr>
          <w:rFonts w:ascii="Arial"/>
          <w:color w:val="4D4D4D"/>
          <w:position w:val="1"/>
          <w:sz w:val="7"/>
        </w:rPr>
        <w:t>45</w:t>
      </w:r>
    </w:p>
    <w:p w14:paraId="403EAAA0" w14:textId="5898FBEE"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67B20C32" wp14:editId="67984B98">
                <wp:extent cx="43815" cy="3810"/>
                <wp:effectExtent l="8255" t="10795" r="5080" b="4445"/>
                <wp:docPr id="462"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63" name="Line 411"/>
                        <wps:cNvCnPr>
                          <a:cxnSpLocks noChangeShapeType="1"/>
                        </wps:cNvCnPr>
                        <wps:spPr bwMode="auto">
                          <a:xfrm>
                            <a:off x="0" y="3"/>
                            <a:ext cx="68" cy="0"/>
                          </a:xfrm>
                          <a:prstGeom prst="line">
                            <a:avLst/>
                          </a:prstGeom>
                          <a:noFill/>
                          <a:ln w="3368">
                            <a:solidFill>
                              <a:srgbClr val="8A0000"/>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E0DBEC" id="Group 410"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">
                <v:line id="Line 411"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" strokecolor="#8a0000" strokeweight=".09356mm">
                  <v:stroke dashstyle="dash"/>
                </v:line>
                <w10:anchorlock/>
              </v:group>
            </w:pict>
          </mc:Fallback>
        </mc:AlternateContent>
      </w:r>
    </w:p>
    <w:p w14:paraId="3F248F12" w14:textId="77777777" w:rsidR="0065693B" w:rsidRDefault="0065693B">
      <w:pPr>
        <w:pStyle w:val="BodyText"/>
        <w:spacing w:before="8"/>
        <w:rPr>
          <w:rFonts w:ascii="Arial"/>
          <w:sz w:val="5"/>
        </w:rPr>
      </w:pPr>
    </w:p>
    <w:p w14:paraId="7891824C" w14:textId="0C88DA6C" w:rsidR="0065693B" w:rsidRDefault="00B8797A">
      <w:pPr>
        <w:pStyle w:val="BodyText"/>
        <w:spacing w:line="20" w:lineRule="exact"/>
        <w:ind w:left="7423"/>
        <w:rPr>
          <w:rFonts w:ascii="Arial"/>
          <w:sz w:val="2"/>
        </w:rPr>
      </w:pPr>
      <w:r>
        <w:rPr>
          <w:rFonts w:ascii="Arial"/>
          <w:noProof/>
          <w:sz w:val="2"/>
        </w:rPr>
        <mc:AlternateContent>
          <mc:Choice Requires="wpg">
            <w:drawing>
              <wp:inline distT="0" distB="0" distL="0" distR="0" wp14:anchorId="49D4A8C4" wp14:editId="2D3605CA">
                <wp:extent cx="43815" cy="3810"/>
                <wp:effectExtent l="8255" t="8255" r="5080" b="6985"/>
                <wp:docPr id="460"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3810"/>
                          <a:chOff x="0" y="0"/>
                          <a:chExt cx="69" cy="6"/>
                        </a:xfrm>
                      </wpg:grpSpPr>
                      <wps:wsp>
                        <wps:cNvPr id="461" name="Line 409"/>
                        <wps:cNvCnPr>
                          <a:cxnSpLocks noChangeShapeType="1"/>
                        </wps:cNvCnPr>
                        <wps:spPr bwMode="auto">
                          <a:xfrm>
                            <a:off x="0" y="3"/>
                            <a:ext cx="68" cy="0"/>
                          </a:xfrm>
                          <a:prstGeom prst="line">
                            <a:avLst/>
                          </a:prstGeom>
                          <a:noFill/>
                          <a:ln w="3368">
                            <a:solidFill>
                              <a:srgbClr val="CD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D0859A" id="Group 408" o:spid="_x0000_s1026" style="width:3.45pt;height:.3pt;mso-position-horizontal-relative:char;mso-position-vertical-relative:line" coordsize="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">
                <v:line id="Line 409" o:spid="_x0000_s1027" style="position:absolute;visibility:visible;mso-wrap-style:square" from="0,3" to="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" strokecolor="#cd0000" strokeweight=".09356mm"/>
                <w10:anchorlock/>
              </v:group>
            </w:pict>
          </mc:Fallback>
        </mc:AlternateContent>
      </w:r>
    </w:p>
    <w:p w14:paraId="014098DF" w14:textId="3131A298" w:rsidR="0065693B" w:rsidRDefault="00B8797A">
      <w:pPr>
        <w:tabs>
          <w:tab w:val="left" w:pos="4820"/>
        </w:tabs>
        <w:spacing w:before="13"/>
        <w:ind w:left="986"/>
        <w:rPr>
          <w:rFonts w:ascii="Arial"/>
          <w:sz w:val="7"/>
        </w:rPr>
      </w:pPr>
      <w:r>
        <w:rPr>
          <w:noProof/>
        </w:rPr>
        <mc:AlternateContent>
          <mc:Choice Requires="wps">
            <w:drawing>
              <wp:anchor distT="0" distB="0" distL="114300" distR="114300" simplePos="0" relativeHeight="251637760" behindDoc="0" locked="0" layoutInCell="1" allowOverlap="1" wp14:anchorId="7E5B405D" wp14:editId="4D0418A0">
                <wp:simplePos x="0" y="0"/>
                <wp:positionH relativeFrom="page">
                  <wp:posOffset>4185285</wp:posOffset>
                </wp:positionH>
                <wp:positionV relativeFrom="paragraph">
                  <wp:posOffset>36195</wp:posOffset>
                </wp:positionV>
                <wp:extent cx="8255" cy="0"/>
                <wp:effectExtent l="13335" t="8890" r="6985" b="10160"/>
                <wp:wrapNone/>
                <wp:docPr id="459" name="Lin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07B93" id="Line 407"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85pt" to="330.2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9HG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" strokecolor="#333" strokeweight=".09356mm">
                <w10:wrap anchorx="page"/>
              </v:line>
            </w:pict>
          </mc:Fallback>
        </mc:AlternateContent>
      </w:r>
      <w:r>
        <w:rPr>
          <w:noProof/>
        </w:rPr>
        <mc:AlternateContent>
          <mc:Choice Requires="wps">
            <w:drawing>
              <wp:anchor distT="0" distB="0" distL="114300" distR="114300" simplePos="0" relativeHeight="251759616" behindDoc="1" locked="0" layoutInCell="1" allowOverlap="1" wp14:anchorId="0DC135D6" wp14:editId="11756599">
                <wp:simplePos x="0" y="0"/>
                <wp:positionH relativeFrom="page">
                  <wp:posOffset>5782945</wp:posOffset>
                </wp:positionH>
                <wp:positionV relativeFrom="paragraph">
                  <wp:posOffset>43180</wp:posOffset>
                </wp:positionV>
                <wp:extent cx="43180" cy="0"/>
                <wp:effectExtent l="10795" t="6350" r="12700" b="12700"/>
                <wp:wrapNone/>
                <wp:docPr id="458" name="Lin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3368">
                          <a:solidFill>
                            <a:srgbClr val="ED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6CAE8" id="Line 406" o:spid="_x0000_s1026" style="position:absolute;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5.35pt,3.4pt" to="458.7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6lIFgIAACo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" strokecolor="#ed0000" strokeweight=".09356mm">
                <w10:wrap anchorx="page"/>
              </v:line>
            </w:pict>
          </mc:Fallback>
        </mc:AlternateContent>
      </w:r>
      <w:r w:rsidR="00372F18">
        <w:rPr>
          <w:rFonts w:ascii="Arial"/>
          <w:color w:val="4D4D4D"/>
          <w:sz w:val="7"/>
        </w:rPr>
        <w:t>40</w:t>
      </w:r>
      <w:r w:rsidR="00372F18">
        <w:rPr>
          <w:rFonts w:ascii="Arial"/>
          <w:color w:val="4D4D4D"/>
          <w:sz w:val="7"/>
        </w:rPr>
        <w:tab/>
      </w:r>
      <w:r w:rsidR="00372F18">
        <w:rPr>
          <w:rFonts w:ascii="Arial"/>
          <w:color w:val="4D4D4D"/>
          <w:position w:val="1"/>
          <w:sz w:val="7"/>
        </w:rPr>
        <w:t>40</w:t>
      </w:r>
    </w:p>
    <w:p w14:paraId="26354ED9" w14:textId="77777777" w:rsidR="0065693B" w:rsidRDefault="0065693B">
      <w:pPr>
        <w:pStyle w:val="BodyText"/>
        <w:spacing w:before="11"/>
        <w:rPr>
          <w:rFonts w:ascii="Arial"/>
          <w:sz w:val="11"/>
        </w:rPr>
      </w:pPr>
    </w:p>
    <w:p w14:paraId="661E9846" w14:textId="47716F6C" w:rsidR="0065693B" w:rsidRDefault="00B8797A">
      <w:pPr>
        <w:tabs>
          <w:tab w:val="left" w:pos="4820"/>
        </w:tabs>
        <w:ind w:left="986"/>
        <w:rPr>
          <w:rFonts w:ascii="Arial"/>
          <w:sz w:val="7"/>
        </w:rPr>
      </w:pPr>
      <w:r>
        <w:rPr>
          <w:noProof/>
        </w:rPr>
        <mc:AlternateContent>
          <mc:Choice Requires="wps">
            <w:drawing>
              <wp:anchor distT="0" distB="0" distL="114300" distR="114300" simplePos="0" relativeHeight="251636736" behindDoc="0" locked="0" layoutInCell="1" allowOverlap="1" wp14:anchorId="483B0492" wp14:editId="5BF7AB3F">
                <wp:simplePos x="0" y="0"/>
                <wp:positionH relativeFrom="page">
                  <wp:posOffset>4185285</wp:posOffset>
                </wp:positionH>
                <wp:positionV relativeFrom="paragraph">
                  <wp:posOffset>28575</wp:posOffset>
                </wp:positionV>
                <wp:extent cx="8255" cy="0"/>
                <wp:effectExtent l="13335" t="11430" r="6985" b="7620"/>
                <wp:wrapNone/>
                <wp:docPr id="457" name="Lin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243418" id="Line 405" o:spid="_x0000_s1026" style="position:absolute;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2.25pt" to="330.2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fBFQIAACk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" strokecolor="#333" strokeweight=".09356mm">
                <w10:wrap anchorx="page"/>
              </v:line>
            </w:pict>
          </mc:Fallback>
        </mc:AlternateContent>
      </w:r>
      <w:r>
        <w:rPr>
          <w:noProof/>
        </w:rPr>
        <mc:AlternateContent>
          <mc:Choice Requires="wps">
            <w:drawing>
              <wp:anchor distT="0" distB="0" distL="114300" distR="114300" simplePos="0" relativeHeight="251642880" behindDoc="0" locked="0" layoutInCell="1" allowOverlap="1" wp14:anchorId="1B2B26DD" wp14:editId="47BB8D08">
                <wp:simplePos x="0" y="0"/>
                <wp:positionH relativeFrom="page">
                  <wp:posOffset>1562735</wp:posOffset>
                </wp:positionH>
                <wp:positionV relativeFrom="paragraph">
                  <wp:posOffset>3810</wp:posOffset>
                </wp:positionV>
                <wp:extent cx="95885" cy="370840"/>
                <wp:effectExtent l="635" t="0" r="0" b="4445"/>
                <wp:wrapNone/>
                <wp:docPr id="456"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5A731" w14:textId="77777777" w:rsidR="003162A5" w:rsidRDefault="003162A5">
                            <w:pPr>
                              <w:spacing w:before="15"/>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B26DD" id="Text Box 404" o:spid="_x0000_s1946" type="#_x0000_t202" style="position:absolute;left:0;text-align:left;margin-left:123.05pt;margin-top:.3pt;width:7.55pt;height:29.2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" filled="f" stroked="f">
                <v:textbox style="layout-flow:vertical;mso-layout-flow-alt:bottom-to-top" inset="0,0,0,0">
                  <w:txbxContent>
                    <w:p w14:paraId="3BE5A731" w14:textId="77777777" w:rsidR="003162A5" w:rsidRDefault="003162A5">
                      <w:pPr>
                        <w:spacing w:before="15"/>
                        <w:ind w:left="20"/>
                        <w:rPr>
                          <w:rFonts w:ascii="Arial"/>
                          <w:b/>
                          <w:sz w:val="10"/>
                        </w:rPr>
                      </w:pPr>
                      <w:r>
                        <w:rPr>
                          <w:rFonts w:ascii="Arial"/>
                          <w:b/>
                          <w:sz w:val="10"/>
                        </w:rPr>
                        <w:t>Enrichment</w:t>
                      </w:r>
                    </w:p>
                  </w:txbxContent>
                </v:textbox>
                <w10:wrap anchorx="page"/>
              </v:shape>
            </w:pict>
          </mc:Fallback>
        </mc:AlternateContent>
      </w:r>
      <w:r>
        <w:rPr>
          <w:noProof/>
        </w:rPr>
        <mc:AlternateContent>
          <mc:Choice Requires="wps">
            <w:drawing>
              <wp:anchor distT="0" distB="0" distL="114300" distR="114300" simplePos="0" relativeHeight="251761664" behindDoc="1" locked="0" layoutInCell="1" allowOverlap="1" wp14:anchorId="617EAD3F" wp14:editId="7DEA8D1A">
                <wp:simplePos x="0" y="0"/>
                <wp:positionH relativeFrom="page">
                  <wp:posOffset>4019550</wp:posOffset>
                </wp:positionH>
                <wp:positionV relativeFrom="paragraph">
                  <wp:posOffset>48895</wp:posOffset>
                </wp:positionV>
                <wp:extent cx="95885" cy="372745"/>
                <wp:effectExtent l="0" t="3175" r="0" b="0"/>
                <wp:wrapNone/>
                <wp:docPr id="455"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37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13958" w14:textId="77777777" w:rsidR="003162A5" w:rsidRDefault="003162A5">
                            <w:pPr>
                              <w:spacing w:before="16"/>
                              <w:ind w:left="20"/>
                              <w:rPr>
                                <w:rFonts w:ascii="Arial"/>
                                <w:b/>
                                <w:sz w:val="10"/>
                              </w:rPr>
                            </w:pPr>
                            <w:r>
                              <w:rPr>
                                <w:rFonts w:ascii="Arial"/>
                                <w:b/>
                                <w:sz w:val="10"/>
                              </w:rPr>
                              <w:t>Enrichment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EAD3F" id="Text Box 403" o:spid="_x0000_s1947" type="#_x0000_t202" style="position:absolute;left:0;text-align:left;margin-left:316.5pt;margin-top:3.85pt;width:7.55pt;height:29.3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" filled="f" stroked="f">
                <v:textbox style="layout-flow:vertical;mso-layout-flow-alt:bottom-to-top" inset="0,0,0,0">
                  <w:txbxContent>
                    <w:p w14:paraId="19E13958" w14:textId="77777777" w:rsidR="003162A5" w:rsidRDefault="003162A5">
                      <w:pPr>
                        <w:spacing w:before="16"/>
                        <w:ind w:left="20"/>
                        <w:rPr>
                          <w:rFonts w:ascii="Arial"/>
                          <w:b/>
                          <w:sz w:val="10"/>
                        </w:rPr>
                      </w:pPr>
                      <w:r>
                        <w:rPr>
                          <w:rFonts w:ascii="Arial"/>
                          <w:b/>
                          <w:sz w:val="10"/>
                        </w:rPr>
                        <w:t>Enrichment</w:t>
                      </w:r>
                    </w:p>
                  </w:txbxContent>
                </v:textbox>
                <w10:wrap anchorx="page"/>
              </v:shape>
            </w:pict>
          </mc:Fallback>
        </mc:AlternateContent>
      </w:r>
      <w:r w:rsidR="00372F18">
        <w:rPr>
          <w:rFonts w:ascii="Arial"/>
          <w:color w:val="4D4D4D"/>
          <w:sz w:val="7"/>
        </w:rPr>
        <w:t>35</w:t>
      </w:r>
      <w:r w:rsidR="00372F18">
        <w:rPr>
          <w:rFonts w:ascii="Arial"/>
          <w:color w:val="4D4D4D"/>
          <w:sz w:val="7"/>
        </w:rPr>
        <w:tab/>
      </w:r>
      <w:r w:rsidR="00372F18">
        <w:rPr>
          <w:rFonts w:ascii="Arial"/>
          <w:color w:val="4D4D4D"/>
          <w:position w:val="1"/>
          <w:sz w:val="7"/>
        </w:rPr>
        <w:t>35</w:t>
      </w:r>
    </w:p>
    <w:p w14:paraId="3EC498AC" w14:textId="38AAAB77" w:rsidR="0065693B" w:rsidRDefault="00B8797A">
      <w:pPr>
        <w:pStyle w:val="BodyText"/>
        <w:spacing w:before="3"/>
        <w:rPr>
          <w:rFonts w:ascii="Arial"/>
          <w:sz w:val="12"/>
        </w:rPr>
      </w:pPr>
      <w:r>
        <w:rPr>
          <w:noProof/>
        </w:rPr>
        <mc:AlternateContent>
          <mc:Choice Requires="wps">
            <w:drawing>
              <wp:anchor distT="0" distB="0" distL="0" distR="0" simplePos="0" relativeHeight="251560960" behindDoc="0" locked="0" layoutInCell="1" allowOverlap="1" wp14:anchorId="53C9363B" wp14:editId="3A7F1739">
                <wp:simplePos x="0" y="0"/>
                <wp:positionH relativeFrom="page">
                  <wp:posOffset>4185285</wp:posOffset>
                </wp:positionH>
                <wp:positionV relativeFrom="paragraph">
                  <wp:posOffset>116205</wp:posOffset>
                </wp:positionV>
                <wp:extent cx="8255" cy="0"/>
                <wp:effectExtent l="13335" t="13335" r="6985" b="5715"/>
                <wp:wrapTopAndBottom/>
                <wp:docPr id="454" name="Lin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BAC67" id="Line 402" o:spid="_x0000_s1026" style="position:absolute;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9.55pt,9.15pt" to="330.2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" strokecolor="#333" strokeweight=".09356mm">
                <w10:wrap type="topAndBottom" anchorx="page"/>
              </v:line>
            </w:pict>
          </mc:Fallback>
        </mc:AlternateContent>
      </w:r>
    </w:p>
    <w:p w14:paraId="1721DB8C" w14:textId="77777777" w:rsidR="0065693B" w:rsidRDefault="00372F18">
      <w:pPr>
        <w:tabs>
          <w:tab w:val="left" w:pos="4820"/>
        </w:tabs>
        <w:ind w:left="986"/>
        <w:rPr>
          <w:rFonts w:ascii="Arial"/>
          <w:sz w:val="7"/>
        </w:rPr>
      </w:pPr>
      <w:r>
        <w:rPr>
          <w:rFonts w:ascii="Arial"/>
          <w:color w:val="4D4D4D"/>
          <w:sz w:val="7"/>
        </w:rPr>
        <w:t>30</w:t>
      </w:r>
      <w:r>
        <w:rPr>
          <w:rFonts w:ascii="Arial"/>
          <w:color w:val="4D4D4D"/>
          <w:sz w:val="7"/>
        </w:rPr>
        <w:tab/>
        <w:t>30</w:t>
      </w:r>
    </w:p>
    <w:p w14:paraId="08F05444" w14:textId="25BE4DBE" w:rsidR="0065693B" w:rsidRDefault="00B8797A">
      <w:pPr>
        <w:pStyle w:val="BodyText"/>
        <w:spacing w:before="4"/>
        <w:rPr>
          <w:rFonts w:ascii="Arial"/>
          <w:sz w:val="12"/>
        </w:rPr>
      </w:pPr>
      <w:r>
        <w:rPr>
          <w:noProof/>
        </w:rPr>
        <mc:AlternateContent>
          <mc:Choice Requires="wps">
            <w:drawing>
              <wp:anchor distT="0" distB="0" distL="0" distR="0" simplePos="0" relativeHeight="251563008" behindDoc="0" locked="0" layoutInCell="1" allowOverlap="1" wp14:anchorId="6932684C" wp14:editId="01B8B32C">
                <wp:simplePos x="0" y="0"/>
                <wp:positionH relativeFrom="page">
                  <wp:posOffset>4185285</wp:posOffset>
                </wp:positionH>
                <wp:positionV relativeFrom="paragraph">
                  <wp:posOffset>116840</wp:posOffset>
                </wp:positionV>
                <wp:extent cx="8255" cy="0"/>
                <wp:effectExtent l="13335" t="7620" r="6985" b="11430"/>
                <wp:wrapTopAndBottom/>
                <wp:docPr id="453" name="Lin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B68CD" id="Line 401" o:spid="_x0000_s1026" style="position:absolute;z-index:25156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9.55pt,9.2pt" to="330.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" strokecolor="#333" strokeweight=".09356mm">
                <w10:wrap type="topAndBottom" anchorx="page"/>
              </v:line>
            </w:pict>
          </mc:Fallback>
        </mc:AlternateContent>
      </w:r>
    </w:p>
    <w:p w14:paraId="06DD7658" w14:textId="77777777" w:rsidR="0065693B" w:rsidRDefault="00372F18">
      <w:pPr>
        <w:tabs>
          <w:tab w:val="left" w:pos="4820"/>
        </w:tabs>
        <w:ind w:left="986"/>
        <w:rPr>
          <w:rFonts w:ascii="Arial"/>
          <w:sz w:val="7"/>
        </w:rPr>
      </w:pPr>
      <w:r>
        <w:rPr>
          <w:rFonts w:ascii="Arial"/>
          <w:color w:val="4D4D4D"/>
          <w:sz w:val="7"/>
        </w:rPr>
        <w:t>25</w:t>
      </w:r>
      <w:r>
        <w:rPr>
          <w:rFonts w:ascii="Arial"/>
          <w:color w:val="4D4D4D"/>
          <w:sz w:val="7"/>
        </w:rPr>
        <w:tab/>
        <w:t>25</w:t>
      </w:r>
    </w:p>
    <w:p w14:paraId="7911C5F0" w14:textId="77777777" w:rsidR="0065693B" w:rsidRDefault="0065693B">
      <w:pPr>
        <w:pStyle w:val="BodyText"/>
        <w:rPr>
          <w:rFonts w:ascii="Arial"/>
          <w:sz w:val="8"/>
        </w:rPr>
      </w:pPr>
    </w:p>
    <w:p w14:paraId="39E37C54" w14:textId="42A6FD51" w:rsidR="0065693B" w:rsidRDefault="00372F18">
      <w:pPr>
        <w:tabs>
          <w:tab w:val="left" w:pos="4820"/>
        </w:tabs>
        <w:spacing w:before="55"/>
        <w:ind w:left="986"/>
        <w:rPr>
          <w:rFonts w:ascii="Arial"/>
          <w:sz w:val="7"/>
        </w:rPr>
      </w:pPr>
      <w:r>
        <w:rPr>
          <w:noProof/>
        </w:rPr>
        <w:drawing>
          <wp:anchor distT="0" distB="0" distL="0" distR="0" simplePos="0" relativeHeight="251407360" behindDoc="1" locked="0" layoutInCell="1" allowOverlap="1" wp14:anchorId="2EDBBDE1" wp14:editId="0ADB7C74">
            <wp:simplePos x="0" y="0"/>
            <wp:positionH relativeFrom="page">
              <wp:posOffset>4289602</wp:posOffset>
            </wp:positionH>
            <wp:positionV relativeFrom="paragraph">
              <wp:posOffset>-112705</wp:posOffset>
            </wp:positionV>
            <wp:extent cx="1953994" cy="735935"/>
            <wp:effectExtent l="0" t="0" r="0" b="0"/>
            <wp:wrapNone/>
            <wp:docPr id="7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9.png"/>
                    <pic:cNvPicPr/>
                  </pic:nvPicPr>
                  <pic:blipFill>
                    <a:blip r:embed="rId136" cstate="print"/>
                    <a:stretch>
                      <a:fillRect/>
                    </a:stretch>
                  </pic:blipFill>
                  <pic:spPr>
                    <a:xfrm>
                      <a:off x="0" y="0"/>
                      <a:ext cx="1953994" cy="735935"/>
                    </a:xfrm>
                    <a:prstGeom prst="rect">
                      <a:avLst/>
                    </a:prstGeom>
                  </pic:spPr>
                </pic:pic>
              </a:graphicData>
            </a:graphic>
          </wp:anchor>
        </w:drawing>
      </w:r>
      <w:r w:rsidR="00B8797A">
        <w:rPr>
          <w:noProof/>
        </w:rPr>
        <mc:AlternateContent>
          <mc:Choice Requires="wps">
            <w:drawing>
              <wp:anchor distT="0" distB="0" distL="114300" distR="114300" simplePos="0" relativeHeight="251635712" behindDoc="0" locked="0" layoutInCell="1" allowOverlap="1" wp14:anchorId="1E5A1BB2" wp14:editId="662C0ACB">
                <wp:simplePos x="0" y="0"/>
                <wp:positionH relativeFrom="page">
                  <wp:posOffset>4185285</wp:posOffset>
                </wp:positionH>
                <wp:positionV relativeFrom="paragraph">
                  <wp:posOffset>59055</wp:posOffset>
                </wp:positionV>
                <wp:extent cx="8255" cy="0"/>
                <wp:effectExtent l="13335" t="11430" r="6985" b="7620"/>
                <wp:wrapNone/>
                <wp:docPr id="452" name="Lin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11596" id="Line 400" o:spid="_x0000_s1026" style="position:absolute;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65pt" to="330.2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" strokecolor="#333" strokeweight=".09356mm">
                <w10:wrap anchorx="page"/>
              </v:line>
            </w:pict>
          </mc:Fallback>
        </mc:AlternateContent>
      </w:r>
      <w:r>
        <w:rPr>
          <w:rFonts w:ascii="Arial"/>
          <w:color w:val="4D4D4D"/>
          <w:sz w:val="7"/>
        </w:rPr>
        <w:t>20</w:t>
      </w:r>
      <w:r>
        <w:rPr>
          <w:rFonts w:ascii="Arial"/>
          <w:color w:val="4D4D4D"/>
          <w:sz w:val="7"/>
        </w:rPr>
        <w:tab/>
        <w:t>20</w:t>
      </w:r>
    </w:p>
    <w:p w14:paraId="67256AF8" w14:textId="77777777" w:rsidR="0065693B" w:rsidRDefault="0065693B">
      <w:pPr>
        <w:pStyle w:val="BodyText"/>
        <w:rPr>
          <w:rFonts w:ascii="Arial"/>
          <w:sz w:val="8"/>
        </w:rPr>
      </w:pPr>
    </w:p>
    <w:p w14:paraId="21859EBC" w14:textId="0EC0117F" w:rsidR="0065693B" w:rsidRDefault="00B8797A">
      <w:pPr>
        <w:tabs>
          <w:tab w:val="left" w:pos="4820"/>
        </w:tabs>
        <w:spacing w:before="55"/>
        <w:ind w:left="986"/>
        <w:rPr>
          <w:rFonts w:ascii="Arial"/>
          <w:sz w:val="7"/>
        </w:rPr>
      </w:pPr>
      <w:r>
        <w:rPr>
          <w:noProof/>
        </w:rPr>
        <mc:AlternateContent>
          <mc:Choice Requires="wps">
            <w:drawing>
              <wp:anchor distT="0" distB="0" distL="114300" distR="114300" simplePos="0" relativeHeight="251634688" behindDoc="0" locked="0" layoutInCell="1" allowOverlap="1" wp14:anchorId="01E52E3F" wp14:editId="6DCDE466">
                <wp:simplePos x="0" y="0"/>
                <wp:positionH relativeFrom="page">
                  <wp:posOffset>4185285</wp:posOffset>
                </wp:positionH>
                <wp:positionV relativeFrom="paragraph">
                  <wp:posOffset>59690</wp:posOffset>
                </wp:positionV>
                <wp:extent cx="8255" cy="0"/>
                <wp:effectExtent l="13335" t="13970" r="6985" b="5080"/>
                <wp:wrapNone/>
                <wp:docPr id="451" name="Lin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B8DD2E" id="Line 399" o:spid="_x0000_s1026" style="position:absolute;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7pt" to="330.2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Uq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" strokecolor="#333" strokeweight=".09356mm">
                <w10:wrap anchorx="page"/>
              </v:line>
            </w:pict>
          </mc:Fallback>
        </mc:AlternateContent>
      </w:r>
      <w:r w:rsidR="00372F18">
        <w:rPr>
          <w:rFonts w:ascii="Arial"/>
          <w:color w:val="4D4D4D"/>
          <w:sz w:val="7"/>
        </w:rPr>
        <w:t>15</w:t>
      </w:r>
      <w:r w:rsidR="00372F18">
        <w:rPr>
          <w:rFonts w:ascii="Arial"/>
          <w:color w:val="4D4D4D"/>
          <w:sz w:val="7"/>
        </w:rPr>
        <w:tab/>
        <w:t>15</w:t>
      </w:r>
    </w:p>
    <w:p w14:paraId="1E2768B1" w14:textId="77777777" w:rsidR="0065693B" w:rsidRDefault="0065693B">
      <w:pPr>
        <w:pStyle w:val="BodyText"/>
        <w:rPr>
          <w:rFonts w:ascii="Arial"/>
          <w:sz w:val="8"/>
        </w:rPr>
      </w:pPr>
    </w:p>
    <w:p w14:paraId="68E81255" w14:textId="1FCDC9E5" w:rsidR="0065693B" w:rsidRDefault="00B8797A">
      <w:pPr>
        <w:tabs>
          <w:tab w:val="left" w:pos="4820"/>
        </w:tabs>
        <w:spacing w:before="55"/>
        <w:ind w:left="986"/>
        <w:rPr>
          <w:rFonts w:ascii="Arial"/>
          <w:sz w:val="7"/>
        </w:rPr>
      </w:pPr>
      <w:r>
        <w:rPr>
          <w:noProof/>
        </w:rPr>
        <mc:AlternateContent>
          <mc:Choice Requires="wps">
            <w:drawing>
              <wp:anchor distT="0" distB="0" distL="114300" distR="114300" simplePos="0" relativeHeight="251632640" behindDoc="0" locked="0" layoutInCell="1" allowOverlap="1" wp14:anchorId="502BCB4D" wp14:editId="1B517A4E">
                <wp:simplePos x="0" y="0"/>
                <wp:positionH relativeFrom="page">
                  <wp:posOffset>4185285</wp:posOffset>
                </wp:positionH>
                <wp:positionV relativeFrom="paragraph">
                  <wp:posOffset>60325</wp:posOffset>
                </wp:positionV>
                <wp:extent cx="8255" cy="0"/>
                <wp:effectExtent l="13335" t="6350" r="6985" b="12700"/>
                <wp:wrapNone/>
                <wp:docPr id="450" name="Lin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79041" id="Line 398"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75pt" to="330.2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" strokecolor="#333" strokeweight=".09356mm">
                <w10:wrap anchorx="page"/>
              </v:line>
            </w:pict>
          </mc:Fallback>
        </mc:AlternateContent>
      </w:r>
      <w:r w:rsidR="00372F18">
        <w:rPr>
          <w:rFonts w:ascii="Arial"/>
          <w:color w:val="4D4D4D"/>
          <w:sz w:val="7"/>
        </w:rPr>
        <w:t>10</w:t>
      </w:r>
      <w:r w:rsidR="00372F18">
        <w:rPr>
          <w:rFonts w:ascii="Arial"/>
          <w:color w:val="4D4D4D"/>
          <w:sz w:val="7"/>
        </w:rPr>
        <w:tab/>
        <w:t>10</w:t>
      </w:r>
    </w:p>
    <w:p w14:paraId="2A144463" w14:textId="77777777" w:rsidR="0065693B" w:rsidRDefault="0065693B">
      <w:pPr>
        <w:pStyle w:val="BodyText"/>
        <w:rPr>
          <w:rFonts w:ascii="Arial"/>
          <w:sz w:val="8"/>
        </w:rPr>
      </w:pPr>
    </w:p>
    <w:p w14:paraId="669046F4" w14:textId="54F40027" w:rsidR="0065693B" w:rsidRDefault="00B8797A">
      <w:pPr>
        <w:tabs>
          <w:tab w:val="left" w:pos="4845"/>
        </w:tabs>
        <w:spacing w:before="56"/>
        <w:ind w:left="1010"/>
        <w:rPr>
          <w:rFonts w:ascii="Arial"/>
          <w:sz w:val="7"/>
        </w:rPr>
      </w:pPr>
      <w:r>
        <w:rPr>
          <w:noProof/>
        </w:rPr>
        <mc:AlternateContent>
          <mc:Choice Requires="wps">
            <w:drawing>
              <wp:anchor distT="0" distB="0" distL="114300" distR="114300" simplePos="0" relativeHeight="251630592" behindDoc="0" locked="0" layoutInCell="1" allowOverlap="1" wp14:anchorId="3B232D74" wp14:editId="343AF5C9">
                <wp:simplePos x="0" y="0"/>
                <wp:positionH relativeFrom="page">
                  <wp:posOffset>4185285</wp:posOffset>
                </wp:positionH>
                <wp:positionV relativeFrom="paragraph">
                  <wp:posOffset>60960</wp:posOffset>
                </wp:positionV>
                <wp:extent cx="8255" cy="0"/>
                <wp:effectExtent l="13335" t="8890" r="6985" b="10160"/>
                <wp:wrapNone/>
                <wp:docPr id="449" name="Lin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84919" id="Line 397"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8pt" to="330.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Aw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" strokecolor="#333" strokeweight=".09356mm">
                <w10:wrap anchorx="page"/>
              </v:line>
            </w:pict>
          </mc:Fallback>
        </mc:AlternateContent>
      </w:r>
      <w:r w:rsidR="00372F18">
        <w:rPr>
          <w:rFonts w:ascii="Arial"/>
          <w:color w:val="4D4D4D"/>
          <w:sz w:val="7"/>
        </w:rPr>
        <w:t>5</w:t>
      </w:r>
      <w:r w:rsidR="00372F18">
        <w:rPr>
          <w:rFonts w:ascii="Arial"/>
          <w:color w:val="4D4D4D"/>
          <w:sz w:val="7"/>
        </w:rPr>
        <w:tab/>
        <w:t>5</w:t>
      </w:r>
    </w:p>
    <w:p w14:paraId="47FEF94C" w14:textId="77777777" w:rsidR="0065693B" w:rsidRDefault="0065693B">
      <w:pPr>
        <w:pStyle w:val="BodyText"/>
        <w:rPr>
          <w:rFonts w:ascii="Arial"/>
          <w:sz w:val="8"/>
        </w:rPr>
      </w:pPr>
    </w:p>
    <w:p w14:paraId="1BAEBFB7" w14:textId="584E2F5E" w:rsidR="0065693B" w:rsidRDefault="00B8797A">
      <w:pPr>
        <w:tabs>
          <w:tab w:val="left" w:pos="4845"/>
        </w:tabs>
        <w:spacing w:before="56"/>
        <w:ind w:left="1010"/>
        <w:rPr>
          <w:rFonts w:ascii="Arial"/>
          <w:sz w:val="7"/>
        </w:rPr>
      </w:pPr>
      <w:r>
        <w:rPr>
          <w:noProof/>
        </w:rPr>
        <mc:AlternateContent>
          <mc:Choice Requires="wps">
            <w:drawing>
              <wp:anchor distT="0" distB="0" distL="114300" distR="114300" simplePos="0" relativeHeight="251629568" behindDoc="0" locked="0" layoutInCell="1" allowOverlap="1" wp14:anchorId="4F939BDF" wp14:editId="227E09E4">
                <wp:simplePos x="0" y="0"/>
                <wp:positionH relativeFrom="page">
                  <wp:posOffset>4185285</wp:posOffset>
                </wp:positionH>
                <wp:positionV relativeFrom="paragraph">
                  <wp:posOffset>60960</wp:posOffset>
                </wp:positionV>
                <wp:extent cx="8255" cy="0"/>
                <wp:effectExtent l="13335" t="10795" r="6985" b="8255"/>
                <wp:wrapNone/>
                <wp:docPr id="448" name="Lin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1C32D" id="Line 396"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55pt,4.8pt" to="330.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8xFA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" strokecolor="#333" strokeweight=".09356mm">
                <w10:wrap anchorx="page"/>
              </v:line>
            </w:pict>
          </mc:Fallback>
        </mc:AlternateContent>
      </w:r>
      <w:r w:rsidR="00372F18">
        <w:rPr>
          <w:rFonts w:ascii="Arial"/>
          <w:color w:val="4D4D4D"/>
          <w:sz w:val="7"/>
        </w:rPr>
        <w:t>0</w:t>
      </w:r>
      <w:r w:rsidR="00372F18">
        <w:rPr>
          <w:rFonts w:ascii="Arial"/>
          <w:color w:val="4D4D4D"/>
          <w:sz w:val="7"/>
        </w:rPr>
        <w:tab/>
        <w:t>0</w:t>
      </w:r>
    </w:p>
    <w:p w14:paraId="19FD8090" w14:textId="77777777" w:rsidR="0065693B" w:rsidRDefault="0065693B">
      <w:pPr>
        <w:rPr>
          <w:rFonts w:ascii="Arial"/>
          <w:sz w:val="7"/>
        </w:rPr>
        <w:sectPr w:rsidR="0065693B">
          <w:type w:val="continuous"/>
          <w:pgSz w:w="11910" w:h="16840"/>
          <w:pgMar w:top="1580" w:right="0" w:bottom="800" w:left="1680" w:header="720" w:footer="720" w:gutter="0"/>
          <w:cols w:space="720"/>
        </w:sectPr>
      </w:pPr>
    </w:p>
    <w:p w14:paraId="2D39C6D1" w14:textId="77777777" w:rsidR="0065693B" w:rsidRDefault="0065693B">
      <w:pPr>
        <w:pStyle w:val="BodyText"/>
        <w:spacing w:before="10"/>
        <w:rPr>
          <w:rFonts w:ascii="Arial"/>
          <w:sz w:val="8"/>
        </w:rPr>
      </w:pPr>
    </w:p>
    <w:p w14:paraId="1C8D03BD" w14:textId="77777777" w:rsidR="0065693B" w:rsidRDefault="00372F18">
      <w:pPr>
        <w:tabs>
          <w:tab w:val="left" w:pos="1930"/>
          <w:tab w:val="left" w:pos="2748"/>
          <w:tab w:val="left" w:pos="3478"/>
          <w:tab w:val="left" w:pos="4246"/>
        </w:tabs>
        <w:ind w:left="1162"/>
        <w:jc w:val="center"/>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r>
      <w:r>
        <w:rPr>
          <w:rFonts w:ascii="Arial" w:hAnsi="Arial"/>
          <w:color w:val="4D4D4D"/>
          <w:w w:val="95"/>
          <w:sz w:val="7"/>
        </w:rPr>
        <w:t>2000</w:t>
      </w:r>
    </w:p>
    <w:p w14:paraId="68D52BE5" w14:textId="77777777" w:rsidR="0065693B" w:rsidRDefault="00372F18">
      <w:pPr>
        <w:spacing w:before="13"/>
        <w:ind w:left="1325"/>
        <w:jc w:val="center"/>
        <w:rPr>
          <w:rFonts w:ascii="Arial"/>
          <w:b/>
          <w:sz w:val="10"/>
        </w:rPr>
      </w:pPr>
      <w:r>
        <w:rPr>
          <w:rFonts w:ascii="Arial"/>
          <w:b/>
          <w:sz w:val="10"/>
        </w:rPr>
        <w:t>Distance to TSS (bp)</w:t>
      </w:r>
    </w:p>
    <w:p w14:paraId="5501DFE9" w14:textId="77777777" w:rsidR="0065693B" w:rsidRDefault="0065693B">
      <w:pPr>
        <w:pStyle w:val="BodyText"/>
        <w:spacing w:before="2"/>
        <w:rPr>
          <w:rFonts w:ascii="Arial"/>
          <w:b/>
          <w:sz w:val="12"/>
        </w:rPr>
      </w:pPr>
    </w:p>
    <w:p w14:paraId="43F7C0D1" w14:textId="77777777" w:rsidR="0065693B" w:rsidRDefault="00372F18">
      <w:pPr>
        <w:ind w:left="971"/>
        <w:jc w:val="center"/>
      </w:pPr>
      <w:r>
        <w:rPr>
          <w:w w:val="105"/>
        </w:rPr>
        <w:t>(c)</w:t>
      </w:r>
    </w:p>
    <w:p w14:paraId="12ACDD3B" w14:textId="77777777" w:rsidR="0065693B" w:rsidRDefault="00372F18">
      <w:pPr>
        <w:pStyle w:val="BodyText"/>
        <w:spacing w:before="3"/>
        <w:rPr>
          <w:sz w:val="7"/>
        </w:rPr>
      </w:pPr>
      <w:r>
        <w:br w:type="column"/>
      </w:r>
    </w:p>
    <w:p w14:paraId="0CAFE8F8" w14:textId="2788212C" w:rsidR="0065693B" w:rsidRDefault="00B8797A">
      <w:pPr>
        <w:tabs>
          <w:tab w:val="left" w:pos="1398"/>
          <w:tab w:val="left" w:pos="2170"/>
          <w:tab w:val="left" w:pos="2942"/>
          <w:tab w:val="left" w:pos="3713"/>
        </w:tabs>
        <w:spacing w:line="20" w:lineRule="exact"/>
        <w:ind w:left="626"/>
        <w:rPr>
          <w:sz w:val="2"/>
        </w:rPr>
      </w:pPr>
      <w:r>
        <w:rPr>
          <w:noProof/>
          <w:sz w:val="2"/>
        </w:rPr>
        <mc:AlternateContent>
          <mc:Choice Requires="wpg">
            <w:drawing>
              <wp:inline distT="0" distB="0" distL="0" distR="0" wp14:anchorId="7544E2E3" wp14:editId="6E2F4C1F">
                <wp:extent cx="3810" cy="8890"/>
                <wp:effectExtent l="7620" t="13335" r="7620" b="6350"/>
                <wp:docPr id="446"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47" name="Line 395"/>
                        <wps:cNvCnPr>
                          <a:cxnSpLocks noChangeShapeType="1"/>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80446D3" id="Group 39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">
                <v:line id="Line 395"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" strokecolor="#333" strokeweight=".09356mm"/>
                <w10:anchorlock/>
              </v:group>
            </w:pict>
          </mc:Fallback>
        </mc:AlternateContent>
      </w:r>
      <w:r w:rsidR="00372F18">
        <w:rPr>
          <w:sz w:val="2"/>
        </w:rPr>
        <w:tab/>
      </w:r>
      <w:r>
        <w:rPr>
          <w:noProof/>
          <w:sz w:val="2"/>
        </w:rPr>
        <mc:AlternateContent>
          <mc:Choice Requires="wpg">
            <w:drawing>
              <wp:inline distT="0" distB="0" distL="0" distR="0" wp14:anchorId="7F723281" wp14:editId="12FEC551">
                <wp:extent cx="3810" cy="8890"/>
                <wp:effectExtent l="12065" t="13335" r="3175" b="6350"/>
                <wp:docPr id="444"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45" name="Line 393"/>
                        <wps:cNvCnPr>
                          <a:cxnSpLocks noChangeShapeType="1"/>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A0482A" id="Group 39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pNPDhXoCAAB3BQAADgAAAAAA&#10;AAAAAAAAAAAuAgAAZHJzL2Uyb0RvYy54bWxQSwECLQAUAAYACAAAACEAD3SCHdgAAAAAAQAADwAA&#10;AAAAAAAAAAAAAADUBAAAZHJzL2Rvd25yZXYueG1sUEsFBgAAAAAEAAQA8wAAANkFAAAAAA==&#10;">
                <v:line id="Line 393"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" strokecolor="#333" strokeweight=".09356mm"/>
                <w10:anchorlock/>
              </v:group>
            </w:pict>
          </mc:Fallback>
        </mc:AlternateContent>
      </w:r>
      <w:r w:rsidR="00372F18">
        <w:rPr>
          <w:sz w:val="2"/>
        </w:rPr>
        <w:tab/>
      </w:r>
      <w:r>
        <w:rPr>
          <w:noProof/>
          <w:sz w:val="2"/>
        </w:rPr>
        <mc:AlternateContent>
          <mc:Choice Requires="wpg">
            <w:drawing>
              <wp:inline distT="0" distB="0" distL="0" distR="0" wp14:anchorId="71BA2D01" wp14:editId="47E02CAC">
                <wp:extent cx="3810" cy="8890"/>
                <wp:effectExtent l="6985" t="13335" r="8255" b="6350"/>
                <wp:docPr id="442"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43" name="Line 391"/>
                        <wps:cNvCnPr>
                          <a:cxnSpLocks noChangeShapeType="1"/>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C2B5CD" id="Group 39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BLF5aFeQIAAHcFAAAOAAAAAAAA&#10;AAAAAAAAAC4CAABkcnMvZTJvRG9jLnhtbFBLAQItABQABgAIAAAAIQAPdIId2AAAAAABAAAPAAAA&#10;AAAAAAAAAAAAANMEAABkcnMvZG93bnJldi54bWxQSwUGAAAAAAQABADzAAAA2AUAAAAA&#10;">
                <v:line id="Line 39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" strokecolor="#333" strokeweight=".09356mm"/>
                <w10:anchorlock/>
              </v:group>
            </w:pict>
          </mc:Fallback>
        </mc:AlternateContent>
      </w:r>
      <w:r w:rsidR="00372F18">
        <w:rPr>
          <w:sz w:val="2"/>
        </w:rPr>
        <w:tab/>
      </w:r>
      <w:r>
        <w:rPr>
          <w:noProof/>
          <w:sz w:val="2"/>
        </w:rPr>
        <mc:AlternateContent>
          <mc:Choice Requires="wpg">
            <w:drawing>
              <wp:inline distT="0" distB="0" distL="0" distR="0" wp14:anchorId="31CEA80D" wp14:editId="715FFC73">
                <wp:extent cx="3810" cy="8890"/>
                <wp:effectExtent l="11430" t="13335" r="3810" b="6350"/>
                <wp:docPr id="440"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41" name="Line 389"/>
                        <wps:cNvCnPr>
                          <a:cxnSpLocks noChangeShapeType="1"/>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D97C1D" id="Group 38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DoELKHeQIAAHcFAAAOAAAAAAAA&#10;AAAAAAAAAC4CAABkcnMvZTJvRG9jLnhtbFBLAQItABQABgAIAAAAIQAPdIId2AAAAAABAAAPAAAA&#10;AAAAAAAAAAAAANMEAABkcnMvZG93bnJldi54bWxQSwUGAAAAAAQABADzAAAA2AUAAAAA&#10;">
                <v:line id="Line 389"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" strokecolor="#333" strokeweight=".09356mm"/>
                <w10:anchorlock/>
              </v:group>
            </w:pict>
          </mc:Fallback>
        </mc:AlternateContent>
      </w:r>
      <w:r w:rsidR="00372F18">
        <w:rPr>
          <w:sz w:val="2"/>
        </w:rPr>
        <w:tab/>
      </w:r>
      <w:r>
        <w:rPr>
          <w:noProof/>
          <w:sz w:val="2"/>
        </w:rPr>
        <mc:AlternateContent>
          <mc:Choice Requires="wpg">
            <w:drawing>
              <wp:inline distT="0" distB="0" distL="0" distR="0" wp14:anchorId="243D2AB5" wp14:editId="21A348EA">
                <wp:extent cx="3810" cy="8890"/>
                <wp:effectExtent l="5715" t="13335" r="9525" b="6350"/>
                <wp:docPr id="438"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439" name="Line 387"/>
                        <wps:cNvCnPr>
                          <a:cxnSpLocks noChangeShapeType="1"/>
                        </wps:cNvCnPr>
                        <wps:spPr bwMode="auto">
                          <a:xfrm>
                            <a:off x="3" y="14"/>
                            <a:ext cx="0" cy="0"/>
                          </a:xfrm>
                          <a:prstGeom prst="line">
                            <a:avLst/>
                          </a:prstGeom>
                          <a:noFill/>
                          <a:ln w="3368">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67C4E2" id="Group 386"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MeaKAXoCAAB3BQAADgAAAAAA&#10;AAAAAAAAAAAuAgAAZHJzL2Uyb0RvYy54bWxQSwECLQAUAAYACAAAACEAD3SCHdgAAAAAAQAADwAA&#10;AAAAAAAAAAAAAADUBAAAZHJzL2Rvd25yZXYueG1sUEsFBgAAAAAEAAQA8wAAANkFAAAAAA==&#10;">
                <v:line id="Line 387"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" strokecolor="#333" strokeweight=".09356mm"/>
                <w10:anchorlock/>
              </v:group>
            </w:pict>
          </mc:Fallback>
        </mc:AlternateContent>
      </w:r>
    </w:p>
    <w:p w14:paraId="53891EFA" w14:textId="77777777" w:rsidR="0065693B" w:rsidRDefault="00372F18">
      <w:pPr>
        <w:tabs>
          <w:tab w:val="left" w:pos="771"/>
          <w:tab w:val="left" w:pos="1593"/>
          <w:tab w:val="left" w:pos="2328"/>
          <w:tab w:val="left" w:pos="3100"/>
        </w:tabs>
        <w:spacing w:line="75" w:lineRule="exact"/>
        <w:ind w:right="1404"/>
        <w:jc w:val="center"/>
        <w:rPr>
          <w:rFonts w:ascii="Arial" w:hAnsi="Arial"/>
          <w:sz w:val="7"/>
        </w:rPr>
      </w:pPr>
      <w:r>
        <w:rPr>
          <w:rFonts w:ascii="Arial" w:hAnsi="Arial"/>
          <w:color w:val="4D4D4D"/>
          <w:sz w:val="7"/>
        </w:rPr>
        <w:t>−2000</w:t>
      </w:r>
      <w:r>
        <w:rPr>
          <w:rFonts w:ascii="Arial" w:hAnsi="Arial"/>
          <w:color w:val="4D4D4D"/>
          <w:sz w:val="7"/>
        </w:rPr>
        <w:tab/>
        <w:t>−1000</w:t>
      </w:r>
      <w:r>
        <w:rPr>
          <w:rFonts w:ascii="Arial" w:hAnsi="Arial"/>
          <w:color w:val="4D4D4D"/>
          <w:sz w:val="7"/>
        </w:rPr>
        <w:tab/>
        <w:t>0</w:t>
      </w:r>
      <w:r>
        <w:rPr>
          <w:rFonts w:ascii="Arial" w:hAnsi="Arial"/>
          <w:color w:val="4D4D4D"/>
          <w:sz w:val="7"/>
        </w:rPr>
        <w:tab/>
        <w:t>1000</w:t>
      </w:r>
      <w:r>
        <w:rPr>
          <w:rFonts w:ascii="Arial" w:hAnsi="Arial"/>
          <w:color w:val="4D4D4D"/>
          <w:sz w:val="7"/>
        </w:rPr>
        <w:tab/>
        <w:t>2000</w:t>
      </w:r>
    </w:p>
    <w:p w14:paraId="4E762F17" w14:textId="77777777" w:rsidR="0065693B" w:rsidRDefault="00372F18">
      <w:pPr>
        <w:spacing w:line="112" w:lineRule="exact"/>
        <w:ind w:right="1280"/>
        <w:jc w:val="center"/>
        <w:rPr>
          <w:rFonts w:ascii="Arial"/>
          <w:b/>
          <w:sz w:val="10"/>
        </w:rPr>
      </w:pPr>
      <w:r>
        <w:rPr>
          <w:rFonts w:ascii="Arial"/>
          <w:b/>
          <w:sz w:val="10"/>
        </w:rPr>
        <w:t>Distance to TSS (bp)</w:t>
      </w:r>
    </w:p>
    <w:p w14:paraId="26F97021" w14:textId="77777777" w:rsidR="0065693B" w:rsidRDefault="0065693B">
      <w:pPr>
        <w:pStyle w:val="BodyText"/>
        <w:spacing w:before="11"/>
        <w:rPr>
          <w:rFonts w:ascii="Arial"/>
          <w:b/>
          <w:sz w:val="13"/>
        </w:rPr>
      </w:pPr>
    </w:p>
    <w:p w14:paraId="4A4F759C" w14:textId="77777777" w:rsidR="0065693B" w:rsidRDefault="00372F18">
      <w:pPr>
        <w:ind w:right="1517"/>
        <w:jc w:val="center"/>
      </w:pPr>
      <w:r>
        <w:rPr>
          <w:w w:val="110"/>
        </w:rPr>
        <w:t>(d)</w:t>
      </w:r>
    </w:p>
    <w:p w14:paraId="655FB06B" w14:textId="77777777" w:rsidR="0065693B" w:rsidRDefault="0065693B">
      <w:pPr>
        <w:jc w:val="center"/>
        <w:sectPr w:rsidR="0065693B">
          <w:type w:val="continuous"/>
          <w:pgSz w:w="11910" w:h="16840"/>
          <w:pgMar w:top="1580" w:right="0" w:bottom="800" w:left="1680" w:header="720" w:footer="720" w:gutter="0"/>
          <w:cols w:num="2" w:space="720" w:equalWidth="0">
            <w:col w:w="4401" w:space="40"/>
            <w:col w:w="5789"/>
          </w:cols>
        </w:sectPr>
      </w:pPr>
    </w:p>
    <w:p w14:paraId="22FFF567" w14:textId="77777777" w:rsidR="0065693B" w:rsidRDefault="0065693B">
      <w:pPr>
        <w:pStyle w:val="BodyText"/>
        <w:spacing w:before="6"/>
        <w:rPr>
          <w:sz w:val="10"/>
        </w:rPr>
      </w:pPr>
    </w:p>
    <w:p w14:paraId="507645E9" w14:textId="103E0EE0" w:rsidR="0065693B" w:rsidRDefault="00B8797A">
      <w:pPr>
        <w:spacing w:before="100" w:line="252" w:lineRule="auto"/>
        <w:ind w:left="377" w:right="1341"/>
        <w:jc w:val="both"/>
      </w:pPr>
      <w:r>
        <w:rPr>
          <w:noProof/>
        </w:rPr>
        <mc:AlternateContent>
          <mc:Choice Requires="wps">
            <w:drawing>
              <wp:anchor distT="0" distB="0" distL="114300" distR="114300" simplePos="0" relativeHeight="251762688" behindDoc="1" locked="0" layoutInCell="1" allowOverlap="1" wp14:anchorId="599C1B99" wp14:editId="01074DBD">
                <wp:simplePos x="0" y="0"/>
                <wp:positionH relativeFrom="page">
                  <wp:posOffset>5768340</wp:posOffset>
                </wp:positionH>
                <wp:positionV relativeFrom="paragraph">
                  <wp:posOffset>584835</wp:posOffset>
                </wp:positionV>
                <wp:extent cx="85090" cy="261620"/>
                <wp:effectExtent l="0" t="0" r="4445" b="0"/>
                <wp:wrapNone/>
                <wp:docPr id="437"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B8BF1" w14:textId="77777777" w:rsidR="003162A5" w:rsidRDefault="003162A5">
                            <w:pPr>
                              <w:spacing w:line="246" w:lineRule="exact"/>
                              <w:rPr>
                                <w:rFonts w:ascii="DejaVu Sans" w:hAnsi="DejaVu Sans"/>
                              </w:rPr>
                            </w:pPr>
                            <w:r>
                              <w:rPr>
                                <w:rFonts w:ascii="DejaVu Sans" w:hAnsi="DejaVu Sans"/>
                                <w:w w:val="7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C1B99" id="Text Box 385" o:spid="_x0000_s1948" type="#_x0000_t202" style="position:absolute;left:0;text-align:left;margin-left:454.2pt;margin-top:46.05pt;width:6.7pt;height:20.6pt;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i69tQ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" filled="f" stroked="f">
                <v:textbox inset="0,0,0,0">
                  <w:txbxContent>
                    <w:p w14:paraId="6CCB8BF1" w14:textId="77777777" w:rsidR="003162A5" w:rsidRDefault="003162A5">
                      <w:pPr>
                        <w:spacing w:line="246" w:lineRule="exact"/>
                        <w:rPr>
                          <w:rFonts w:ascii="DejaVu Sans" w:hAnsi="DejaVu Sans"/>
                        </w:rPr>
                      </w:pPr>
                      <w:r>
                        <w:rPr>
                          <w:rFonts w:ascii="DejaVu Sans" w:hAnsi="DejaVu Sans"/>
                          <w:w w:val="72"/>
                        </w:rPr>
                        <w:t>−</w:t>
                      </w:r>
                    </w:p>
                  </w:txbxContent>
                </v:textbox>
                <w10:wrap anchorx="page"/>
              </v:shape>
            </w:pict>
          </mc:Fallback>
        </mc:AlternateContent>
      </w:r>
      <w:r w:rsidR="00372F18">
        <w:rPr>
          <w:w w:val="105"/>
        </w:rPr>
        <w:t xml:space="preserve">Figure 1.16: </w:t>
      </w:r>
      <w:r w:rsidR="00372F18">
        <w:rPr>
          <w:spacing w:val="-7"/>
          <w:w w:val="105"/>
        </w:rPr>
        <w:t xml:space="preserve">ATAC-seq </w:t>
      </w:r>
      <w:r w:rsidR="00372F18">
        <w:rPr>
          <w:w w:val="105"/>
        </w:rPr>
        <w:t>enrichment of nucleosome-free and di-nucleosome</w:t>
      </w:r>
      <w:r w:rsidR="00372F18">
        <w:rPr>
          <w:spacing w:val="-40"/>
          <w:w w:val="105"/>
        </w:rPr>
        <w:t xml:space="preserve"> </w:t>
      </w:r>
      <w:r w:rsidR="00372F18">
        <w:rPr>
          <w:w w:val="105"/>
        </w:rPr>
        <w:t>fragments at the TSS and surroundings in CD14</w:t>
      </w:r>
      <w:r w:rsidR="00372F18">
        <w:rPr>
          <w:w w:val="105"/>
          <w:position w:val="8"/>
          <w:sz w:val="16"/>
        </w:rPr>
        <w:t xml:space="preserve">+ </w:t>
      </w:r>
      <w:r w:rsidR="00372F18">
        <w:rPr>
          <w:w w:val="105"/>
        </w:rPr>
        <w:t>monocytes and tCD4</w:t>
      </w:r>
      <w:r w:rsidR="00372F18">
        <w:rPr>
          <w:w w:val="105"/>
          <w:position w:val="8"/>
          <w:sz w:val="16"/>
        </w:rPr>
        <w:t xml:space="preserve">+ </w:t>
      </w:r>
      <w:r w:rsidR="00372F18">
        <w:rPr>
          <w:w w:val="105"/>
        </w:rPr>
        <w:t xml:space="preserve">samples for the three </w:t>
      </w:r>
      <w:r w:rsidR="00372F18">
        <w:t>conditions. Nucleosome-free fragments (</w:t>
      </w:r>
      <w:r w:rsidR="00372F18">
        <w:rPr>
          <w:rFonts w:ascii="Arial"/>
          <w:i/>
        </w:rPr>
        <w:t>&lt;</w:t>
      </w:r>
      <w:r w:rsidR="00372F18">
        <w:t xml:space="preserve">150bp) and di-nucleosome (between 260 and </w:t>
      </w:r>
      <w:r w:rsidR="00372F18">
        <w:rPr>
          <w:w w:val="105"/>
        </w:rPr>
        <w:t>340bp)</w:t>
      </w:r>
      <w:r w:rsidR="00372F18">
        <w:rPr>
          <w:spacing w:val="-28"/>
          <w:w w:val="105"/>
        </w:rPr>
        <w:t xml:space="preserve"> </w:t>
      </w:r>
      <w:r w:rsidR="00372F18">
        <w:rPr>
          <w:w w:val="105"/>
        </w:rPr>
        <w:t>were</w:t>
      </w:r>
      <w:r w:rsidR="00372F18">
        <w:rPr>
          <w:spacing w:val="-27"/>
          <w:w w:val="105"/>
        </w:rPr>
        <w:t xml:space="preserve"> </w:t>
      </w:r>
      <w:r w:rsidR="00372F18">
        <w:rPr>
          <w:w w:val="105"/>
        </w:rPr>
        <w:t>selected</w:t>
      </w:r>
      <w:r w:rsidR="00372F18">
        <w:rPr>
          <w:spacing w:val="-27"/>
          <w:w w:val="105"/>
        </w:rPr>
        <w:t xml:space="preserve"> </w:t>
      </w:r>
      <w:r w:rsidR="00372F18">
        <w:rPr>
          <w:rFonts w:ascii="Times New Roman"/>
          <w:i/>
          <w:w w:val="105"/>
        </w:rPr>
        <w:t>in</w:t>
      </w:r>
      <w:r w:rsidR="00372F18">
        <w:rPr>
          <w:rFonts w:ascii="Times New Roman"/>
          <w:i/>
          <w:spacing w:val="-29"/>
          <w:w w:val="105"/>
        </w:rPr>
        <w:t xml:space="preserve"> </w:t>
      </w:r>
      <w:r w:rsidR="00372F18">
        <w:rPr>
          <w:rFonts w:ascii="Times New Roman"/>
          <w:i/>
          <w:w w:val="105"/>
        </w:rPr>
        <w:t>silico</w:t>
      </w:r>
      <w:r w:rsidR="00372F18">
        <w:rPr>
          <w:rFonts w:ascii="Times New Roman"/>
          <w:i/>
          <w:spacing w:val="-29"/>
          <w:w w:val="105"/>
        </w:rPr>
        <w:t xml:space="preserve"> </w:t>
      </w:r>
      <w:r w:rsidR="00372F18">
        <w:rPr>
          <w:w w:val="105"/>
        </w:rPr>
        <w:t>and</w:t>
      </w:r>
      <w:r w:rsidR="00372F18">
        <w:rPr>
          <w:spacing w:val="-27"/>
          <w:w w:val="105"/>
        </w:rPr>
        <w:t xml:space="preserve"> </w:t>
      </w:r>
      <w:r w:rsidR="00372F18">
        <w:rPr>
          <w:w w:val="105"/>
        </w:rPr>
        <w:t>enrichment</w:t>
      </w:r>
      <w:r w:rsidR="00372F18">
        <w:rPr>
          <w:spacing w:val="-27"/>
          <w:w w:val="105"/>
        </w:rPr>
        <w:t xml:space="preserve"> </w:t>
      </w:r>
      <w:r w:rsidR="00372F18">
        <w:rPr>
          <w:w w:val="105"/>
        </w:rPr>
        <w:t>analysis</w:t>
      </w:r>
      <w:r w:rsidR="00372F18">
        <w:rPr>
          <w:spacing w:val="-27"/>
          <w:w w:val="105"/>
        </w:rPr>
        <w:t xml:space="preserve"> </w:t>
      </w:r>
      <w:r w:rsidR="00372F18">
        <w:rPr>
          <w:w w:val="105"/>
        </w:rPr>
        <w:t>was</w:t>
      </w:r>
      <w:r w:rsidR="00372F18">
        <w:rPr>
          <w:spacing w:val="-27"/>
          <w:w w:val="105"/>
        </w:rPr>
        <w:t xml:space="preserve"> </w:t>
      </w:r>
      <w:r w:rsidR="00372F18">
        <w:rPr>
          <w:w w:val="105"/>
        </w:rPr>
        <w:t>carried</w:t>
      </w:r>
      <w:r w:rsidR="00372F18">
        <w:rPr>
          <w:spacing w:val="-27"/>
          <w:w w:val="105"/>
        </w:rPr>
        <w:t xml:space="preserve"> </w:t>
      </w:r>
      <w:r w:rsidR="00372F18">
        <w:rPr>
          <w:w w:val="105"/>
        </w:rPr>
        <w:t>out</w:t>
      </w:r>
      <w:r w:rsidR="00372F18">
        <w:rPr>
          <w:spacing w:val="-28"/>
          <w:w w:val="105"/>
        </w:rPr>
        <w:t xml:space="preserve"> </w:t>
      </w:r>
      <w:r w:rsidR="00372F18">
        <w:rPr>
          <w:w w:val="105"/>
        </w:rPr>
        <w:t>+</w:t>
      </w:r>
      <w:r w:rsidR="00372F18">
        <w:rPr>
          <w:rFonts w:ascii="Arial"/>
          <w:i/>
          <w:w w:val="105"/>
        </w:rPr>
        <w:t>/</w:t>
      </w:r>
      <w:r w:rsidR="00372F18">
        <w:rPr>
          <w:rFonts w:ascii="Arial"/>
          <w:i/>
          <w:spacing w:val="14"/>
          <w:w w:val="105"/>
        </w:rPr>
        <w:t xml:space="preserve"> </w:t>
      </w:r>
      <w:r w:rsidR="00372F18">
        <w:rPr>
          <w:w w:val="105"/>
        </w:rPr>
        <w:t>1Kb</w:t>
      </w:r>
      <w:r w:rsidR="00372F18">
        <w:rPr>
          <w:spacing w:val="-27"/>
          <w:w w:val="105"/>
        </w:rPr>
        <w:t xml:space="preserve"> </w:t>
      </w:r>
      <w:r w:rsidR="00372F18">
        <w:rPr>
          <w:w w:val="105"/>
        </w:rPr>
        <w:t>across</w:t>
      </w:r>
      <w:r w:rsidR="00372F18">
        <w:rPr>
          <w:spacing w:val="-27"/>
          <w:w w:val="105"/>
        </w:rPr>
        <w:t xml:space="preserve"> </w:t>
      </w:r>
      <w:r w:rsidR="00372F18">
        <w:rPr>
          <w:w w:val="105"/>
        </w:rPr>
        <w:t>all the Ensembl annotated</w:t>
      </w:r>
      <w:r w:rsidR="00372F18">
        <w:rPr>
          <w:spacing w:val="-7"/>
          <w:w w:val="105"/>
        </w:rPr>
        <w:t xml:space="preserve"> </w:t>
      </w:r>
      <w:r w:rsidR="00372F18">
        <w:rPr>
          <w:w w:val="105"/>
        </w:rPr>
        <w:t>TSS.</w:t>
      </w:r>
    </w:p>
    <w:p w14:paraId="6464DF26" w14:textId="77777777" w:rsidR="0065693B" w:rsidRDefault="0065693B">
      <w:pPr>
        <w:pStyle w:val="BodyText"/>
        <w:rPr>
          <w:sz w:val="26"/>
        </w:rPr>
      </w:pPr>
    </w:p>
    <w:p w14:paraId="0CD1970A" w14:textId="77777777" w:rsidR="0065693B" w:rsidRDefault="00372F18">
      <w:pPr>
        <w:pStyle w:val="BodyText"/>
        <w:spacing w:before="227" w:line="412" w:lineRule="auto"/>
        <w:ind w:left="377" w:right="1341" w:firstLine="566"/>
        <w:jc w:val="both"/>
      </w:pPr>
      <w:r>
        <w:t>Although fixation in CTL1 CD14</w:t>
      </w:r>
      <w:r>
        <w:rPr>
          <w:position w:val="9"/>
          <w:sz w:val="18"/>
        </w:rPr>
        <w:t xml:space="preserve">+ </w:t>
      </w:r>
      <w:r>
        <w:t xml:space="preserve">reduced the abundance of nucleosome- free tagged fragments, the </w:t>
      </w:r>
      <w:r>
        <w:rPr>
          <w:spacing w:val="-7"/>
        </w:rPr>
        <w:t xml:space="preserve">ATAC-seq </w:t>
      </w:r>
      <w:r>
        <w:t>signal at those regions was clearly enriched when compared to the background. In contrast, DSP in CTL1 CD14</w:t>
      </w:r>
      <w:r>
        <w:rPr>
          <w:position w:val="9"/>
          <w:sz w:val="18"/>
        </w:rPr>
        <w:t xml:space="preserve">+ </w:t>
      </w:r>
      <w:r>
        <w:t>appeared to increase the e</w:t>
      </w:r>
      <w:r>
        <w:rPr>
          <w:rFonts w:ascii="Trebuchet MS"/>
        </w:rPr>
        <w:t>ffi</w:t>
      </w:r>
      <w:r>
        <w:t xml:space="preserve">ciency of </w:t>
      </w:r>
      <w:r>
        <w:rPr>
          <w:spacing w:val="-7"/>
        </w:rPr>
        <w:t xml:space="preserve">ATAC-seq </w:t>
      </w:r>
      <w:del w:id="609" w:author="Katie Burnham" w:date="2018-11-19T17:56:00Z">
        <w:r w:rsidDel="00FF125B">
          <w:delText xml:space="preserve">to </w:delText>
        </w:r>
      </w:del>
      <w:ins w:id="610" w:author="Katie Burnham" w:date="2018-11-19T17:56:00Z">
        <w:r w:rsidR="00FF125B">
          <w:t xml:space="preserve">in </w:t>
        </w:r>
      </w:ins>
      <w:r>
        <w:t>tag</w:t>
      </w:r>
      <w:ins w:id="611" w:author="Katie Burnham" w:date="2018-11-19T17:56:00Z">
        <w:r w:rsidR="00FF125B">
          <w:t>ging</w:t>
        </w:r>
      </w:ins>
      <w:r>
        <w:t xml:space="preserve"> NBF (di-, tri- and tetra-nucleosomes) but</w:t>
      </w:r>
      <w:r>
        <w:rPr>
          <w:spacing w:val="-14"/>
        </w:rPr>
        <w:t xml:space="preserve"> </w:t>
      </w:r>
      <w:r>
        <w:t>the</w:t>
      </w:r>
      <w:r>
        <w:rPr>
          <w:spacing w:val="-13"/>
        </w:rPr>
        <w:t xml:space="preserve"> </w:t>
      </w:r>
      <w:r>
        <w:t>loss</w:t>
      </w:r>
      <w:r>
        <w:rPr>
          <w:spacing w:val="-13"/>
        </w:rPr>
        <w:t xml:space="preserve"> </w:t>
      </w:r>
      <w:r>
        <w:t>of</w:t>
      </w:r>
      <w:r>
        <w:rPr>
          <w:spacing w:val="-13"/>
        </w:rPr>
        <w:t xml:space="preserve"> </w:t>
      </w:r>
      <w:r>
        <w:t>chromatin</w:t>
      </w:r>
      <w:r>
        <w:rPr>
          <w:spacing w:val="-14"/>
        </w:rPr>
        <w:t xml:space="preserve"> </w:t>
      </w:r>
      <w:r>
        <w:t>structure</w:t>
      </w:r>
      <w:r>
        <w:rPr>
          <w:spacing w:val="-13"/>
        </w:rPr>
        <w:t xml:space="preserve"> </w:t>
      </w:r>
      <w:r>
        <w:t>around</w:t>
      </w:r>
      <w:r>
        <w:rPr>
          <w:spacing w:val="-13"/>
        </w:rPr>
        <w:t xml:space="preserve"> </w:t>
      </w:r>
      <w:r>
        <w:t>the</w:t>
      </w:r>
      <w:r>
        <w:rPr>
          <w:spacing w:val="-13"/>
        </w:rPr>
        <w:t xml:space="preserve"> </w:t>
      </w:r>
      <w:r>
        <w:t>TSS</w:t>
      </w:r>
      <w:r>
        <w:rPr>
          <w:spacing w:val="-13"/>
        </w:rPr>
        <w:t xml:space="preserve"> </w:t>
      </w:r>
      <w:r>
        <w:t>indicated</w:t>
      </w:r>
      <w:r>
        <w:rPr>
          <w:spacing w:val="-14"/>
        </w:rPr>
        <w:t xml:space="preserve"> </w:t>
      </w:r>
      <w:r>
        <w:t>that</w:t>
      </w:r>
      <w:r>
        <w:rPr>
          <w:spacing w:val="-13"/>
        </w:rPr>
        <w:t xml:space="preserve"> </w:t>
      </w:r>
      <w:r>
        <w:t>those</w:t>
      </w:r>
      <w:r>
        <w:rPr>
          <w:spacing w:val="-13"/>
        </w:rPr>
        <w:t xml:space="preserve"> </w:t>
      </w:r>
      <w:r>
        <w:t>fragments are likely</w:t>
      </w:r>
      <w:ins w:id="612" w:author="Katie Burnham" w:date="2018-11-19T17:56:00Z">
        <w:r w:rsidR="00FF125B">
          <w:t xml:space="preserve"> to</w:t>
        </w:r>
      </w:ins>
      <w:r>
        <w:t xml:space="preserve"> have been displaced from their original location. </w:t>
      </w:r>
      <w:r>
        <w:rPr>
          <w:spacing w:val="-4"/>
        </w:rPr>
        <w:t xml:space="preserve">Conversely, </w:t>
      </w:r>
      <w:r>
        <w:t>the</w:t>
      </w:r>
      <w:r>
        <w:rPr>
          <w:spacing w:val="6"/>
        </w:rPr>
        <w:t xml:space="preserve"> </w:t>
      </w:r>
      <w:r>
        <w:t>fresh</w:t>
      </w:r>
    </w:p>
    <w:p w14:paraId="5F9C1321" w14:textId="77777777" w:rsidR="0065693B" w:rsidRDefault="0065693B">
      <w:pPr>
        <w:spacing w:line="412" w:lineRule="auto"/>
        <w:jc w:val="both"/>
        <w:sectPr w:rsidR="0065693B">
          <w:type w:val="continuous"/>
          <w:pgSz w:w="11910" w:h="16840"/>
          <w:pgMar w:top="1580" w:right="0" w:bottom="800" w:left="1680" w:header="720" w:footer="720" w:gutter="0"/>
          <w:cols w:space="720"/>
        </w:sectPr>
      </w:pPr>
    </w:p>
    <w:p w14:paraId="0196B12F" w14:textId="77777777" w:rsidR="0065693B" w:rsidRDefault="0065693B">
      <w:pPr>
        <w:pStyle w:val="BodyText"/>
        <w:spacing w:before="1"/>
        <w:rPr>
          <w:sz w:val="22"/>
        </w:rPr>
      </w:pPr>
    </w:p>
    <w:p w14:paraId="0D180389" w14:textId="77777777" w:rsidR="0065693B" w:rsidRDefault="00372F18">
      <w:pPr>
        <w:pStyle w:val="BodyText"/>
        <w:spacing w:before="97" w:line="420" w:lineRule="auto"/>
        <w:ind w:left="377" w:right="1341"/>
        <w:jc w:val="both"/>
      </w:pPr>
      <w:bookmarkStart w:id="613" w:name="_bookmark11"/>
      <w:bookmarkEnd w:id="613"/>
      <w:r>
        <w:t>CD4</w:t>
      </w:r>
      <w:r>
        <w:rPr>
          <w:position w:val="9"/>
          <w:sz w:val="18"/>
        </w:rPr>
        <w:t xml:space="preserve">+ </w:t>
      </w:r>
      <w:r>
        <w:t xml:space="preserve">samples </w:t>
      </w:r>
      <w:del w:id="614" w:author="Katie Burnham" w:date="2018-11-19T17:56:00Z">
        <w:r w:rsidDel="00FF125B">
          <w:delText xml:space="preserve">presented </w:delText>
        </w:r>
      </w:del>
      <w:ins w:id="615" w:author="Katie Burnham" w:date="2018-11-19T17:56:00Z">
        <w:r w:rsidR="00FF125B">
          <w:t xml:space="preserve">showed </w:t>
        </w:r>
      </w:ins>
      <w:r>
        <w:t xml:space="preserve">low enrichment for </w:t>
      </w:r>
      <w:del w:id="616" w:author="Katie Burnham" w:date="2018-11-19T17:56:00Z">
        <w:r w:rsidDel="00FF125B">
          <w:delText xml:space="preserve">the </w:delText>
        </w:r>
      </w:del>
      <w:r>
        <w:t xml:space="preserve">nucleosome-free fragments in the TSS, </w:t>
      </w:r>
      <w:del w:id="617" w:author="Katie Burnham" w:date="2018-11-19T17:56:00Z">
        <w:r w:rsidDel="00FF125B">
          <w:delText xml:space="preserve">recapitulating </w:delText>
        </w:r>
      </w:del>
      <w:ins w:id="618" w:author="Katie Burnham" w:date="2018-11-19T17:56:00Z">
        <w:r w:rsidR="00FF125B">
          <w:t xml:space="preserve">in line with </w:t>
        </w:r>
      </w:ins>
      <w:r>
        <w:t xml:space="preserve">their overall TSS enrichment </w:t>
      </w:r>
      <w:r>
        <w:rPr>
          <w:spacing w:val="-4"/>
        </w:rPr>
        <w:t xml:space="preserve">(Table </w:t>
      </w:r>
      <w:r>
        <w:t>A.1) and</w:t>
      </w:r>
      <w:r>
        <w:rPr>
          <w:spacing w:val="36"/>
        </w:rPr>
        <w:t xml:space="preserve"> </w:t>
      </w:r>
      <w:del w:id="619" w:author="Katie Burnham" w:date="2018-11-19T17:57:00Z">
        <w:r w:rsidDel="00FF125B">
          <w:delText xml:space="preserve">still recapitulated </w:delText>
        </w:r>
      </w:del>
      <w:ins w:id="620" w:author="Katie Burnham" w:date="2018-11-19T17:57:00Z">
        <w:r w:rsidR="00FF125B">
          <w:t xml:space="preserve">indicating </w:t>
        </w:r>
      </w:ins>
      <w:r>
        <w:t>weakly the two nucleosome</w:t>
      </w:r>
      <w:ins w:id="621" w:author="Katie Burnham" w:date="2018-11-19T17:57:00Z">
        <w:r w:rsidR="00FF125B">
          <w:t>s</w:t>
        </w:r>
      </w:ins>
      <w:r>
        <w:t xml:space="preserve"> positioned in the TSS surroundings. Altogether, freezing and, importantly fixing (with exception of the two cell types from CTL1) appeared to maintain the overall chromatin</w:t>
      </w:r>
      <w:r>
        <w:rPr>
          <w:spacing w:val="29"/>
        </w:rPr>
        <w:t xml:space="preserve"> </w:t>
      </w:r>
      <w:r>
        <w:t>structure.</w:t>
      </w:r>
    </w:p>
    <w:p w14:paraId="6D4C5FBB" w14:textId="77777777" w:rsidR="0065693B" w:rsidRDefault="00372F18">
      <w:pPr>
        <w:pStyle w:val="BodyText"/>
        <w:spacing w:before="4" w:line="420" w:lineRule="auto"/>
        <w:ind w:left="377" w:right="1341" w:firstLine="566"/>
        <w:jc w:val="both"/>
      </w:pPr>
      <w:r>
        <w:t xml:space="preserve">Annotation of the significant peaks from each sample (filtered for the optimal IDR pval as explained in </w:t>
      </w:r>
      <w:hyperlink w:anchor="_bookmark4" w:history="1">
        <w:r>
          <w:t>1.2.1)</w:t>
        </w:r>
      </w:hyperlink>
      <w:r>
        <w:t xml:space="preserve"> demonstrated </w:t>
      </w:r>
      <w:del w:id="622" w:author="Katie Burnham" w:date="2018-11-19T17:57:00Z">
        <w:r w:rsidDel="00FF125B">
          <w:delText xml:space="preserve">location of </w:delText>
        </w:r>
      </w:del>
      <w:r>
        <w:t xml:space="preserve">the greatest percentage of </w:t>
      </w:r>
      <w:r>
        <w:rPr>
          <w:spacing w:val="-7"/>
        </w:rPr>
        <w:t xml:space="preserve">ATAC-seq </w:t>
      </w:r>
      <w:r>
        <w:t xml:space="preserve">peaks </w:t>
      </w:r>
      <w:ins w:id="623" w:author="Katie Burnham" w:date="2018-11-19T17:57:00Z">
        <w:r w:rsidR="00FF125B">
          <w:t xml:space="preserve">were located </w:t>
        </w:r>
      </w:ins>
      <w:r>
        <w:t>at promoters,</w:t>
      </w:r>
      <w:r>
        <w:rPr>
          <w:spacing w:val="57"/>
        </w:rPr>
        <w:t xml:space="preserve"> </w:t>
      </w:r>
      <w:r>
        <w:t>introns and intergenic regions</w:t>
      </w:r>
      <w:ins w:id="624" w:author="Katie Burnham" w:date="2018-11-19T17:58:00Z">
        <w:r w:rsidR="00FF125B">
          <w:t xml:space="preserve"> </w:t>
        </w:r>
      </w:ins>
      <w:r>
        <w:t>(Figure 1.17 a and b), consistent</w:t>
      </w:r>
      <w:del w:id="625" w:author="Katie Burnham" w:date="2018-11-19T17:58:00Z">
        <w:r w:rsidDel="00FF125B">
          <w:delText>ly</w:delText>
        </w:r>
      </w:del>
      <w:r>
        <w:t xml:space="preserve"> with previous studies (Buenrostro2013; Scharer2016). The higher percentage of peaks annotated as promoter</w:t>
      </w:r>
      <w:ins w:id="626" w:author="Katie Burnham" w:date="2018-11-19T17:58:00Z">
        <w:r w:rsidR="00FF125B">
          <w:t>s</w:t>
        </w:r>
      </w:ins>
      <w:r>
        <w:t xml:space="preserve"> for some </w:t>
      </w:r>
      <w:r>
        <w:rPr>
          <w:spacing w:val="-7"/>
        </w:rPr>
        <w:t xml:space="preserve">ATAC-seq </w:t>
      </w:r>
      <w:r>
        <w:t xml:space="preserve">libraries revealed </w:t>
      </w:r>
      <w:ins w:id="627" w:author="Katie Burnham" w:date="2018-11-19T17:58:00Z">
        <w:r w:rsidR="00FF125B">
          <w:t>the</w:t>
        </w:r>
      </w:ins>
      <w:del w:id="628" w:author="Katie Burnham" w:date="2018-11-19T17:58:00Z">
        <w:r w:rsidDel="00FF125B">
          <w:delText>a</w:delText>
        </w:r>
      </w:del>
      <w:r>
        <w:t xml:space="preserve"> preferential location of strong good quality peaks at this feature when compared to other genomic features. Overall,</w:t>
      </w:r>
      <w:r>
        <w:rPr>
          <w:spacing w:val="-7"/>
        </w:rPr>
        <w:t xml:space="preserve"> </w:t>
      </w:r>
      <w:r>
        <w:t>the</w:t>
      </w:r>
      <w:r>
        <w:rPr>
          <w:spacing w:val="-9"/>
        </w:rPr>
        <w:t xml:space="preserve"> </w:t>
      </w:r>
      <w:r>
        <w:t>genomic</w:t>
      </w:r>
      <w:r>
        <w:rPr>
          <w:spacing w:val="-8"/>
        </w:rPr>
        <w:t xml:space="preserve"> </w:t>
      </w:r>
      <w:r>
        <w:t>annotation</w:t>
      </w:r>
      <w:r>
        <w:rPr>
          <w:spacing w:val="-9"/>
        </w:rPr>
        <w:t xml:space="preserve"> </w:t>
      </w:r>
      <w:r>
        <w:t>of</w:t>
      </w:r>
      <w:r>
        <w:rPr>
          <w:spacing w:val="-8"/>
        </w:rPr>
        <w:t xml:space="preserve"> </w:t>
      </w:r>
      <w:r>
        <w:t>the</w:t>
      </w:r>
      <w:r>
        <w:rPr>
          <w:spacing w:val="-9"/>
        </w:rPr>
        <w:t xml:space="preserve"> </w:t>
      </w:r>
      <w:r>
        <w:t>peaks</w:t>
      </w:r>
      <w:r>
        <w:rPr>
          <w:spacing w:val="-9"/>
        </w:rPr>
        <w:t xml:space="preserve"> </w:t>
      </w:r>
      <w:r>
        <w:t>across</w:t>
      </w:r>
      <w:r>
        <w:rPr>
          <w:spacing w:val="-8"/>
        </w:rPr>
        <w:t xml:space="preserve"> </w:t>
      </w:r>
      <w:r>
        <w:t>the</w:t>
      </w:r>
      <w:r>
        <w:rPr>
          <w:spacing w:val="-9"/>
        </w:rPr>
        <w:t xml:space="preserve"> </w:t>
      </w:r>
      <w:r>
        <w:t>three</w:t>
      </w:r>
      <w:r>
        <w:rPr>
          <w:spacing w:val="-8"/>
        </w:rPr>
        <w:t xml:space="preserve"> </w:t>
      </w:r>
      <w:r>
        <w:t>conditions</w:t>
      </w:r>
      <w:r>
        <w:rPr>
          <w:spacing w:val="-9"/>
        </w:rPr>
        <w:t xml:space="preserve"> </w:t>
      </w:r>
      <w:r>
        <w:t xml:space="preserve">revealed accessible </w:t>
      </w:r>
      <w:r>
        <w:rPr>
          <w:spacing w:val="-7"/>
        </w:rPr>
        <w:t xml:space="preserve">ATAC-seq </w:t>
      </w:r>
      <w:r>
        <w:t>regions at meaningful genomic</w:t>
      </w:r>
      <w:r>
        <w:rPr>
          <w:spacing w:val="28"/>
        </w:rPr>
        <w:t xml:space="preserve"> </w:t>
      </w:r>
      <w:r>
        <w:t>features.</w:t>
      </w:r>
    </w:p>
    <w:p w14:paraId="260180C9" w14:textId="77777777" w:rsidR="0065693B" w:rsidRDefault="0065693B">
      <w:pPr>
        <w:pStyle w:val="BodyText"/>
        <w:spacing w:before="3"/>
        <w:rPr>
          <w:sz w:val="28"/>
        </w:rPr>
      </w:pPr>
    </w:p>
    <w:p w14:paraId="22B653D9" w14:textId="7636593A" w:rsidR="0065693B" w:rsidRDefault="00B8797A">
      <w:pPr>
        <w:tabs>
          <w:tab w:val="left" w:pos="4862"/>
        </w:tabs>
        <w:spacing w:before="96"/>
        <w:ind w:left="632"/>
        <w:rPr>
          <w:rFonts w:ascii="Arial"/>
          <w:sz w:val="9"/>
        </w:rPr>
      </w:pPr>
      <w:r>
        <w:rPr>
          <w:noProof/>
        </w:rPr>
        <mc:AlternateContent>
          <mc:Choice Requires="wpg">
            <w:drawing>
              <wp:anchor distT="0" distB="0" distL="114300" distR="114300" simplePos="0" relativeHeight="251763712" behindDoc="1" locked="0" layoutInCell="1" allowOverlap="1" wp14:anchorId="54DB9F1D" wp14:editId="3D9E1FCA">
                <wp:simplePos x="0" y="0"/>
                <wp:positionH relativeFrom="page">
                  <wp:posOffset>1546860</wp:posOffset>
                </wp:positionH>
                <wp:positionV relativeFrom="paragraph">
                  <wp:posOffset>-118745</wp:posOffset>
                </wp:positionV>
                <wp:extent cx="2363470" cy="1703705"/>
                <wp:effectExtent l="3810" t="4445" r="4445" b="6350"/>
                <wp:wrapNone/>
                <wp:docPr id="371"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3470" cy="1703705"/>
                          <a:chOff x="2436" y="-187"/>
                          <a:chExt cx="3722" cy="2683"/>
                        </a:xfrm>
                      </wpg:grpSpPr>
                      <wps:wsp>
                        <wps:cNvPr id="372" name="Line 384"/>
                        <wps:cNvCnPr>
                          <a:cxnSpLocks noChangeShapeType="1"/>
                        </wps:cNvCnPr>
                        <wps:spPr bwMode="auto">
                          <a:xfrm>
                            <a:off x="2955" y="1325"/>
                            <a:ext cx="0" cy="1057"/>
                          </a:xfrm>
                          <a:prstGeom prst="line">
                            <a:avLst/>
                          </a:prstGeom>
                          <a:noFill/>
                          <a:ln w="32759">
                            <a:solidFill>
                              <a:srgbClr val="ED0000"/>
                            </a:solidFill>
                            <a:round/>
                            <a:headEnd/>
                            <a:tailEnd/>
                          </a:ln>
                          <a:extLst>
                            <a:ext uri="{909E8E84-426E-40DD-AFC4-6F175D3DCCD1}">
                              <a14:hiddenFill xmlns:a14="http://schemas.microsoft.com/office/drawing/2010/main">
                                <a:noFill/>
                              </a14:hiddenFill>
                            </a:ext>
                          </a:extLst>
                        </wps:spPr>
                        <wps:bodyPr/>
                      </wps:wsp>
                      <wps:wsp>
                        <wps:cNvPr id="373" name="Line 383"/>
                        <wps:cNvCnPr>
                          <a:cxnSpLocks noChangeShapeType="1"/>
                        </wps:cNvCnPr>
                        <wps:spPr bwMode="auto">
                          <a:xfrm>
                            <a:off x="2904" y="840"/>
                            <a:ext cx="0" cy="1542"/>
                          </a:xfrm>
                          <a:prstGeom prst="line">
                            <a:avLst/>
                          </a:prstGeom>
                          <a:noFill/>
                          <a:ln w="32759">
                            <a:solidFill>
                              <a:srgbClr val="CD0000"/>
                            </a:solidFill>
                            <a:round/>
                            <a:headEnd/>
                            <a:tailEnd/>
                          </a:ln>
                          <a:extLst>
                            <a:ext uri="{909E8E84-426E-40DD-AFC4-6F175D3DCCD1}">
                              <a14:hiddenFill xmlns:a14="http://schemas.microsoft.com/office/drawing/2010/main">
                                <a:noFill/>
                              </a14:hiddenFill>
                            </a:ext>
                          </a:extLst>
                        </wps:spPr>
                        <wps:bodyPr/>
                      </wps:wsp>
                      <wps:wsp>
                        <wps:cNvPr id="374" name="Line 382"/>
                        <wps:cNvCnPr>
                          <a:cxnSpLocks noChangeShapeType="1"/>
                        </wps:cNvCnPr>
                        <wps:spPr bwMode="auto">
                          <a:xfrm>
                            <a:off x="2852" y="212"/>
                            <a:ext cx="0" cy="2170"/>
                          </a:xfrm>
                          <a:prstGeom prst="line">
                            <a:avLst/>
                          </a:prstGeom>
                          <a:noFill/>
                          <a:ln w="32759">
                            <a:solidFill>
                              <a:srgbClr val="8A0000"/>
                            </a:solidFill>
                            <a:round/>
                            <a:headEnd/>
                            <a:tailEnd/>
                          </a:ln>
                          <a:extLst>
                            <a:ext uri="{909E8E84-426E-40DD-AFC4-6F175D3DCCD1}">
                              <a14:hiddenFill xmlns:a14="http://schemas.microsoft.com/office/drawing/2010/main">
                                <a:noFill/>
                              </a14:hiddenFill>
                            </a:ext>
                          </a:extLst>
                        </wps:spPr>
                        <wps:bodyPr/>
                      </wps:wsp>
                      <wps:wsp>
                        <wps:cNvPr id="375" name="Line 381"/>
                        <wps:cNvCnPr>
                          <a:cxnSpLocks noChangeShapeType="1"/>
                        </wps:cNvCnPr>
                        <wps:spPr bwMode="auto">
                          <a:xfrm>
                            <a:off x="2800" y="1811"/>
                            <a:ext cx="0" cy="571"/>
                          </a:xfrm>
                          <a:prstGeom prst="line">
                            <a:avLst/>
                          </a:prstGeom>
                          <a:noFill/>
                          <a:ln w="32759">
                            <a:solidFill>
                              <a:srgbClr val="4776FF"/>
                            </a:solidFill>
                            <a:round/>
                            <a:headEnd/>
                            <a:tailEnd/>
                          </a:ln>
                          <a:extLst>
                            <a:ext uri="{909E8E84-426E-40DD-AFC4-6F175D3DCCD1}">
                              <a14:hiddenFill xmlns:a14="http://schemas.microsoft.com/office/drawing/2010/main">
                                <a:noFill/>
                              </a14:hiddenFill>
                            </a:ext>
                          </a:extLst>
                        </wps:spPr>
                        <wps:bodyPr/>
                      </wps:wsp>
                      <wps:wsp>
                        <wps:cNvPr id="376" name="Rectangle 380"/>
                        <wps:cNvSpPr>
                          <a:spLocks noChangeArrowheads="1"/>
                        </wps:cNvSpPr>
                        <wps:spPr bwMode="auto">
                          <a:xfrm>
                            <a:off x="2723" y="1933"/>
                            <a:ext cx="52" cy="450"/>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379"/>
                        <wps:cNvSpPr>
                          <a:spLocks noChangeArrowheads="1"/>
                        </wps:cNvSpPr>
                        <wps:spPr bwMode="auto">
                          <a:xfrm>
                            <a:off x="2671" y="1948"/>
                            <a:ext cx="52" cy="434"/>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 name="Line 378"/>
                        <wps:cNvCnPr>
                          <a:cxnSpLocks noChangeShapeType="1"/>
                        </wps:cNvCnPr>
                        <wps:spPr bwMode="auto">
                          <a:xfrm>
                            <a:off x="2646" y="1794"/>
                            <a:ext cx="0" cy="588"/>
                          </a:xfrm>
                          <a:prstGeom prst="line">
                            <a:avLst/>
                          </a:prstGeom>
                          <a:noFill/>
                          <a:ln w="32759">
                            <a:solidFill>
                              <a:srgbClr val="00ED76"/>
                            </a:solidFill>
                            <a:round/>
                            <a:headEnd/>
                            <a:tailEnd/>
                          </a:ln>
                          <a:extLst>
                            <a:ext uri="{909E8E84-426E-40DD-AFC4-6F175D3DCCD1}">
                              <a14:hiddenFill xmlns:a14="http://schemas.microsoft.com/office/drawing/2010/main">
                                <a:noFill/>
                              </a14:hiddenFill>
                            </a:ext>
                          </a:extLst>
                        </wps:spPr>
                        <wps:bodyPr/>
                      </wps:wsp>
                      <wps:wsp>
                        <wps:cNvPr id="379" name="Line 377"/>
                        <wps:cNvCnPr>
                          <a:cxnSpLocks noChangeShapeType="1"/>
                        </wps:cNvCnPr>
                        <wps:spPr bwMode="auto">
                          <a:xfrm>
                            <a:off x="2594" y="1834"/>
                            <a:ext cx="0" cy="548"/>
                          </a:xfrm>
                          <a:prstGeom prst="line">
                            <a:avLst/>
                          </a:prstGeom>
                          <a:noFill/>
                          <a:ln w="32759">
                            <a:solidFill>
                              <a:srgbClr val="00CD66"/>
                            </a:solidFill>
                            <a:round/>
                            <a:headEnd/>
                            <a:tailEnd/>
                          </a:ln>
                          <a:extLst>
                            <a:ext uri="{909E8E84-426E-40DD-AFC4-6F175D3DCCD1}">
                              <a14:hiddenFill xmlns:a14="http://schemas.microsoft.com/office/drawing/2010/main">
                                <a:noFill/>
                              </a14:hiddenFill>
                            </a:ext>
                          </a:extLst>
                        </wps:spPr>
                        <wps:bodyPr/>
                      </wps:wsp>
                      <wps:wsp>
                        <wps:cNvPr id="380" name="Line 376"/>
                        <wps:cNvCnPr>
                          <a:cxnSpLocks noChangeShapeType="1"/>
                        </wps:cNvCnPr>
                        <wps:spPr bwMode="auto">
                          <a:xfrm>
                            <a:off x="2542" y="1659"/>
                            <a:ext cx="0" cy="723"/>
                          </a:xfrm>
                          <a:prstGeom prst="line">
                            <a:avLst/>
                          </a:prstGeom>
                          <a:noFill/>
                          <a:ln w="32759">
                            <a:solidFill>
                              <a:srgbClr val="008A45"/>
                            </a:solidFill>
                            <a:round/>
                            <a:headEnd/>
                            <a:tailEnd/>
                          </a:ln>
                          <a:extLst>
                            <a:ext uri="{909E8E84-426E-40DD-AFC4-6F175D3DCCD1}">
                              <a14:hiddenFill xmlns:a14="http://schemas.microsoft.com/office/drawing/2010/main">
                                <a:noFill/>
                              </a14:hiddenFill>
                            </a:ext>
                          </a:extLst>
                        </wps:spPr>
                        <wps:bodyPr/>
                      </wps:wsp>
                      <wps:wsp>
                        <wps:cNvPr id="381" name="Rectangle 375"/>
                        <wps:cNvSpPr>
                          <a:spLocks noChangeArrowheads="1"/>
                        </wps:cNvSpPr>
                        <wps:spPr bwMode="auto">
                          <a:xfrm>
                            <a:off x="3445" y="2346"/>
                            <a:ext cx="52" cy="36"/>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Rectangle 374"/>
                        <wps:cNvSpPr>
                          <a:spLocks noChangeArrowheads="1"/>
                        </wps:cNvSpPr>
                        <wps:spPr bwMode="auto">
                          <a:xfrm>
                            <a:off x="3393" y="2345"/>
                            <a:ext cx="52" cy="37"/>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3" name="Rectangle 373"/>
                        <wps:cNvSpPr>
                          <a:spLocks noChangeArrowheads="1"/>
                        </wps:cNvSpPr>
                        <wps:spPr bwMode="auto">
                          <a:xfrm>
                            <a:off x="3342" y="2371"/>
                            <a:ext cx="52" cy="11"/>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Rectangle 372"/>
                        <wps:cNvSpPr>
                          <a:spLocks noChangeArrowheads="1"/>
                        </wps:cNvSpPr>
                        <wps:spPr bwMode="auto">
                          <a:xfrm>
                            <a:off x="3290" y="2354"/>
                            <a:ext cx="52" cy="29"/>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371"/>
                        <wps:cNvSpPr>
                          <a:spLocks noChangeArrowheads="1"/>
                        </wps:cNvSpPr>
                        <wps:spPr bwMode="auto">
                          <a:xfrm>
                            <a:off x="3239" y="2352"/>
                            <a:ext cx="52" cy="30"/>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6" name="Rectangle 370"/>
                        <wps:cNvSpPr>
                          <a:spLocks noChangeArrowheads="1"/>
                        </wps:cNvSpPr>
                        <wps:spPr bwMode="auto">
                          <a:xfrm>
                            <a:off x="3187" y="2355"/>
                            <a:ext cx="52" cy="28"/>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7" name="Rectangle 369"/>
                        <wps:cNvSpPr>
                          <a:spLocks noChangeArrowheads="1"/>
                        </wps:cNvSpPr>
                        <wps:spPr bwMode="auto">
                          <a:xfrm>
                            <a:off x="3135" y="2351"/>
                            <a:ext cx="52" cy="31"/>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Rectangle 368"/>
                        <wps:cNvSpPr>
                          <a:spLocks noChangeArrowheads="1"/>
                        </wps:cNvSpPr>
                        <wps:spPr bwMode="auto">
                          <a:xfrm>
                            <a:off x="3084" y="2353"/>
                            <a:ext cx="52" cy="2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Rectangle 367"/>
                        <wps:cNvSpPr>
                          <a:spLocks noChangeArrowheads="1"/>
                        </wps:cNvSpPr>
                        <wps:spPr bwMode="auto">
                          <a:xfrm>
                            <a:off x="3032" y="2352"/>
                            <a:ext cx="52" cy="31"/>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0" name="Rectangle 366"/>
                        <wps:cNvSpPr>
                          <a:spLocks noChangeArrowheads="1"/>
                        </wps:cNvSpPr>
                        <wps:spPr bwMode="auto">
                          <a:xfrm>
                            <a:off x="3961" y="2342"/>
                            <a:ext cx="52" cy="40"/>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Rectangle 365"/>
                        <wps:cNvSpPr>
                          <a:spLocks noChangeArrowheads="1"/>
                        </wps:cNvSpPr>
                        <wps:spPr bwMode="auto">
                          <a:xfrm>
                            <a:off x="3910" y="2335"/>
                            <a:ext cx="52" cy="47"/>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Rectangle 364"/>
                        <wps:cNvSpPr>
                          <a:spLocks noChangeArrowheads="1"/>
                        </wps:cNvSpPr>
                        <wps:spPr bwMode="auto">
                          <a:xfrm>
                            <a:off x="3858" y="2337"/>
                            <a:ext cx="52" cy="45"/>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Rectangle 363"/>
                        <wps:cNvSpPr>
                          <a:spLocks noChangeArrowheads="1"/>
                        </wps:cNvSpPr>
                        <wps:spPr bwMode="auto">
                          <a:xfrm>
                            <a:off x="3806" y="2341"/>
                            <a:ext cx="52" cy="41"/>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 name="Rectangle 362"/>
                        <wps:cNvSpPr>
                          <a:spLocks noChangeArrowheads="1"/>
                        </wps:cNvSpPr>
                        <wps:spPr bwMode="auto">
                          <a:xfrm>
                            <a:off x="3755" y="2343"/>
                            <a:ext cx="52" cy="39"/>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Rectangle 361"/>
                        <wps:cNvSpPr>
                          <a:spLocks noChangeArrowheads="1"/>
                        </wps:cNvSpPr>
                        <wps:spPr bwMode="auto">
                          <a:xfrm>
                            <a:off x="3703" y="2342"/>
                            <a:ext cx="52" cy="40"/>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Rectangle 360"/>
                        <wps:cNvSpPr>
                          <a:spLocks noChangeArrowheads="1"/>
                        </wps:cNvSpPr>
                        <wps:spPr bwMode="auto">
                          <a:xfrm>
                            <a:off x="3652" y="2339"/>
                            <a:ext cx="52" cy="44"/>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Rectangle 359"/>
                        <wps:cNvSpPr>
                          <a:spLocks noChangeArrowheads="1"/>
                        </wps:cNvSpPr>
                        <wps:spPr bwMode="auto">
                          <a:xfrm>
                            <a:off x="3600" y="2337"/>
                            <a:ext cx="52" cy="45"/>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 name="Rectangle 358"/>
                        <wps:cNvSpPr>
                          <a:spLocks noChangeArrowheads="1"/>
                        </wps:cNvSpPr>
                        <wps:spPr bwMode="auto">
                          <a:xfrm>
                            <a:off x="3548" y="2334"/>
                            <a:ext cx="52" cy="4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57"/>
                        <wps:cNvSpPr>
                          <a:spLocks noChangeArrowheads="1"/>
                        </wps:cNvSpPr>
                        <wps:spPr bwMode="auto">
                          <a:xfrm>
                            <a:off x="4477" y="2333"/>
                            <a:ext cx="52" cy="49"/>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Rectangle 356"/>
                        <wps:cNvSpPr>
                          <a:spLocks noChangeArrowheads="1"/>
                        </wps:cNvSpPr>
                        <wps:spPr bwMode="auto">
                          <a:xfrm>
                            <a:off x="4426" y="2338"/>
                            <a:ext cx="52" cy="44"/>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Rectangle 355"/>
                        <wps:cNvSpPr>
                          <a:spLocks noChangeArrowheads="1"/>
                        </wps:cNvSpPr>
                        <wps:spPr bwMode="auto">
                          <a:xfrm>
                            <a:off x="4374" y="2365"/>
                            <a:ext cx="52" cy="17"/>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Rectangle 354"/>
                        <wps:cNvSpPr>
                          <a:spLocks noChangeArrowheads="1"/>
                        </wps:cNvSpPr>
                        <wps:spPr bwMode="auto">
                          <a:xfrm>
                            <a:off x="4322" y="2328"/>
                            <a:ext cx="52" cy="54"/>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 name="Rectangle 353"/>
                        <wps:cNvSpPr>
                          <a:spLocks noChangeArrowheads="1"/>
                        </wps:cNvSpPr>
                        <wps:spPr bwMode="auto">
                          <a:xfrm>
                            <a:off x="4271" y="2326"/>
                            <a:ext cx="52" cy="56"/>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Rectangle 352"/>
                        <wps:cNvSpPr>
                          <a:spLocks noChangeArrowheads="1"/>
                        </wps:cNvSpPr>
                        <wps:spPr bwMode="auto">
                          <a:xfrm>
                            <a:off x="4219" y="2327"/>
                            <a:ext cx="52" cy="55"/>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Rectangle 351"/>
                        <wps:cNvSpPr>
                          <a:spLocks noChangeArrowheads="1"/>
                        </wps:cNvSpPr>
                        <wps:spPr bwMode="auto">
                          <a:xfrm>
                            <a:off x="4168" y="2327"/>
                            <a:ext cx="52" cy="56"/>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Rectangle 350"/>
                        <wps:cNvSpPr>
                          <a:spLocks noChangeArrowheads="1"/>
                        </wps:cNvSpPr>
                        <wps:spPr bwMode="auto">
                          <a:xfrm>
                            <a:off x="4116" y="2325"/>
                            <a:ext cx="52" cy="58"/>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Rectangle 349"/>
                        <wps:cNvSpPr>
                          <a:spLocks noChangeArrowheads="1"/>
                        </wps:cNvSpPr>
                        <wps:spPr bwMode="auto">
                          <a:xfrm>
                            <a:off x="4064" y="2331"/>
                            <a:ext cx="52" cy="52"/>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08" name="Picture 3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4581" y="2246"/>
                            <a:ext cx="465" cy="136"/>
                          </a:xfrm>
                          <a:prstGeom prst="rect">
                            <a:avLst/>
                          </a:prstGeom>
                          <a:noFill/>
                          <a:extLst>
                            <a:ext uri="{909E8E84-426E-40DD-AFC4-6F175D3DCCD1}">
                              <a14:hiddenFill xmlns:a14="http://schemas.microsoft.com/office/drawing/2010/main">
                                <a:solidFill>
                                  <a:srgbClr val="FFFFFF"/>
                                </a:solidFill>
                              </a14:hiddenFill>
                            </a:ext>
                          </a:extLst>
                        </pic:spPr>
                      </pic:pic>
                      <wps:wsp>
                        <wps:cNvPr id="409" name="Line 347"/>
                        <wps:cNvCnPr>
                          <a:cxnSpLocks noChangeShapeType="1"/>
                        </wps:cNvCnPr>
                        <wps:spPr bwMode="auto">
                          <a:xfrm>
                            <a:off x="5536" y="1407"/>
                            <a:ext cx="0" cy="975"/>
                          </a:xfrm>
                          <a:prstGeom prst="line">
                            <a:avLst/>
                          </a:prstGeom>
                          <a:noFill/>
                          <a:ln w="32759">
                            <a:solidFill>
                              <a:srgbClr val="ED0000"/>
                            </a:solidFill>
                            <a:round/>
                            <a:headEnd/>
                            <a:tailEnd/>
                          </a:ln>
                          <a:extLst>
                            <a:ext uri="{909E8E84-426E-40DD-AFC4-6F175D3DCCD1}">
                              <a14:hiddenFill xmlns:a14="http://schemas.microsoft.com/office/drawing/2010/main">
                                <a:noFill/>
                              </a14:hiddenFill>
                            </a:ext>
                          </a:extLst>
                        </wps:spPr>
                        <wps:bodyPr/>
                      </wps:wsp>
                      <wps:wsp>
                        <wps:cNvPr id="410" name="Line 346"/>
                        <wps:cNvCnPr>
                          <a:cxnSpLocks noChangeShapeType="1"/>
                        </wps:cNvCnPr>
                        <wps:spPr bwMode="auto">
                          <a:xfrm>
                            <a:off x="5484" y="1636"/>
                            <a:ext cx="0" cy="746"/>
                          </a:xfrm>
                          <a:prstGeom prst="line">
                            <a:avLst/>
                          </a:prstGeom>
                          <a:noFill/>
                          <a:ln w="32763">
                            <a:solidFill>
                              <a:srgbClr val="CD0000"/>
                            </a:solidFill>
                            <a:round/>
                            <a:headEnd/>
                            <a:tailEnd/>
                          </a:ln>
                          <a:extLst>
                            <a:ext uri="{909E8E84-426E-40DD-AFC4-6F175D3DCCD1}">
                              <a14:hiddenFill xmlns:a14="http://schemas.microsoft.com/office/drawing/2010/main">
                                <a:noFill/>
                              </a14:hiddenFill>
                            </a:ext>
                          </a:extLst>
                        </wps:spPr>
                        <wps:bodyPr/>
                      </wps:wsp>
                      <wps:wsp>
                        <wps:cNvPr id="411" name="Line 345"/>
                        <wps:cNvCnPr>
                          <a:cxnSpLocks noChangeShapeType="1"/>
                        </wps:cNvCnPr>
                        <wps:spPr bwMode="auto">
                          <a:xfrm>
                            <a:off x="5433" y="1937"/>
                            <a:ext cx="0" cy="445"/>
                          </a:xfrm>
                          <a:prstGeom prst="line">
                            <a:avLst/>
                          </a:prstGeom>
                          <a:noFill/>
                          <a:ln w="32759">
                            <a:solidFill>
                              <a:srgbClr val="8A0000"/>
                            </a:solidFill>
                            <a:round/>
                            <a:headEnd/>
                            <a:tailEnd/>
                          </a:ln>
                          <a:extLst>
                            <a:ext uri="{909E8E84-426E-40DD-AFC4-6F175D3DCCD1}">
                              <a14:hiddenFill xmlns:a14="http://schemas.microsoft.com/office/drawing/2010/main">
                                <a:noFill/>
                              </a14:hiddenFill>
                            </a:ext>
                          </a:extLst>
                        </wps:spPr>
                        <wps:bodyPr/>
                      </wps:wsp>
                      <wps:wsp>
                        <wps:cNvPr id="412" name="Line 344"/>
                        <wps:cNvCnPr>
                          <a:cxnSpLocks noChangeShapeType="1"/>
                        </wps:cNvCnPr>
                        <wps:spPr bwMode="auto">
                          <a:xfrm>
                            <a:off x="5381" y="1057"/>
                            <a:ext cx="0" cy="1325"/>
                          </a:xfrm>
                          <a:prstGeom prst="line">
                            <a:avLst/>
                          </a:prstGeom>
                          <a:noFill/>
                          <a:ln w="32763">
                            <a:solidFill>
                              <a:srgbClr val="4776FF"/>
                            </a:solidFill>
                            <a:round/>
                            <a:headEnd/>
                            <a:tailEnd/>
                          </a:ln>
                          <a:extLst>
                            <a:ext uri="{909E8E84-426E-40DD-AFC4-6F175D3DCCD1}">
                              <a14:hiddenFill xmlns:a14="http://schemas.microsoft.com/office/drawing/2010/main">
                                <a:noFill/>
                              </a14:hiddenFill>
                            </a:ext>
                          </a:extLst>
                        </wps:spPr>
                        <wps:bodyPr/>
                      </wps:wsp>
                      <wps:wsp>
                        <wps:cNvPr id="413" name="Line 343"/>
                        <wps:cNvCnPr>
                          <a:cxnSpLocks noChangeShapeType="1"/>
                        </wps:cNvCnPr>
                        <wps:spPr bwMode="auto">
                          <a:xfrm>
                            <a:off x="5329" y="984"/>
                            <a:ext cx="0" cy="1398"/>
                          </a:xfrm>
                          <a:prstGeom prst="line">
                            <a:avLst/>
                          </a:prstGeom>
                          <a:noFill/>
                          <a:ln w="32759">
                            <a:solidFill>
                              <a:srgbClr val="436DED"/>
                            </a:solidFill>
                            <a:round/>
                            <a:headEnd/>
                            <a:tailEnd/>
                          </a:ln>
                          <a:extLst>
                            <a:ext uri="{909E8E84-426E-40DD-AFC4-6F175D3DCCD1}">
                              <a14:hiddenFill xmlns:a14="http://schemas.microsoft.com/office/drawing/2010/main">
                                <a:noFill/>
                              </a14:hiddenFill>
                            </a:ext>
                          </a:extLst>
                        </wps:spPr>
                        <wps:bodyPr/>
                      </wps:wsp>
                      <wps:wsp>
                        <wps:cNvPr id="414" name="Line 342"/>
                        <wps:cNvCnPr>
                          <a:cxnSpLocks noChangeShapeType="1"/>
                        </wps:cNvCnPr>
                        <wps:spPr bwMode="auto">
                          <a:xfrm>
                            <a:off x="5278" y="963"/>
                            <a:ext cx="0" cy="1419"/>
                          </a:xfrm>
                          <a:prstGeom prst="line">
                            <a:avLst/>
                          </a:prstGeom>
                          <a:noFill/>
                          <a:ln w="32763">
                            <a:solidFill>
                              <a:srgbClr val="395FCD"/>
                            </a:solidFill>
                            <a:round/>
                            <a:headEnd/>
                            <a:tailEnd/>
                          </a:ln>
                          <a:extLst>
                            <a:ext uri="{909E8E84-426E-40DD-AFC4-6F175D3DCCD1}">
                              <a14:hiddenFill xmlns:a14="http://schemas.microsoft.com/office/drawing/2010/main">
                                <a:noFill/>
                              </a14:hiddenFill>
                            </a:ext>
                          </a:extLst>
                        </wps:spPr>
                        <wps:bodyPr/>
                      </wps:wsp>
                      <wps:wsp>
                        <wps:cNvPr id="415" name="Line 341"/>
                        <wps:cNvCnPr>
                          <a:cxnSpLocks noChangeShapeType="1"/>
                        </wps:cNvCnPr>
                        <wps:spPr bwMode="auto">
                          <a:xfrm>
                            <a:off x="5226" y="1081"/>
                            <a:ext cx="0" cy="1301"/>
                          </a:xfrm>
                          <a:prstGeom prst="line">
                            <a:avLst/>
                          </a:prstGeom>
                          <a:noFill/>
                          <a:ln w="32759">
                            <a:solidFill>
                              <a:srgbClr val="00ED76"/>
                            </a:solidFill>
                            <a:round/>
                            <a:headEnd/>
                            <a:tailEnd/>
                          </a:ln>
                          <a:extLst>
                            <a:ext uri="{909E8E84-426E-40DD-AFC4-6F175D3DCCD1}">
                              <a14:hiddenFill xmlns:a14="http://schemas.microsoft.com/office/drawing/2010/main">
                                <a:noFill/>
                              </a14:hiddenFill>
                            </a:ext>
                          </a:extLst>
                        </wps:spPr>
                        <wps:bodyPr/>
                      </wps:wsp>
                      <wps:wsp>
                        <wps:cNvPr id="416" name="Line 340"/>
                        <wps:cNvCnPr>
                          <a:cxnSpLocks noChangeShapeType="1"/>
                        </wps:cNvCnPr>
                        <wps:spPr bwMode="auto">
                          <a:xfrm>
                            <a:off x="5175" y="1062"/>
                            <a:ext cx="0" cy="1320"/>
                          </a:xfrm>
                          <a:prstGeom prst="line">
                            <a:avLst/>
                          </a:prstGeom>
                          <a:noFill/>
                          <a:ln w="32763">
                            <a:solidFill>
                              <a:srgbClr val="00CD66"/>
                            </a:solidFill>
                            <a:round/>
                            <a:headEnd/>
                            <a:tailEnd/>
                          </a:ln>
                          <a:extLst>
                            <a:ext uri="{909E8E84-426E-40DD-AFC4-6F175D3DCCD1}">
                              <a14:hiddenFill xmlns:a14="http://schemas.microsoft.com/office/drawing/2010/main">
                                <a:noFill/>
                              </a14:hiddenFill>
                            </a:ext>
                          </a:extLst>
                        </wps:spPr>
                        <wps:bodyPr/>
                      </wps:wsp>
                      <wps:wsp>
                        <wps:cNvPr id="417" name="Line 339"/>
                        <wps:cNvCnPr>
                          <a:cxnSpLocks noChangeShapeType="1"/>
                        </wps:cNvCnPr>
                        <wps:spPr bwMode="auto">
                          <a:xfrm>
                            <a:off x="5123" y="1170"/>
                            <a:ext cx="0" cy="1212"/>
                          </a:xfrm>
                          <a:prstGeom prst="line">
                            <a:avLst/>
                          </a:prstGeom>
                          <a:noFill/>
                          <a:ln w="32763">
                            <a:solidFill>
                              <a:srgbClr val="008A45"/>
                            </a:solidFill>
                            <a:round/>
                            <a:headEnd/>
                            <a:tailEnd/>
                          </a:ln>
                          <a:extLst>
                            <a:ext uri="{909E8E84-426E-40DD-AFC4-6F175D3DCCD1}">
                              <a14:hiddenFill xmlns:a14="http://schemas.microsoft.com/office/drawing/2010/main">
                                <a:noFill/>
                              </a14:hiddenFill>
                            </a:ext>
                          </a:extLst>
                        </wps:spPr>
                        <wps:bodyPr/>
                      </wps:wsp>
                      <wps:wsp>
                        <wps:cNvPr id="418" name="Line 338"/>
                        <wps:cNvCnPr>
                          <a:cxnSpLocks noChangeShapeType="1"/>
                        </wps:cNvCnPr>
                        <wps:spPr bwMode="auto">
                          <a:xfrm>
                            <a:off x="6052" y="1282"/>
                            <a:ext cx="0" cy="1100"/>
                          </a:xfrm>
                          <a:prstGeom prst="line">
                            <a:avLst/>
                          </a:prstGeom>
                          <a:noFill/>
                          <a:ln w="32759">
                            <a:solidFill>
                              <a:srgbClr val="ED0000"/>
                            </a:solidFill>
                            <a:round/>
                            <a:headEnd/>
                            <a:tailEnd/>
                          </a:ln>
                          <a:extLst>
                            <a:ext uri="{909E8E84-426E-40DD-AFC4-6F175D3DCCD1}">
                              <a14:hiddenFill xmlns:a14="http://schemas.microsoft.com/office/drawing/2010/main">
                                <a:noFill/>
                              </a14:hiddenFill>
                            </a:ext>
                          </a:extLst>
                        </wps:spPr>
                        <wps:bodyPr/>
                      </wps:wsp>
                      <wps:wsp>
                        <wps:cNvPr id="419" name="Line 337"/>
                        <wps:cNvCnPr>
                          <a:cxnSpLocks noChangeShapeType="1"/>
                        </wps:cNvCnPr>
                        <wps:spPr bwMode="auto">
                          <a:xfrm>
                            <a:off x="6000" y="1525"/>
                            <a:ext cx="0" cy="857"/>
                          </a:xfrm>
                          <a:prstGeom prst="line">
                            <a:avLst/>
                          </a:prstGeom>
                          <a:noFill/>
                          <a:ln w="32763">
                            <a:solidFill>
                              <a:srgbClr val="CD0000"/>
                            </a:solidFill>
                            <a:round/>
                            <a:headEnd/>
                            <a:tailEnd/>
                          </a:ln>
                          <a:extLst>
                            <a:ext uri="{909E8E84-426E-40DD-AFC4-6F175D3DCCD1}">
                              <a14:hiddenFill xmlns:a14="http://schemas.microsoft.com/office/drawing/2010/main">
                                <a:noFill/>
                              </a14:hiddenFill>
                            </a:ext>
                          </a:extLst>
                        </wps:spPr>
                        <wps:bodyPr/>
                      </wps:wsp>
                      <wps:wsp>
                        <wps:cNvPr id="420" name="Line 336"/>
                        <wps:cNvCnPr>
                          <a:cxnSpLocks noChangeShapeType="1"/>
                        </wps:cNvCnPr>
                        <wps:spPr bwMode="auto">
                          <a:xfrm>
                            <a:off x="5949" y="1738"/>
                            <a:ext cx="0" cy="644"/>
                          </a:xfrm>
                          <a:prstGeom prst="line">
                            <a:avLst/>
                          </a:prstGeom>
                          <a:noFill/>
                          <a:ln w="32763">
                            <a:solidFill>
                              <a:srgbClr val="8A0000"/>
                            </a:solidFill>
                            <a:round/>
                            <a:headEnd/>
                            <a:tailEnd/>
                          </a:ln>
                          <a:extLst>
                            <a:ext uri="{909E8E84-426E-40DD-AFC4-6F175D3DCCD1}">
                              <a14:hiddenFill xmlns:a14="http://schemas.microsoft.com/office/drawing/2010/main">
                                <a:noFill/>
                              </a14:hiddenFill>
                            </a:ext>
                          </a:extLst>
                        </wps:spPr>
                        <wps:bodyPr/>
                      </wps:wsp>
                      <wps:wsp>
                        <wps:cNvPr id="421" name="Line 335"/>
                        <wps:cNvCnPr>
                          <a:cxnSpLocks noChangeShapeType="1"/>
                        </wps:cNvCnPr>
                        <wps:spPr bwMode="auto">
                          <a:xfrm>
                            <a:off x="5897" y="1146"/>
                            <a:ext cx="0" cy="1236"/>
                          </a:xfrm>
                          <a:prstGeom prst="line">
                            <a:avLst/>
                          </a:prstGeom>
                          <a:noFill/>
                          <a:ln w="32759">
                            <a:solidFill>
                              <a:srgbClr val="4776FF"/>
                            </a:solidFill>
                            <a:round/>
                            <a:headEnd/>
                            <a:tailEnd/>
                          </a:ln>
                          <a:extLst>
                            <a:ext uri="{909E8E84-426E-40DD-AFC4-6F175D3DCCD1}">
                              <a14:hiddenFill xmlns:a14="http://schemas.microsoft.com/office/drawing/2010/main">
                                <a:noFill/>
                              </a14:hiddenFill>
                            </a:ext>
                          </a:extLst>
                        </wps:spPr>
                        <wps:bodyPr/>
                      </wps:wsp>
                      <wps:wsp>
                        <wps:cNvPr id="422" name="Rectangle 334"/>
                        <wps:cNvSpPr>
                          <a:spLocks noChangeArrowheads="1"/>
                        </wps:cNvSpPr>
                        <wps:spPr bwMode="auto">
                          <a:xfrm>
                            <a:off x="5819" y="1101"/>
                            <a:ext cx="52" cy="1281"/>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333"/>
                        <wps:cNvSpPr>
                          <a:spLocks noChangeArrowheads="1"/>
                        </wps:cNvSpPr>
                        <wps:spPr bwMode="auto">
                          <a:xfrm>
                            <a:off x="5768" y="1098"/>
                            <a:ext cx="52" cy="1284"/>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332"/>
                        <wps:cNvSpPr>
                          <a:spLocks noChangeArrowheads="1"/>
                        </wps:cNvSpPr>
                        <wps:spPr bwMode="auto">
                          <a:xfrm>
                            <a:off x="5716" y="1149"/>
                            <a:ext cx="52" cy="1233"/>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331"/>
                        <wps:cNvSpPr>
                          <a:spLocks noChangeArrowheads="1"/>
                        </wps:cNvSpPr>
                        <wps:spPr bwMode="auto">
                          <a:xfrm>
                            <a:off x="5664" y="1131"/>
                            <a:ext cx="52" cy="1251"/>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Line 330"/>
                        <wps:cNvCnPr>
                          <a:cxnSpLocks noChangeShapeType="1"/>
                        </wps:cNvCnPr>
                        <wps:spPr bwMode="auto">
                          <a:xfrm>
                            <a:off x="5639" y="1196"/>
                            <a:ext cx="0" cy="1186"/>
                          </a:xfrm>
                          <a:prstGeom prst="line">
                            <a:avLst/>
                          </a:prstGeom>
                          <a:noFill/>
                          <a:ln w="32763">
                            <a:solidFill>
                              <a:srgbClr val="008A45"/>
                            </a:solidFill>
                            <a:round/>
                            <a:headEnd/>
                            <a:tailEnd/>
                          </a:ln>
                          <a:extLst>
                            <a:ext uri="{909E8E84-426E-40DD-AFC4-6F175D3DCCD1}">
                              <a14:hiddenFill xmlns:a14="http://schemas.microsoft.com/office/drawing/2010/main">
                                <a:noFill/>
                              </a14:hiddenFill>
                            </a:ext>
                          </a:extLst>
                        </wps:spPr>
                        <wps:bodyPr/>
                      </wps:wsp>
                      <wps:wsp>
                        <wps:cNvPr id="427" name="Rectangle 329"/>
                        <wps:cNvSpPr>
                          <a:spLocks noChangeArrowheads="1"/>
                        </wps:cNvSpPr>
                        <wps:spPr bwMode="auto">
                          <a:xfrm>
                            <a:off x="5181" y="-108"/>
                            <a:ext cx="89" cy="8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328"/>
                        <wps:cNvSpPr>
                          <a:spLocks noChangeArrowheads="1"/>
                        </wps:cNvSpPr>
                        <wps:spPr bwMode="auto">
                          <a:xfrm>
                            <a:off x="5181" y="-12"/>
                            <a:ext cx="89" cy="8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327"/>
                        <wps:cNvSpPr>
                          <a:spLocks noChangeArrowheads="1"/>
                        </wps:cNvSpPr>
                        <wps:spPr bwMode="auto">
                          <a:xfrm>
                            <a:off x="5181" y="85"/>
                            <a:ext cx="89" cy="89"/>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326"/>
                        <wps:cNvSpPr>
                          <a:spLocks noChangeArrowheads="1"/>
                        </wps:cNvSpPr>
                        <wps:spPr bwMode="auto">
                          <a:xfrm>
                            <a:off x="5181" y="181"/>
                            <a:ext cx="89" cy="89"/>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325"/>
                        <wps:cNvSpPr>
                          <a:spLocks noChangeArrowheads="1"/>
                        </wps:cNvSpPr>
                        <wps:spPr bwMode="auto">
                          <a:xfrm>
                            <a:off x="5181" y="277"/>
                            <a:ext cx="89" cy="89"/>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324"/>
                        <wps:cNvSpPr>
                          <a:spLocks noChangeArrowheads="1"/>
                        </wps:cNvSpPr>
                        <wps:spPr bwMode="auto">
                          <a:xfrm>
                            <a:off x="5181" y="373"/>
                            <a:ext cx="89" cy="89"/>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323"/>
                        <wps:cNvSpPr>
                          <a:spLocks noChangeArrowheads="1"/>
                        </wps:cNvSpPr>
                        <wps:spPr bwMode="auto">
                          <a:xfrm>
                            <a:off x="5181" y="469"/>
                            <a:ext cx="89" cy="89"/>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322"/>
                        <wps:cNvSpPr>
                          <a:spLocks noChangeArrowheads="1"/>
                        </wps:cNvSpPr>
                        <wps:spPr bwMode="auto">
                          <a:xfrm>
                            <a:off x="5181" y="565"/>
                            <a:ext cx="89" cy="89"/>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321"/>
                        <wps:cNvSpPr>
                          <a:spLocks noChangeArrowheads="1"/>
                        </wps:cNvSpPr>
                        <wps:spPr bwMode="auto">
                          <a:xfrm>
                            <a:off x="5181" y="662"/>
                            <a:ext cx="89" cy="89"/>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Text Box 320"/>
                        <wps:cNvSpPr txBox="1">
                          <a:spLocks noChangeArrowheads="1"/>
                        </wps:cNvSpPr>
                        <wps:spPr bwMode="auto">
                          <a:xfrm>
                            <a:off x="2439" y="-185"/>
                            <a:ext cx="3716" cy="2677"/>
                          </a:xfrm>
                          <a:prstGeom prst="rect">
                            <a:avLst/>
                          </a:prstGeom>
                          <a:noFill/>
                          <a:ln w="3780">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2D4863A7" w14:textId="77777777" w:rsidR="003162A5" w:rsidRDefault="003162A5">
                              <w:pPr>
                                <w:spacing w:before="68" w:line="201" w:lineRule="auto"/>
                                <w:ind w:left="2832" w:right="2"/>
                                <w:rPr>
                                  <w:rFonts w:ascii="Arial"/>
                                  <w:b/>
                                  <w:sz w:val="10"/>
                                </w:rPr>
                              </w:pPr>
                              <w:r>
                                <w:rPr>
                                  <w:rFonts w:ascii="Arial"/>
                                  <w:b/>
                                  <w:sz w:val="10"/>
                                </w:rPr>
                                <w:t>CTL1 CD14 fresh CTL2 CD14 fresh CTL3 CD14 fresh CTL1 CD14 frozen CTL2 CD14 frozen CTL3 CD14 frozen CTL1 CD14 fixed CTL2 CD14 fixed CTL3 CD14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DB9F1D" id="Group 319" o:spid="_x0000_s1949" style="position:absolute;left:0;text-align:left;margin-left:121.8pt;margin-top:-9.35pt;width:186.1pt;height:134.15pt;z-index:-251552768;mso-position-horizontal-relative:page;mso-position-vertical-relative:text" coordorigin="2436,-187" coordsize="3722,2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">
                <v:line id="Line 384" o:spid="_x0000_s1950" style="position:absolute;visibility:visible;mso-wrap-style:square" from="2955,1325" to="2955,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" strokecolor="#ed0000" strokeweight=".90997mm"/>
                <v:line id="Line 383" o:spid="_x0000_s1951" style="position:absolute;visibility:visible;mso-wrap-style:square" from="2904,840" to="290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" strokecolor="#cd0000" strokeweight=".90997mm"/>
                <v:line id="Line 382" o:spid="_x0000_s1952" style="position:absolute;visibility:visible;mso-wrap-style:square" from="2852,212" to="2852,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" strokecolor="#8a0000" strokeweight=".90997mm"/>
                <v:line id="Line 381" o:spid="_x0000_s1953" style="position:absolute;visibility:visible;mso-wrap-style:square" from="2800,1811" to="2800,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" strokecolor="#4776ff" strokeweight=".90997mm"/>
                <v:rect id="Rectangle 380" o:spid="_x0000_s1954" style="position:absolute;left:2723;top:1933;width:52;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" fillcolor="#436ded" stroked="f"/>
                <v:rect id="Rectangle 379" o:spid="_x0000_s1955" style="position:absolute;left:2671;top:1948;width:52;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" fillcolor="#395fcd" stroked="f"/>
                <v:line id="Line 378" o:spid="_x0000_s1956" style="position:absolute;visibility:visible;mso-wrap-style:square" from="2646,1794" to="2646,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" strokecolor="#00ed76" strokeweight=".90997mm"/>
                <v:line id="Line 377" o:spid="_x0000_s1957" style="position:absolute;visibility:visible;mso-wrap-style:square" from="2594,1834" to="259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" strokecolor="#00cd66" strokeweight=".90997mm"/>
                <v:line id="Line 376" o:spid="_x0000_s1958" style="position:absolute;visibility:visible;mso-wrap-style:square" from="2542,1659" to="2542,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" strokecolor="#008a45" strokeweight=".90997mm"/>
                <v:rect id="Rectangle 375" o:spid="_x0000_s1959" style="position:absolute;left:3445;top:2346;width:52;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" fillcolor="#ed0000" stroked="f"/>
                <v:rect id="Rectangle 374" o:spid="_x0000_s1960" style="position:absolute;left:3393;top:2345;width:52;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" fillcolor="#cd0000" stroked="f"/>
                <v:rect id="Rectangle 373" o:spid="_x0000_s1961" style="position:absolute;left:3342;top:2371;width:5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" fillcolor="#8a0000" stroked="f"/>
                <v:rect id="Rectangle 372" o:spid="_x0000_s1962" style="position:absolute;left:3290;top:2354;width:5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" fillcolor="#4776ff" stroked="f"/>
                <v:rect id="Rectangle 371" o:spid="_x0000_s1963" style="position:absolute;left:3239;top:2352;width:52;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" fillcolor="#436ded" stroked="f"/>
                <v:rect id="Rectangle 370" o:spid="_x0000_s1964" style="position:absolute;left:3187;top:2355;width:5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" fillcolor="#395fcd" stroked="f"/>
                <v:rect id="Rectangle 369" o:spid="_x0000_s1965" style="position:absolute;left:3135;top:2351;width:5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" fillcolor="#00ed76" stroked="f"/>
                <v:rect id="Rectangle 368" o:spid="_x0000_s1966" style="position:absolute;left:3084;top:2353;width:5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" fillcolor="#00cd66" stroked="f"/>
                <v:rect id="Rectangle 367" o:spid="_x0000_s1967" style="position:absolute;left:3032;top:2352;width:5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" fillcolor="#008a45" stroked="f"/>
                <v:rect id="Rectangle 366" o:spid="_x0000_s1968" style="position:absolute;left:3961;top:2342;width:52;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" fillcolor="#ed0000" stroked="f"/>
                <v:rect id="Rectangle 365" o:spid="_x0000_s1969" style="position:absolute;left:3910;top:2335;width:52;height: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" fillcolor="#cd0000" stroked="f"/>
                <v:rect id="Rectangle 364" o:spid="_x0000_s1970" style="position:absolute;left:3858;top:2337;width:52;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" fillcolor="#8a0000" stroked="f"/>
                <v:rect id="Rectangle 363" o:spid="_x0000_s1971" style="position:absolute;left:3806;top:2341;width:5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" fillcolor="#4776ff" stroked="f"/>
                <v:rect id="Rectangle 362" o:spid="_x0000_s1972" style="position:absolute;left:3755;top:2343;width:52;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" fillcolor="#436ded" stroked="f"/>
                <v:rect id="Rectangle 361" o:spid="_x0000_s1973" style="position:absolute;left:3703;top:2342;width:52;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" fillcolor="#395fcd" stroked="f"/>
                <v:rect id="Rectangle 360" o:spid="_x0000_s1974" style="position:absolute;left:3652;top:2339;width:52;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" fillcolor="#00ed76" stroked="f"/>
                <v:rect id="Rectangle 359" o:spid="_x0000_s1975" style="position:absolute;left:3600;top:2337;width:52;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" fillcolor="#00cd66" stroked="f"/>
                <v:rect id="Rectangle 358" o:spid="_x0000_s1976" style="position:absolute;left:3548;top:2334;width:52;height: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" fillcolor="#008a45" stroked="f"/>
                <v:rect id="Rectangle 357" o:spid="_x0000_s1977" style="position:absolute;left:4477;top:2333;width:52;height: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" fillcolor="#ed0000" stroked="f"/>
                <v:rect id="Rectangle 356" o:spid="_x0000_s1978" style="position:absolute;left:4426;top:2338;width:52;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" fillcolor="#cd0000" stroked="f"/>
                <v:rect id="Rectangle 355" o:spid="_x0000_s1979" style="position:absolute;left:4374;top:2365;width:52;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" fillcolor="#8a0000" stroked="f"/>
                <v:rect id="Rectangle 354" o:spid="_x0000_s1980" style="position:absolute;left:4322;top:2328;width:5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" fillcolor="#4776ff" stroked="f"/>
                <v:rect id="Rectangle 353" o:spid="_x0000_s1981" style="position:absolute;left:4271;top:2326;width:52;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" fillcolor="#436ded" stroked="f"/>
                <v:rect id="Rectangle 352" o:spid="_x0000_s1982" style="position:absolute;left:4219;top:2327;width:52;height: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" fillcolor="#395fcd" stroked="f"/>
                <v:rect id="Rectangle 351" o:spid="_x0000_s1983" style="position:absolute;left:4168;top:2327;width:52;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" fillcolor="#00ed76" stroked="f"/>
                <v:rect id="Rectangle 350" o:spid="_x0000_s1984" style="position:absolute;left:4116;top:2325;width:52;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" fillcolor="#00cd66" stroked="f"/>
                <v:rect id="Rectangle 349" o:spid="_x0000_s1985" style="position:absolute;left:4064;top:2331;width:52;height: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" fillcolor="#008a45" stroked="f"/>
                <v:shape id="Picture 348" o:spid="_x0000_s1986" type="#_x0000_t75" style="position:absolute;left:4581;top:2246;width:465;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">
                  <v:imagedata r:id="rId138" o:title=""/>
                </v:shape>
                <v:line id="Line 347" o:spid="_x0000_s1987" style="position:absolute;visibility:visible;mso-wrap-style:square" from="5536,1407" to="5536,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" strokecolor="#ed0000" strokeweight=".90997mm"/>
                <v:line id="Line 346" o:spid="_x0000_s1988" style="position:absolute;visibility:visible;mso-wrap-style:square" from="5484,1636" to="548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" strokecolor="#cd0000" strokeweight=".91008mm"/>
                <v:line id="Line 345" o:spid="_x0000_s1989" style="position:absolute;visibility:visible;mso-wrap-style:square" from="5433,1937" to="5433,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" strokecolor="#8a0000" strokeweight=".90997mm"/>
                <v:line id="Line 344" o:spid="_x0000_s1990" style="position:absolute;visibility:visible;mso-wrap-style:square" from="5381,1057" to="538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" strokecolor="#4776ff" strokeweight=".91008mm"/>
                <v:line id="Line 343" o:spid="_x0000_s1991" style="position:absolute;visibility:visible;mso-wrap-style:square" from="5329,984" to="5329,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" strokecolor="#436ded" strokeweight=".90997mm"/>
                <v:line id="Line 342" o:spid="_x0000_s1992" style="position:absolute;visibility:visible;mso-wrap-style:square" from="5278,963" to="5278,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" strokecolor="#395fcd" strokeweight=".91008mm"/>
                <v:line id="Line 341" o:spid="_x0000_s1993" style="position:absolute;visibility:visible;mso-wrap-style:square" from="5226,1081" to="5226,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" strokecolor="#00ed76" strokeweight=".90997mm"/>
                <v:line id="Line 340" o:spid="_x0000_s1994" style="position:absolute;visibility:visible;mso-wrap-style:square" from="5175,1062" to="5175,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" strokecolor="#00cd66" strokeweight=".91008mm"/>
                <v:line id="Line 339" o:spid="_x0000_s1995" style="position:absolute;visibility:visible;mso-wrap-style:square" from="5123,1170" to="5123,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" strokecolor="#008a45" strokeweight=".91008mm"/>
                <v:line id="Line 338" o:spid="_x0000_s1996" style="position:absolute;visibility:visible;mso-wrap-style:square" from="6052,1282" to="6052,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" strokecolor="#ed0000" strokeweight=".90997mm"/>
                <v:line id="Line 337" o:spid="_x0000_s1997" style="position:absolute;visibility:visible;mso-wrap-style:square" from="6000,1525" to="6000,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" strokecolor="#cd0000" strokeweight=".91008mm"/>
                <v:line id="Line 336" o:spid="_x0000_s1998" style="position:absolute;visibility:visible;mso-wrap-style:square" from="5949,1738" to="5949,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" strokecolor="#8a0000" strokeweight=".91008mm"/>
                <v:line id="Line 335" o:spid="_x0000_s1999" style="position:absolute;visibility:visible;mso-wrap-style:square" from="5897,1146" to="5897,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" strokecolor="#4776ff" strokeweight=".90997mm"/>
                <v:rect id="Rectangle 334" o:spid="_x0000_s2000" style="position:absolute;left:5819;top:1101;width:52;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" fillcolor="#436ded" stroked="f"/>
                <v:rect id="Rectangle 333" o:spid="_x0000_s2001" style="position:absolute;left:5768;top:1098;width:5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" fillcolor="#395fcd" stroked="f"/>
                <v:rect id="Rectangle 332" o:spid="_x0000_s2002" style="position:absolute;left:5716;top:1149;width:5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" fillcolor="#00ed76" stroked="f"/>
                <v:rect id="Rectangle 331" o:spid="_x0000_s2003" style="position:absolute;left:5664;top:1131;width:52;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" fillcolor="#00cd66" stroked="f"/>
                <v:line id="Line 330" o:spid="_x0000_s2004" style="position:absolute;visibility:visible;mso-wrap-style:square" from="5639,1196" to="5639,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" strokecolor="#008a45" strokeweight=".91008mm"/>
                <v:rect id="Rectangle 329" o:spid="_x0000_s2005" style="position:absolute;left:5181;top:-108;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" fillcolor="#008a45" stroked="f"/>
                <v:rect id="Rectangle 328" o:spid="_x0000_s2006" style="position:absolute;left:5181;top:-12;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" fillcolor="#00cd66" stroked="f"/>
                <v:rect id="Rectangle 327" o:spid="_x0000_s2007" style="position:absolute;left:5181;top:85;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" fillcolor="#00ed76" stroked="f"/>
                <v:rect id="Rectangle 326" o:spid="_x0000_s2008" style="position:absolute;left:5181;top:181;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" fillcolor="#395fcd" stroked="f"/>
                <v:rect id="Rectangle 325" o:spid="_x0000_s2009" style="position:absolute;left:5181;top:277;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" fillcolor="#436ded" stroked="f"/>
                <v:rect id="Rectangle 324" o:spid="_x0000_s2010" style="position:absolute;left:5181;top:373;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" fillcolor="#4776ff" stroked="f"/>
                <v:rect id="Rectangle 323" o:spid="_x0000_s2011" style="position:absolute;left:5181;top:469;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" fillcolor="#8a0000" stroked="f"/>
                <v:rect id="Rectangle 322" o:spid="_x0000_s2012" style="position:absolute;left:5181;top:565;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" fillcolor="#cd0000" stroked="f"/>
                <v:rect id="Rectangle 321" o:spid="_x0000_s2013" style="position:absolute;left:5181;top:662;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" fillcolor="#ed0000" stroked="f"/>
                <v:shape id="Text Box 320" o:spid="_x0000_s2014" type="#_x0000_t202" style="position:absolute;left:2439;top:-185;width:3716;height: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" filled="f" strokecolor="#333" strokeweight=".105mm">
                  <v:textbox inset="0,0,0,0">
                    <w:txbxContent>
                      <w:p w14:paraId="2D4863A7" w14:textId="77777777" w:rsidR="003162A5" w:rsidRDefault="003162A5">
                        <w:pPr>
                          <w:spacing w:before="68" w:line="201" w:lineRule="auto"/>
                          <w:ind w:left="2832" w:right="2"/>
                          <w:rPr>
                            <w:rFonts w:ascii="Arial"/>
                            <w:b/>
                            <w:sz w:val="10"/>
                          </w:rPr>
                        </w:pPr>
                        <w:r>
                          <w:rPr>
                            <w:rFonts w:ascii="Arial"/>
                            <w:b/>
                            <w:sz w:val="10"/>
                          </w:rPr>
                          <w:t>CTL1 CD14 fresh CTL2 CD14 fresh CTL3 CD14 fresh CTL1 CD14 frozen CTL2 CD14 frozen CTL3 CD14 frozen CTL1 CD14 fixed CTL2 CD14 fixed CTL3 CD14 fixed</w:t>
                        </w:r>
                      </w:p>
                    </w:txbxContent>
                  </v:textbox>
                </v:shape>
                <w10:wrap anchorx="page"/>
              </v:group>
            </w:pict>
          </mc:Fallback>
        </mc:AlternateContent>
      </w:r>
      <w:r>
        <w:rPr>
          <w:noProof/>
        </w:rPr>
        <mc:AlternateContent>
          <mc:Choice Requires="wps">
            <w:drawing>
              <wp:anchor distT="0" distB="0" distL="114300" distR="114300" simplePos="0" relativeHeight="251778048" behindDoc="1" locked="0" layoutInCell="1" allowOverlap="1" wp14:anchorId="0873EFE8" wp14:editId="4F59696C">
                <wp:simplePos x="0" y="0"/>
                <wp:positionH relativeFrom="page">
                  <wp:posOffset>1539240</wp:posOffset>
                </wp:positionH>
                <wp:positionV relativeFrom="paragraph">
                  <wp:posOffset>115570</wp:posOffset>
                </wp:positionV>
                <wp:extent cx="9525" cy="0"/>
                <wp:effectExtent l="5715" t="10160" r="13335" b="8890"/>
                <wp:wrapNone/>
                <wp:docPr id="370"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D8B26" id="Line 318" o:spid="_x0000_s1026" style="position:absolute;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9.1pt" to="121.9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8Ew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" strokecolor="#333" strokeweight=".105mm">
                <w10:wrap anchorx="page"/>
              </v:line>
            </w:pict>
          </mc:Fallback>
        </mc:AlternateContent>
      </w:r>
      <w:r>
        <w:rPr>
          <w:noProof/>
        </w:rPr>
        <mc:AlternateContent>
          <mc:Choice Requires="wpg">
            <w:drawing>
              <wp:anchor distT="0" distB="0" distL="114300" distR="114300" simplePos="0" relativeHeight="251651072" behindDoc="0" locked="0" layoutInCell="1" allowOverlap="1" wp14:anchorId="62C75EFC" wp14:editId="473301AA">
                <wp:simplePos x="0" y="0"/>
                <wp:positionH relativeFrom="page">
                  <wp:posOffset>4232910</wp:posOffset>
                </wp:positionH>
                <wp:positionV relativeFrom="paragraph">
                  <wp:posOffset>-80010</wp:posOffset>
                </wp:positionV>
                <wp:extent cx="2382520" cy="1644015"/>
                <wp:effectExtent l="3810" t="5080" r="4445" b="8255"/>
                <wp:wrapNone/>
                <wp:docPr id="304"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2520" cy="1644015"/>
                          <a:chOff x="6666" y="-126"/>
                          <a:chExt cx="3752" cy="2589"/>
                        </a:xfrm>
                      </wpg:grpSpPr>
                      <wps:wsp>
                        <wps:cNvPr id="305" name="Line 317"/>
                        <wps:cNvCnPr>
                          <a:cxnSpLocks noChangeShapeType="1"/>
                        </wps:cNvCnPr>
                        <wps:spPr bwMode="auto">
                          <a:xfrm>
                            <a:off x="7189" y="231"/>
                            <a:ext cx="0" cy="2118"/>
                          </a:xfrm>
                          <a:prstGeom prst="line">
                            <a:avLst/>
                          </a:prstGeom>
                          <a:noFill/>
                          <a:ln w="33042">
                            <a:solidFill>
                              <a:srgbClr val="ED0000"/>
                            </a:solidFill>
                            <a:round/>
                            <a:headEnd/>
                            <a:tailEnd/>
                          </a:ln>
                          <a:extLst>
                            <a:ext uri="{909E8E84-426E-40DD-AFC4-6F175D3DCCD1}">
                              <a14:hiddenFill xmlns:a14="http://schemas.microsoft.com/office/drawing/2010/main">
                                <a:noFill/>
                              </a14:hiddenFill>
                            </a:ext>
                          </a:extLst>
                        </wps:spPr>
                        <wps:bodyPr/>
                      </wps:wsp>
                      <wps:wsp>
                        <wps:cNvPr id="306" name="Line 316"/>
                        <wps:cNvCnPr>
                          <a:cxnSpLocks noChangeShapeType="1"/>
                        </wps:cNvCnPr>
                        <wps:spPr bwMode="auto">
                          <a:xfrm>
                            <a:off x="7137" y="736"/>
                            <a:ext cx="0" cy="1613"/>
                          </a:xfrm>
                          <a:prstGeom prst="line">
                            <a:avLst/>
                          </a:prstGeom>
                          <a:noFill/>
                          <a:ln w="33042">
                            <a:solidFill>
                              <a:srgbClr val="CD0000"/>
                            </a:solidFill>
                            <a:round/>
                            <a:headEnd/>
                            <a:tailEnd/>
                          </a:ln>
                          <a:extLst>
                            <a:ext uri="{909E8E84-426E-40DD-AFC4-6F175D3DCCD1}">
                              <a14:hiddenFill xmlns:a14="http://schemas.microsoft.com/office/drawing/2010/main">
                                <a:noFill/>
                              </a14:hiddenFill>
                            </a:ext>
                          </a:extLst>
                        </wps:spPr>
                        <wps:bodyPr/>
                      </wps:wsp>
                      <wps:wsp>
                        <wps:cNvPr id="307" name="Line 315"/>
                        <wps:cNvCnPr>
                          <a:cxnSpLocks noChangeShapeType="1"/>
                        </wps:cNvCnPr>
                        <wps:spPr bwMode="auto">
                          <a:xfrm>
                            <a:off x="7085" y="155"/>
                            <a:ext cx="0" cy="2194"/>
                          </a:xfrm>
                          <a:prstGeom prst="line">
                            <a:avLst/>
                          </a:prstGeom>
                          <a:noFill/>
                          <a:ln w="33042">
                            <a:solidFill>
                              <a:srgbClr val="8A0000"/>
                            </a:solidFill>
                            <a:round/>
                            <a:headEnd/>
                            <a:tailEnd/>
                          </a:ln>
                          <a:extLst>
                            <a:ext uri="{909E8E84-426E-40DD-AFC4-6F175D3DCCD1}">
                              <a14:hiddenFill xmlns:a14="http://schemas.microsoft.com/office/drawing/2010/main">
                                <a:noFill/>
                              </a14:hiddenFill>
                            </a:ext>
                          </a:extLst>
                        </wps:spPr>
                        <wps:bodyPr/>
                      </wps:wsp>
                      <wps:wsp>
                        <wps:cNvPr id="308" name="Line 314"/>
                        <wps:cNvCnPr>
                          <a:cxnSpLocks noChangeShapeType="1"/>
                        </wps:cNvCnPr>
                        <wps:spPr bwMode="auto">
                          <a:xfrm>
                            <a:off x="7033" y="1131"/>
                            <a:ext cx="0" cy="1218"/>
                          </a:xfrm>
                          <a:prstGeom prst="line">
                            <a:avLst/>
                          </a:prstGeom>
                          <a:noFill/>
                          <a:ln w="33042">
                            <a:solidFill>
                              <a:srgbClr val="4776FF"/>
                            </a:solidFill>
                            <a:round/>
                            <a:headEnd/>
                            <a:tailEnd/>
                          </a:ln>
                          <a:extLst>
                            <a:ext uri="{909E8E84-426E-40DD-AFC4-6F175D3DCCD1}">
                              <a14:hiddenFill xmlns:a14="http://schemas.microsoft.com/office/drawing/2010/main">
                                <a:noFill/>
                              </a14:hiddenFill>
                            </a:ext>
                          </a:extLst>
                        </wps:spPr>
                        <wps:bodyPr/>
                      </wps:wsp>
                      <wps:wsp>
                        <wps:cNvPr id="309" name="Line 313"/>
                        <wps:cNvCnPr>
                          <a:cxnSpLocks noChangeShapeType="1"/>
                        </wps:cNvCnPr>
                        <wps:spPr bwMode="auto">
                          <a:xfrm>
                            <a:off x="6981" y="994"/>
                            <a:ext cx="0" cy="1355"/>
                          </a:xfrm>
                          <a:prstGeom prst="line">
                            <a:avLst/>
                          </a:prstGeom>
                          <a:noFill/>
                          <a:ln w="33042">
                            <a:solidFill>
                              <a:srgbClr val="436DED"/>
                            </a:solidFill>
                            <a:round/>
                            <a:headEnd/>
                            <a:tailEnd/>
                          </a:ln>
                          <a:extLst>
                            <a:ext uri="{909E8E84-426E-40DD-AFC4-6F175D3DCCD1}">
                              <a14:hiddenFill xmlns:a14="http://schemas.microsoft.com/office/drawing/2010/main">
                                <a:noFill/>
                              </a14:hiddenFill>
                            </a:ext>
                          </a:extLst>
                        </wps:spPr>
                        <wps:bodyPr/>
                      </wps:wsp>
                      <wps:wsp>
                        <wps:cNvPr id="310" name="Line 312"/>
                        <wps:cNvCnPr>
                          <a:cxnSpLocks noChangeShapeType="1"/>
                        </wps:cNvCnPr>
                        <wps:spPr bwMode="auto">
                          <a:xfrm>
                            <a:off x="6929" y="1192"/>
                            <a:ext cx="0" cy="1157"/>
                          </a:xfrm>
                          <a:prstGeom prst="line">
                            <a:avLst/>
                          </a:prstGeom>
                          <a:noFill/>
                          <a:ln w="33042">
                            <a:solidFill>
                              <a:srgbClr val="395FCD"/>
                            </a:solidFill>
                            <a:round/>
                            <a:headEnd/>
                            <a:tailEnd/>
                          </a:ln>
                          <a:extLst>
                            <a:ext uri="{909E8E84-426E-40DD-AFC4-6F175D3DCCD1}">
                              <a14:hiddenFill xmlns:a14="http://schemas.microsoft.com/office/drawing/2010/main">
                                <a:noFill/>
                              </a14:hiddenFill>
                            </a:ext>
                          </a:extLst>
                        </wps:spPr>
                        <wps:bodyPr/>
                      </wps:wsp>
                      <wps:wsp>
                        <wps:cNvPr id="311" name="Line 311"/>
                        <wps:cNvCnPr>
                          <a:cxnSpLocks noChangeShapeType="1"/>
                        </wps:cNvCnPr>
                        <wps:spPr bwMode="auto">
                          <a:xfrm>
                            <a:off x="6877" y="569"/>
                            <a:ext cx="0" cy="1780"/>
                          </a:xfrm>
                          <a:prstGeom prst="line">
                            <a:avLst/>
                          </a:prstGeom>
                          <a:noFill/>
                          <a:ln w="33042">
                            <a:solidFill>
                              <a:srgbClr val="00ED76"/>
                            </a:solidFill>
                            <a:round/>
                            <a:headEnd/>
                            <a:tailEnd/>
                          </a:ln>
                          <a:extLst>
                            <a:ext uri="{909E8E84-426E-40DD-AFC4-6F175D3DCCD1}">
                              <a14:hiddenFill xmlns:a14="http://schemas.microsoft.com/office/drawing/2010/main">
                                <a:noFill/>
                              </a14:hiddenFill>
                            </a:ext>
                          </a:extLst>
                        </wps:spPr>
                        <wps:bodyPr/>
                      </wps:wsp>
                      <wps:wsp>
                        <wps:cNvPr id="312" name="Line 310"/>
                        <wps:cNvCnPr>
                          <a:cxnSpLocks noChangeShapeType="1"/>
                        </wps:cNvCnPr>
                        <wps:spPr bwMode="auto">
                          <a:xfrm>
                            <a:off x="6825" y="546"/>
                            <a:ext cx="0" cy="1803"/>
                          </a:xfrm>
                          <a:prstGeom prst="line">
                            <a:avLst/>
                          </a:prstGeom>
                          <a:noFill/>
                          <a:ln w="33042">
                            <a:solidFill>
                              <a:srgbClr val="00CD66"/>
                            </a:solidFill>
                            <a:round/>
                            <a:headEnd/>
                            <a:tailEnd/>
                          </a:ln>
                          <a:extLst>
                            <a:ext uri="{909E8E84-426E-40DD-AFC4-6F175D3DCCD1}">
                              <a14:hiddenFill xmlns:a14="http://schemas.microsoft.com/office/drawing/2010/main">
                                <a:noFill/>
                              </a14:hiddenFill>
                            </a:ext>
                          </a:extLst>
                        </wps:spPr>
                        <wps:bodyPr/>
                      </wps:wsp>
                      <wps:wsp>
                        <wps:cNvPr id="313" name="Line 309"/>
                        <wps:cNvCnPr>
                          <a:cxnSpLocks noChangeShapeType="1"/>
                        </wps:cNvCnPr>
                        <wps:spPr bwMode="auto">
                          <a:xfrm>
                            <a:off x="6773" y="453"/>
                            <a:ext cx="0" cy="1896"/>
                          </a:xfrm>
                          <a:prstGeom prst="line">
                            <a:avLst/>
                          </a:prstGeom>
                          <a:noFill/>
                          <a:ln w="33042">
                            <a:solidFill>
                              <a:srgbClr val="008A45"/>
                            </a:solidFill>
                            <a:round/>
                            <a:headEnd/>
                            <a:tailEnd/>
                          </a:ln>
                          <a:extLst>
                            <a:ext uri="{909E8E84-426E-40DD-AFC4-6F175D3DCCD1}">
                              <a14:hiddenFill xmlns:a14="http://schemas.microsoft.com/office/drawing/2010/main">
                                <a:noFill/>
                              </a14:hiddenFill>
                            </a:ext>
                          </a:extLst>
                        </wps:spPr>
                        <wps:bodyPr/>
                      </wps:wsp>
                      <wps:wsp>
                        <wps:cNvPr id="314" name="Rectangle 308"/>
                        <wps:cNvSpPr>
                          <a:spLocks noChangeArrowheads="1"/>
                        </wps:cNvSpPr>
                        <wps:spPr bwMode="auto">
                          <a:xfrm>
                            <a:off x="7683" y="2321"/>
                            <a:ext cx="53" cy="28"/>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Rectangle 307"/>
                        <wps:cNvSpPr>
                          <a:spLocks noChangeArrowheads="1"/>
                        </wps:cNvSpPr>
                        <wps:spPr bwMode="auto">
                          <a:xfrm>
                            <a:off x="7631" y="2313"/>
                            <a:ext cx="53" cy="36"/>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Rectangle 306"/>
                        <wps:cNvSpPr>
                          <a:spLocks noChangeArrowheads="1"/>
                        </wps:cNvSpPr>
                        <wps:spPr bwMode="auto">
                          <a:xfrm>
                            <a:off x="7579" y="2328"/>
                            <a:ext cx="53" cy="21"/>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7" name="Rectangle 305"/>
                        <wps:cNvSpPr>
                          <a:spLocks noChangeArrowheads="1"/>
                        </wps:cNvSpPr>
                        <wps:spPr bwMode="auto">
                          <a:xfrm>
                            <a:off x="7527" y="2314"/>
                            <a:ext cx="53" cy="35"/>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Rectangle 304"/>
                        <wps:cNvSpPr>
                          <a:spLocks noChangeArrowheads="1"/>
                        </wps:cNvSpPr>
                        <wps:spPr bwMode="auto">
                          <a:xfrm>
                            <a:off x="7475" y="2317"/>
                            <a:ext cx="53" cy="32"/>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 name="Rectangle 303"/>
                        <wps:cNvSpPr>
                          <a:spLocks noChangeArrowheads="1"/>
                        </wps:cNvSpPr>
                        <wps:spPr bwMode="auto">
                          <a:xfrm>
                            <a:off x="7423" y="2314"/>
                            <a:ext cx="53" cy="35"/>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Rectangle 302"/>
                        <wps:cNvSpPr>
                          <a:spLocks noChangeArrowheads="1"/>
                        </wps:cNvSpPr>
                        <wps:spPr bwMode="auto">
                          <a:xfrm>
                            <a:off x="7371" y="2318"/>
                            <a:ext cx="53" cy="31"/>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Rectangle 301"/>
                        <wps:cNvSpPr>
                          <a:spLocks noChangeArrowheads="1"/>
                        </wps:cNvSpPr>
                        <wps:spPr bwMode="auto">
                          <a:xfrm>
                            <a:off x="7319" y="2325"/>
                            <a:ext cx="53" cy="24"/>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Rectangle 300"/>
                        <wps:cNvSpPr>
                          <a:spLocks noChangeArrowheads="1"/>
                        </wps:cNvSpPr>
                        <wps:spPr bwMode="auto">
                          <a:xfrm>
                            <a:off x="7267" y="2320"/>
                            <a:ext cx="53" cy="2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 name="Rectangle 299"/>
                        <wps:cNvSpPr>
                          <a:spLocks noChangeArrowheads="1"/>
                        </wps:cNvSpPr>
                        <wps:spPr bwMode="auto">
                          <a:xfrm>
                            <a:off x="8203" y="2296"/>
                            <a:ext cx="53" cy="52"/>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Rectangle 298"/>
                        <wps:cNvSpPr>
                          <a:spLocks noChangeArrowheads="1"/>
                        </wps:cNvSpPr>
                        <wps:spPr bwMode="auto">
                          <a:xfrm>
                            <a:off x="8151" y="2297"/>
                            <a:ext cx="53" cy="52"/>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 name="Rectangle 297"/>
                        <wps:cNvSpPr>
                          <a:spLocks noChangeArrowheads="1"/>
                        </wps:cNvSpPr>
                        <wps:spPr bwMode="auto">
                          <a:xfrm>
                            <a:off x="8099" y="2307"/>
                            <a:ext cx="53" cy="42"/>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Rectangle 296"/>
                        <wps:cNvSpPr>
                          <a:spLocks noChangeArrowheads="1"/>
                        </wps:cNvSpPr>
                        <wps:spPr bwMode="auto">
                          <a:xfrm>
                            <a:off x="8047" y="2306"/>
                            <a:ext cx="53" cy="43"/>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7" name="Rectangle 295"/>
                        <wps:cNvSpPr>
                          <a:spLocks noChangeArrowheads="1"/>
                        </wps:cNvSpPr>
                        <wps:spPr bwMode="auto">
                          <a:xfrm>
                            <a:off x="7995" y="2305"/>
                            <a:ext cx="53" cy="44"/>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Rectangle 294"/>
                        <wps:cNvSpPr>
                          <a:spLocks noChangeArrowheads="1"/>
                        </wps:cNvSpPr>
                        <wps:spPr bwMode="auto">
                          <a:xfrm>
                            <a:off x="7943" y="2304"/>
                            <a:ext cx="53" cy="45"/>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 name="Rectangle 293"/>
                        <wps:cNvSpPr>
                          <a:spLocks noChangeArrowheads="1"/>
                        </wps:cNvSpPr>
                        <wps:spPr bwMode="auto">
                          <a:xfrm>
                            <a:off x="7891" y="2306"/>
                            <a:ext cx="53" cy="43"/>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Rectangle 292"/>
                        <wps:cNvSpPr>
                          <a:spLocks noChangeArrowheads="1"/>
                        </wps:cNvSpPr>
                        <wps:spPr bwMode="auto">
                          <a:xfrm>
                            <a:off x="7839" y="2306"/>
                            <a:ext cx="53" cy="43"/>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1" name="Rectangle 291"/>
                        <wps:cNvSpPr>
                          <a:spLocks noChangeArrowheads="1"/>
                        </wps:cNvSpPr>
                        <wps:spPr bwMode="auto">
                          <a:xfrm>
                            <a:off x="7787" y="2305"/>
                            <a:ext cx="53" cy="44"/>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290"/>
                        <wps:cNvSpPr>
                          <a:spLocks noChangeArrowheads="1"/>
                        </wps:cNvSpPr>
                        <wps:spPr bwMode="auto">
                          <a:xfrm>
                            <a:off x="8723" y="2315"/>
                            <a:ext cx="53" cy="34"/>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Rectangle 289"/>
                        <wps:cNvSpPr>
                          <a:spLocks noChangeArrowheads="1"/>
                        </wps:cNvSpPr>
                        <wps:spPr bwMode="auto">
                          <a:xfrm>
                            <a:off x="8671" y="2304"/>
                            <a:ext cx="53" cy="45"/>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288"/>
                        <wps:cNvSpPr>
                          <a:spLocks noChangeArrowheads="1"/>
                        </wps:cNvSpPr>
                        <wps:spPr bwMode="auto">
                          <a:xfrm>
                            <a:off x="8619" y="2321"/>
                            <a:ext cx="53" cy="28"/>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287"/>
                        <wps:cNvSpPr>
                          <a:spLocks noChangeArrowheads="1"/>
                        </wps:cNvSpPr>
                        <wps:spPr bwMode="auto">
                          <a:xfrm>
                            <a:off x="8567" y="2301"/>
                            <a:ext cx="53" cy="48"/>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Rectangle 286"/>
                        <wps:cNvSpPr>
                          <a:spLocks noChangeArrowheads="1"/>
                        </wps:cNvSpPr>
                        <wps:spPr bwMode="auto">
                          <a:xfrm>
                            <a:off x="8515" y="2305"/>
                            <a:ext cx="53" cy="44"/>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 name="Rectangle 285"/>
                        <wps:cNvSpPr>
                          <a:spLocks noChangeArrowheads="1"/>
                        </wps:cNvSpPr>
                        <wps:spPr bwMode="auto">
                          <a:xfrm>
                            <a:off x="8463" y="2299"/>
                            <a:ext cx="53" cy="50"/>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Rectangle 284"/>
                        <wps:cNvSpPr>
                          <a:spLocks noChangeArrowheads="1"/>
                        </wps:cNvSpPr>
                        <wps:spPr bwMode="auto">
                          <a:xfrm>
                            <a:off x="8411" y="2311"/>
                            <a:ext cx="53" cy="38"/>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9" name="Rectangle 283"/>
                        <wps:cNvSpPr>
                          <a:spLocks noChangeArrowheads="1"/>
                        </wps:cNvSpPr>
                        <wps:spPr bwMode="auto">
                          <a:xfrm>
                            <a:off x="8359" y="2313"/>
                            <a:ext cx="53" cy="36"/>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Rectangle 282"/>
                        <wps:cNvSpPr>
                          <a:spLocks noChangeArrowheads="1"/>
                        </wps:cNvSpPr>
                        <wps:spPr bwMode="auto">
                          <a:xfrm>
                            <a:off x="8307" y="2312"/>
                            <a:ext cx="53" cy="37"/>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1" name="Picture 28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8827" y="2214"/>
                            <a:ext cx="469" cy="135"/>
                          </a:xfrm>
                          <a:prstGeom prst="rect">
                            <a:avLst/>
                          </a:prstGeom>
                          <a:noFill/>
                          <a:extLst>
                            <a:ext uri="{909E8E84-426E-40DD-AFC4-6F175D3DCCD1}">
                              <a14:hiddenFill xmlns:a14="http://schemas.microsoft.com/office/drawing/2010/main">
                                <a:solidFill>
                                  <a:srgbClr val="FFFFFF"/>
                                </a:solidFill>
                              </a14:hiddenFill>
                            </a:ext>
                          </a:extLst>
                        </pic:spPr>
                      </pic:pic>
                      <wps:wsp>
                        <wps:cNvPr id="342" name="Line 280"/>
                        <wps:cNvCnPr>
                          <a:cxnSpLocks noChangeShapeType="1"/>
                        </wps:cNvCnPr>
                        <wps:spPr bwMode="auto">
                          <a:xfrm>
                            <a:off x="9790" y="1858"/>
                            <a:ext cx="0" cy="491"/>
                          </a:xfrm>
                          <a:prstGeom prst="line">
                            <a:avLst/>
                          </a:prstGeom>
                          <a:noFill/>
                          <a:ln w="33042">
                            <a:solidFill>
                              <a:srgbClr val="ED0000"/>
                            </a:solidFill>
                            <a:round/>
                            <a:headEnd/>
                            <a:tailEnd/>
                          </a:ln>
                          <a:extLst>
                            <a:ext uri="{909E8E84-426E-40DD-AFC4-6F175D3DCCD1}">
                              <a14:hiddenFill xmlns:a14="http://schemas.microsoft.com/office/drawing/2010/main">
                                <a:noFill/>
                              </a14:hiddenFill>
                            </a:ext>
                          </a:extLst>
                        </wps:spPr>
                        <wps:bodyPr/>
                      </wps:wsp>
                      <wps:wsp>
                        <wps:cNvPr id="343" name="Line 279"/>
                        <wps:cNvCnPr>
                          <a:cxnSpLocks noChangeShapeType="1"/>
                        </wps:cNvCnPr>
                        <wps:spPr bwMode="auto">
                          <a:xfrm>
                            <a:off x="9738" y="1614"/>
                            <a:ext cx="0" cy="735"/>
                          </a:xfrm>
                          <a:prstGeom prst="line">
                            <a:avLst/>
                          </a:prstGeom>
                          <a:noFill/>
                          <a:ln w="33042">
                            <a:solidFill>
                              <a:srgbClr val="CD0000"/>
                            </a:solidFill>
                            <a:round/>
                            <a:headEnd/>
                            <a:tailEnd/>
                          </a:ln>
                          <a:extLst>
                            <a:ext uri="{909E8E84-426E-40DD-AFC4-6F175D3DCCD1}">
                              <a14:hiddenFill xmlns:a14="http://schemas.microsoft.com/office/drawing/2010/main">
                                <a:noFill/>
                              </a14:hiddenFill>
                            </a:ext>
                          </a:extLst>
                        </wps:spPr>
                        <wps:bodyPr/>
                      </wps:wsp>
                      <wps:wsp>
                        <wps:cNvPr id="344" name="Line 278"/>
                        <wps:cNvCnPr>
                          <a:cxnSpLocks noChangeShapeType="1"/>
                        </wps:cNvCnPr>
                        <wps:spPr bwMode="auto">
                          <a:xfrm>
                            <a:off x="9686" y="1892"/>
                            <a:ext cx="0" cy="457"/>
                          </a:xfrm>
                          <a:prstGeom prst="line">
                            <a:avLst/>
                          </a:prstGeom>
                          <a:noFill/>
                          <a:ln w="33042">
                            <a:solidFill>
                              <a:srgbClr val="8A0000"/>
                            </a:solidFill>
                            <a:round/>
                            <a:headEnd/>
                            <a:tailEnd/>
                          </a:ln>
                          <a:extLst>
                            <a:ext uri="{909E8E84-426E-40DD-AFC4-6F175D3DCCD1}">
                              <a14:hiddenFill xmlns:a14="http://schemas.microsoft.com/office/drawing/2010/main">
                                <a:noFill/>
                              </a14:hiddenFill>
                            </a:ext>
                          </a:extLst>
                        </wps:spPr>
                        <wps:bodyPr/>
                      </wps:wsp>
                      <wps:wsp>
                        <wps:cNvPr id="345" name="Line 277"/>
                        <wps:cNvCnPr>
                          <a:cxnSpLocks noChangeShapeType="1"/>
                        </wps:cNvCnPr>
                        <wps:spPr bwMode="auto">
                          <a:xfrm>
                            <a:off x="9634" y="1382"/>
                            <a:ext cx="0" cy="967"/>
                          </a:xfrm>
                          <a:prstGeom prst="line">
                            <a:avLst/>
                          </a:prstGeom>
                          <a:noFill/>
                          <a:ln w="33046">
                            <a:solidFill>
                              <a:srgbClr val="4776FF"/>
                            </a:solidFill>
                            <a:round/>
                            <a:headEnd/>
                            <a:tailEnd/>
                          </a:ln>
                          <a:extLst>
                            <a:ext uri="{909E8E84-426E-40DD-AFC4-6F175D3DCCD1}">
                              <a14:hiddenFill xmlns:a14="http://schemas.microsoft.com/office/drawing/2010/main">
                                <a:noFill/>
                              </a14:hiddenFill>
                            </a:ext>
                          </a:extLst>
                        </wps:spPr>
                        <wps:bodyPr/>
                      </wps:wsp>
                      <wps:wsp>
                        <wps:cNvPr id="346" name="Line 276"/>
                        <wps:cNvCnPr>
                          <a:cxnSpLocks noChangeShapeType="1"/>
                        </wps:cNvCnPr>
                        <wps:spPr bwMode="auto">
                          <a:xfrm>
                            <a:off x="9582" y="1450"/>
                            <a:ext cx="0" cy="899"/>
                          </a:xfrm>
                          <a:prstGeom prst="line">
                            <a:avLst/>
                          </a:prstGeom>
                          <a:noFill/>
                          <a:ln w="33042">
                            <a:solidFill>
                              <a:srgbClr val="436DED"/>
                            </a:solidFill>
                            <a:round/>
                            <a:headEnd/>
                            <a:tailEnd/>
                          </a:ln>
                          <a:extLst>
                            <a:ext uri="{909E8E84-426E-40DD-AFC4-6F175D3DCCD1}">
                              <a14:hiddenFill xmlns:a14="http://schemas.microsoft.com/office/drawing/2010/main">
                                <a:noFill/>
                              </a14:hiddenFill>
                            </a:ext>
                          </a:extLst>
                        </wps:spPr>
                        <wps:bodyPr/>
                      </wps:wsp>
                      <wps:wsp>
                        <wps:cNvPr id="347" name="Line 275"/>
                        <wps:cNvCnPr>
                          <a:cxnSpLocks noChangeShapeType="1"/>
                        </wps:cNvCnPr>
                        <wps:spPr bwMode="auto">
                          <a:xfrm>
                            <a:off x="9530" y="1335"/>
                            <a:ext cx="0" cy="1014"/>
                          </a:xfrm>
                          <a:prstGeom prst="line">
                            <a:avLst/>
                          </a:prstGeom>
                          <a:noFill/>
                          <a:ln w="33042">
                            <a:solidFill>
                              <a:srgbClr val="395FCD"/>
                            </a:solidFill>
                            <a:round/>
                            <a:headEnd/>
                            <a:tailEnd/>
                          </a:ln>
                          <a:extLst>
                            <a:ext uri="{909E8E84-426E-40DD-AFC4-6F175D3DCCD1}">
                              <a14:hiddenFill xmlns:a14="http://schemas.microsoft.com/office/drawing/2010/main">
                                <a:noFill/>
                              </a14:hiddenFill>
                            </a:ext>
                          </a:extLst>
                        </wps:spPr>
                        <wps:bodyPr/>
                      </wps:wsp>
                      <wps:wsp>
                        <wps:cNvPr id="348" name="Rectangle 274"/>
                        <wps:cNvSpPr>
                          <a:spLocks noChangeArrowheads="1"/>
                        </wps:cNvSpPr>
                        <wps:spPr bwMode="auto">
                          <a:xfrm>
                            <a:off x="9451" y="1676"/>
                            <a:ext cx="53" cy="673"/>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9" name="Rectangle 273"/>
                        <wps:cNvSpPr>
                          <a:spLocks noChangeArrowheads="1"/>
                        </wps:cNvSpPr>
                        <wps:spPr bwMode="auto">
                          <a:xfrm>
                            <a:off x="9399" y="1660"/>
                            <a:ext cx="53" cy="68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Line 272"/>
                        <wps:cNvCnPr>
                          <a:cxnSpLocks noChangeShapeType="1"/>
                        </wps:cNvCnPr>
                        <wps:spPr bwMode="auto">
                          <a:xfrm>
                            <a:off x="9374" y="1730"/>
                            <a:ext cx="0" cy="619"/>
                          </a:xfrm>
                          <a:prstGeom prst="line">
                            <a:avLst/>
                          </a:prstGeom>
                          <a:noFill/>
                          <a:ln w="33042">
                            <a:solidFill>
                              <a:srgbClr val="008A45"/>
                            </a:solidFill>
                            <a:round/>
                            <a:headEnd/>
                            <a:tailEnd/>
                          </a:ln>
                          <a:extLst>
                            <a:ext uri="{909E8E84-426E-40DD-AFC4-6F175D3DCCD1}">
                              <a14:hiddenFill xmlns:a14="http://schemas.microsoft.com/office/drawing/2010/main">
                                <a:noFill/>
                              </a14:hiddenFill>
                            </a:ext>
                          </a:extLst>
                        </wps:spPr>
                        <wps:bodyPr/>
                      </wps:wsp>
                      <wps:wsp>
                        <wps:cNvPr id="351" name="Line 271"/>
                        <wps:cNvCnPr>
                          <a:cxnSpLocks noChangeShapeType="1"/>
                        </wps:cNvCnPr>
                        <wps:spPr bwMode="auto">
                          <a:xfrm>
                            <a:off x="10310" y="1772"/>
                            <a:ext cx="0" cy="577"/>
                          </a:xfrm>
                          <a:prstGeom prst="line">
                            <a:avLst/>
                          </a:prstGeom>
                          <a:noFill/>
                          <a:ln w="33046">
                            <a:solidFill>
                              <a:srgbClr val="ED0000"/>
                            </a:solidFill>
                            <a:round/>
                            <a:headEnd/>
                            <a:tailEnd/>
                          </a:ln>
                          <a:extLst>
                            <a:ext uri="{909E8E84-426E-40DD-AFC4-6F175D3DCCD1}">
                              <a14:hiddenFill xmlns:a14="http://schemas.microsoft.com/office/drawing/2010/main">
                                <a:noFill/>
                              </a14:hiddenFill>
                            </a:ext>
                          </a:extLst>
                        </wps:spPr>
                        <wps:bodyPr/>
                      </wps:wsp>
                      <wps:wsp>
                        <wps:cNvPr id="352" name="Line 270"/>
                        <wps:cNvCnPr>
                          <a:cxnSpLocks noChangeShapeType="1"/>
                        </wps:cNvCnPr>
                        <wps:spPr bwMode="auto">
                          <a:xfrm>
                            <a:off x="10258" y="1567"/>
                            <a:ext cx="0" cy="782"/>
                          </a:xfrm>
                          <a:prstGeom prst="line">
                            <a:avLst/>
                          </a:prstGeom>
                          <a:noFill/>
                          <a:ln w="33042">
                            <a:solidFill>
                              <a:srgbClr val="CD0000"/>
                            </a:solidFill>
                            <a:round/>
                            <a:headEnd/>
                            <a:tailEnd/>
                          </a:ln>
                          <a:extLst>
                            <a:ext uri="{909E8E84-426E-40DD-AFC4-6F175D3DCCD1}">
                              <a14:hiddenFill xmlns:a14="http://schemas.microsoft.com/office/drawing/2010/main">
                                <a:noFill/>
                              </a14:hiddenFill>
                            </a:ext>
                          </a:extLst>
                        </wps:spPr>
                        <wps:bodyPr/>
                      </wps:wsp>
                      <wps:wsp>
                        <wps:cNvPr id="353" name="Line 269"/>
                        <wps:cNvCnPr>
                          <a:cxnSpLocks noChangeShapeType="1"/>
                        </wps:cNvCnPr>
                        <wps:spPr bwMode="auto">
                          <a:xfrm>
                            <a:off x="10206" y="1779"/>
                            <a:ext cx="0" cy="570"/>
                          </a:xfrm>
                          <a:prstGeom prst="line">
                            <a:avLst/>
                          </a:prstGeom>
                          <a:noFill/>
                          <a:ln w="33042">
                            <a:solidFill>
                              <a:srgbClr val="8A0000"/>
                            </a:solidFill>
                            <a:round/>
                            <a:headEnd/>
                            <a:tailEnd/>
                          </a:ln>
                          <a:extLst>
                            <a:ext uri="{909E8E84-426E-40DD-AFC4-6F175D3DCCD1}">
                              <a14:hiddenFill xmlns:a14="http://schemas.microsoft.com/office/drawing/2010/main">
                                <a:noFill/>
                              </a14:hiddenFill>
                            </a:ext>
                          </a:extLst>
                        </wps:spPr>
                        <wps:bodyPr/>
                      </wps:wsp>
                      <wps:wsp>
                        <wps:cNvPr id="354" name="Line 268"/>
                        <wps:cNvCnPr>
                          <a:cxnSpLocks noChangeShapeType="1"/>
                        </wps:cNvCnPr>
                        <wps:spPr bwMode="auto">
                          <a:xfrm>
                            <a:off x="10154" y="1408"/>
                            <a:ext cx="0" cy="941"/>
                          </a:xfrm>
                          <a:prstGeom prst="line">
                            <a:avLst/>
                          </a:prstGeom>
                          <a:noFill/>
                          <a:ln w="33046">
                            <a:solidFill>
                              <a:srgbClr val="4776FF"/>
                            </a:solidFill>
                            <a:round/>
                            <a:headEnd/>
                            <a:tailEnd/>
                          </a:ln>
                          <a:extLst>
                            <a:ext uri="{909E8E84-426E-40DD-AFC4-6F175D3DCCD1}">
                              <a14:hiddenFill xmlns:a14="http://schemas.microsoft.com/office/drawing/2010/main">
                                <a:noFill/>
                              </a14:hiddenFill>
                            </a:ext>
                          </a:extLst>
                        </wps:spPr>
                        <wps:bodyPr/>
                      </wps:wsp>
                      <wps:wsp>
                        <wps:cNvPr id="355" name="Line 267"/>
                        <wps:cNvCnPr>
                          <a:cxnSpLocks noChangeShapeType="1"/>
                        </wps:cNvCnPr>
                        <wps:spPr bwMode="auto">
                          <a:xfrm>
                            <a:off x="10102" y="1458"/>
                            <a:ext cx="0" cy="891"/>
                          </a:xfrm>
                          <a:prstGeom prst="line">
                            <a:avLst/>
                          </a:prstGeom>
                          <a:noFill/>
                          <a:ln w="33042">
                            <a:solidFill>
                              <a:srgbClr val="436DED"/>
                            </a:solidFill>
                            <a:round/>
                            <a:headEnd/>
                            <a:tailEnd/>
                          </a:ln>
                          <a:extLst>
                            <a:ext uri="{909E8E84-426E-40DD-AFC4-6F175D3DCCD1}">
                              <a14:hiddenFill xmlns:a14="http://schemas.microsoft.com/office/drawing/2010/main">
                                <a:noFill/>
                              </a14:hiddenFill>
                            </a:ext>
                          </a:extLst>
                        </wps:spPr>
                        <wps:bodyPr/>
                      </wps:wsp>
                      <wps:wsp>
                        <wps:cNvPr id="356" name="Line 266"/>
                        <wps:cNvCnPr>
                          <a:cxnSpLocks noChangeShapeType="1"/>
                        </wps:cNvCnPr>
                        <wps:spPr bwMode="auto">
                          <a:xfrm>
                            <a:off x="10050" y="1396"/>
                            <a:ext cx="0" cy="953"/>
                          </a:xfrm>
                          <a:prstGeom prst="line">
                            <a:avLst/>
                          </a:prstGeom>
                          <a:noFill/>
                          <a:ln w="33042">
                            <a:solidFill>
                              <a:srgbClr val="395FCD"/>
                            </a:solidFill>
                            <a:round/>
                            <a:headEnd/>
                            <a:tailEnd/>
                          </a:ln>
                          <a:extLst>
                            <a:ext uri="{909E8E84-426E-40DD-AFC4-6F175D3DCCD1}">
                              <a14:hiddenFill xmlns:a14="http://schemas.microsoft.com/office/drawing/2010/main">
                                <a:noFill/>
                              </a14:hiddenFill>
                            </a:ext>
                          </a:extLst>
                        </wps:spPr>
                        <wps:bodyPr/>
                      </wps:wsp>
                      <wps:wsp>
                        <wps:cNvPr id="357" name="Rectangle 265"/>
                        <wps:cNvSpPr>
                          <a:spLocks noChangeArrowheads="1"/>
                        </wps:cNvSpPr>
                        <wps:spPr bwMode="auto">
                          <a:xfrm>
                            <a:off x="9971" y="1629"/>
                            <a:ext cx="53" cy="720"/>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Rectangle 264"/>
                        <wps:cNvSpPr>
                          <a:spLocks noChangeArrowheads="1"/>
                        </wps:cNvSpPr>
                        <wps:spPr bwMode="auto">
                          <a:xfrm>
                            <a:off x="9919" y="1634"/>
                            <a:ext cx="53" cy="714"/>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9" name="Line 263"/>
                        <wps:cNvCnPr>
                          <a:cxnSpLocks noChangeShapeType="1"/>
                        </wps:cNvCnPr>
                        <wps:spPr bwMode="auto">
                          <a:xfrm>
                            <a:off x="9894" y="1680"/>
                            <a:ext cx="0" cy="669"/>
                          </a:xfrm>
                          <a:prstGeom prst="line">
                            <a:avLst/>
                          </a:prstGeom>
                          <a:noFill/>
                          <a:ln w="33042">
                            <a:solidFill>
                              <a:srgbClr val="008A45"/>
                            </a:solidFill>
                            <a:round/>
                            <a:headEnd/>
                            <a:tailEnd/>
                          </a:ln>
                          <a:extLst>
                            <a:ext uri="{909E8E84-426E-40DD-AFC4-6F175D3DCCD1}">
                              <a14:hiddenFill xmlns:a14="http://schemas.microsoft.com/office/drawing/2010/main">
                                <a:noFill/>
                              </a14:hiddenFill>
                            </a:ext>
                          </a:extLst>
                        </wps:spPr>
                        <wps:bodyPr/>
                      </wps:wsp>
                      <wps:wsp>
                        <wps:cNvPr id="360" name="Rectangle 262"/>
                        <wps:cNvSpPr>
                          <a:spLocks noChangeArrowheads="1"/>
                        </wps:cNvSpPr>
                        <wps:spPr bwMode="auto">
                          <a:xfrm>
                            <a:off x="9484" y="-37"/>
                            <a:ext cx="89" cy="89"/>
                          </a:xfrm>
                          <a:prstGeom prst="rect">
                            <a:avLst/>
                          </a:prstGeom>
                          <a:solidFill>
                            <a:srgbClr val="008A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1" name="Rectangle 261"/>
                        <wps:cNvSpPr>
                          <a:spLocks noChangeArrowheads="1"/>
                        </wps:cNvSpPr>
                        <wps:spPr bwMode="auto">
                          <a:xfrm>
                            <a:off x="9484" y="60"/>
                            <a:ext cx="89" cy="89"/>
                          </a:xfrm>
                          <a:prstGeom prst="rect">
                            <a:avLst/>
                          </a:prstGeom>
                          <a:solidFill>
                            <a:srgbClr val="00CD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2" name="Rectangle 260"/>
                        <wps:cNvSpPr>
                          <a:spLocks noChangeArrowheads="1"/>
                        </wps:cNvSpPr>
                        <wps:spPr bwMode="auto">
                          <a:xfrm>
                            <a:off x="9484" y="156"/>
                            <a:ext cx="89" cy="89"/>
                          </a:xfrm>
                          <a:prstGeom prst="rect">
                            <a:avLst/>
                          </a:prstGeom>
                          <a:solidFill>
                            <a:srgbClr val="00ED7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3" name="Rectangle 259"/>
                        <wps:cNvSpPr>
                          <a:spLocks noChangeArrowheads="1"/>
                        </wps:cNvSpPr>
                        <wps:spPr bwMode="auto">
                          <a:xfrm>
                            <a:off x="9484" y="252"/>
                            <a:ext cx="89" cy="89"/>
                          </a:xfrm>
                          <a:prstGeom prst="rect">
                            <a:avLst/>
                          </a:prstGeom>
                          <a:solidFill>
                            <a:srgbClr val="395F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Rectangle 258"/>
                        <wps:cNvSpPr>
                          <a:spLocks noChangeArrowheads="1"/>
                        </wps:cNvSpPr>
                        <wps:spPr bwMode="auto">
                          <a:xfrm>
                            <a:off x="9484" y="348"/>
                            <a:ext cx="89" cy="89"/>
                          </a:xfrm>
                          <a:prstGeom prst="rect">
                            <a:avLst/>
                          </a:prstGeom>
                          <a:solidFill>
                            <a:srgbClr val="436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5" name="Rectangle 257"/>
                        <wps:cNvSpPr>
                          <a:spLocks noChangeArrowheads="1"/>
                        </wps:cNvSpPr>
                        <wps:spPr bwMode="auto">
                          <a:xfrm>
                            <a:off x="9484" y="444"/>
                            <a:ext cx="89" cy="89"/>
                          </a:xfrm>
                          <a:prstGeom prst="rect">
                            <a:avLst/>
                          </a:prstGeom>
                          <a:solidFill>
                            <a:srgbClr val="477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6" name="Rectangle 256"/>
                        <wps:cNvSpPr>
                          <a:spLocks noChangeArrowheads="1"/>
                        </wps:cNvSpPr>
                        <wps:spPr bwMode="auto">
                          <a:xfrm>
                            <a:off x="9484" y="540"/>
                            <a:ext cx="89" cy="89"/>
                          </a:xfrm>
                          <a:prstGeom prst="rect">
                            <a:avLst/>
                          </a:prstGeom>
                          <a:solidFill>
                            <a:srgbClr val="8A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7" name="Rectangle 255"/>
                        <wps:cNvSpPr>
                          <a:spLocks noChangeArrowheads="1"/>
                        </wps:cNvSpPr>
                        <wps:spPr bwMode="auto">
                          <a:xfrm>
                            <a:off x="9484" y="637"/>
                            <a:ext cx="89" cy="89"/>
                          </a:xfrm>
                          <a:prstGeom prst="rect">
                            <a:avLst/>
                          </a:prstGeom>
                          <a:solidFill>
                            <a:srgbClr val="C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Rectangle 254"/>
                        <wps:cNvSpPr>
                          <a:spLocks noChangeArrowheads="1"/>
                        </wps:cNvSpPr>
                        <wps:spPr bwMode="auto">
                          <a:xfrm>
                            <a:off x="9484" y="733"/>
                            <a:ext cx="89" cy="89"/>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 name="Text Box 253"/>
                        <wps:cNvSpPr txBox="1">
                          <a:spLocks noChangeArrowheads="1"/>
                        </wps:cNvSpPr>
                        <wps:spPr bwMode="auto">
                          <a:xfrm>
                            <a:off x="6668" y="-124"/>
                            <a:ext cx="3746" cy="2583"/>
                          </a:xfrm>
                          <a:prstGeom prst="rect">
                            <a:avLst/>
                          </a:prstGeom>
                          <a:noFill/>
                          <a:ln w="3780">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732386FE" w14:textId="77777777" w:rsidR="003162A5" w:rsidRDefault="003162A5">
                              <w:pPr>
                                <w:spacing w:before="78" w:line="201" w:lineRule="auto"/>
                                <w:ind w:left="2905" w:right="15" w:firstLine="1"/>
                                <w:rPr>
                                  <w:rFonts w:ascii="Arial"/>
                                  <w:b/>
                                  <w:sz w:val="10"/>
                                </w:rPr>
                              </w:pPr>
                              <w:r>
                                <w:rPr>
                                  <w:rFonts w:ascii="Arial"/>
                                  <w:b/>
                                  <w:sz w:val="10"/>
                                </w:rPr>
                                <w:t>CTL1 CD4 fresh CTL2 CD4 fresh CTL3 CD4 fresh CTL1 CD4 frozen CTL2 CD4 frozen CTL3 CD4 frozen CTL1 CD4 fixed CTL2 CD4 fixed CTL3 CD4 fixed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75EFC" id="Group 252" o:spid="_x0000_s2015" style="position:absolute;left:0;text-align:left;margin-left:333.3pt;margin-top:-6.3pt;width:187.6pt;height:129.45pt;z-index:251651072;mso-position-horizontal-relative:page;mso-position-vertical-relative:text" coordorigin="6666,-126" coordsize="3752,2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">
                <v:line id="Line 317" o:spid="_x0000_s2016" style="position:absolute;visibility:visible;mso-wrap-style:square" from="7189,231" to="7189,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" strokecolor="#ed0000" strokeweight=".91783mm"/>
                <v:line id="Line 316" o:spid="_x0000_s2017" style="position:absolute;visibility:visible;mso-wrap-style:square" from="7137,736" to="7137,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" strokecolor="#cd0000" strokeweight=".91783mm"/>
                <v:line id="Line 315" o:spid="_x0000_s2018" style="position:absolute;visibility:visible;mso-wrap-style:square" from="7085,155" to="7085,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" strokecolor="#8a0000" strokeweight=".91783mm"/>
                <v:line id="Line 314" o:spid="_x0000_s2019" style="position:absolute;visibility:visible;mso-wrap-style:square" from="7033,1131" to="70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" strokecolor="#4776ff" strokeweight=".91783mm"/>
                <v:line id="Line 313" o:spid="_x0000_s2020" style="position:absolute;visibility:visible;mso-wrap-style:square" from="6981,994" to="698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" strokecolor="#436ded" strokeweight=".91783mm"/>
                <v:line id="Line 312" o:spid="_x0000_s2021" style="position:absolute;visibility:visible;mso-wrap-style:square" from="6929,1192" to="6929,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" strokecolor="#395fcd" strokeweight=".91783mm"/>
                <v:line id="Line 311" o:spid="_x0000_s2022" style="position:absolute;visibility:visible;mso-wrap-style:square" from="6877,569" to="6877,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" strokecolor="#00ed76" strokeweight=".91783mm"/>
                <v:line id="Line 310" o:spid="_x0000_s2023" style="position:absolute;visibility:visible;mso-wrap-style:square" from="6825,546" to="6825,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" strokecolor="#00cd66" strokeweight=".91783mm"/>
                <v:line id="Line 309" o:spid="_x0000_s2024" style="position:absolute;visibility:visible;mso-wrap-style:square" from="6773,453" to="677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" strokecolor="#008a45" strokeweight=".91783mm"/>
                <v:rect id="Rectangle 308" o:spid="_x0000_s2025" style="position:absolute;left:7683;top:2321;width:5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" fillcolor="#ed0000" stroked="f"/>
                <v:rect id="Rectangle 307" o:spid="_x0000_s2026" style="position:absolute;left:7631;top:2313;width:5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" fillcolor="#cd0000" stroked="f"/>
                <v:rect id="Rectangle 306" o:spid="_x0000_s2027" style="position:absolute;left:7579;top:2328;width:53;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" fillcolor="#8a0000" stroked="f"/>
                <v:rect id="Rectangle 305" o:spid="_x0000_s2028" style="position:absolute;left:7527;top:2314;width:53;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" fillcolor="#4776ff" stroked="f"/>
                <v:rect id="Rectangle 304" o:spid="_x0000_s2029" style="position:absolute;left:7475;top:2317;width:53;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" fillcolor="#436ded" stroked="f"/>
                <v:rect id="Rectangle 303" o:spid="_x0000_s2030" style="position:absolute;left:7423;top:2314;width:53;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" fillcolor="#395fcd" stroked="f"/>
                <v:rect id="Rectangle 302" o:spid="_x0000_s2031" style="position:absolute;left:7371;top:2318;width:53;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" fillcolor="#00ed76" stroked="f"/>
                <v:rect id="Rectangle 301" o:spid="_x0000_s2032" style="position:absolute;left:7319;top:2325;width:5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" fillcolor="#00cd66" stroked="f"/>
                <v:rect id="Rectangle 300" o:spid="_x0000_s2033" style="position:absolute;left:7267;top:2320;width:5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" fillcolor="#008a45" stroked="f"/>
                <v:rect id="Rectangle 299" o:spid="_x0000_s2034" style="position:absolute;left:8203;top:2296;width:53;height: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" fillcolor="#ed0000" stroked="f"/>
                <v:rect id="Rectangle 298" o:spid="_x0000_s2035" style="position:absolute;left:8151;top:2297;width:53;height: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" fillcolor="#cd0000" stroked="f"/>
                <v:rect id="Rectangle 297" o:spid="_x0000_s2036" style="position:absolute;left:8099;top:2307;width:53;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" fillcolor="#8a0000" stroked="f"/>
                <v:rect id="Rectangle 296" o:spid="_x0000_s2037" style="position:absolute;left:8047;top:2306;width:5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" fillcolor="#4776ff" stroked="f"/>
                <v:rect id="Rectangle 295" o:spid="_x0000_s2038" style="position:absolute;left:7995;top:2305;width:53;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" fillcolor="#436ded" stroked="f"/>
                <v:rect id="Rectangle 294" o:spid="_x0000_s2039" style="position:absolute;left:7943;top:2304;width:53;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" fillcolor="#395fcd" stroked="f"/>
                <v:rect id="Rectangle 293" o:spid="_x0000_s2040" style="position:absolute;left:7891;top:2306;width:5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" fillcolor="#00ed76" stroked="f"/>
                <v:rect id="Rectangle 292" o:spid="_x0000_s2041" style="position:absolute;left:7839;top:2306;width:53;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" fillcolor="#00cd66" stroked="f"/>
                <v:rect id="Rectangle 291" o:spid="_x0000_s2042" style="position:absolute;left:7787;top:2305;width:53;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" fillcolor="#008a45" stroked="f"/>
                <v:rect id="Rectangle 290" o:spid="_x0000_s2043" style="position:absolute;left:8723;top:2315;width:53;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" fillcolor="#ed0000" stroked="f"/>
                <v:rect id="Rectangle 289" o:spid="_x0000_s2044" style="position:absolute;left:8671;top:2304;width:53;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" fillcolor="#cd0000" stroked="f"/>
                <v:rect id="Rectangle 288" o:spid="_x0000_s2045" style="position:absolute;left:8619;top:2321;width:5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" fillcolor="#8a0000" stroked="f"/>
                <v:rect id="Rectangle 287" o:spid="_x0000_s2046" style="position:absolute;left:8567;top:2301;width:53;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" fillcolor="#4776ff" stroked="f"/>
                <v:rect id="Rectangle 286" o:spid="_x0000_s2047" style="position:absolute;left:8515;top:2305;width:53;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" fillcolor="#436ded" stroked="f"/>
                <v:rect id="Rectangle 285" o:spid="_x0000_s2048" style="position:absolute;left:8463;top:2299;width:53;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" fillcolor="#395fcd" stroked="f"/>
                <v:rect id="Rectangle 284" o:spid="_x0000_s2049" style="position:absolute;left:8411;top:2311;width:53;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" fillcolor="#00ed76" stroked="f"/>
                <v:rect id="Rectangle 283" o:spid="_x0000_s2050" style="position:absolute;left:8359;top:2313;width:53;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" fillcolor="#00cd66" stroked="f"/>
                <v:rect id="Rectangle 282" o:spid="_x0000_s2051" style="position:absolute;left:8307;top:2312;width:53;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" fillcolor="#008a45" stroked="f"/>
                <v:shape id="Picture 281" o:spid="_x0000_s2052" type="#_x0000_t75" style="position:absolute;left:8827;top:2214;width:46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">
                  <v:imagedata r:id="rId140" o:title=""/>
                </v:shape>
                <v:line id="Line 280" o:spid="_x0000_s2053" style="position:absolute;visibility:visible;mso-wrap-style:square" from="9790,1858" to="9790,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" strokecolor="#ed0000" strokeweight=".91783mm"/>
                <v:line id="Line 279" o:spid="_x0000_s2054" style="position:absolute;visibility:visible;mso-wrap-style:square" from="9738,1614" to="9738,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" strokecolor="#cd0000" strokeweight=".91783mm"/>
                <v:line id="Line 278" o:spid="_x0000_s2055" style="position:absolute;visibility:visible;mso-wrap-style:square" from="9686,1892" to="968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" strokecolor="#8a0000" strokeweight=".91783mm"/>
                <v:line id="Line 277" o:spid="_x0000_s2056" style="position:absolute;visibility:visible;mso-wrap-style:square" from="9634,1382" to="9634,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" strokecolor="#4776ff" strokeweight=".91794mm"/>
                <v:line id="Line 276" o:spid="_x0000_s2057" style="position:absolute;visibility:visible;mso-wrap-style:square" from="9582,1450" to="9582,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" strokecolor="#436ded" strokeweight=".91783mm"/>
                <v:line id="Line 275" o:spid="_x0000_s2058" style="position:absolute;visibility:visible;mso-wrap-style:square" from="9530,1335" to="9530,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" strokecolor="#395fcd" strokeweight=".91783mm"/>
                <v:rect id="Rectangle 274" o:spid="_x0000_s2059" style="position:absolute;left:9451;top:1676;width:53;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" fillcolor="#00ed76" stroked="f"/>
                <v:rect id="Rectangle 273" o:spid="_x0000_s2060" style="position:absolute;left:9399;top:1660;width:53;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" fillcolor="#00cd66" stroked="f"/>
                <v:line id="Line 272" o:spid="_x0000_s2061" style="position:absolute;visibility:visible;mso-wrap-style:square" from="9374,1730" to="9374,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" strokecolor="#008a45" strokeweight=".91783mm"/>
                <v:line id="Line 271" o:spid="_x0000_s2062" style="position:absolute;visibility:visible;mso-wrap-style:square" from="10310,1772" to="10310,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" strokecolor="#ed0000" strokeweight=".91794mm"/>
                <v:line id="Line 270" o:spid="_x0000_s2063" style="position:absolute;visibility:visible;mso-wrap-style:square" from="10258,1567" to="10258,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" strokecolor="#cd0000" strokeweight=".91783mm"/>
                <v:line id="Line 269" o:spid="_x0000_s2064" style="position:absolute;visibility:visible;mso-wrap-style:square" from="10206,1779" to="1020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" strokecolor="#8a0000" strokeweight=".91783mm"/>
                <v:line id="Line 268" o:spid="_x0000_s2065" style="position:absolute;visibility:visible;mso-wrap-style:square" from="10154,1408" to="10154,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" strokecolor="#4776ff" strokeweight=".91794mm"/>
                <v:line id="Line 267" o:spid="_x0000_s2066" style="position:absolute;visibility:visible;mso-wrap-style:square" from="10102,1458" to="10102,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" strokecolor="#436ded" strokeweight=".91783mm"/>
                <v:line id="Line 266" o:spid="_x0000_s2067" style="position:absolute;visibility:visible;mso-wrap-style:square" from="10050,1396" to="10050,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" strokecolor="#395fcd" strokeweight=".91783mm"/>
                <v:rect id="Rectangle 265" o:spid="_x0000_s2068" style="position:absolute;left:9971;top:1629;width:53;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" fillcolor="#00ed76" stroked="f"/>
                <v:rect id="Rectangle 264" o:spid="_x0000_s2069" style="position:absolute;left:9919;top:1634;width:53;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" fillcolor="#00cd66" stroked="f"/>
                <v:line id="Line 263" o:spid="_x0000_s2070" style="position:absolute;visibility:visible;mso-wrap-style:square" from="9894,1680" to="9894,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" strokecolor="#008a45" strokeweight=".91783mm"/>
                <v:rect id="Rectangle 262" o:spid="_x0000_s2071" style="position:absolute;left:9484;top:-37;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" fillcolor="#008a45" stroked="f"/>
                <v:rect id="Rectangle 261" o:spid="_x0000_s2072" style="position:absolute;left:9484;top:60;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" fillcolor="#00cd66" stroked="f"/>
                <v:rect id="Rectangle 260" o:spid="_x0000_s2073" style="position:absolute;left:9484;top:156;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" fillcolor="#00ed76" stroked="f"/>
                <v:rect id="Rectangle 259" o:spid="_x0000_s2074" style="position:absolute;left:9484;top:252;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" fillcolor="#395fcd" stroked="f"/>
                <v:rect id="Rectangle 258" o:spid="_x0000_s2075" style="position:absolute;left:9484;top:348;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" fillcolor="#436ded" stroked="f"/>
                <v:rect id="Rectangle 257" o:spid="_x0000_s2076" style="position:absolute;left:9484;top:444;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" fillcolor="#4776ff" stroked="f"/>
                <v:rect id="Rectangle 256" o:spid="_x0000_s2077" style="position:absolute;left:9484;top:540;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" fillcolor="#8a0000" stroked="f"/>
                <v:rect id="Rectangle 255" o:spid="_x0000_s2078" style="position:absolute;left:9484;top:637;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" fillcolor="#cd0000" stroked="f"/>
                <v:rect id="Rectangle 254" o:spid="_x0000_s2079" style="position:absolute;left:9484;top:733;width:8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" fillcolor="#ed0000" stroked="f"/>
                <v:shape id="Text Box 253" o:spid="_x0000_s2080" type="#_x0000_t202" style="position:absolute;left:6668;top:-124;width:3746;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" filled="f" strokecolor="#333" strokeweight=".105mm">
                  <v:textbox inset="0,0,0,0">
                    <w:txbxContent>
                      <w:p w14:paraId="732386FE" w14:textId="77777777" w:rsidR="003162A5" w:rsidRDefault="003162A5">
                        <w:pPr>
                          <w:spacing w:before="78" w:line="201" w:lineRule="auto"/>
                          <w:ind w:left="2905" w:right="15" w:firstLine="1"/>
                          <w:rPr>
                            <w:rFonts w:ascii="Arial"/>
                            <w:b/>
                            <w:sz w:val="10"/>
                          </w:rPr>
                        </w:pPr>
                        <w:r>
                          <w:rPr>
                            <w:rFonts w:ascii="Arial"/>
                            <w:b/>
                            <w:sz w:val="10"/>
                          </w:rPr>
                          <w:t>CTL1 CD4 fresh CTL2 CD4 fresh CTL3 CD4 fresh CTL1 CD4 frozen CTL2 CD4 frozen CTL3 CD4 frozen CTL1 CD4 fixed CTL2 CD4 fixed CTL3 CD4 fixed</w:t>
                        </w:r>
                      </w:p>
                    </w:txbxContent>
                  </v:textbox>
                </v:shape>
                <w10:wrap anchorx="page"/>
              </v:group>
            </w:pict>
          </mc:Fallback>
        </mc:AlternateContent>
      </w:r>
      <w:r>
        <w:rPr>
          <w:noProof/>
        </w:rPr>
        <mc:AlternateContent>
          <mc:Choice Requires="wps">
            <w:drawing>
              <wp:anchor distT="0" distB="0" distL="114300" distR="114300" simplePos="0" relativeHeight="251665408" behindDoc="0" locked="0" layoutInCell="1" allowOverlap="1" wp14:anchorId="1593E33C" wp14:editId="20F3C688">
                <wp:simplePos x="0" y="0"/>
                <wp:positionH relativeFrom="page">
                  <wp:posOffset>4225290</wp:posOffset>
                </wp:positionH>
                <wp:positionV relativeFrom="paragraph">
                  <wp:posOffset>93980</wp:posOffset>
                </wp:positionV>
                <wp:extent cx="9525" cy="0"/>
                <wp:effectExtent l="5715" t="7620" r="13335" b="11430"/>
                <wp:wrapNone/>
                <wp:docPr id="303" name="Lin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492FEA" id="Line 251"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7.4pt" to="333.4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" strokecolor="#333" strokeweight=".105mm">
                <w10:wrap anchorx="page"/>
              </v:line>
            </w:pict>
          </mc:Fallback>
        </mc:AlternateContent>
      </w:r>
      <w:r w:rsidR="00372F18">
        <w:rPr>
          <w:rFonts w:ascii="Arial"/>
          <w:color w:val="4D4D4D"/>
          <w:position w:val="-2"/>
          <w:sz w:val="9"/>
        </w:rPr>
        <w:t>65</w:t>
      </w:r>
      <w:r w:rsidR="00372F18">
        <w:rPr>
          <w:rFonts w:ascii="Arial"/>
          <w:color w:val="4D4D4D"/>
          <w:position w:val="-2"/>
          <w:sz w:val="9"/>
        </w:rPr>
        <w:tab/>
      </w:r>
      <w:r w:rsidR="00372F18">
        <w:rPr>
          <w:rFonts w:ascii="Arial"/>
          <w:color w:val="4D4D4D"/>
          <w:sz w:val="9"/>
        </w:rPr>
        <w:t>65</w:t>
      </w:r>
    </w:p>
    <w:p w14:paraId="47BB617B" w14:textId="57016CDB"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7024" behindDoc="1" locked="0" layoutInCell="1" allowOverlap="1" wp14:anchorId="658127AC" wp14:editId="08EF14E6">
                <wp:simplePos x="0" y="0"/>
                <wp:positionH relativeFrom="page">
                  <wp:posOffset>1539240</wp:posOffset>
                </wp:positionH>
                <wp:positionV relativeFrom="paragraph">
                  <wp:posOffset>77470</wp:posOffset>
                </wp:positionV>
                <wp:extent cx="9525" cy="0"/>
                <wp:effectExtent l="5715" t="6350" r="13335" b="12700"/>
                <wp:wrapNone/>
                <wp:docPr id="302" name="Lin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93F173" id="Line 250" o:spid="_x0000_s1026" style="position:absolute;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Ct&#10;CUaP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64384" behindDoc="0" locked="0" layoutInCell="1" allowOverlap="1" wp14:anchorId="26DBD823" wp14:editId="16ED1B3E">
                <wp:simplePos x="0" y="0"/>
                <wp:positionH relativeFrom="page">
                  <wp:posOffset>4225290</wp:posOffset>
                </wp:positionH>
                <wp:positionV relativeFrom="paragraph">
                  <wp:posOffset>55880</wp:posOffset>
                </wp:positionV>
                <wp:extent cx="9525" cy="0"/>
                <wp:effectExtent l="5715" t="13335" r="13335" b="5715"/>
                <wp:wrapNone/>
                <wp:docPr id="301"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CC4A0" id="Line 24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O+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Oap&#10;o74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60</w:t>
      </w:r>
      <w:r w:rsidR="00372F18">
        <w:rPr>
          <w:rFonts w:ascii="Arial"/>
          <w:color w:val="4D4D4D"/>
          <w:position w:val="-2"/>
          <w:sz w:val="9"/>
        </w:rPr>
        <w:tab/>
      </w:r>
      <w:r w:rsidR="00372F18">
        <w:rPr>
          <w:rFonts w:ascii="Arial"/>
          <w:color w:val="4D4D4D"/>
          <w:sz w:val="9"/>
        </w:rPr>
        <w:t>60</w:t>
      </w:r>
    </w:p>
    <w:p w14:paraId="7A97879E" w14:textId="6136BF89"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6000" behindDoc="1" locked="0" layoutInCell="1" allowOverlap="1" wp14:anchorId="5AFF8AB5" wp14:editId="0E58014E">
                <wp:simplePos x="0" y="0"/>
                <wp:positionH relativeFrom="page">
                  <wp:posOffset>1539240</wp:posOffset>
                </wp:positionH>
                <wp:positionV relativeFrom="paragraph">
                  <wp:posOffset>77470</wp:posOffset>
                </wp:positionV>
                <wp:extent cx="9525" cy="0"/>
                <wp:effectExtent l="5715" t="12700" r="13335" b="6350"/>
                <wp:wrapNone/>
                <wp:docPr id="300" name="Lin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F90AB" id="Line 248" o:spid="_x0000_s1026" style="position:absolute;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y/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Bc&#10;jSy/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63360" behindDoc="0" locked="0" layoutInCell="1" allowOverlap="1" wp14:anchorId="18793359" wp14:editId="32CA924A">
                <wp:simplePos x="0" y="0"/>
                <wp:positionH relativeFrom="page">
                  <wp:posOffset>4225290</wp:posOffset>
                </wp:positionH>
                <wp:positionV relativeFrom="paragraph">
                  <wp:posOffset>55880</wp:posOffset>
                </wp:positionV>
                <wp:extent cx="9525" cy="0"/>
                <wp:effectExtent l="5715" t="10160" r="13335" b="8890"/>
                <wp:wrapNone/>
                <wp:docPr id="299"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97DE2" id="Line 247"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o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Owo&#10;P+g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55</w:t>
      </w:r>
      <w:r w:rsidR="00372F18">
        <w:rPr>
          <w:rFonts w:ascii="Arial"/>
          <w:color w:val="4D4D4D"/>
          <w:position w:val="-2"/>
          <w:sz w:val="9"/>
        </w:rPr>
        <w:tab/>
      </w:r>
      <w:r w:rsidR="00372F18">
        <w:rPr>
          <w:rFonts w:ascii="Arial"/>
          <w:color w:val="4D4D4D"/>
          <w:sz w:val="9"/>
        </w:rPr>
        <w:t>55</w:t>
      </w:r>
    </w:p>
    <w:p w14:paraId="223AB3BC" w14:textId="42CCE128"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4976" behindDoc="1" locked="0" layoutInCell="1" allowOverlap="1" wp14:anchorId="7CB39EE4" wp14:editId="76FC2964">
                <wp:simplePos x="0" y="0"/>
                <wp:positionH relativeFrom="page">
                  <wp:posOffset>1539240</wp:posOffset>
                </wp:positionH>
                <wp:positionV relativeFrom="paragraph">
                  <wp:posOffset>77470</wp:posOffset>
                </wp:positionV>
                <wp:extent cx="9525" cy="0"/>
                <wp:effectExtent l="5715" t="8890" r="13335" b="10160"/>
                <wp:wrapNone/>
                <wp:docPr id="298" name="Lin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B90776" id="Line 246" o:spid="_x0000_s1026" style="position:absolute;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DpFA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BW&#10;DLDp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62336" behindDoc="0" locked="0" layoutInCell="1" allowOverlap="1" wp14:anchorId="11E38E90" wp14:editId="1A4C4F8B">
                <wp:simplePos x="0" y="0"/>
                <wp:positionH relativeFrom="page">
                  <wp:posOffset>4225290</wp:posOffset>
                </wp:positionH>
                <wp:positionV relativeFrom="paragraph">
                  <wp:posOffset>55880</wp:posOffset>
                </wp:positionV>
                <wp:extent cx="9525" cy="0"/>
                <wp:effectExtent l="5715" t="6350" r="13335" b="12700"/>
                <wp:wrapNone/>
                <wp:docPr id="297"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53CF3" id="Line 245"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Inv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K7A&#10;ie8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50</w:t>
      </w:r>
      <w:r w:rsidR="00372F18">
        <w:rPr>
          <w:rFonts w:ascii="Arial"/>
          <w:color w:val="4D4D4D"/>
          <w:position w:val="-2"/>
          <w:sz w:val="9"/>
        </w:rPr>
        <w:tab/>
      </w:r>
      <w:r w:rsidR="00372F18">
        <w:rPr>
          <w:rFonts w:ascii="Arial"/>
          <w:color w:val="4D4D4D"/>
          <w:sz w:val="9"/>
        </w:rPr>
        <w:t>50</w:t>
      </w:r>
    </w:p>
    <w:p w14:paraId="410DE62C" w14:textId="2AF65E4E"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3952" behindDoc="1" locked="0" layoutInCell="1" allowOverlap="1" wp14:anchorId="61E0D5FE" wp14:editId="18951940">
                <wp:simplePos x="0" y="0"/>
                <wp:positionH relativeFrom="page">
                  <wp:posOffset>1539240</wp:posOffset>
                </wp:positionH>
                <wp:positionV relativeFrom="paragraph">
                  <wp:posOffset>77470</wp:posOffset>
                </wp:positionV>
                <wp:extent cx="9525" cy="0"/>
                <wp:effectExtent l="5715" t="5715" r="13335" b="13335"/>
                <wp:wrapNone/>
                <wp:docPr id="296" name="Lin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4A02C" id="Line 244" o:spid="_x0000_s1026" style="position:absolute;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AbuFQ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" strokecolor="#333" strokeweight=".105mm">
                <w10:wrap anchorx="page"/>
              </v:line>
            </w:pict>
          </mc:Fallback>
        </mc:AlternateContent>
      </w:r>
      <w:r>
        <w:rPr>
          <w:noProof/>
        </w:rPr>
        <mc:AlternateContent>
          <mc:Choice Requires="wps">
            <w:drawing>
              <wp:anchor distT="0" distB="0" distL="114300" distR="114300" simplePos="0" relativeHeight="251661312" behindDoc="0" locked="0" layoutInCell="1" allowOverlap="1" wp14:anchorId="097E6D82" wp14:editId="05B6A8C4">
                <wp:simplePos x="0" y="0"/>
                <wp:positionH relativeFrom="page">
                  <wp:posOffset>4225290</wp:posOffset>
                </wp:positionH>
                <wp:positionV relativeFrom="paragraph">
                  <wp:posOffset>55880</wp:posOffset>
                </wp:positionV>
                <wp:extent cx="9525" cy="0"/>
                <wp:effectExtent l="5715" t="12700" r="13335" b="6350"/>
                <wp:wrapNone/>
                <wp:docPr id="295"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E7A72" id="Line 243"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NfFA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B+G&#10;418UAgAAKQQAAA4AAAAAAAAAAAAAAAAALgIAAGRycy9lMm9Eb2MueG1sUEsBAi0AFAAGAAgAAAAh&#10;AHfpFxvcAAAABwEAAA8AAAAAAAAAAAAAAAAAbgQAAGRycy9kb3ducmV2LnhtbFBLBQYAAAAABAAE&#10;APMAAAB3BQAAAAA=&#10;" strokecolor="#333" strokeweight=".105mm">
                <w10:wrap anchorx="page"/>
              </v:line>
            </w:pict>
          </mc:Fallback>
        </mc:AlternateContent>
      </w:r>
      <w:r>
        <w:rPr>
          <w:noProof/>
        </w:rPr>
        <mc:AlternateContent>
          <mc:Choice Requires="wps">
            <w:drawing>
              <wp:anchor distT="0" distB="0" distL="114300" distR="114300" simplePos="0" relativeHeight="251672576" behindDoc="0" locked="0" layoutInCell="1" allowOverlap="1" wp14:anchorId="523BCDD8" wp14:editId="05F5DAD4">
                <wp:simplePos x="0" y="0"/>
                <wp:positionH relativeFrom="page">
                  <wp:posOffset>1324610</wp:posOffset>
                </wp:positionH>
                <wp:positionV relativeFrom="paragraph">
                  <wp:posOffset>110490</wp:posOffset>
                </wp:positionV>
                <wp:extent cx="104775" cy="532765"/>
                <wp:effectExtent l="635" t="635" r="0" b="0"/>
                <wp:wrapNone/>
                <wp:docPr id="294"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 cy="532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A328F" w14:textId="77777777" w:rsidR="003162A5" w:rsidRDefault="003162A5">
                            <w:pPr>
                              <w:spacing w:before="17"/>
                              <w:ind w:left="20"/>
                              <w:rPr>
                                <w:rFonts w:ascii="Arial"/>
                                <w:b/>
                                <w:sz w:val="11"/>
                              </w:rPr>
                            </w:pPr>
                            <w:r>
                              <w:rPr>
                                <w:rFonts w:ascii="Arial"/>
                                <w:b/>
                                <w:sz w:val="11"/>
                              </w:rPr>
                              <w:t>Percentage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BCDD8" id="Text Box 242" o:spid="_x0000_s2081" type="#_x0000_t202" style="position:absolute;left:0;text-align:left;margin-left:104.3pt;margin-top:8.7pt;width:8.25pt;height:41.9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" filled="f" stroked="f">
                <v:textbox style="layout-flow:vertical;mso-layout-flow-alt:bottom-to-top" inset="0,0,0,0">
                  <w:txbxContent>
                    <w:p w14:paraId="277A328F" w14:textId="77777777" w:rsidR="003162A5" w:rsidRDefault="003162A5">
                      <w:pPr>
                        <w:spacing w:before="17"/>
                        <w:ind w:left="20"/>
                        <w:rPr>
                          <w:rFonts w:ascii="Arial"/>
                          <w:b/>
                          <w:sz w:val="11"/>
                        </w:rPr>
                      </w:pPr>
                      <w:r>
                        <w:rPr>
                          <w:rFonts w:ascii="Arial"/>
                          <w:b/>
                          <w:sz w:val="11"/>
                        </w:rPr>
                        <w:t>Percentage (%)</w:t>
                      </w:r>
                    </w:p>
                  </w:txbxContent>
                </v:textbox>
                <w10:wrap anchorx="page"/>
              </v:shape>
            </w:pict>
          </mc:Fallback>
        </mc:AlternateContent>
      </w:r>
      <w:r>
        <w:rPr>
          <w:noProof/>
        </w:rPr>
        <mc:AlternateContent>
          <mc:Choice Requires="wps">
            <w:drawing>
              <wp:anchor distT="0" distB="0" distL="114300" distR="114300" simplePos="0" relativeHeight="251779072" behindDoc="1" locked="0" layoutInCell="1" allowOverlap="1" wp14:anchorId="5B54CB75" wp14:editId="17D8D2FF">
                <wp:simplePos x="0" y="0"/>
                <wp:positionH relativeFrom="page">
                  <wp:posOffset>4007485</wp:posOffset>
                </wp:positionH>
                <wp:positionV relativeFrom="paragraph">
                  <wp:posOffset>82550</wp:posOffset>
                </wp:positionV>
                <wp:extent cx="104775" cy="532765"/>
                <wp:effectExtent l="0" t="1270" r="2540" b="0"/>
                <wp:wrapNone/>
                <wp:docPr id="293"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 cy="532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5C4B4" w14:textId="77777777" w:rsidR="003162A5" w:rsidRDefault="003162A5">
                            <w:pPr>
                              <w:spacing w:before="17"/>
                              <w:ind w:left="20"/>
                              <w:rPr>
                                <w:rFonts w:ascii="Arial"/>
                                <w:b/>
                                <w:sz w:val="11"/>
                              </w:rPr>
                            </w:pPr>
                            <w:r>
                              <w:rPr>
                                <w:rFonts w:ascii="Arial"/>
                                <w:b/>
                                <w:sz w:val="11"/>
                              </w:rPr>
                              <w:t>Percentage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54CB75" id="Text Box 241" o:spid="_x0000_s2082" type="#_x0000_t202" style="position:absolute;left:0;text-align:left;margin-left:315.55pt;margin-top:6.5pt;width:8.25pt;height:41.9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" filled="f" stroked="f">
                <v:textbox style="layout-flow:vertical;mso-layout-flow-alt:bottom-to-top" inset="0,0,0,0">
                  <w:txbxContent>
                    <w:p w14:paraId="10F5C4B4" w14:textId="77777777" w:rsidR="003162A5" w:rsidRDefault="003162A5">
                      <w:pPr>
                        <w:spacing w:before="17"/>
                        <w:ind w:left="20"/>
                        <w:rPr>
                          <w:rFonts w:ascii="Arial"/>
                          <w:b/>
                          <w:sz w:val="11"/>
                        </w:rPr>
                      </w:pPr>
                      <w:r>
                        <w:rPr>
                          <w:rFonts w:ascii="Arial"/>
                          <w:b/>
                          <w:sz w:val="11"/>
                        </w:rPr>
                        <w:t>Percentage (%)</w:t>
                      </w:r>
                    </w:p>
                  </w:txbxContent>
                </v:textbox>
                <w10:wrap anchorx="page"/>
              </v:shape>
            </w:pict>
          </mc:Fallback>
        </mc:AlternateContent>
      </w:r>
      <w:r w:rsidR="00372F18">
        <w:rPr>
          <w:rFonts w:ascii="Arial"/>
          <w:color w:val="4D4D4D"/>
          <w:position w:val="-2"/>
          <w:sz w:val="9"/>
        </w:rPr>
        <w:t>45</w:t>
      </w:r>
      <w:r w:rsidR="00372F18">
        <w:rPr>
          <w:rFonts w:ascii="Arial"/>
          <w:color w:val="4D4D4D"/>
          <w:position w:val="-2"/>
          <w:sz w:val="9"/>
        </w:rPr>
        <w:tab/>
      </w:r>
      <w:r w:rsidR="00372F18">
        <w:rPr>
          <w:rFonts w:ascii="Arial"/>
          <w:color w:val="4D4D4D"/>
          <w:sz w:val="9"/>
        </w:rPr>
        <w:t>45</w:t>
      </w:r>
    </w:p>
    <w:p w14:paraId="4D440CA3" w14:textId="6B680CC6" w:rsidR="0065693B" w:rsidRDefault="00B8797A">
      <w:pPr>
        <w:tabs>
          <w:tab w:val="left" w:pos="4862"/>
        </w:tabs>
        <w:spacing w:before="35"/>
        <w:ind w:left="632"/>
        <w:rPr>
          <w:rFonts w:ascii="Arial"/>
          <w:sz w:val="9"/>
        </w:rPr>
      </w:pPr>
      <w:r>
        <w:rPr>
          <w:noProof/>
        </w:rPr>
        <mc:AlternateContent>
          <mc:Choice Requires="wps">
            <w:drawing>
              <wp:anchor distT="0" distB="0" distL="114300" distR="114300" simplePos="0" relativeHeight="251772928" behindDoc="1" locked="0" layoutInCell="1" allowOverlap="1" wp14:anchorId="5F0E283C" wp14:editId="3DA7DA22">
                <wp:simplePos x="0" y="0"/>
                <wp:positionH relativeFrom="page">
                  <wp:posOffset>1539240</wp:posOffset>
                </wp:positionH>
                <wp:positionV relativeFrom="paragraph">
                  <wp:posOffset>76835</wp:posOffset>
                </wp:positionV>
                <wp:extent cx="9525" cy="0"/>
                <wp:effectExtent l="5715" t="10795" r="13335" b="8255"/>
                <wp:wrapNone/>
                <wp:docPr id="292"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A1FFF" id="Line 240" o:spid="_x0000_s1026" style="position:absolute;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05pt" to="121.9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" strokecolor="#333" strokeweight=".105mm">
                <w10:wrap anchorx="page"/>
              </v:line>
            </w:pict>
          </mc:Fallback>
        </mc:AlternateContent>
      </w:r>
      <w:r>
        <w:rPr>
          <w:noProof/>
        </w:rPr>
        <mc:AlternateContent>
          <mc:Choice Requires="wps">
            <w:drawing>
              <wp:anchor distT="0" distB="0" distL="114300" distR="114300" simplePos="0" relativeHeight="251660288" behindDoc="0" locked="0" layoutInCell="1" allowOverlap="1" wp14:anchorId="3D2A72BE" wp14:editId="7F12D919">
                <wp:simplePos x="0" y="0"/>
                <wp:positionH relativeFrom="page">
                  <wp:posOffset>4225290</wp:posOffset>
                </wp:positionH>
                <wp:positionV relativeFrom="paragraph">
                  <wp:posOffset>55245</wp:posOffset>
                </wp:positionV>
                <wp:extent cx="9525" cy="0"/>
                <wp:effectExtent l="5715" t="8255" r="13335" b="10795"/>
                <wp:wrapNone/>
                <wp:docPr id="291"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72AF0" id="Line 239"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35pt" to="333.4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bxH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" strokecolor="#333" strokeweight=".105mm">
                <w10:wrap anchorx="page"/>
              </v:line>
            </w:pict>
          </mc:Fallback>
        </mc:AlternateContent>
      </w:r>
      <w:r w:rsidR="00372F18">
        <w:rPr>
          <w:rFonts w:ascii="Arial"/>
          <w:color w:val="4D4D4D"/>
          <w:position w:val="-2"/>
          <w:sz w:val="9"/>
        </w:rPr>
        <w:t>40</w:t>
      </w:r>
      <w:r w:rsidR="00372F18">
        <w:rPr>
          <w:rFonts w:ascii="Arial"/>
          <w:color w:val="4D4D4D"/>
          <w:position w:val="-2"/>
          <w:sz w:val="9"/>
        </w:rPr>
        <w:tab/>
      </w:r>
      <w:r w:rsidR="00372F18">
        <w:rPr>
          <w:rFonts w:ascii="Arial"/>
          <w:color w:val="4D4D4D"/>
          <w:sz w:val="9"/>
        </w:rPr>
        <w:t>40</w:t>
      </w:r>
    </w:p>
    <w:p w14:paraId="46A59D36" w14:textId="6267DFA3"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1904" behindDoc="1" locked="0" layoutInCell="1" allowOverlap="1" wp14:anchorId="2080C0E9" wp14:editId="090D6853">
                <wp:simplePos x="0" y="0"/>
                <wp:positionH relativeFrom="page">
                  <wp:posOffset>1539240</wp:posOffset>
                </wp:positionH>
                <wp:positionV relativeFrom="paragraph">
                  <wp:posOffset>77470</wp:posOffset>
                </wp:positionV>
                <wp:extent cx="9525" cy="0"/>
                <wp:effectExtent l="5715" t="7620" r="13335" b="11430"/>
                <wp:wrapNone/>
                <wp:docPr id="290" name="Lin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F0338" id="Line 238" o:spid="_x0000_s1026" style="position:absolute;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NG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Al&#10;ETNG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59264" behindDoc="0" locked="0" layoutInCell="1" allowOverlap="1" wp14:anchorId="067574FA" wp14:editId="5A8AFC03">
                <wp:simplePos x="0" y="0"/>
                <wp:positionH relativeFrom="page">
                  <wp:posOffset>4225290</wp:posOffset>
                </wp:positionH>
                <wp:positionV relativeFrom="paragraph">
                  <wp:posOffset>55880</wp:posOffset>
                </wp:positionV>
                <wp:extent cx="9525" cy="0"/>
                <wp:effectExtent l="5715" t="5080" r="13335" b="13970"/>
                <wp:wrapNone/>
                <wp:docPr id="289"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16BA5" id="Line 237"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uld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" strokecolor="#333" strokeweight=".105mm">
                <w10:wrap anchorx="page"/>
              </v:line>
            </w:pict>
          </mc:Fallback>
        </mc:AlternateContent>
      </w:r>
      <w:r w:rsidR="00372F18">
        <w:rPr>
          <w:rFonts w:ascii="Arial"/>
          <w:color w:val="4D4D4D"/>
          <w:position w:val="-2"/>
          <w:sz w:val="9"/>
        </w:rPr>
        <w:t>35</w:t>
      </w:r>
      <w:r w:rsidR="00372F18">
        <w:rPr>
          <w:rFonts w:ascii="Arial"/>
          <w:color w:val="4D4D4D"/>
          <w:position w:val="-2"/>
          <w:sz w:val="9"/>
        </w:rPr>
        <w:tab/>
      </w:r>
      <w:r w:rsidR="00372F18">
        <w:rPr>
          <w:rFonts w:ascii="Arial"/>
          <w:color w:val="4D4D4D"/>
          <w:sz w:val="9"/>
        </w:rPr>
        <w:t>35</w:t>
      </w:r>
    </w:p>
    <w:p w14:paraId="5A8CEBD8" w14:textId="79A05876"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70880" behindDoc="1" locked="0" layoutInCell="1" allowOverlap="1" wp14:anchorId="6315557D" wp14:editId="45CD8CD3">
                <wp:simplePos x="0" y="0"/>
                <wp:positionH relativeFrom="page">
                  <wp:posOffset>1539240</wp:posOffset>
                </wp:positionH>
                <wp:positionV relativeFrom="paragraph">
                  <wp:posOffset>77470</wp:posOffset>
                </wp:positionV>
                <wp:extent cx="9525" cy="0"/>
                <wp:effectExtent l="5715" t="13335" r="13335" b="5715"/>
                <wp:wrapNone/>
                <wp:docPr id="288"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8A3D1B" id="Line 236" o:spid="_x0000_s1026" style="position:absolute;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Zc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DI&#10;OmZc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58240" behindDoc="0" locked="0" layoutInCell="1" allowOverlap="1" wp14:anchorId="447D7EDE" wp14:editId="1F6EE55C">
                <wp:simplePos x="0" y="0"/>
                <wp:positionH relativeFrom="page">
                  <wp:posOffset>4225290</wp:posOffset>
                </wp:positionH>
                <wp:positionV relativeFrom="paragraph">
                  <wp:posOffset>55880</wp:posOffset>
                </wp:positionV>
                <wp:extent cx="9525" cy="0"/>
                <wp:effectExtent l="5715" t="10795" r="13335" b="8255"/>
                <wp:wrapNone/>
                <wp:docPr id="287"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8FD82" id="Line 235"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l9a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" strokecolor="#333" strokeweight=".105mm">
                <w10:wrap anchorx="page"/>
              </v:line>
            </w:pict>
          </mc:Fallback>
        </mc:AlternateContent>
      </w:r>
      <w:r w:rsidR="00372F18">
        <w:rPr>
          <w:rFonts w:ascii="Arial"/>
          <w:color w:val="4D4D4D"/>
          <w:position w:val="-2"/>
          <w:sz w:val="9"/>
        </w:rPr>
        <w:t>30</w:t>
      </w:r>
      <w:r w:rsidR="00372F18">
        <w:rPr>
          <w:rFonts w:ascii="Arial"/>
          <w:color w:val="4D4D4D"/>
          <w:position w:val="-2"/>
          <w:sz w:val="9"/>
        </w:rPr>
        <w:tab/>
      </w:r>
      <w:r w:rsidR="00372F18">
        <w:rPr>
          <w:rFonts w:ascii="Arial"/>
          <w:color w:val="4D4D4D"/>
          <w:sz w:val="9"/>
        </w:rPr>
        <w:t>30</w:t>
      </w:r>
    </w:p>
    <w:p w14:paraId="6B40A564" w14:textId="710AE8BA"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69856" behindDoc="1" locked="0" layoutInCell="1" allowOverlap="1" wp14:anchorId="1D78D80D" wp14:editId="3DAEAC0B">
                <wp:simplePos x="0" y="0"/>
                <wp:positionH relativeFrom="page">
                  <wp:posOffset>1539240</wp:posOffset>
                </wp:positionH>
                <wp:positionV relativeFrom="paragraph">
                  <wp:posOffset>77470</wp:posOffset>
                </wp:positionV>
                <wp:extent cx="9525" cy="0"/>
                <wp:effectExtent l="5715" t="10160" r="13335" b="8890"/>
                <wp:wrapNone/>
                <wp:docPr id="286"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CB7BF" id="Line 234" o:spid="_x0000_s1026" style="position:absolute;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tBbFQ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" strokecolor="#333" strokeweight=".105mm">
                <w10:wrap anchorx="page"/>
              </v:line>
            </w:pict>
          </mc:Fallback>
        </mc:AlternateContent>
      </w:r>
      <w:r>
        <w:rPr>
          <w:noProof/>
        </w:rPr>
        <mc:AlternateContent>
          <mc:Choice Requires="wps">
            <w:drawing>
              <wp:anchor distT="0" distB="0" distL="114300" distR="114300" simplePos="0" relativeHeight="251657216" behindDoc="0" locked="0" layoutInCell="1" allowOverlap="1" wp14:anchorId="4005368D" wp14:editId="43F3CAD6">
                <wp:simplePos x="0" y="0"/>
                <wp:positionH relativeFrom="page">
                  <wp:posOffset>4225290</wp:posOffset>
                </wp:positionH>
                <wp:positionV relativeFrom="paragraph">
                  <wp:posOffset>55880</wp:posOffset>
                </wp:positionV>
                <wp:extent cx="9525" cy="0"/>
                <wp:effectExtent l="5715" t="7620" r="13335" b="11430"/>
                <wp:wrapNone/>
                <wp:docPr id="285"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516B9" id="Line 233"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XqFA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IGw&#10;Neo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25</w:t>
      </w:r>
      <w:r w:rsidR="00372F18">
        <w:rPr>
          <w:rFonts w:ascii="Arial"/>
          <w:color w:val="4D4D4D"/>
          <w:position w:val="-2"/>
          <w:sz w:val="9"/>
        </w:rPr>
        <w:tab/>
      </w:r>
      <w:r w:rsidR="00372F18">
        <w:rPr>
          <w:rFonts w:ascii="Arial"/>
          <w:color w:val="4D4D4D"/>
          <w:sz w:val="9"/>
        </w:rPr>
        <w:t>25</w:t>
      </w:r>
    </w:p>
    <w:p w14:paraId="2A15EB0F" w14:textId="720D1326" w:rsidR="0065693B" w:rsidRDefault="00B8797A">
      <w:pPr>
        <w:tabs>
          <w:tab w:val="left" w:pos="4862"/>
        </w:tabs>
        <w:spacing w:before="35"/>
        <w:ind w:left="632"/>
        <w:rPr>
          <w:rFonts w:ascii="Arial"/>
          <w:sz w:val="9"/>
        </w:rPr>
      </w:pPr>
      <w:r>
        <w:rPr>
          <w:noProof/>
        </w:rPr>
        <mc:AlternateContent>
          <mc:Choice Requires="wps">
            <w:drawing>
              <wp:anchor distT="0" distB="0" distL="114300" distR="114300" simplePos="0" relativeHeight="251768832" behindDoc="1" locked="0" layoutInCell="1" allowOverlap="1" wp14:anchorId="230A922C" wp14:editId="12D4354A">
                <wp:simplePos x="0" y="0"/>
                <wp:positionH relativeFrom="page">
                  <wp:posOffset>1539240</wp:posOffset>
                </wp:positionH>
                <wp:positionV relativeFrom="paragraph">
                  <wp:posOffset>76835</wp:posOffset>
                </wp:positionV>
                <wp:extent cx="9525" cy="0"/>
                <wp:effectExtent l="5715" t="5715" r="13335" b="13335"/>
                <wp:wrapNone/>
                <wp:docPr id="284"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FEE5" id="Line 232" o:spid="_x0000_s1026" style="position:absolute;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05pt" to="121.9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LrrFQ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56192" behindDoc="0" locked="0" layoutInCell="1" allowOverlap="1" wp14:anchorId="67965861" wp14:editId="41DF296C">
                <wp:simplePos x="0" y="0"/>
                <wp:positionH relativeFrom="page">
                  <wp:posOffset>4225290</wp:posOffset>
                </wp:positionH>
                <wp:positionV relativeFrom="paragraph">
                  <wp:posOffset>55245</wp:posOffset>
                </wp:positionV>
                <wp:extent cx="9525" cy="0"/>
                <wp:effectExtent l="5715" t="12700" r="13335" b="6350"/>
                <wp:wrapNone/>
                <wp:docPr id="283"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FA33C" id="Line 231"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35pt" to="333.4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" strokecolor="#333" strokeweight=".105mm">
                <w10:wrap anchorx="page"/>
              </v:line>
            </w:pict>
          </mc:Fallback>
        </mc:AlternateContent>
      </w:r>
      <w:r w:rsidR="00372F18">
        <w:rPr>
          <w:rFonts w:ascii="Arial"/>
          <w:color w:val="4D4D4D"/>
          <w:position w:val="-2"/>
          <w:sz w:val="9"/>
        </w:rPr>
        <w:t>20</w:t>
      </w:r>
      <w:r w:rsidR="00372F18">
        <w:rPr>
          <w:rFonts w:ascii="Arial"/>
          <w:color w:val="4D4D4D"/>
          <w:position w:val="-2"/>
          <w:sz w:val="9"/>
        </w:rPr>
        <w:tab/>
      </w:r>
      <w:r w:rsidR="00372F18">
        <w:rPr>
          <w:rFonts w:ascii="Arial"/>
          <w:color w:val="4D4D4D"/>
          <w:sz w:val="9"/>
        </w:rPr>
        <w:t>20</w:t>
      </w:r>
    </w:p>
    <w:p w14:paraId="25E7707F" w14:textId="6B9475D6"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67808" behindDoc="1" locked="0" layoutInCell="1" allowOverlap="1" wp14:anchorId="0DC97C80" wp14:editId="69F15D48">
                <wp:simplePos x="0" y="0"/>
                <wp:positionH relativeFrom="page">
                  <wp:posOffset>1539240</wp:posOffset>
                </wp:positionH>
                <wp:positionV relativeFrom="paragraph">
                  <wp:posOffset>77470</wp:posOffset>
                </wp:positionV>
                <wp:extent cx="9525" cy="0"/>
                <wp:effectExtent l="5715" t="11430" r="13335" b="7620"/>
                <wp:wrapNone/>
                <wp:docPr id="282" name="Lin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F1487" id="Line 230" o:spid="_x0000_s1026" style="position:absolute;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" strokecolor="#333" strokeweight=".105mm">
                <w10:wrap anchorx="page"/>
              </v:line>
            </w:pict>
          </mc:Fallback>
        </mc:AlternateContent>
      </w:r>
      <w:r>
        <w:rPr>
          <w:noProof/>
        </w:rPr>
        <mc:AlternateContent>
          <mc:Choice Requires="wps">
            <w:drawing>
              <wp:anchor distT="0" distB="0" distL="114300" distR="114300" simplePos="0" relativeHeight="251655168" behindDoc="0" locked="0" layoutInCell="1" allowOverlap="1" wp14:anchorId="05B9E643" wp14:editId="3C3F22AB">
                <wp:simplePos x="0" y="0"/>
                <wp:positionH relativeFrom="page">
                  <wp:posOffset>4225290</wp:posOffset>
                </wp:positionH>
                <wp:positionV relativeFrom="paragraph">
                  <wp:posOffset>55880</wp:posOffset>
                </wp:positionV>
                <wp:extent cx="9525" cy="0"/>
                <wp:effectExtent l="5715" t="8890" r="13335" b="10160"/>
                <wp:wrapNone/>
                <wp:docPr id="281"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FEDAF" id="Line 229"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Cng&#10;CWw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15</w:t>
      </w:r>
      <w:r w:rsidR="00372F18">
        <w:rPr>
          <w:rFonts w:ascii="Arial"/>
          <w:color w:val="4D4D4D"/>
          <w:position w:val="-2"/>
          <w:sz w:val="9"/>
        </w:rPr>
        <w:tab/>
      </w:r>
      <w:r w:rsidR="00372F18">
        <w:rPr>
          <w:rFonts w:ascii="Arial"/>
          <w:color w:val="4D4D4D"/>
          <w:sz w:val="9"/>
        </w:rPr>
        <w:t>15</w:t>
      </w:r>
    </w:p>
    <w:p w14:paraId="3AD38E01" w14:textId="1D9D358D" w:rsidR="0065693B" w:rsidRDefault="00B8797A">
      <w:pPr>
        <w:tabs>
          <w:tab w:val="left" w:pos="4862"/>
        </w:tabs>
        <w:spacing w:before="36"/>
        <w:ind w:left="632"/>
        <w:rPr>
          <w:rFonts w:ascii="Arial"/>
          <w:sz w:val="9"/>
        </w:rPr>
      </w:pPr>
      <w:r>
        <w:rPr>
          <w:noProof/>
        </w:rPr>
        <mc:AlternateContent>
          <mc:Choice Requires="wps">
            <w:drawing>
              <wp:anchor distT="0" distB="0" distL="114300" distR="114300" simplePos="0" relativeHeight="251766784" behindDoc="1" locked="0" layoutInCell="1" allowOverlap="1" wp14:anchorId="47C34ED0" wp14:editId="0201E43A">
                <wp:simplePos x="0" y="0"/>
                <wp:positionH relativeFrom="page">
                  <wp:posOffset>1539240</wp:posOffset>
                </wp:positionH>
                <wp:positionV relativeFrom="paragraph">
                  <wp:posOffset>77470</wp:posOffset>
                </wp:positionV>
                <wp:extent cx="9525" cy="0"/>
                <wp:effectExtent l="5715" t="8255" r="13335" b="10795"/>
                <wp:wrapNone/>
                <wp:docPr id="280" name="Lin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5E878D" id="Line 228" o:spid="_x0000_s1026" style="position:absolute;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" strokecolor="#333" strokeweight=".105mm">
                <w10:wrap anchorx="page"/>
              </v:line>
            </w:pict>
          </mc:Fallback>
        </mc:AlternateContent>
      </w:r>
      <w:r>
        <w:rPr>
          <w:noProof/>
        </w:rPr>
        <mc:AlternateContent>
          <mc:Choice Requires="wps">
            <w:drawing>
              <wp:anchor distT="0" distB="0" distL="114300" distR="114300" simplePos="0" relativeHeight="251654144" behindDoc="0" locked="0" layoutInCell="1" allowOverlap="1" wp14:anchorId="2AB35D6D" wp14:editId="3DB4BDDC">
                <wp:simplePos x="0" y="0"/>
                <wp:positionH relativeFrom="page">
                  <wp:posOffset>4225290</wp:posOffset>
                </wp:positionH>
                <wp:positionV relativeFrom="paragraph">
                  <wp:posOffset>55880</wp:posOffset>
                </wp:positionV>
                <wp:extent cx="9525" cy="0"/>
                <wp:effectExtent l="5715" t="5715" r="13335" b="13335"/>
                <wp:wrapNone/>
                <wp:docPr id="279" name="Lin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75A0D4" id="Line 227"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Ij8&#10;V5s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10</w:t>
      </w:r>
      <w:r w:rsidR="00372F18">
        <w:rPr>
          <w:rFonts w:ascii="Arial"/>
          <w:color w:val="4D4D4D"/>
          <w:position w:val="-2"/>
          <w:sz w:val="9"/>
        </w:rPr>
        <w:tab/>
      </w:r>
      <w:r w:rsidR="00372F18">
        <w:rPr>
          <w:rFonts w:ascii="Arial"/>
          <w:color w:val="4D4D4D"/>
          <w:sz w:val="9"/>
        </w:rPr>
        <w:t>10</w:t>
      </w:r>
    </w:p>
    <w:p w14:paraId="60FB9C58" w14:textId="02803FE8" w:rsidR="0065693B" w:rsidRDefault="00B8797A">
      <w:pPr>
        <w:tabs>
          <w:tab w:val="left" w:pos="4911"/>
        </w:tabs>
        <w:spacing w:before="36"/>
        <w:ind w:left="682"/>
        <w:rPr>
          <w:rFonts w:ascii="Arial"/>
          <w:sz w:val="9"/>
        </w:rPr>
      </w:pPr>
      <w:r>
        <w:rPr>
          <w:noProof/>
        </w:rPr>
        <mc:AlternateContent>
          <mc:Choice Requires="wps">
            <w:drawing>
              <wp:anchor distT="0" distB="0" distL="114300" distR="114300" simplePos="0" relativeHeight="251765760" behindDoc="1" locked="0" layoutInCell="1" allowOverlap="1" wp14:anchorId="3E13EC99" wp14:editId="12CDF6C3">
                <wp:simplePos x="0" y="0"/>
                <wp:positionH relativeFrom="page">
                  <wp:posOffset>1539240</wp:posOffset>
                </wp:positionH>
                <wp:positionV relativeFrom="paragraph">
                  <wp:posOffset>77470</wp:posOffset>
                </wp:positionV>
                <wp:extent cx="9525" cy="0"/>
                <wp:effectExtent l="5715" t="13970" r="13335" b="5080"/>
                <wp:wrapNone/>
                <wp:docPr id="278" name="Lin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6DBE2" id="Line 226" o:spid="_x0000_s1026" style="position:absolute;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53120" behindDoc="0" locked="0" layoutInCell="1" allowOverlap="1" wp14:anchorId="1D6886CC" wp14:editId="224FE2BD">
                <wp:simplePos x="0" y="0"/>
                <wp:positionH relativeFrom="page">
                  <wp:posOffset>4225290</wp:posOffset>
                </wp:positionH>
                <wp:positionV relativeFrom="paragraph">
                  <wp:posOffset>55880</wp:posOffset>
                </wp:positionV>
                <wp:extent cx="9525" cy="0"/>
                <wp:effectExtent l="5715" t="11430" r="13335" b="7620"/>
                <wp:wrapNone/>
                <wp:docPr id="277" name="Lin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0128E8" id="Line 225"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" strokecolor="#333" strokeweight=".105mm">
                <w10:wrap anchorx="page"/>
              </v:line>
            </w:pict>
          </mc:Fallback>
        </mc:AlternateContent>
      </w:r>
      <w:r w:rsidR="00372F18">
        <w:rPr>
          <w:rFonts w:ascii="Arial"/>
          <w:color w:val="4D4D4D"/>
          <w:position w:val="-2"/>
          <w:sz w:val="9"/>
        </w:rPr>
        <w:t>5</w:t>
      </w:r>
      <w:r w:rsidR="00372F18">
        <w:rPr>
          <w:rFonts w:ascii="Arial"/>
          <w:color w:val="4D4D4D"/>
          <w:position w:val="-2"/>
          <w:sz w:val="9"/>
        </w:rPr>
        <w:tab/>
      </w:r>
      <w:r w:rsidR="00372F18">
        <w:rPr>
          <w:rFonts w:ascii="Arial"/>
          <w:color w:val="4D4D4D"/>
          <w:sz w:val="9"/>
        </w:rPr>
        <w:t>5</w:t>
      </w:r>
    </w:p>
    <w:p w14:paraId="2FA9CFF6" w14:textId="13C4AE42" w:rsidR="0065693B" w:rsidRDefault="00B8797A">
      <w:pPr>
        <w:tabs>
          <w:tab w:val="left" w:pos="4911"/>
        </w:tabs>
        <w:spacing w:before="36"/>
        <w:ind w:left="682"/>
        <w:rPr>
          <w:rFonts w:ascii="Arial"/>
          <w:sz w:val="9"/>
        </w:rPr>
      </w:pPr>
      <w:r>
        <w:rPr>
          <w:noProof/>
        </w:rPr>
        <mc:AlternateContent>
          <mc:Choice Requires="wps">
            <w:drawing>
              <wp:anchor distT="0" distB="0" distL="0" distR="0" simplePos="0" relativeHeight="251598848" behindDoc="0" locked="0" layoutInCell="1" allowOverlap="1" wp14:anchorId="4E07F216" wp14:editId="695F9ADB">
                <wp:simplePos x="0" y="0"/>
                <wp:positionH relativeFrom="page">
                  <wp:posOffset>6414770</wp:posOffset>
                </wp:positionH>
                <wp:positionV relativeFrom="paragraph">
                  <wp:posOffset>135890</wp:posOffset>
                </wp:positionV>
                <wp:extent cx="0" cy="0"/>
                <wp:effectExtent l="13970" t="21590" r="5080" b="17145"/>
                <wp:wrapTopAndBottom/>
                <wp:docPr id="276" name="Lin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88A278" id="Line 224" o:spid="_x0000_s1026" style="position:absolute;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05.1pt,10.7pt" to="505.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" strokecolor="#333" strokeweight=".105mm">
                <w10:wrap type="topAndBottom" anchorx="page"/>
              </v:line>
            </w:pict>
          </mc:Fallback>
        </mc:AlternateContent>
      </w:r>
      <w:r>
        <w:rPr>
          <w:noProof/>
        </w:rPr>
        <mc:AlternateContent>
          <mc:Choice Requires="wps">
            <w:drawing>
              <wp:anchor distT="0" distB="0" distL="0" distR="0" simplePos="0" relativeHeight="251599872" behindDoc="0" locked="0" layoutInCell="1" allowOverlap="1" wp14:anchorId="21DF15C1" wp14:editId="67591BBC">
                <wp:simplePos x="0" y="0"/>
                <wp:positionH relativeFrom="page">
                  <wp:posOffset>1745615</wp:posOffset>
                </wp:positionH>
                <wp:positionV relativeFrom="paragraph">
                  <wp:posOffset>156845</wp:posOffset>
                </wp:positionV>
                <wp:extent cx="0" cy="0"/>
                <wp:effectExtent l="12065" t="23495" r="6985" b="14605"/>
                <wp:wrapTopAndBottom/>
                <wp:docPr id="275" name="Lin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67ED5" id="Line 223" o:spid="_x0000_s1026" style="position:absolute;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7.45pt,12.35pt" to="137.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" strokecolor="#333" strokeweight=".105mm">
                <w10:wrap type="topAndBottom" anchorx="page"/>
              </v:line>
            </w:pict>
          </mc:Fallback>
        </mc:AlternateContent>
      </w:r>
      <w:r>
        <w:rPr>
          <w:noProof/>
        </w:rPr>
        <mc:AlternateContent>
          <mc:Choice Requires="wps">
            <w:drawing>
              <wp:anchor distT="0" distB="0" distL="114300" distR="114300" simplePos="0" relativeHeight="251764736" behindDoc="1" locked="0" layoutInCell="1" allowOverlap="1" wp14:anchorId="065245D6" wp14:editId="3431FA07">
                <wp:simplePos x="0" y="0"/>
                <wp:positionH relativeFrom="page">
                  <wp:posOffset>1539240</wp:posOffset>
                </wp:positionH>
                <wp:positionV relativeFrom="paragraph">
                  <wp:posOffset>77470</wp:posOffset>
                </wp:positionV>
                <wp:extent cx="9525" cy="0"/>
                <wp:effectExtent l="5715" t="10795" r="13335" b="8255"/>
                <wp:wrapNone/>
                <wp:docPr id="274" name="Lin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49803D" id="Line 222" o:spid="_x0000_s1026" style="position:absolute;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2pt,6.1pt" to="121.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" strokecolor="#333" strokeweight=".105mm">
                <w10:wrap anchorx="page"/>
              </v:line>
            </w:pict>
          </mc:Fallback>
        </mc:AlternateContent>
      </w:r>
      <w:r>
        <w:rPr>
          <w:noProof/>
        </w:rPr>
        <mc:AlternateContent>
          <mc:Choice Requires="wps">
            <w:drawing>
              <wp:anchor distT="0" distB="0" distL="114300" distR="114300" simplePos="0" relativeHeight="251644928" behindDoc="0" locked="0" layoutInCell="1" allowOverlap="1" wp14:anchorId="1D4DE97A" wp14:editId="32DEF413">
                <wp:simplePos x="0" y="0"/>
                <wp:positionH relativeFrom="page">
                  <wp:posOffset>2073275</wp:posOffset>
                </wp:positionH>
                <wp:positionV relativeFrom="paragraph">
                  <wp:posOffset>156845</wp:posOffset>
                </wp:positionV>
                <wp:extent cx="0" cy="0"/>
                <wp:effectExtent l="6350" t="23495" r="12700" b="14605"/>
                <wp:wrapNone/>
                <wp:docPr id="273" name="Lin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DB4D1" id="Line 221"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25pt,12.35pt" to="163.2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" strokecolor="#333" strokeweight=".105mm">
                <w10:wrap anchorx="page"/>
              </v:line>
            </w:pict>
          </mc:Fallback>
        </mc:AlternateContent>
      </w:r>
      <w:r>
        <w:rPr>
          <w:noProof/>
        </w:rPr>
        <mc:AlternateContent>
          <mc:Choice Requires="wps">
            <w:drawing>
              <wp:anchor distT="0" distB="0" distL="114300" distR="114300" simplePos="0" relativeHeight="251645952" behindDoc="0" locked="0" layoutInCell="1" allowOverlap="1" wp14:anchorId="5102B2C7" wp14:editId="4DCF774B">
                <wp:simplePos x="0" y="0"/>
                <wp:positionH relativeFrom="page">
                  <wp:posOffset>2400935</wp:posOffset>
                </wp:positionH>
                <wp:positionV relativeFrom="paragraph">
                  <wp:posOffset>156845</wp:posOffset>
                </wp:positionV>
                <wp:extent cx="0" cy="0"/>
                <wp:effectExtent l="10160" t="23495" r="8890" b="14605"/>
                <wp:wrapNone/>
                <wp:docPr id="272" name="Lin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A97DC" id="Line 220"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9.05pt,12.35pt" to="189.0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" strokecolor="#333" strokeweight=".105mm">
                <w10:wrap anchorx="page"/>
              </v:line>
            </w:pict>
          </mc:Fallback>
        </mc:AlternateContent>
      </w:r>
      <w:r>
        <w:rPr>
          <w:noProof/>
        </w:rPr>
        <mc:AlternateContent>
          <mc:Choice Requires="wps">
            <w:drawing>
              <wp:anchor distT="0" distB="0" distL="114300" distR="114300" simplePos="0" relativeHeight="251646976" behindDoc="0" locked="0" layoutInCell="1" allowOverlap="1" wp14:anchorId="6F9164BE" wp14:editId="14383802">
                <wp:simplePos x="0" y="0"/>
                <wp:positionH relativeFrom="page">
                  <wp:posOffset>2728595</wp:posOffset>
                </wp:positionH>
                <wp:positionV relativeFrom="paragraph">
                  <wp:posOffset>156845</wp:posOffset>
                </wp:positionV>
                <wp:extent cx="0" cy="0"/>
                <wp:effectExtent l="13970" t="23495" r="5080" b="14605"/>
                <wp:wrapNone/>
                <wp:docPr id="271" name="Lin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99DCF3" id="Line 219"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4.85pt,12.35pt" to="214.8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" strokecolor="#333" strokeweight=".105mm">
                <w10:wrap anchorx="page"/>
              </v:line>
            </w:pict>
          </mc:Fallback>
        </mc:AlternateContent>
      </w:r>
      <w:r>
        <w:rPr>
          <w:noProof/>
        </w:rPr>
        <mc:AlternateContent>
          <mc:Choice Requires="wps">
            <w:drawing>
              <wp:anchor distT="0" distB="0" distL="114300" distR="114300" simplePos="0" relativeHeight="251648000" behindDoc="0" locked="0" layoutInCell="1" allowOverlap="1" wp14:anchorId="37D2AECE" wp14:editId="29C04CDD">
                <wp:simplePos x="0" y="0"/>
                <wp:positionH relativeFrom="page">
                  <wp:posOffset>3056255</wp:posOffset>
                </wp:positionH>
                <wp:positionV relativeFrom="paragraph">
                  <wp:posOffset>156845</wp:posOffset>
                </wp:positionV>
                <wp:extent cx="0" cy="0"/>
                <wp:effectExtent l="8255" t="23495" r="10795" b="14605"/>
                <wp:wrapNone/>
                <wp:docPr id="270" name="Lin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29AEE" id="Line 218"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0.65pt,12.35pt" to="240.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49024" behindDoc="0" locked="0" layoutInCell="1" allowOverlap="1" wp14:anchorId="2888F053" wp14:editId="535B662F">
                <wp:simplePos x="0" y="0"/>
                <wp:positionH relativeFrom="page">
                  <wp:posOffset>3383915</wp:posOffset>
                </wp:positionH>
                <wp:positionV relativeFrom="paragraph">
                  <wp:posOffset>156845</wp:posOffset>
                </wp:positionV>
                <wp:extent cx="0" cy="0"/>
                <wp:effectExtent l="12065" t="23495" r="6985" b="14605"/>
                <wp:wrapNone/>
                <wp:docPr id="269" name="Lin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61CD1" id="Line 217" o:spid="_x0000_s1026" style="position:absolute;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6.45pt,12.35pt" to="266.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" strokecolor="#333" strokeweight=".105mm">
                <w10:wrap anchorx="page"/>
              </v:line>
            </w:pict>
          </mc:Fallback>
        </mc:AlternateContent>
      </w:r>
      <w:r>
        <w:rPr>
          <w:noProof/>
        </w:rPr>
        <mc:AlternateContent>
          <mc:Choice Requires="wps">
            <w:drawing>
              <wp:anchor distT="0" distB="0" distL="114300" distR="114300" simplePos="0" relativeHeight="251650048" behindDoc="0" locked="0" layoutInCell="1" allowOverlap="1" wp14:anchorId="287871AD" wp14:editId="7D784156">
                <wp:simplePos x="0" y="0"/>
                <wp:positionH relativeFrom="page">
                  <wp:posOffset>3711575</wp:posOffset>
                </wp:positionH>
                <wp:positionV relativeFrom="paragraph">
                  <wp:posOffset>156845</wp:posOffset>
                </wp:positionV>
                <wp:extent cx="0" cy="0"/>
                <wp:effectExtent l="6350" t="23495" r="12700" b="14605"/>
                <wp:wrapNone/>
                <wp:docPr id="268" name="Lin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3EE8A" id="Line 216"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2.25pt,12.35pt" to="292.2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52096" behindDoc="0" locked="0" layoutInCell="1" allowOverlap="1" wp14:anchorId="2FADC54D" wp14:editId="5A5FACC6">
                <wp:simplePos x="0" y="0"/>
                <wp:positionH relativeFrom="page">
                  <wp:posOffset>4225290</wp:posOffset>
                </wp:positionH>
                <wp:positionV relativeFrom="paragraph">
                  <wp:posOffset>55880</wp:posOffset>
                </wp:positionV>
                <wp:extent cx="9525" cy="0"/>
                <wp:effectExtent l="5715" t="8255" r="13335" b="10795"/>
                <wp:wrapNone/>
                <wp:docPr id="267"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DD529" id="Line 215"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7pt,4.4pt" to="333.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rCFQ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" strokecolor="#333" strokeweight=".105mm">
                <w10:wrap anchorx="page"/>
              </v:line>
            </w:pict>
          </mc:Fallback>
        </mc:AlternateContent>
      </w:r>
      <w:r>
        <w:rPr>
          <w:noProof/>
        </w:rPr>
        <mc:AlternateContent>
          <mc:Choice Requires="wps">
            <w:drawing>
              <wp:anchor distT="0" distB="0" distL="114300" distR="114300" simplePos="0" relativeHeight="251666432" behindDoc="0" locked="0" layoutInCell="1" allowOverlap="1" wp14:anchorId="3876F171" wp14:editId="1FCF967B">
                <wp:simplePos x="0" y="0"/>
                <wp:positionH relativeFrom="page">
                  <wp:posOffset>4432935</wp:posOffset>
                </wp:positionH>
                <wp:positionV relativeFrom="paragraph">
                  <wp:posOffset>135890</wp:posOffset>
                </wp:positionV>
                <wp:extent cx="0" cy="0"/>
                <wp:effectExtent l="13335" t="21590" r="5715" b="17145"/>
                <wp:wrapNone/>
                <wp:docPr id="266"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B7A43C" id="Line 214"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9.05pt,10.7pt" to="349.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" strokecolor="#333" strokeweight=".105mm">
                <w10:wrap anchorx="page"/>
              </v:line>
            </w:pict>
          </mc:Fallback>
        </mc:AlternateContent>
      </w:r>
      <w:r>
        <w:rPr>
          <w:noProof/>
        </w:rPr>
        <mc:AlternateContent>
          <mc:Choice Requires="wps">
            <w:drawing>
              <wp:anchor distT="0" distB="0" distL="114300" distR="114300" simplePos="0" relativeHeight="251667456" behindDoc="0" locked="0" layoutInCell="1" allowOverlap="1" wp14:anchorId="4619470E" wp14:editId="2DB4D6AB">
                <wp:simplePos x="0" y="0"/>
                <wp:positionH relativeFrom="page">
                  <wp:posOffset>4763135</wp:posOffset>
                </wp:positionH>
                <wp:positionV relativeFrom="paragraph">
                  <wp:posOffset>135890</wp:posOffset>
                </wp:positionV>
                <wp:extent cx="0" cy="0"/>
                <wp:effectExtent l="10160" t="21590" r="8890" b="17145"/>
                <wp:wrapNone/>
                <wp:docPr id="265"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EBDCD" id="Line 213"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5.05pt,10.7pt" to="375.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68480" behindDoc="0" locked="0" layoutInCell="1" allowOverlap="1" wp14:anchorId="52C7B71B" wp14:editId="644F5E99">
                <wp:simplePos x="0" y="0"/>
                <wp:positionH relativeFrom="page">
                  <wp:posOffset>5093335</wp:posOffset>
                </wp:positionH>
                <wp:positionV relativeFrom="paragraph">
                  <wp:posOffset>135890</wp:posOffset>
                </wp:positionV>
                <wp:extent cx="0" cy="0"/>
                <wp:effectExtent l="6985" t="21590" r="12065" b="17145"/>
                <wp:wrapNone/>
                <wp:docPr id="264"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8DBB0" id="Line 212"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1.05pt,10.7pt" to="401.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69504" behindDoc="0" locked="0" layoutInCell="1" allowOverlap="1" wp14:anchorId="52C86A8A" wp14:editId="324A7EAA">
                <wp:simplePos x="0" y="0"/>
                <wp:positionH relativeFrom="page">
                  <wp:posOffset>5423535</wp:posOffset>
                </wp:positionH>
                <wp:positionV relativeFrom="paragraph">
                  <wp:posOffset>135890</wp:posOffset>
                </wp:positionV>
                <wp:extent cx="0" cy="0"/>
                <wp:effectExtent l="13335" t="21590" r="5715" b="17145"/>
                <wp:wrapNone/>
                <wp:docPr id="263"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4CA6A" id="Line 211"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7.05pt,10.7pt" to="427.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" strokecolor="#333" strokeweight=".105mm">
                <w10:wrap anchorx="page"/>
              </v:line>
            </w:pict>
          </mc:Fallback>
        </mc:AlternateContent>
      </w:r>
      <w:r>
        <w:rPr>
          <w:noProof/>
        </w:rPr>
        <mc:AlternateContent>
          <mc:Choice Requires="wps">
            <w:drawing>
              <wp:anchor distT="0" distB="0" distL="114300" distR="114300" simplePos="0" relativeHeight="251670528" behindDoc="0" locked="0" layoutInCell="1" allowOverlap="1" wp14:anchorId="6DAC00E7" wp14:editId="33E4CAA9">
                <wp:simplePos x="0" y="0"/>
                <wp:positionH relativeFrom="page">
                  <wp:posOffset>5754370</wp:posOffset>
                </wp:positionH>
                <wp:positionV relativeFrom="paragraph">
                  <wp:posOffset>135890</wp:posOffset>
                </wp:positionV>
                <wp:extent cx="0" cy="0"/>
                <wp:effectExtent l="10795" t="21590" r="8255" b="17145"/>
                <wp:wrapNone/>
                <wp:docPr id="262"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5751C" id="Line 210"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3.1pt,10.7pt" to="453.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71552" behindDoc="0" locked="0" layoutInCell="1" allowOverlap="1" wp14:anchorId="7AAB96C6" wp14:editId="44CDE78F">
                <wp:simplePos x="0" y="0"/>
                <wp:positionH relativeFrom="page">
                  <wp:posOffset>6084570</wp:posOffset>
                </wp:positionH>
                <wp:positionV relativeFrom="paragraph">
                  <wp:posOffset>135890</wp:posOffset>
                </wp:positionV>
                <wp:extent cx="0" cy="0"/>
                <wp:effectExtent l="7620" t="21590" r="11430" b="17145"/>
                <wp:wrapNone/>
                <wp:docPr id="261"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78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08F27" id="Line 209"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9.1pt,10.7pt" to="479.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" strokecolor="#333" strokeweight=".105mm">
                <w10:wrap anchorx="page"/>
              </v:line>
            </w:pict>
          </mc:Fallback>
        </mc:AlternateContent>
      </w:r>
      <w:r>
        <w:rPr>
          <w:noProof/>
        </w:rPr>
        <mc:AlternateContent>
          <mc:Choice Requires="wps">
            <w:drawing>
              <wp:anchor distT="0" distB="0" distL="114300" distR="114300" simplePos="0" relativeHeight="251675648" behindDoc="0" locked="0" layoutInCell="1" allowOverlap="1" wp14:anchorId="23C429AF" wp14:editId="115FC3B0">
                <wp:simplePos x="0" y="0"/>
                <wp:positionH relativeFrom="page">
                  <wp:posOffset>2211705</wp:posOffset>
                </wp:positionH>
                <wp:positionV relativeFrom="paragraph">
                  <wp:posOffset>227330</wp:posOffset>
                </wp:positionV>
                <wp:extent cx="204470" cy="57150"/>
                <wp:effectExtent l="0" t="55880" r="0" b="58420"/>
                <wp:wrapNone/>
                <wp:docPr id="260" name="WordArt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78B61FF" w14:textId="77777777" w:rsidR="00B8797A" w:rsidRDefault="00B8797A" w:rsidP="00B8797A">
                            <w:pPr>
                              <w:pStyle w:val="NormalWeb"/>
                              <w:spacing w:before="0" w:beforeAutospacing="0" w:after="0" w:afterAutospacing="0"/>
                              <w:jc w:val="center"/>
                            </w:pPr>
                            <w:r>
                              <w:rPr>
                                <w:rFonts w:ascii="&amp;quot" w:hAnsi="&amp;quot"/>
                                <w:color w:val="4D4D4D"/>
                                <w:sz w:val="8"/>
                                <w:szCs w:val="8"/>
                              </w:rPr>
                              <w:t>5’ UTRs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3C429AF" id="WordArt 208" o:spid="_x0000_s2083" type="#_x0000_t202" style="position:absolute;left:0;text-align:left;margin-left:174.15pt;margin-top:17.9pt;width:16.1pt;height:4.5pt;rotation:-45;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" filled="f" stroked="f">
                <v:stroke joinstyle="round"/>
                <o:lock v:ext="edit" shapetype="t"/>
                <v:textbox style="mso-fit-shape-to-text:t">
                  <w:txbxContent>
                    <w:p w14:paraId="578B61FF" w14:textId="77777777" w:rsidR="00B8797A" w:rsidRDefault="00B8797A" w:rsidP="00B8797A">
                      <w:pPr>
                        <w:pStyle w:val="NormalWeb"/>
                        <w:spacing w:before="0" w:beforeAutospacing="0" w:after="0" w:afterAutospacing="0"/>
                        <w:jc w:val="center"/>
                      </w:pPr>
                      <w:r>
                        <w:rPr>
                          <w:rFonts w:ascii="&amp;quot" w:hAnsi="&amp;quot"/>
                          <w:color w:val="4D4D4D"/>
                          <w:sz w:val="8"/>
                          <w:szCs w:val="8"/>
                        </w:rPr>
                        <w:t>5’ UTRs</w:t>
                      </w:r>
                    </w:p>
                  </w:txbxContent>
                </v:textbox>
                <w10:wrap anchorx="page"/>
              </v:shape>
            </w:pict>
          </mc:Fallback>
        </mc:AlternateContent>
      </w:r>
      <w:r>
        <w:rPr>
          <w:noProof/>
        </w:rPr>
        <mc:AlternateContent>
          <mc:Choice Requires="wps">
            <w:drawing>
              <wp:anchor distT="0" distB="0" distL="114300" distR="114300" simplePos="0" relativeHeight="251676672" behindDoc="0" locked="0" layoutInCell="1" allowOverlap="1" wp14:anchorId="377FECE0" wp14:editId="3F366F34">
                <wp:simplePos x="0" y="0"/>
                <wp:positionH relativeFrom="page">
                  <wp:posOffset>2554605</wp:posOffset>
                </wp:positionH>
                <wp:positionV relativeFrom="paragraph">
                  <wp:posOffset>227330</wp:posOffset>
                </wp:positionV>
                <wp:extent cx="204470" cy="57150"/>
                <wp:effectExtent l="0" t="55880" r="0" b="58420"/>
                <wp:wrapNone/>
                <wp:docPr id="259" name="WordArt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78C946F" w14:textId="77777777" w:rsidR="00B8797A" w:rsidRDefault="00B8797A" w:rsidP="00B8797A">
                            <w:pPr>
                              <w:pStyle w:val="NormalWeb"/>
                              <w:spacing w:before="0" w:beforeAutospacing="0" w:after="0" w:afterAutospacing="0"/>
                              <w:jc w:val="center"/>
                            </w:pPr>
                            <w:r>
                              <w:rPr>
                                <w:rFonts w:ascii="&amp;quot" w:hAnsi="&amp;quot"/>
                                <w:color w:val="4D4D4D"/>
                                <w:sz w:val="8"/>
                                <w:szCs w:val="8"/>
                              </w:rPr>
                              <w:t>3’ UTRs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77FECE0" id="WordArt 207" o:spid="_x0000_s2084" type="#_x0000_t202" style="position:absolute;left:0;text-align:left;margin-left:201.15pt;margin-top:17.9pt;width:16.1pt;height:4.5pt;rotation:-45;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" filled="f" stroked="f">
                <v:stroke joinstyle="round"/>
                <o:lock v:ext="edit" shapetype="t"/>
                <v:textbox style="mso-fit-shape-to-text:t">
                  <w:txbxContent>
                    <w:p w14:paraId="378C946F" w14:textId="77777777" w:rsidR="00B8797A" w:rsidRDefault="00B8797A" w:rsidP="00B8797A">
                      <w:pPr>
                        <w:pStyle w:val="NormalWeb"/>
                        <w:spacing w:before="0" w:beforeAutospacing="0" w:after="0" w:afterAutospacing="0"/>
                        <w:jc w:val="center"/>
                      </w:pPr>
                      <w:r>
                        <w:rPr>
                          <w:rFonts w:ascii="&amp;quot" w:hAnsi="&amp;quot"/>
                          <w:color w:val="4D4D4D"/>
                          <w:sz w:val="8"/>
                          <w:szCs w:val="8"/>
                        </w:rPr>
                        <w:t>3’ UTRs</w:t>
                      </w:r>
                    </w:p>
                  </w:txbxContent>
                </v:textbox>
                <w10:wrap anchorx="page"/>
              </v:shape>
            </w:pict>
          </mc:Fallback>
        </mc:AlternateContent>
      </w:r>
      <w:r>
        <w:rPr>
          <w:noProof/>
        </w:rPr>
        <mc:AlternateContent>
          <mc:Choice Requires="wps">
            <w:drawing>
              <wp:anchor distT="0" distB="0" distL="114300" distR="114300" simplePos="0" relativeHeight="251677696" behindDoc="0" locked="0" layoutInCell="1" allowOverlap="1" wp14:anchorId="41AF2019" wp14:editId="51EDFC58">
                <wp:simplePos x="0" y="0"/>
                <wp:positionH relativeFrom="page">
                  <wp:posOffset>2931160</wp:posOffset>
                </wp:positionH>
                <wp:positionV relativeFrom="paragraph">
                  <wp:posOffset>218440</wp:posOffset>
                </wp:positionV>
                <wp:extent cx="157480" cy="57150"/>
                <wp:effectExtent l="0" t="37465" r="0" b="38735"/>
                <wp:wrapNone/>
                <wp:docPr id="258" name="WordArt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5748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E2927BD" w14:textId="77777777" w:rsidR="00B8797A" w:rsidRDefault="00B8797A" w:rsidP="00B8797A">
                            <w:pPr>
                              <w:pStyle w:val="NormalWeb"/>
                              <w:spacing w:before="0" w:beforeAutospacing="0" w:after="0" w:afterAutospacing="0"/>
                              <w:jc w:val="center"/>
                            </w:pPr>
                            <w:r>
                              <w:rPr>
                                <w:rFonts w:ascii="&amp;quot" w:hAnsi="&amp;quot"/>
                                <w:color w:val="4D4D4D"/>
                                <w:sz w:val="8"/>
                                <w:szCs w:val="8"/>
                              </w:rPr>
                              <w:t>Exons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1AF2019" id="WordArt 206" o:spid="_x0000_s2085" type="#_x0000_t202" style="position:absolute;left:0;text-align:left;margin-left:230.8pt;margin-top:17.2pt;width:12.4pt;height:4.5pt;rotation:-45;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" filled="f" stroked="f">
                <v:stroke joinstyle="round"/>
                <o:lock v:ext="edit" shapetype="t"/>
                <v:textbox style="mso-fit-shape-to-text:t">
                  <w:txbxContent>
                    <w:p w14:paraId="0E2927BD" w14:textId="77777777" w:rsidR="00B8797A" w:rsidRDefault="00B8797A" w:rsidP="00B8797A">
                      <w:pPr>
                        <w:pStyle w:val="NormalWeb"/>
                        <w:spacing w:before="0" w:beforeAutospacing="0" w:after="0" w:afterAutospacing="0"/>
                        <w:jc w:val="center"/>
                      </w:pPr>
                      <w:r>
                        <w:rPr>
                          <w:rFonts w:ascii="&amp;quot" w:hAnsi="&amp;quot"/>
                          <w:color w:val="4D4D4D"/>
                          <w:sz w:val="8"/>
                          <w:szCs w:val="8"/>
                        </w:rPr>
                        <w:t>Exons</w:t>
                      </w:r>
                    </w:p>
                  </w:txbxContent>
                </v:textbox>
                <w10:wrap anchorx="page"/>
              </v:shape>
            </w:pict>
          </mc:Fallback>
        </mc:AlternateContent>
      </w:r>
      <w:r>
        <w:rPr>
          <w:noProof/>
        </w:rPr>
        <mc:AlternateContent>
          <mc:Choice Requires="wps">
            <w:drawing>
              <wp:anchor distT="0" distB="0" distL="114300" distR="114300" simplePos="0" relativeHeight="251678720" behindDoc="0" locked="0" layoutInCell="1" allowOverlap="1" wp14:anchorId="766F26EF" wp14:editId="1BA56147">
                <wp:simplePos x="0" y="0"/>
                <wp:positionH relativeFrom="page">
                  <wp:posOffset>3248660</wp:posOffset>
                </wp:positionH>
                <wp:positionV relativeFrom="paragraph">
                  <wp:posOffset>224155</wp:posOffset>
                </wp:positionV>
                <wp:extent cx="173355" cy="57150"/>
                <wp:effectExtent l="0" t="43180" r="0" b="42545"/>
                <wp:wrapNone/>
                <wp:docPr id="257" name="WordArt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7335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347E061" w14:textId="77777777" w:rsidR="00B8797A" w:rsidRDefault="00B8797A" w:rsidP="00B8797A">
                            <w:pPr>
                              <w:pStyle w:val="NormalWeb"/>
                              <w:spacing w:before="0" w:beforeAutospacing="0" w:after="0" w:afterAutospacing="0"/>
                              <w:jc w:val="center"/>
                            </w:pPr>
                            <w:r>
                              <w:rPr>
                                <w:rFonts w:ascii="&amp;quot" w:hAnsi="&amp;quot"/>
                                <w:color w:val="4D4D4D"/>
                                <w:sz w:val="8"/>
                                <w:szCs w:val="8"/>
                              </w:rPr>
                              <w:t>Introns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66F26EF" id="WordArt 205" o:spid="_x0000_s2086" type="#_x0000_t202" style="position:absolute;left:0;text-align:left;margin-left:255.8pt;margin-top:17.65pt;width:13.65pt;height:4.5pt;rotation:-45;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" filled="f" stroked="f">
                <v:stroke joinstyle="round"/>
                <o:lock v:ext="edit" shapetype="t"/>
                <v:textbox style="mso-fit-shape-to-text:t">
                  <w:txbxContent>
                    <w:p w14:paraId="4347E061" w14:textId="77777777" w:rsidR="00B8797A" w:rsidRDefault="00B8797A" w:rsidP="00B8797A">
                      <w:pPr>
                        <w:pStyle w:val="NormalWeb"/>
                        <w:spacing w:before="0" w:beforeAutospacing="0" w:after="0" w:afterAutospacing="0"/>
                        <w:jc w:val="center"/>
                      </w:pPr>
                      <w:r>
                        <w:rPr>
                          <w:rFonts w:ascii="&amp;quot" w:hAnsi="&amp;quot"/>
                          <w:color w:val="4D4D4D"/>
                          <w:sz w:val="8"/>
                          <w:szCs w:val="8"/>
                        </w:rPr>
                        <w:t>Introns</w:t>
                      </w:r>
                    </w:p>
                  </w:txbxContent>
                </v:textbox>
                <w10:wrap anchorx="page"/>
              </v:shape>
            </w:pict>
          </mc:Fallback>
        </mc:AlternateContent>
      </w:r>
      <w:r>
        <w:rPr>
          <w:noProof/>
        </w:rPr>
        <mc:AlternateContent>
          <mc:Choice Requires="wps">
            <w:drawing>
              <wp:anchor distT="0" distB="0" distL="114300" distR="114300" simplePos="0" relativeHeight="251681792" behindDoc="0" locked="0" layoutInCell="1" allowOverlap="1" wp14:anchorId="2135A672" wp14:editId="48E91744">
                <wp:simplePos x="0" y="0"/>
                <wp:positionH relativeFrom="page">
                  <wp:posOffset>4225925</wp:posOffset>
                </wp:positionH>
                <wp:positionV relativeFrom="paragraph">
                  <wp:posOffset>227330</wp:posOffset>
                </wp:positionV>
                <wp:extent cx="260985" cy="57150"/>
                <wp:effectExtent l="0" t="74930" r="0" b="77470"/>
                <wp:wrapNone/>
                <wp:docPr id="256" name="WordArt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609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71BABDF" w14:textId="77777777" w:rsidR="00B8797A" w:rsidRDefault="00B8797A" w:rsidP="00B8797A">
                            <w:pPr>
                              <w:pStyle w:val="NormalWeb"/>
                              <w:spacing w:before="0" w:beforeAutospacing="0" w:after="0" w:afterAutospacing="0"/>
                              <w:jc w:val="center"/>
                            </w:pPr>
                            <w:r>
                              <w:rPr>
                                <w:rFonts w:ascii="&amp;quot" w:hAnsi="&amp;quot"/>
                                <w:color w:val="4D4D4D"/>
                                <w:sz w:val="8"/>
                                <w:szCs w:val="8"/>
                              </w:rPr>
                              <w:t>Promoters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135A672" id="WordArt 204" o:spid="_x0000_s2087" type="#_x0000_t202" style="position:absolute;left:0;text-align:left;margin-left:332.75pt;margin-top:17.9pt;width:20.55pt;height:4.5pt;rotation:-45;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" filled="f" stroked="f">
                <v:stroke joinstyle="round"/>
                <o:lock v:ext="edit" shapetype="t"/>
                <v:textbox style="mso-fit-shape-to-text:t">
                  <w:txbxContent>
                    <w:p w14:paraId="671BABDF" w14:textId="77777777" w:rsidR="00B8797A" w:rsidRDefault="00B8797A" w:rsidP="00B8797A">
                      <w:pPr>
                        <w:pStyle w:val="NormalWeb"/>
                        <w:spacing w:before="0" w:beforeAutospacing="0" w:after="0" w:afterAutospacing="0"/>
                        <w:jc w:val="center"/>
                      </w:pPr>
                      <w:r>
                        <w:rPr>
                          <w:rFonts w:ascii="&amp;quot" w:hAnsi="&amp;quot"/>
                          <w:color w:val="4D4D4D"/>
                          <w:sz w:val="8"/>
                          <w:szCs w:val="8"/>
                        </w:rPr>
                        <w:t>Promoters</w:t>
                      </w:r>
                    </w:p>
                  </w:txbxContent>
                </v:textbox>
                <w10:wrap anchorx="page"/>
              </v:shape>
            </w:pict>
          </mc:Fallback>
        </mc:AlternateContent>
      </w:r>
      <w:r>
        <w:rPr>
          <w:noProof/>
        </w:rPr>
        <mc:AlternateContent>
          <mc:Choice Requires="wps">
            <w:drawing>
              <wp:anchor distT="0" distB="0" distL="114300" distR="114300" simplePos="0" relativeHeight="251683840" behindDoc="0" locked="0" layoutInCell="1" allowOverlap="1" wp14:anchorId="223F3490" wp14:editId="10C95C30">
                <wp:simplePos x="0" y="0"/>
                <wp:positionH relativeFrom="page">
                  <wp:posOffset>4915535</wp:posOffset>
                </wp:positionH>
                <wp:positionV relativeFrom="paragraph">
                  <wp:posOffset>200025</wp:posOffset>
                </wp:positionV>
                <wp:extent cx="204470" cy="57150"/>
                <wp:effectExtent l="0" t="47625" r="0" b="57150"/>
                <wp:wrapNone/>
                <wp:docPr id="255" name="WordArt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93D30EE" w14:textId="77777777" w:rsidR="00B8797A" w:rsidRDefault="00B8797A" w:rsidP="00B8797A">
                            <w:pPr>
                              <w:pStyle w:val="NormalWeb"/>
                              <w:spacing w:before="0" w:beforeAutospacing="0" w:after="0" w:afterAutospacing="0"/>
                              <w:jc w:val="center"/>
                            </w:pPr>
                            <w:r>
                              <w:rPr>
                                <w:rFonts w:ascii="&amp;quot" w:hAnsi="&amp;quot"/>
                                <w:color w:val="4D4D4D"/>
                                <w:sz w:val="8"/>
                                <w:szCs w:val="8"/>
                              </w:rPr>
                              <w:t>5’ UTRs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23F3490" id="WordArt 203" o:spid="_x0000_s2088" type="#_x0000_t202" style="position:absolute;left:0;text-align:left;margin-left:387.05pt;margin-top:15.75pt;width:16.1pt;height:4.5pt;rotation:-45;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" filled="f" stroked="f">
                <v:stroke joinstyle="round"/>
                <o:lock v:ext="edit" shapetype="t"/>
                <v:textbox style="mso-fit-shape-to-text:t">
                  <w:txbxContent>
                    <w:p w14:paraId="493D30EE" w14:textId="77777777" w:rsidR="00B8797A" w:rsidRDefault="00B8797A" w:rsidP="00B8797A">
                      <w:pPr>
                        <w:pStyle w:val="NormalWeb"/>
                        <w:spacing w:before="0" w:beforeAutospacing="0" w:after="0" w:afterAutospacing="0"/>
                        <w:jc w:val="center"/>
                      </w:pPr>
                      <w:r>
                        <w:rPr>
                          <w:rFonts w:ascii="&amp;quot" w:hAnsi="&amp;quot"/>
                          <w:color w:val="4D4D4D"/>
                          <w:sz w:val="8"/>
                          <w:szCs w:val="8"/>
                        </w:rPr>
                        <w:t>5’ UTRs</w:t>
                      </w:r>
                    </w:p>
                  </w:txbxContent>
                </v:textbox>
                <w10:wrap anchorx="page"/>
              </v:shape>
            </w:pict>
          </mc:Fallback>
        </mc:AlternateContent>
      </w:r>
      <w:r>
        <w:rPr>
          <w:noProof/>
        </w:rPr>
        <mc:AlternateContent>
          <mc:Choice Requires="wps">
            <w:drawing>
              <wp:anchor distT="0" distB="0" distL="114300" distR="114300" simplePos="0" relativeHeight="251684864" behindDoc="0" locked="0" layoutInCell="1" allowOverlap="1" wp14:anchorId="6DD04749" wp14:editId="646B2B2D">
                <wp:simplePos x="0" y="0"/>
                <wp:positionH relativeFrom="page">
                  <wp:posOffset>5258435</wp:posOffset>
                </wp:positionH>
                <wp:positionV relativeFrom="paragraph">
                  <wp:posOffset>200025</wp:posOffset>
                </wp:positionV>
                <wp:extent cx="204470" cy="57150"/>
                <wp:effectExtent l="0" t="47625" r="0" b="57150"/>
                <wp:wrapNone/>
                <wp:docPr id="254" name="WordArt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0447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DE5CEA4" w14:textId="77777777" w:rsidR="00B8797A" w:rsidRDefault="00B8797A" w:rsidP="00B8797A">
                            <w:pPr>
                              <w:pStyle w:val="NormalWeb"/>
                              <w:spacing w:before="0" w:beforeAutospacing="0" w:after="0" w:afterAutospacing="0"/>
                              <w:jc w:val="center"/>
                            </w:pPr>
                            <w:r>
                              <w:rPr>
                                <w:rFonts w:ascii="&amp;quot" w:hAnsi="&amp;quot"/>
                                <w:color w:val="4D4D4D"/>
                                <w:sz w:val="8"/>
                                <w:szCs w:val="8"/>
                              </w:rPr>
                              <w:t>3’ UTRs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DD04749" id="WordArt 202" o:spid="_x0000_s2089" type="#_x0000_t202" style="position:absolute;left:0;text-align:left;margin-left:414.05pt;margin-top:15.75pt;width:16.1pt;height:4.5pt;rotation:-45;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" filled="f" stroked="f">
                <v:stroke joinstyle="round"/>
                <o:lock v:ext="edit" shapetype="t"/>
                <v:textbox style="mso-fit-shape-to-text:t">
                  <w:txbxContent>
                    <w:p w14:paraId="3DE5CEA4" w14:textId="77777777" w:rsidR="00B8797A" w:rsidRDefault="00B8797A" w:rsidP="00B8797A">
                      <w:pPr>
                        <w:pStyle w:val="NormalWeb"/>
                        <w:spacing w:before="0" w:beforeAutospacing="0" w:after="0" w:afterAutospacing="0"/>
                        <w:jc w:val="center"/>
                      </w:pPr>
                      <w:r>
                        <w:rPr>
                          <w:rFonts w:ascii="&amp;quot" w:hAnsi="&amp;quot"/>
                          <w:color w:val="4D4D4D"/>
                          <w:sz w:val="8"/>
                          <w:szCs w:val="8"/>
                        </w:rPr>
                        <w:t>3’ UTRs</w:t>
                      </w:r>
                    </w:p>
                  </w:txbxContent>
                </v:textbox>
                <w10:wrap anchorx="page"/>
              </v:shape>
            </w:pict>
          </mc:Fallback>
        </mc:AlternateContent>
      </w:r>
      <w:r>
        <w:rPr>
          <w:noProof/>
        </w:rPr>
        <mc:AlternateContent>
          <mc:Choice Requires="wps">
            <w:drawing>
              <wp:anchor distT="0" distB="0" distL="114300" distR="114300" simplePos="0" relativeHeight="251685888" behindDoc="0" locked="0" layoutInCell="1" allowOverlap="1" wp14:anchorId="6A4BA697" wp14:editId="7B41FC36">
                <wp:simplePos x="0" y="0"/>
                <wp:positionH relativeFrom="page">
                  <wp:posOffset>5951855</wp:posOffset>
                </wp:positionH>
                <wp:positionV relativeFrom="paragraph">
                  <wp:posOffset>196215</wp:posOffset>
                </wp:positionV>
                <wp:extent cx="173355" cy="57150"/>
                <wp:effectExtent l="0" t="43815" r="0" b="41910"/>
                <wp:wrapNone/>
                <wp:docPr id="253" name="WordArt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7335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41D2FA1" w14:textId="77777777" w:rsidR="00B8797A" w:rsidRDefault="00B8797A" w:rsidP="00B8797A">
                            <w:pPr>
                              <w:pStyle w:val="NormalWeb"/>
                              <w:spacing w:before="0" w:beforeAutospacing="0" w:after="0" w:afterAutospacing="0"/>
                              <w:jc w:val="center"/>
                            </w:pPr>
                            <w:r>
                              <w:rPr>
                                <w:rFonts w:ascii="&amp;quot" w:hAnsi="&amp;quot"/>
                                <w:color w:val="4D4D4D"/>
                                <w:sz w:val="8"/>
                                <w:szCs w:val="8"/>
                              </w:rPr>
                              <w:t>Introns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A4BA697" id="WordArt 201" o:spid="_x0000_s2090" type="#_x0000_t202" style="position:absolute;left:0;text-align:left;margin-left:468.65pt;margin-top:15.45pt;width:13.65pt;height:4.5pt;rotation:-45;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" filled="f" stroked="f">
                <v:stroke joinstyle="round"/>
                <o:lock v:ext="edit" shapetype="t"/>
                <v:textbox style="mso-fit-shape-to-text:t">
                  <w:txbxContent>
                    <w:p w14:paraId="341D2FA1" w14:textId="77777777" w:rsidR="00B8797A" w:rsidRDefault="00B8797A" w:rsidP="00B8797A">
                      <w:pPr>
                        <w:pStyle w:val="NormalWeb"/>
                        <w:spacing w:before="0" w:beforeAutospacing="0" w:after="0" w:afterAutospacing="0"/>
                        <w:jc w:val="center"/>
                      </w:pPr>
                      <w:r>
                        <w:rPr>
                          <w:rFonts w:ascii="&amp;quot" w:hAnsi="&amp;quot"/>
                          <w:color w:val="4D4D4D"/>
                          <w:sz w:val="8"/>
                          <w:szCs w:val="8"/>
                        </w:rPr>
                        <w:t>Introns</w:t>
                      </w:r>
                    </w:p>
                  </w:txbxContent>
                </v:textbox>
                <w10:wrap anchorx="page"/>
              </v:shape>
            </w:pict>
          </mc:Fallback>
        </mc:AlternateContent>
      </w:r>
      <w:r>
        <w:rPr>
          <w:noProof/>
        </w:rPr>
        <mc:AlternateContent>
          <mc:Choice Requires="wps">
            <w:drawing>
              <wp:anchor distT="0" distB="0" distL="114300" distR="114300" simplePos="0" relativeHeight="251687936" behindDoc="0" locked="0" layoutInCell="1" allowOverlap="1" wp14:anchorId="7342DE6C" wp14:editId="4F4BB664">
                <wp:simplePos x="0" y="0"/>
                <wp:positionH relativeFrom="page">
                  <wp:posOffset>6207760</wp:posOffset>
                </wp:positionH>
                <wp:positionV relativeFrom="paragraph">
                  <wp:posOffset>226060</wp:posOffset>
                </wp:positionV>
                <wp:extent cx="248285" cy="57150"/>
                <wp:effectExtent l="0" t="64135" r="0" b="69215"/>
                <wp:wrapNone/>
                <wp:docPr id="252" name="WordArt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482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DAD9437" w14:textId="77777777" w:rsidR="00B8797A" w:rsidRDefault="00B8797A" w:rsidP="00B8797A">
                            <w:pPr>
                              <w:pStyle w:val="NormalWeb"/>
                              <w:spacing w:before="0" w:beforeAutospacing="0" w:after="0" w:afterAutospacing="0"/>
                              <w:jc w:val="center"/>
                            </w:pPr>
                            <w:r>
                              <w:rPr>
                                <w:rFonts w:ascii="&amp;quot" w:hAnsi="&amp;quot"/>
                                <w:color w:val="4D4D4D"/>
                                <w:sz w:val="8"/>
                                <w:szCs w:val="8"/>
                              </w:rPr>
                              <w:t>Intergenic</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342DE6C" id="WordArt 200" o:spid="_x0000_s2091" type="#_x0000_t202" style="position:absolute;left:0;text-align:left;margin-left:488.8pt;margin-top:17.8pt;width:19.55pt;height:4.5pt;rotation:-45;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" filled="f" stroked="f">
                <v:stroke joinstyle="round"/>
                <o:lock v:ext="edit" shapetype="t"/>
                <v:textbox style="mso-fit-shape-to-text:t">
                  <w:txbxContent>
                    <w:p w14:paraId="1DAD9437" w14:textId="77777777" w:rsidR="00B8797A" w:rsidRDefault="00B8797A" w:rsidP="00B8797A">
                      <w:pPr>
                        <w:pStyle w:val="NormalWeb"/>
                        <w:spacing w:before="0" w:beforeAutospacing="0" w:after="0" w:afterAutospacing="0"/>
                        <w:jc w:val="center"/>
                      </w:pPr>
                      <w:r>
                        <w:rPr>
                          <w:rFonts w:ascii="&amp;quot" w:hAnsi="&amp;quot"/>
                          <w:color w:val="4D4D4D"/>
                          <w:sz w:val="8"/>
                          <w:szCs w:val="8"/>
                        </w:rPr>
                        <w:t>Intergenic</w:t>
                      </w:r>
                    </w:p>
                  </w:txbxContent>
                </v:textbox>
                <w10:wrap anchorx="page"/>
              </v:shape>
            </w:pict>
          </mc:Fallback>
        </mc:AlternateContent>
      </w:r>
      <w:r>
        <w:rPr>
          <w:noProof/>
        </w:rPr>
        <mc:AlternateContent>
          <mc:Choice Requires="wps">
            <w:drawing>
              <wp:anchor distT="0" distB="0" distL="114300" distR="114300" simplePos="0" relativeHeight="251691008" behindDoc="0" locked="0" layoutInCell="1" allowOverlap="1" wp14:anchorId="675BC0D4" wp14:editId="32382239">
                <wp:simplePos x="0" y="0"/>
                <wp:positionH relativeFrom="page">
                  <wp:posOffset>5634990</wp:posOffset>
                </wp:positionH>
                <wp:positionV relativeFrom="paragraph">
                  <wp:posOffset>190500</wp:posOffset>
                </wp:positionV>
                <wp:extent cx="158750" cy="57150"/>
                <wp:effectExtent l="0" t="38100" r="0" b="38100"/>
                <wp:wrapNone/>
                <wp:docPr id="251" name="WordArt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60000">
                          <a:off x="0" y="0"/>
                          <a:ext cx="15875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D1141D" w14:textId="77777777" w:rsidR="00B8797A" w:rsidRDefault="00B8797A" w:rsidP="00B8797A">
                            <w:pPr>
                              <w:pStyle w:val="NormalWeb"/>
                              <w:spacing w:before="0" w:beforeAutospacing="0" w:after="0" w:afterAutospacing="0"/>
                              <w:jc w:val="center"/>
                            </w:pPr>
                            <w:r>
                              <w:rPr>
                                <w:rFonts w:ascii="&amp;quot" w:hAnsi="&amp;quot"/>
                                <w:color w:val="4D4D4D"/>
                                <w:sz w:val="8"/>
                                <w:szCs w:val="8"/>
                              </w:rPr>
                              <w:t>Exons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75BC0D4" id="WordArt 199" o:spid="_x0000_s2092" type="#_x0000_t202" style="position:absolute;left:0;text-align:left;margin-left:443.7pt;margin-top:15pt;width:12.5pt;height:4.5pt;rotation:-44;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" filled="f" stroked="f">
                <v:stroke joinstyle="round"/>
                <o:lock v:ext="edit" shapetype="t"/>
                <v:textbox style="mso-fit-shape-to-text:t">
                  <w:txbxContent>
                    <w:p w14:paraId="5CD1141D" w14:textId="77777777" w:rsidR="00B8797A" w:rsidRDefault="00B8797A" w:rsidP="00B8797A">
                      <w:pPr>
                        <w:pStyle w:val="NormalWeb"/>
                        <w:spacing w:before="0" w:beforeAutospacing="0" w:after="0" w:afterAutospacing="0"/>
                        <w:jc w:val="center"/>
                      </w:pPr>
                      <w:r>
                        <w:rPr>
                          <w:rFonts w:ascii="&amp;quot" w:hAnsi="&amp;quot"/>
                          <w:color w:val="4D4D4D"/>
                          <w:sz w:val="8"/>
                          <w:szCs w:val="8"/>
                        </w:rPr>
                        <w:t>Exons</w:t>
                      </w:r>
                    </w:p>
                  </w:txbxContent>
                </v:textbox>
                <w10:wrap anchorx="page"/>
              </v:shape>
            </w:pict>
          </mc:Fallback>
        </mc:AlternateContent>
      </w:r>
      <w:r w:rsidR="00372F18">
        <w:rPr>
          <w:rFonts w:ascii="Arial"/>
          <w:color w:val="4D4D4D"/>
          <w:position w:val="-2"/>
          <w:sz w:val="9"/>
        </w:rPr>
        <w:t>0</w:t>
      </w:r>
      <w:r w:rsidR="00372F18">
        <w:rPr>
          <w:rFonts w:ascii="Arial"/>
          <w:color w:val="4D4D4D"/>
          <w:position w:val="-2"/>
          <w:sz w:val="9"/>
        </w:rPr>
        <w:tab/>
      </w:r>
      <w:r w:rsidR="00372F18">
        <w:rPr>
          <w:rFonts w:ascii="Arial"/>
          <w:color w:val="4D4D4D"/>
          <w:sz w:val="9"/>
        </w:rPr>
        <w:t>0</w:t>
      </w:r>
    </w:p>
    <w:p w14:paraId="209BCABD" w14:textId="77777777" w:rsidR="0065693B" w:rsidRDefault="0065693B">
      <w:pPr>
        <w:pStyle w:val="BodyText"/>
        <w:spacing w:before="9"/>
        <w:rPr>
          <w:rFonts w:ascii="Arial"/>
          <w:sz w:val="21"/>
        </w:rPr>
      </w:pPr>
    </w:p>
    <w:p w14:paraId="13BD7B3F" w14:textId="77777777" w:rsidR="0065693B" w:rsidRDefault="0065693B">
      <w:pPr>
        <w:rPr>
          <w:rFonts w:ascii="Arial"/>
          <w:sz w:val="21"/>
        </w:rPr>
        <w:sectPr w:rsidR="0065693B">
          <w:pgSz w:w="11910" w:h="16840"/>
          <w:pgMar w:top="1660" w:right="0" w:bottom="800" w:left="1680" w:header="1231" w:footer="615" w:gutter="0"/>
          <w:cols w:space="720"/>
        </w:sectPr>
      </w:pPr>
    </w:p>
    <w:p w14:paraId="672DD768" w14:textId="77777777" w:rsidR="0065693B" w:rsidRDefault="0065693B">
      <w:pPr>
        <w:pStyle w:val="BodyText"/>
        <w:spacing w:before="4"/>
        <w:rPr>
          <w:rFonts w:ascii="Arial"/>
          <w:sz w:val="12"/>
        </w:rPr>
      </w:pPr>
    </w:p>
    <w:p w14:paraId="64ADA179" w14:textId="0899387C" w:rsidR="0065693B" w:rsidRDefault="00B8797A">
      <w:pPr>
        <w:ind w:right="38"/>
        <w:jc w:val="right"/>
        <w:rPr>
          <w:rFonts w:ascii="Arial"/>
          <w:b/>
          <w:sz w:val="11"/>
        </w:rPr>
      </w:pPr>
      <w:r>
        <w:rPr>
          <w:noProof/>
        </w:rPr>
        <mc:AlternateContent>
          <mc:Choice Requires="wps">
            <w:drawing>
              <wp:anchor distT="0" distB="0" distL="114300" distR="114300" simplePos="0" relativeHeight="251673600" behindDoc="0" locked="0" layoutInCell="1" allowOverlap="1" wp14:anchorId="46017EED" wp14:editId="691FEB78">
                <wp:simplePos x="0" y="0"/>
                <wp:positionH relativeFrom="page">
                  <wp:posOffset>1522095</wp:posOffset>
                </wp:positionH>
                <wp:positionV relativeFrom="paragraph">
                  <wp:posOffset>-171450</wp:posOffset>
                </wp:positionV>
                <wp:extent cx="260985" cy="57150"/>
                <wp:effectExtent l="0" t="67945" r="0" b="74930"/>
                <wp:wrapNone/>
                <wp:docPr id="250" name="WordArt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609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2DB631B" w14:textId="77777777" w:rsidR="00B8797A" w:rsidRDefault="00B8797A" w:rsidP="00B8797A">
                            <w:pPr>
                              <w:pStyle w:val="NormalWeb"/>
                              <w:spacing w:before="0" w:beforeAutospacing="0" w:after="0" w:afterAutospacing="0"/>
                              <w:jc w:val="center"/>
                            </w:pPr>
                            <w:r>
                              <w:rPr>
                                <w:rFonts w:ascii="&amp;quot" w:hAnsi="&amp;quot"/>
                                <w:color w:val="4D4D4D"/>
                                <w:sz w:val="8"/>
                                <w:szCs w:val="8"/>
                              </w:rPr>
                              <w:t>Promoters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6017EED" id="WordArt 198" o:spid="_x0000_s2093" type="#_x0000_t202" style="position:absolute;left:0;text-align:left;margin-left:119.85pt;margin-top:-13.5pt;width:20.55pt;height:4.5pt;rotation:-45;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" filled="f" stroked="f">
                <v:stroke joinstyle="round"/>
                <o:lock v:ext="edit" shapetype="t"/>
                <v:textbox style="mso-fit-shape-to-text:t">
                  <w:txbxContent>
                    <w:p w14:paraId="42DB631B" w14:textId="77777777" w:rsidR="00B8797A" w:rsidRDefault="00B8797A" w:rsidP="00B8797A">
                      <w:pPr>
                        <w:pStyle w:val="NormalWeb"/>
                        <w:spacing w:before="0" w:beforeAutospacing="0" w:after="0" w:afterAutospacing="0"/>
                        <w:jc w:val="center"/>
                      </w:pPr>
                      <w:r>
                        <w:rPr>
                          <w:rFonts w:ascii="&amp;quot" w:hAnsi="&amp;quot"/>
                          <w:color w:val="4D4D4D"/>
                          <w:sz w:val="8"/>
                          <w:szCs w:val="8"/>
                        </w:rPr>
                        <w:t>Promoters</w:t>
                      </w:r>
                    </w:p>
                  </w:txbxContent>
                </v:textbox>
                <w10:wrap anchorx="page"/>
              </v:shape>
            </w:pict>
          </mc:Fallback>
        </mc:AlternateContent>
      </w:r>
      <w:r>
        <w:rPr>
          <w:noProof/>
        </w:rPr>
        <mc:AlternateContent>
          <mc:Choice Requires="wps">
            <w:drawing>
              <wp:anchor distT="0" distB="0" distL="114300" distR="114300" simplePos="0" relativeHeight="251674624" behindDoc="0" locked="0" layoutInCell="1" allowOverlap="1" wp14:anchorId="426F11E1" wp14:editId="3D375E5A">
                <wp:simplePos x="0" y="0"/>
                <wp:positionH relativeFrom="page">
                  <wp:posOffset>1790065</wp:posOffset>
                </wp:positionH>
                <wp:positionV relativeFrom="paragraph">
                  <wp:posOffset>-147320</wp:posOffset>
                </wp:positionV>
                <wp:extent cx="316865" cy="57150"/>
                <wp:effectExtent l="0" t="92075" r="0" b="98425"/>
                <wp:wrapNone/>
                <wp:docPr id="249" name="WordArt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1686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B419963" w14:textId="77777777" w:rsidR="00B8797A" w:rsidRDefault="00B8797A" w:rsidP="00B8797A">
                            <w:pPr>
                              <w:pStyle w:val="NormalWeb"/>
                              <w:spacing w:before="0" w:beforeAutospacing="0" w:after="0" w:afterAutospacing="0"/>
                              <w:jc w:val="center"/>
                            </w:pPr>
                            <w:r>
                              <w:rPr>
                                <w:rFonts w:ascii="&amp;quot" w:hAnsi="&amp;quot"/>
                                <w:color w:val="4D4D4D"/>
                                <w:sz w:val="8"/>
                                <w:szCs w:val="8"/>
                              </w:rPr>
                              <w:t>Downstream</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26F11E1" id="WordArt 197" o:spid="_x0000_s2094" type="#_x0000_t202" style="position:absolute;left:0;text-align:left;margin-left:140.95pt;margin-top:-11.6pt;width:24.95pt;height:4.5pt;rotation:-45;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" filled="f" stroked="f">
                <v:stroke joinstyle="round"/>
                <o:lock v:ext="edit" shapetype="t"/>
                <v:textbox style="mso-fit-shape-to-text:t">
                  <w:txbxContent>
                    <w:p w14:paraId="5B419963" w14:textId="77777777" w:rsidR="00B8797A" w:rsidRDefault="00B8797A" w:rsidP="00B8797A">
                      <w:pPr>
                        <w:pStyle w:val="NormalWeb"/>
                        <w:spacing w:before="0" w:beforeAutospacing="0" w:after="0" w:afterAutospacing="0"/>
                        <w:jc w:val="center"/>
                      </w:pPr>
                      <w:r>
                        <w:rPr>
                          <w:rFonts w:ascii="&amp;quot" w:hAnsi="&amp;quot"/>
                          <w:color w:val="4D4D4D"/>
                          <w:sz w:val="8"/>
                          <w:szCs w:val="8"/>
                        </w:rPr>
                        <w:t>Downstream</w:t>
                      </w:r>
                    </w:p>
                  </w:txbxContent>
                </v:textbox>
                <w10:wrap anchorx="page"/>
              </v:shape>
            </w:pict>
          </mc:Fallback>
        </mc:AlternateContent>
      </w:r>
      <w:r>
        <w:rPr>
          <w:noProof/>
        </w:rPr>
        <mc:AlternateContent>
          <mc:Choice Requires="wps">
            <w:drawing>
              <wp:anchor distT="0" distB="0" distL="114300" distR="114300" simplePos="0" relativeHeight="251679744" behindDoc="0" locked="0" layoutInCell="1" allowOverlap="1" wp14:anchorId="3A0DBF07" wp14:editId="0245502A">
                <wp:simplePos x="0" y="0"/>
                <wp:positionH relativeFrom="page">
                  <wp:posOffset>3504565</wp:posOffset>
                </wp:positionH>
                <wp:positionV relativeFrom="paragraph">
                  <wp:posOffset>-172720</wp:posOffset>
                </wp:positionV>
                <wp:extent cx="248285" cy="57150"/>
                <wp:effectExtent l="0" t="66675" r="0" b="76200"/>
                <wp:wrapNone/>
                <wp:docPr id="248" name="WordArt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24828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5753247" w14:textId="77777777" w:rsidR="00B8797A" w:rsidRDefault="00B8797A" w:rsidP="00B8797A">
                            <w:pPr>
                              <w:pStyle w:val="NormalWeb"/>
                              <w:spacing w:before="0" w:beforeAutospacing="0" w:after="0" w:afterAutospacing="0"/>
                              <w:jc w:val="center"/>
                            </w:pPr>
                            <w:r>
                              <w:rPr>
                                <w:rFonts w:ascii="&amp;quot" w:hAnsi="&amp;quot"/>
                                <w:color w:val="4D4D4D"/>
                                <w:sz w:val="8"/>
                                <w:szCs w:val="8"/>
                              </w:rPr>
                              <w:t>Intergenic</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A0DBF07" id="WordArt 196" o:spid="_x0000_s2095" type="#_x0000_t202" style="position:absolute;left:0;text-align:left;margin-left:275.95pt;margin-top:-13.6pt;width:19.55pt;height:4.5pt;rotation:-45;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" filled="f" stroked="f">
                <v:stroke joinstyle="round"/>
                <o:lock v:ext="edit" shapetype="t"/>
                <v:textbox style="mso-fit-shape-to-text:t">
                  <w:txbxContent>
                    <w:p w14:paraId="65753247" w14:textId="77777777" w:rsidR="00B8797A" w:rsidRDefault="00B8797A" w:rsidP="00B8797A">
                      <w:pPr>
                        <w:pStyle w:val="NormalWeb"/>
                        <w:spacing w:before="0" w:beforeAutospacing="0" w:after="0" w:afterAutospacing="0"/>
                        <w:jc w:val="center"/>
                      </w:pPr>
                      <w:r>
                        <w:rPr>
                          <w:rFonts w:ascii="&amp;quot" w:hAnsi="&amp;quot"/>
                          <w:color w:val="4D4D4D"/>
                          <w:sz w:val="8"/>
                          <w:szCs w:val="8"/>
                        </w:rPr>
                        <w:t>Intergenic</w:t>
                      </w:r>
                    </w:p>
                  </w:txbxContent>
                </v:textbox>
                <w10:wrap anchorx="page"/>
              </v:shape>
            </w:pict>
          </mc:Fallback>
        </mc:AlternateContent>
      </w:r>
      <w:r>
        <w:rPr>
          <w:noProof/>
        </w:rPr>
        <mc:AlternateContent>
          <mc:Choice Requires="wps">
            <w:drawing>
              <wp:anchor distT="0" distB="0" distL="114300" distR="114300" simplePos="0" relativeHeight="251680768" behindDoc="0" locked="0" layoutInCell="1" allowOverlap="1" wp14:anchorId="3C6644A9" wp14:editId="5A67FE13">
                <wp:simplePos x="0" y="0"/>
                <wp:positionH relativeFrom="page">
                  <wp:posOffset>3583940</wp:posOffset>
                </wp:positionH>
                <wp:positionV relativeFrom="paragraph">
                  <wp:posOffset>-125095</wp:posOffset>
                </wp:positionV>
                <wp:extent cx="185420" cy="57150"/>
                <wp:effectExtent l="0" t="47625" r="0" b="47625"/>
                <wp:wrapNone/>
                <wp:docPr id="247" name="WordArt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8542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6C0497D" w14:textId="77777777" w:rsidR="00B8797A" w:rsidRDefault="00B8797A" w:rsidP="00B8797A">
                            <w:pPr>
                              <w:pStyle w:val="NormalWeb"/>
                              <w:spacing w:before="0" w:beforeAutospacing="0" w:after="0" w:afterAutospacing="0"/>
                              <w:jc w:val="center"/>
                            </w:pPr>
                            <w:r>
                              <w:rPr>
                                <w:rFonts w:ascii="&amp;quot" w:hAnsi="&amp;quot"/>
                                <w:color w:val="4D4D4D"/>
                                <w:sz w:val="8"/>
                                <w:szCs w:val="8"/>
                              </w:rPr>
                              <w:t>regions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C6644A9" id="WordArt 195" o:spid="_x0000_s2096" type="#_x0000_t202" style="position:absolute;left:0;text-align:left;margin-left:282.2pt;margin-top:-9.85pt;width:14.6pt;height:4.5pt;rotation:-45;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" filled="f" stroked="f">
                <v:stroke joinstyle="round"/>
                <o:lock v:ext="edit" shapetype="t"/>
                <v:textbox style="mso-fit-shape-to-text:t">
                  <w:txbxContent>
                    <w:p w14:paraId="56C0497D" w14:textId="77777777" w:rsidR="00B8797A" w:rsidRDefault="00B8797A" w:rsidP="00B8797A">
                      <w:pPr>
                        <w:pStyle w:val="NormalWeb"/>
                        <w:spacing w:before="0" w:beforeAutospacing="0" w:after="0" w:afterAutospacing="0"/>
                        <w:jc w:val="center"/>
                      </w:pPr>
                      <w:r>
                        <w:rPr>
                          <w:rFonts w:ascii="&amp;quot" w:hAnsi="&amp;quot"/>
                          <w:color w:val="4D4D4D"/>
                          <w:sz w:val="8"/>
                          <w:szCs w:val="8"/>
                        </w:rPr>
                        <w:t>regions</w:t>
                      </w:r>
                    </w:p>
                  </w:txbxContent>
                </v:textbox>
                <w10:wrap anchorx="page"/>
              </v:shape>
            </w:pict>
          </mc:Fallback>
        </mc:AlternateContent>
      </w:r>
      <w:r>
        <w:rPr>
          <w:noProof/>
        </w:rPr>
        <mc:AlternateContent>
          <mc:Choice Requires="wps">
            <w:drawing>
              <wp:anchor distT="0" distB="0" distL="114300" distR="114300" simplePos="0" relativeHeight="251682816" behindDoc="0" locked="0" layoutInCell="1" allowOverlap="1" wp14:anchorId="3A64EE6C" wp14:editId="635FD10F">
                <wp:simplePos x="0" y="0"/>
                <wp:positionH relativeFrom="page">
                  <wp:posOffset>4493895</wp:posOffset>
                </wp:positionH>
                <wp:positionV relativeFrom="paragraph">
                  <wp:posOffset>-175260</wp:posOffset>
                </wp:positionV>
                <wp:extent cx="316865" cy="57150"/>
                <wp:effectExtent l="0" t="92710" r="0" b="97790"/>
                <wp:wrapNone/>
                <wp:docPr id="246" name="WordArt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16865"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FAE6F49" w14:textId="77777777" w:rsidR="00B8797A" w:rsidRDefault="00B8797A" w:rsidP="00B8797A">
                            <w:pPr>
                              <w:pStyle w:val="NormalWeb"/>
                              <w:spacing w:before="0" w:beforeAutospacing="0" w:after="0" w:afterAutospacing="0"/>
                              <w:jc w:val="center"/>
                            </w:pPr>
                            <w:r>
                              <w:rPr>
                                <w:rFonts w:ascii="&amp;quot" w:hAnsi="&amp;quot"/>
                                <w:color w:val="4D4D4D"/>
                                <w:sz w:val="8"/>
                                <w:szCs w:val="8"/>
                              </w:rPr>
                              <w:t>Downstream</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A64EE6C" id="WordArt 194" o:spid="_x0000_s2097" type="#_x0000_t202" style="position:absolute;left:0;text-align:left;margin-left:353.85pt;margin-top:-13.8pt;width:24.95pt;height:4.5pt;rotation:-45;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" filled="f" stroked="f">
                <v:stroke joinstyle="round"/>
                <o:lock v:ext="edit" shapetype="t"/>
                <v:textbox style="mso-fit-shape-to-text:t">
                  <w:txbxContent>
                    <w:p w14:paraId="7FAE6F49" w14:textId="77777777" w:rsidR="00B8797A" w:rsidRDefault="00B8797A" w:rsidP="00B8797A">
                      <w:pPr>
                        <w:pStyle w:val="NormalWeb"/>
                        <w:spacing w:before="0" w:beforeAutospacing="0" w:after="0" w:afterAutospacing="0"/>
                        <w:jc w:val="center"/>
                      </w:pPr>
                      <w:r>
                        <w:rPr>
                          <w:rFonts w:ascii="&amp;quot" w:hAnsi="&amp;quot"/>
                          <w:color w:val="4D4D4D"/>
                          <w:sz w:val="8"/>
                          <w:szCs w:val="8"/>
                        </w:rPr>
                        <w:t>Downstream</w:t>
                      </w:r>
                    </w:p>
                  </w:txbxContent>
                </v:textbox>
                <w10:wrap anchorx="page"/>
              </v:shape>
            </w:pict>
          </mc:Fallback>
        </mc:AlternateContent>
      </w:r>
      <w:r>
        <w:rPr>
          <w:noProof/>
        </w:rPr>
        <mc:AlternateContent>
          <mc:Choice Requires="wps">
            <w:drawing>
              <wp:anchor distT="0" distB="0" distL="114300" distR="114300" simplePos="0" relativeHeight="251688960" behindDoc="0" locked="0" layoutInCell="1" allowOverlap="1" wp14:anchorId="4D1B75B5" wp14:editId="7BBE61DC">
                <wp:simplePos x="0" y="0"/>
                <wp:positionH relativeFrom="page">
                  <wp:posOffset>6287135</wp:posOffset>
                </wp:positionH>
                <wp:positionV relativeFrom="paragraph">
                  <wp:posOffset>-152400</wp:posOffset>
                </wp:positionV>
                <wp:extent cx="185420" cy="57150"/>
                <wp:effectExtent l="0" t="48895" r="0" b="46355"/>
                <wp:wrapNone/>
                <wp:docPr id="245" name="WordArt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185420" cy="571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751193D" w14:textId="77777777" w:rsidR="00B8797A" w:rsidRDefault="00B8797A" w:rsidP="00B8797A">
                            <w:pPr>
                              <w:pStyle w:val="NormalWeb"/>
                              <w:spacing w:before="0" w:beforeAutospacing="0" w:after="0" w:afterAutospacing="0"/>
                              <w:jc w:val="center"/>
                            </w:pPr>
                            <w:r>
                              <w:rPr>
                                <w:rFonts w:ascii="&amp;quot" w:hAnsi="&amp;quot"/>
                                <w:color w:val="4D4D4D"/>
                                <w:sz w:val="8"/>
                                <w:szCs w:val="8"/>
                              </w:rPr>
                              <w:t>regions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D1B75B5" id="WordArt 193" o:spid="_x0000_s2098" type="#_x0000_t202" style="position:absolute;left:0;text-align:left;margin-left:495.05pt;margin-top:-12pt;width:14.6pt;height:4.5pt;rotation:-45;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" filled="f" stroked="f">
                <v:stroke joinstyle="round"/>
                <o:lock v:ext="edit" shapetype="t"/>
                <v:textbox style="mso-fit-shape-to-text:t">
                  <w:txbxContent>
                    <w:p w14:paraId="0751193D" w14:textId="77777777" w:rsidR="00B8797A" w:rsidRDefault="00B8797A" w:rsidP="00B8797A">
                      <w:pPr>
                        <w:pStyle w:val="NormalWeb"/>
                        <w:spacing w:before="0" w:beforeAutospacing="0" w:after="0" w:afterAutospacing="0"/>
                        <w:jc w:val="center"/>
                      </w:pPr>
                      <w:r>
                        <w:rPr>
                          <w:rFonts w:ascii="&amp;quot" w:hAnsi="&amp;quot"/>
                          <w:color w:val="4D4D4D"/>
                          <w:sz w:val="8"/>
                          <w:szCs w:val="8"/>
                        </w:rPr>
                        <w:t>regions</w:t>
                      </w:r>
                    </w:p>
                  </w:txbxContent>
                </v:textbox>
                <w10:wrap anchorx="page"/>
              </v:shape>
            </w:pict>
          </mc:Fallback>
        </mc:AlternateContent>
      </w:r>
      <w:r w:rsidR="00372F18">
        <w:rPr>
          <w:rFonts w:ascii="Arial"/>
          <w:b/>
          <w:sz w:val="11"/>
        </w:rPr>
        <w:t>Annotation</w:t>
      </w:r>
    </w:p>
    <w:p w14:paraId="74187FFC" w14:textId="77777777" w:rsidR="0065693B" w:rsidRDefault="0065693B">
      <w:pPr>
        <w:pStyle w:val="BodyText"/>
        <w:spacing w:before="8"/>
        <w:rPr>
          <w:rFonts w:ascii="Arial"/>
          <w:b/>
          <w:sz w:val="15"/>
        </w:rPr>
      </w:pPr>
    </w:p>
    <w:p w14:paraId="6AF2EF5D" w14:textId="77777777" w:rsidR="0065693B" w:rsidRDefault="00372F18">
      <w:pPr>
        <w:ind w:right="239"/>
        <w:jc w:val="right"/>
      </w:pPr>
      <w:r>
        <w:rPr>
          <w:w w:val="105"/>
        </w:rPr>
        <w:t>(a)</w:t>
      </w:r>
    </w:p>
    <w:p w14:paraId="04D5B6B4" w14:textId="77777777" w:rsidR="0065693B" w:rsidRDefault="00372F18">
      <w:pPr>
        <w:spacing w:before="98"/>
        <w:ind w:left="2224" w:right="3126"/>
        <w:jc w:val="center"/>
        <w:rPr>
          <w:rFonts w:ascii="Arial"/>
          <w:b/>
          <w:sz w:val="11"/>
        </w:rPr>
      </w:pPr>
      <w:r>
        <w:br w:type="column"/>
      </w:r>
      <w:r>
        <w:rPr>
          <w:rFonts w:ascii="Arial"/>
          <w:b/>
          <w:sz w:val="11"/>
        </w:rPr>
        <w:t>Annotation</w:t>
      </w:r>
    </w:p>
    <w:p w14:paraId="15CECADF" w14:textId="77777777" w:rsidR="0065693B" w:rsidRDefault="0065693B">
      <w:pPr>
        <w:pStyle w:val="BodyText"/>
        <w:rPr>
          <w:rFonts w:ascii="Arial"/>
          <w:b/>
          <w:sz w:val="12"/>
        </w:rPr>
      </w:pPr>
    </w:p>
    <w:p w14:paraId="39497852" w14:textId="77777777" w:rsidR="0065693B" w:rsidRDefault="00372F18">
      <w:pPr>
        <w:spacing w:before="87"/>
        <w:ind w:left="2104" w:right="3126"/>
        <w:jc w:val="center"/>
      </w:pPr>
      <w:r>
        <w:rPr>
          <w:w w:val="110"/>
        </w:rPr>
        <w:t>(b)</w:t>
      </w:r>
    </w:p>
    <w:p w14:paraId="5299BB2D" w14:textId="77777777" w:rsidR="0065693B" w:rsidRDefault="0065693B">
      <w:pPr>
        <w:jc w:val="center"/>
        <w:sectPr w:rsidR="0065693B">
          <w:type w:val="continuous"/>
          <w:pgSz w:w="11910" w:h="16840"/>
          <w:pgMar w:top="1580" w:right="0" w:bottom="800" w:left="1680" w:header="720" w:footer="720" w:gutter="0"/>
          <w:cols w:num="2" w:space="720" w:equalWidth="0">
            <w:col w:w="2866" w:space="1392"/>
            <w:col w:w="5972"/>
          </w:cols>
        </w:sectPr>
      </w:pPr>
    </w:p>
    <w:p w14:paraId="6EAEA1EF" w14:textId="77777777" w:rsidR="0065693B" w:rsidRDefault="0065693B">
      <w:pPr>
        <w:pStyle w:val="BodyText"/>
        <w:spacing w:before="6"/>
        <w:rPr>
          <w:sz w:val="10"/>
        </w:rPr>
      </w:pPr>
    </w:p>
    <w:p w14:paraId="3C873FF1" w14:textId="77777777" w:rsidR="0065693B" w:rsidRDefault="00372F18">
      <w:pPr>
        <w:spacing w:before="101" w:line="242" w:lineRule="auto"/>
        <w:ind w:left="377" w:right="1341"/>
        <w:jc w:val="both"/>
      </w:pPr>
      <w:r>
        <w:t xml:space="preserve">Figure 1.17: Genomic features annotation for the </w:t>
      </w:r>
      <w:r>
        <w:rPr>
          <w:spacing w:val="-7"/>
        </w:rPr>
        <w:t xml:space="preserve">ATAC-seq </w:t>
      </w:r>
      <w:r>
        <w:t>peaks called in each of the fresh,</w:t>
      </w:r>
      <w:ins w:id="629" w:author="Katie Burnham" w:date="2018-11-19T17:58:00Z">
        <w:r w:rsidR="00FF125B">
          <w:t xml:space="preserve"> </w:t>
        </w:r>
      </w:ins>
      <w:r>
        <w:t>frozen and fixed samples from CD14</w:t>
      </w:r>
      <w:r>
        <w:rPr>
          <w:position w:val="8"/>
          <w:sz w:val="16"/>
        </w:rPr>
        <w:t xml:space="preserve">+ </w:t>
      </w:r>
      <w:r>
        <w:t>monocytes and tCD4</w:t>
      </w:r>
      <w:r>
        <w:rPr>
          <w:position w:val="8"/>
          <w:sz w:val="16"/>
        </w:rPr>
        <w:t>+</w:t>
      </w:r>
      <w:r>
        <w:t>. Overlap was performed between the genomic features and the list of a) CD14</w:t>
      </w:r>
      <w:r>
        <w:rPr>
          <w:position w:val="8"/>
          <w:sz w:val="16"/>
        </w:rPr>
        <w:t xml:space="preserve">+ </w:t>
      </w:r>
      <w:r>
        <w:t>monocytes and b) tCD4</w:t>
      </w:r>
      <w:r>
        <w:rPr>
          <w:position w:val="8"/>
          <w:sz w:val="16"/>
        </w:rPr>
        <w:t xml:space="preserve">+ </w:t>
      </w:r>
      <w:r>
        <w:t>peaks filtered for FDR</w:t>
      </w:r>
      <w:r>
        <w:rPr>
          <w:rFonts w:ascii="Arial"/>
          <w:i/>
        </w:rPr>
        <w:t>&lt;</w:t>
      </w:r>
      <w:r>
        <w:t>0.01 in each sample from each of the three conditions (fresh=green, frozen=blue and</w:t>
      </w:r>
      <w:r>
        <w:rPr>
          <w:spacing w:val="5"/>
        </w:rPr>
        <w:t xml:space="preserve"> </w:t>
      </w:r>
      <w:r>
        <w:t>fixed=red).</w:t>
      </w:r>
    </w:p>
    <w:p w14:paraId="2BACCC9B" w14:textId="77777777" w:rsidR="0065693B" w:rsidRDefault="0065693B">
      <w:pPr>
        <w:spacing w:line="242" w:lineRule="auto"/>
        <w:jc w:val="both"/>
        <w:sectPr w:rsidR="0065693B">
          <w:type w:val="continuous"/>
          <w:pgSz w:w="11910" w:h="16840"/>
          <w:pgMar w:top="1580" w:right="0" w:bottom="800" w:left="1680" w:header="720" w:footer="720" w:gutter="0"/>
          <w:cols w:space="720"/>
        </w:sectPr>
      </w:pPr>
    </w:p>
    <w:p w14:paraId="1F3217CC" w14:textId="77777777" w:rsidR="0065693B" w:rsidDel="00FF125B" w:rsidRDefault="0065693B">
      <w:pPr>
        <w:pStyle w:val="BodyText"/>
        <w:rPr>
          <w:del w:id="630" w:author="Katie Burnham" w:date="2018-11-19T18:02:00Z"/>
          <w:sz w:val="20"/>
        </w:rPr>
      </w:pPr>
    </w:p>
    <w:p w14:paraId="5FC7BD81" w14:textId="77777777" w:rsidR="0065693B" w:rsidRDefault="00372F18">
      <w:pPr>
        <w:pStyle w:val="BodyText"/>
        <w:spacing w:before="246" w:line="415" w:lineRule="auto"/>
        <w:ind w:left="377" w:right="1342"/>
      </w:pPr>
      <w:r>
        <w:rPr>
          <w:w w:val="105"/>
        </w:rPr>
        <w:t>Di</w:t>
      </w:r>
      <w:r>
        <w:rPr>
          <w:rFonts w:ascii="Trebuchet MS"/>
          <w:w w:val="105"/>
        </w:rPr>
        <w:t>ff</w:t>
      </w:r>
      <w:r>
        <w:rPr>
          <w:w w:val="105"/>
        </w:rPr>
        <w:t>erential analysis demonstrates discrete significant changes in chromatin accessibility across conditions</w:t>
      </w:r>
    </w:p>
    <w:p w14:paraId="0CBDFA3F" w14:textId="411516BE" w:rsidR="0065693B" w:rsidRDefault="00B8797A">
      <w:pPr>
        <w:pStyle w:val="BodyText"/>
        <w:spacing w:before="157" w:line="412" w:lineRule="auto"/>
        <w:ind w:left="377" w:right="1341" w:firstLine="566"/>
        <w:jc w:val="both"/>
      </w:pPr>
      <w:r>
        <w:rPr>
          <w:noProof/>
        </w:rPr>
        <mc:AlternateContent>
          <mc:Choice Requires="wps">
            <w:drawing>
              <wp:anchor distT="0" distB="0" distL="114300" distR="114300" simplePos="0" relativeHeight="251780096" behindDoc="1" locked="0" layoutInCell="1" allowOverlap="1" wp14:anchorId="317F7DBE" wp14:editId="47130E36">
                <wp:simplePos x="0" y="0"/>
                <wp:positionH relativeFrom="page">
                  <wp:posOffset>2247265</wp:posOffset>
                </wp:positionH>
                <wp:positionV relativeFrom="paragraph">
                  <wp:posOffset>1151255</wp:posOffset>
                </wp:positionV>
                <wp:extent cx="45085" cy="0"/>
                <wp:effectExtent l="8890" t="6350" r="12700" b="12700"/>
                <wp:wrapNone/>
                <wp:docPr id="244"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58C6B" id="Line 192" o:spid="_x0000_s1026" style="position:absolute;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6.95pt,90.65pt" to="180.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mFBEwIAACo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" strokeweight=".14042mm">
                <w10:wrap anchorx="page"/>
              </v:line>
            </w:pict>
          </mc:Fallback>
        </mc:AlternateContent>
      </w:r>
      <w:r>
        <w:rPr>
          <w:noProof/>
        </w:rPr>
        <mc:AlternateContent>
          <mc:Choice Requires="wps">
            <w:drawing>
              <wp:anchor distT="0" distB="0" distL="114300" distR="114300" simplePos="0" relativeHeight="251781120" behindDoc="1" locked="0" layoutInCell="1" allowOverlap="1" wp14:anchorId="0307A577" wp14:editId="1EC0CF9B">
                <wp:simplePos x="0" y="0"/>
                <wp:positionH relativeFrom="page">
                  <wp:posOffset>2692400</wp:posOffset>
                </wp:positionH>
                <wp:positionV relativeFrom="paragraph">
                  <wp:posOffset>1151255</wp:posOffset>
                </wp:positionV>
                <wp:extent cx="45720" cy="0"/>
                <wp:effectExtent l="6350" t="6350" r="5080" b="12700"/>
                <wp:wrapNone/>
                <wp:docPr id="243"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969BF" id="Line 191" o:spid="_x0000_s1026" style="position:absolute;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2pt,90.65pt" to="215.6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MgMFgIAACo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" strokeweight=".14042mm">
                <w10:wrap anchorx="page"/>
              </v:line>
            </w:pict>
          </mc:Fallback>
        </mc:AlternateContent>
      </w:r>
      <w:r>
        <w:rPr>
          <w:noProof/>
        </w:rPr>
        <mc:AlternateContent>
          <mc:Choice Requires="wps">
            <w:drawing>
              <wp:anchor distT="0" distB="0" distL="114300" distR="114300" simplePos="0" relativeHeight="251782144" behindDoc="1" locked="0" layoutInCell="1" allowOverlap="1" wp14:anchorId="576365A0" wp14:editId="5981C62F">
                <wp:simplePos x="0" y="0"/>
                <wp:positionH relativeFrom="page">
                  <wp:posOffset>2918460</wp:posOffset>
                </wp:positionH>
                <wp:positionV relativeFrom="paragraph">
                  <wp:posOffset>1151255</wp:posOffset>
                </wp:positionV>
                <wp:extent cx="45085" cy="0"/>
                <wp:effectExtent l="13335" t="6350" r="8255" b="12700"/>
                <wp:wrapNone/>
                <wp:docPr id="242" name="Lin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DF40C" id="Line 190" o:spid="_x0000_s1026" style="position:absolute;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8pt,90.65pt" to="233.3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" strokeweight=".14042mm">
                <w10:wrap anchorx="page"/>
              </v:line>
            </w:pict>
          </mc:Fallback>
        </mc:AlternateContent>
      </w:r>
      <w:r>
        <w:rPr>
          <w:noProof/>
        </w:rPr>
        <mc:AlternateContent>
          <mc:Choice Requires="wps">
            <w:drawing>
              <wp:anchor distT="0" distB="0" distL="114300" distR="114300" simplePos="0" relativeHeight="251783168" behindDoc="1" locked="0" layoutInCell="1" allowOverlap="1" wp14:anchorId="1B3E8917" wp14:editId="32E883A6">
                <wp:simplePos x="0" y="0"/>
                <wp:positionH relativeFrom="page">
                  <wp:posOffset>3902075</wp:posOffset>
                </wp:positionH>
                <wp:positionV relativeFrom="paragraph">
                  <wp:posOffset>1151255</wp:posOffset>
                </wp:positionV>
                <wp:extent cx="45720" cy="0"/>
                <wp:effectExtent l="6350" t="6350" r="5080" b="12700"/>
                <wp:wrapNone/>
                <wp:docPr id="241" name="Lin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E78FE" id="Line 189" o:spid="_x0000_s1026" style="position:absolute;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7.25pt,90.65pt" to="310.8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ELG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" strokeweight=".14042mm">
                <w10:wrap anchorx="page"/>
              </v:line>
            </w:pict>
          </mc:Fallback>
        </mc:AlternateContent>
      </w:r>
      <w:r>
        <w:rPr>
          <w:noProof/>
        </w:rPr>
        <mc:AlternateContent>
          <mc:Choice Requires="wps">
            <w:drawing>
              <wp:anchor distT="0" distB="0" distL="114300" distR="114300" simplePos="0" relativeHeight="251784192" behindDoc="1" locked="0" layoutInCell="1" allowOverlap="1" wp14:anchorId="491DF94B" wp14:editId="3B7C9A5B">
                <wp:simplePos x="0" y="0"/>
                <wp:positionH relativeFrom="page">
                  <wp:posOffset>4347845</wp:posOffset>
                </wp:positionH>
                <wp:positionV relativeFrom="paragraph">
                  <wp:posOffset>1151255</wp:posOffset>
                </wp:positionV>
                <wp:extent cx="45720" cy="0"/>
                <wp:effectExtent l="13970" t="6350" r="6985" b="12700"/>
                <wp:wrapNone/>
                <wp:docPr id="240"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E5FDA" id="Line 188" o:spid="_x0000_s1026" style="position:absolute;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2.35pt,90.65pt" to="345.9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fftFAIAACoEAAAOAAAAZHJzL2Uyb0RvYy54bWysU8GO2jAQvVfqP1i+QxIaW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785216" behindDoc="1" locked="0" layoutInCell="1" allowOverlap="1" wp14:anchorId="1DF18618" wp14:editId="3B6E55B4">
                <wp:simplePos x="0" y="0"/>
                <wp:positionH relativeFrom="page">
                  <wp:posOffset>4573270</wp:posOffset>
                </wp:positionH>
                <wp:positionV relativeFrom="paragraph">
                  <wp:posOffset>1151255</wp:posOffset>
                </wp:positionV>
                <wp:extent cx="45720" cy="0"/>
                <wp:effectExtent l="10795" t="6350" r="10160" b="12700"/>
                <wp:wrapNone/>
                <wp:docPr id="239" name="Lin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0325B" id="Line 187" o:spid="_x0000_s1026" style="position:absolute;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0.1pt,90.65pt" to="363.7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3hFAIAACo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" strokeweight=".14042mm">
                <w10:wrap anchorx="page"/>
              </v:line>
            </w:pict>
          </mc:Fallback>
        </mc:AlternateContent>
      </w:r>
      <w:r w:rsidR="00372F18">
        <w:t>In order to investigate genome wide di</w:t>
      </w:r>
      <w:r w:rsidR="00372F18">
        <w:rPr>
          <w:rFonts w:ascii="Trebuchet MS"/>
        </w:rPr>
        <w:t>ff</w:t>
      </w:r>
      <w:r w:rsidR="00372F18">
        <w:t xml:space="preserve">erences between </w:t>
      </w:r>
      <w:r w:rsidR="00372F18">
        <w:rPr>
          <w:spacing w:val="-7"/>
        </w:rPr>
        <w:t xml:space="preserve">ATAC-seq </w:t>
      </w:r>
      <w:r w:rsidR="00372F18">
        <w:t xml:space="preserve">fresh (biological reference) and </w:t>
      </w:r>
      <w:r w:rsidR="00372F18">
        <w:rPr>
          <w:spacing w:val="-7"/>
        </w:rPr>
        <w:t xml:space="preserve">ATAC-seq </w:t>
      </w:r>
      <w:r w:rsidR="00372F18">
        <w:t>frozen and fixed, read counts were retrieved at the peaks from a consensus master list including the three conditions for each cell type (ML CD14 all cond and ML CD</w:t>
      </w:r>
      <w:del w:id="631" w:author="Katie Burnham" w:date="2018-11-19T18:00:00Z">
        <w:r w:rsidR="00372F18" w:rsidDel="00FF125B">
          <w:delText>1</w:delText>
        </w:r>
      </w:del>
      <w:r w:rsidR="00372F18">
        <w:t>4 all cond). For this analysis CTL1 fixed samples from CD14</w:t>
      </w:r>
      <w:r w:rsidR="00372F18">
        <w:rPr>
          <w:position w:val="9"/>
          <w:sz w:val="18"/>
        </w:rPr>
        <w:t xml:space="preserve">+ </w:t>
      </w:r>
      <w:r w:rsidR="00372F18">
        <w:t>and tCD4</w:t>
      </w:r>
      <w:r w:rsidR="00372F18">
        <w:rPr>
          <w:position w:val="9"/>
          <w:sz w:val="18"/>
        </w:rPr>
        <w:t xml:space="preserve">+ </w:t>
      </w:r>
      <w:r w:rsidR="00372F18">
        <w:t>cells were removed from the analysis given the low quality and alterations in the chromatin structure previously</w:t>
      </w:r>
      <w:r w:rsidR="00372F18">
        <w:rPr>
          <w:spacing w:val="48"/>
        </w:rPr>
        <w:t xml:space="preserve"> </w:t>
      </w:r>
      <w:r w:rsidR="00372F18">
        <w:t>described.</w:t>
      </w:r>
    </w:p>
    <w:p w14:paraId="6F360A71" w14:textId="519DFDDB" w:rsidR="0065693B" w:rsidRDefault="00B8797A">
      <w:pPr>
        <w:pStyle w:val="BodyText"/>
        <w:spacing w:before="3"/>
        <w:rPr>
          <w:sz w:val="14"/>
        </w:rPr>
      </w:pPr>
      <w:r>
        <w:rPr>
          <w:noProof/>
        </w:rPr>
        <mc:AlternateContent>
          <mc:Choice Requires="wps">
            <w:drawing>
              <wp:anchor distT="0" distB="0" distL="0" distR="0" simplePos="0" relativeHeight="251627520" behindDoc="0" locked="0" layoutInCell="1" allowOverlap="1" wp14:anchorId="55B20402" wp14:editId="3E79617E">
                <wp:simplePos x="0" y="0"/>
                <wp:positionH relativeFrom="page">
                  <wp:posOffset>2021840</wp:posOffset>
                </wp:positionH>
                <wp:positionV relativeFrom="paragraph">
                  <wp:posOffset>128270</wp:posOffset>
                </wp:positionV>
                <wp:extent cx="45085" cy="45085"/>
                <wp:effectExtent l="2540" t="0" r="0" b="2540"/>
                <wp:wrapTopAndBottom/>
                <wp:docPr id="238" name="Freeform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 cy="45085"/>
                        </a:xfrm>
                        <a:custGeom>
                          <a:avLst/>
                          <a:gdLst>
                            <a:gd name="T0" fmla="+- 0 3219 3184"/>
                            <a:gd name="T1" fmla="*/ T0 w 71"/>
                            <a:gd name="T2" fmla="+- 0 202 202"/>
                            <a:gd name="T3" fmla="*/ 202 h 71"/>
                            <a:gd name="T4" fmla="+- 0 3205 3184"/>
                            <a:gd name="T5" fmla="*/ T4 w 71"/>
                            <a:gd name="T6" fmla="+- 0 205 202"/>
                            <a:gd name="T7" fmla="*/ 205 h 71"/>
                            <a:gd name="T8" fmla="+- 0 3194 3184"/>
                            <a:gd name="T9" fmla="*/ T8 w 71"/>
                            <a:gd name="T10" fmla="+- 0 213 202"/>
                            <a:gd name="T11" fmla="*/ 213 h 71"/>
                            <a:gd name="T12" fmla="+- 0 3186 3184"/>
                            <a:gd name="T13" fmla="*/ T12 w 71"/>
                            <a:gd name="T14" fmla="+- 0 224 202"/>
                            <a:gd name="T15" fmla="*/ 224 h 71"/>
                            <a:gd name="T16" fmla="+- 0 3184 3184"/>
                            <a:gd name="T17" fmla="*/ T16 w 71"/>
                            <a:gd name="T18" fmla="+- 0 237 202"/>
                            <a:gd name="T19" fmla="*/ 237 h 71"/>
                            <a:gd name="T20" fmla="+- 0 3186 3184"/>
                            <a:gd name="T21" fmla="*/ T20 w 71"/>
                            <a:gd name="T22" fmla="+- 0 251 202"/>
                            <a:gd name="T23" fmla="*/ 251 h 71"/>
                            <a:gd name="T24" fmla="+- 0 3194 3184"/>
                            <a:gd name="T25" fmla="*/ T24 w 71"/>
                            <a:gd name="T26" fmla="+- 0 262 202"/>
                            <a:gd name="T27" fmla="*/ 262 h 71"/>
                            <a:gd name="T28" fmla="+- 0 3205 3184"/>
                            <a:gd name="T29" fmla="*/ T28 w 71"/>
                            <a:gd name="T30" fmla="+- 0 270 202"/>
                            <a:gd name="T31" fmla="*/ 270 h 71"/>
                            <a:gd name="T32" fmla="+- 0 3219 3184"/>
                            <a:gd name="T33" fmla="*/ T32 w 71"/>
                            <a:gd name="T34" fmla="+- 0 272 202"/>
                            <a:gd name="T35" fmla="*/ 272 h 71"/>
                            <a:gd name="T36" fmla="+- 0 3232 3184"/>
                            <a:gd name="T37" fmla="*/ T36 w 71"/>
                            <a:gd name="T38" fmla="+- 0 270 202"/>
                            <a:gd name="T39" fmla="*/ 270 h 71"/>
                            <a:gd name="T40" fmla="+- 0 3243 3184"/>
                            <a:gd name="T41" fmla="*/ T40 w 71"/>
                            <a:gd name="T42" fmla="+- 0 262 202"/>
                            <a:gd name="T43" fmla="*/ 262 h 71"/>
                            <a:gd name="T44" fmla="+- 0 3251 3184"/>
                            <a:gd name="T45" fmla="*/ T44 w 71"/>
                            <a:gd name="T46" fmla="+- 0 251 202"/>
                            <a:gd name="T47" fmla="*/ 251 h 71"/>
                            <a:gd name="T48" fmla="+- 0 3254 3184"/>
                            <a:gd name="T49" fmla="*/ T48 w 71"/>
                            <a:gd name="T50" fmla="+- 0 237 202"/>
                            <a:gd name="T51" fmla="*/ 237 h 71"/>
                            <a:gd name="T52" fmla="+- 0 3251 3184"/>
                            <a:gd name="T53" fmla="*/ T52 w 71"/>
                            <a:gd name="T54" fmla="+- 0 224 202"/>
                            <a:gd name="T55" fmla="*/ 224 h 71"/>
                            <a:gd name="T56" fmla="+- 0 3243 3184"/>
                            <a:gd name="T57" fmla="*/ T56 w 71"/>
                            <a:gd name="T58" fmla="+- 0 213 202"/>
                            <a:gd name="T59" fmla="*/ 213 h 71"/>
                            <a:gd name="T60" fmla="+- 0 3232 3184"/>
                            <a:gd name="T61" fmla="*/ T60 w 71"/>
                            <a:gd name="T62" fmla="+- 0 205 202"/>
                            <a:gd name="T63" fmla="*/ 205 h 71"/>
                            <a:gd name="T64" fmla="+- 0 3219 3184"/>
                            <a:gd name="T65" fmla="*/ T64 w 71"/>
                            <a:gd name="T66" fmla="+- 0 202 202"/>
                            <a:gd name="T67" fmla="*/ 202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1" h="71">
                              <a:moveTo>
                                <a:pt x="35" y="0"/>
                              </a:moveTo>
                              <a:lnTo>
                                <a:pt x="21" y="3"/>
                              </a:lnTo>
                              <a:lnTo>
                                <a:pt x="10" y="11"/>
                              </a:lnTo>
                              <a:lnTo>
                                <a:pt x="2" y="22"/>
                              </a:lnTo>
                              <a:lnTo>
                                <a:pt x="0" y="35"/>
                              </a:lnTo>
                              <a:lnTo>
                                <a:pt x="2" y="49"/>
                              </a:lnTo>
                              <a:lnTo>
                                <a:pt x="10" y="60"/>
                              </a:lnTo>
                              <a:lnTo>
                                <a:pt x="21" y="68"/>
                              </a:lnTo>
                              <a:lnTo>
                                <a:pt x="35" y="70"/>
                              </a:lnTo>
                              <a:lnTo>
                                <a:pt x="48" y="68"/>
                              </a:lnTo>
                              <a:lnTo>
                                <a:pt x="59" y="60"/>
                              </a:lnTo>
                              <a:lnTo>
                                <a:pt x="67" y="49"/>
                              </a:lnTo>
                              <a:lnTo>
                                <a:pt x="70" y="35"/>
                              </a:lnTo>
                              <a:lnTo>
                                <a:pt x="67" y="22"/>
                              </a:lnTo>
                              <a:lnTo>
                                <a:pt x="59" y="11"/>
                              </a:lnTo>
                              <a:lnTo>
                                <a:pt x="48" y="3"/>
                              </a:lnTo>
                              <a:lnTo>
                                <a:pt x="35"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8CCA0" id="Freeform 186" o:spid="_x0000_s1026" style="position:absolute;margin-left:159.2pt;margin-top:10.1pt;width:3.55pt;height:3.55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" path="m35,l21,3,10,11,2,22,,35,2,49r8,11l21,68r14,2l48,68,59,60,67,49,70,35,67,22,59,11,48,3,35,xe" fillcolor="#00b938" stroked="f">
                <v:path arrowok="t" o:connecttype="custom" o:connectlocs="22225,128270;13335,130175;6350,135255;1270,142240;0,150495;1270,159385;6350,166370;13335,171450;22225,172720;30480,171450;37465,166370;42545,159385;44450,150495;42545,142240;37465,135255;30480,130175;22225,128270" o:connectangles="0,0,0,0,0,0,0,0,0,0,0,0,0,0,0,0,0"/>
                <w10:wrap type="topAndBottom" anchorx="page"/>
              </v:shape>
            </w:pict>
          </mc:Fallback>
        </mc:AlternateContent>
      </w:r>
      <w:r>
        <w:rPr>
          <w:noProof/>
        </w:rPr>
        <mc:AlternateContent>
          <mc:Choice Requires="wps">
            <w:drawing>
              <wp:anchor distT="0" distB="0" distL="0" distR="0" simplePos="0" relativeHeight="251628544" behindDoc="0" locked="0" layoutInCell="1" allowOverlap="1" wp14:anchorId="2950B0E5" wp14:editId="57CE10F2">
                <wp:simplePos x="0" y="0"/>
                <wp:positionH relativeFrom="page">
                  <wp:posOffset>4497705</wp:posOffset>
                </wp:positionH>
                <wp:positionV relativeFrom="paragraph">
                  <wp:posOffset>128270</wp:posOffset>
                </wp:positionV>
                <wp:extent cx="44450" cy="44450"/>
                <wp:effectExtent l="1905" t="0" r="1270" b="3175"/>
                <wp:wrapTopAndBottom/>
                <wp:docPr id="237" name="Freeform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7118 7083"/>
                            <a:gd name="T1" fmla="*/ T0 w 70"/>
                            <a:gd name="T2" fmla="+- 0 202 202"/>
                            <a:gd name="T3" fmla="*/ 202 h 70"/>
                            <a:gd name="T4" fmla="+- 0 7104 7083"/>
                            <a:gd name="T5" fmla="*/ T4 w 70"/>
                            <a:gd name="T6" fmla="+- 0 205 202"/>
                            <a:gd name="T7" fmla="*/ 205 h 70"/>
                            <a:gd name="T8" fmla="+- 0 7093 7083"/>
                            <a:gd name="T9" fmla="*/ T8 w 70"/>
                            <a:gd name="T10" fmla="+- 0 212 202"/>
                            <a:gd name="T11" fmla="*/ 212 h 70"/>
                            <a:gd name="T12" fmla="+- 0 7085 7083"/>
                            <a:gd name="T13" fmla="*/ T12 w 70"/>
                            <a:gd name="T14" fmla="+- 0 223 202"/>
                            <a:gd name="T15" fmla="*/ 223 h 70"/>
                            <a:gd name="T16" fmla="+- 0 7083 7083"/>
                            <a:gd name="T17" fmla="*/ T16 w 70"/>
                            <a:gd name="T18" fmla="+- 0 237 202"/>
                            <a:gd name="T19" fmla="*/ 237 h 70"/>
                            <a:gd name="T20" fmla="+- 0 7085 7083"/>
                            <a:gd name="T21" fmla="*/ T20 w 70"/>
                            <a:gd name="T22" fmla="+- 0 250 202"/>
                            <a:gd name="T23" fmla="*/ 250 h 70"/>
                            <a:gd name="T24" fmla="+- 0 7093 7083"/>
                            <a:gd name="T25" fmla="*/ T24 w 70"/>
                            <a:gd name="T26" fmla="+- 0 261 202"/>
                            <a:gd name="T27" fmla="*/ 261 h 70"/>
                            <a:gd name="T28" fmla="+- 0 7104 7083"/>
                            <a:gd name="T29" fmla="*/ T28 w 70"/>
                            <a:gd name="T30" fmla="+- 0 269 202"/>
                            <a:gd name="T31" fmla="*/ 269 h 70"/>
                            <a:gd name="T32" fmla="+- 0 7118 7083"/>
                            <a:gd name="T33" fmla="*/ T32 w 70"/>
                            <a:gd name="T34" fmla="+- 0 272 202"/>
                            <a:gd name="T35" fmla="*/ 272 h 70"/>
                            <a:gd name="T36" fmla="+- 0 7131 7083"/>
                            <a:gd name="T37" fmla="*/ T36 w 70"/>
                            <a:gd name="T38" fmla="+- 0 269 202"/>
                            <a:gd name="T39" fmla="*/ 269 h 70"/>
                            <a:gd name="T40" fmla="+- 0 7142 7083"/>
                            <a:gd name="T41" fmla="*/ T40 w 70"/>
                            <a:gd name="T42" fmla="+- 0 261 202"/>
                            <a:gd name="T43" fmla="*/ 261 h 70"/>
                            <a:gd name="T44" fmla="+- 0 7150 7083"/>
                            <a:gd name="T45" fmla="*/ T44 w 70"/>
                            <a:gd name="T46" fmla="+- 0 250 202"/>
                            <a:gd name="T47" fmla="*/ 250 h 70"/>
                            <a:gd name="T48" fmla="+- 0 7152 7083"/>
                            <a:gd name="T49" fmla="*/ T48 w 70"/>
                            <a:gd name="T50" fmla="+- 0 237 202"/>
                            <a:gd name="T51" fmla="*/ 237 h 70"/>
                            <a:gd name="T52" fmla="+- 0 7150 7083"/>
                            <a:gd name="T53" fmla="*/ T52 w 70"/>
                            <a:gd name="T54" fmla="+- 0 223 202"/>
                            <a:gd name="T55" fmla="*/ 223 h 70"/>
                            <a:gd name="T56" fmla="+- 0 7142 7083"/>
                            <a:gd name="T57" fmla="*/ T56 w 70"/>
                            <a:gd name="T58" fmla="+- 0 212 202"/>
                            <a:gd name="T59" fmla="*/ 212 h 70"/>
                            <a:gd name="T60" fmla="+- 0 7131 7083"/>
                            <a:gd name="T61" fmla="*/ T60 w 70"/>
                            <a:gd name="T62" fmla="+- 0 205 202"/>
                            <a:gd name="T63" fmla="*/ 205 h 70"/>
                            <a:gd name="T64" fmla="+- 0 7118 7083"/>
                            <a:gd name="T65" fmla="*/ T64 w 70"/>
                            <a:gd name="T66" fmla="+- 0 202 202"/>
                            <a:gd name="T67" fmla="*/ 20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 h="70">
                              <a:moveTo>
                                <a:pt x="35" y="0"/>
                              </a:moveTo>
                              <a:lnTo>
                                <a:pt x="21" y="3"/>
                              </a:lnTo>
                              <a:lnTo>
                                <a:pt x="10" y="10"/>
                              </a:lnTo>
                              <a:lnTo>
                                <a:pt x="2" y="21"/>
                              </a:lnTo>
                              <a:lnTo>
                                <a:pt x="0" y="35"/>
                              </a:lnTo>
                              <a:lnTo>
                                <a:pt x="2" y="48"/>
                              </a:lnTo>
                              <a:lnTo>
                                <a:pt x="10" y="59"/>
                              </a:lnTo>
                              <a:lnTo>
                                <a:pt x="21" y="67"/>
                              </a:lnTo>
                              <a:lnTo>
                                <a:pt x="35" y="70"/>
                              </a:lnTo>
                              <a:lnTo>
                                <a:pt x="48" y="67"/>
                              </a:lnTo>
                              <a:lnTo>
                                <a:pt x="59" y="59"/>
                              </a:lnTo>
                              <a:lnTo>
                                <a:pt x="67" y="48"/>
                              </a:lnTo>
                              <a:lnTo>
                                <a:pt x="69" y="35"/>
                              </a:lnTo>
                              <a:lnTo>
                                <a:pt x="67" y="21"/>
                              </a:lnTo>
                              <a:lnTo>
                                <a:pt x="59" y="10"/>
                              </a:lnTo>
                              <a:lnTo>
                                <a:pt x="48" y="3"/>
                              </a:lnTo>
                              <a:lnTo>
                                <a:pt x="35"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78919" id="Freeform 185" o:spid="_x0000_s1026" style="position:absolute;margin-left:354.15pt;margin-top:10.1pt;width:3.5pt;height:3.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" path="m35,l21,3,10,10,2,21,,35,2,48r8,11l21,67r14,3l48,67,59,59,67,48,69,35,67,21,59,10,48,3,35,xe" fillcolor="#00b938" stroked="f">
                <v:path arrowok="t" o:connecttype="custom" o:connectlocs="22225,128270;13335,130175;6350,134620;1270,141605;0,150495;1270,158750;6350,165735;13335,170815;22225,172720;30480,170815;37465,165735;42545,158750;43815,150495;42545,141605;37465,134620;30480,130175;22225,128270" o:connectangles="0,0,0,0,0,0,0,0,0,0,0,0,0,0,0,0,0"/>
                <w10:wrap type="topAndBottom" anchorx="page"/>
              </v:shape>
            </w:pict>
          </mc:Fallback>
        </mc:AlternateContent>
      </w:r>
    </w:p>
    <w:p w14:paraId="073B7CCD" w14:textId="52B6F07C" w:rsidR="0065693B" w:rsidRDefault="00B8797A">
      <w:pPr>
        <w:tabs>
          <w:tab w:val="left" w:pos="1848"/>
        </w:tabs>
        <w:spacing w:line="149" w:lineRule="exact"/>
        <w:ind w:left="1359"/>
        <w:rPr>
          <w:sz w:val="7"/>
        </w:rPr>
      </w:pPr>
      <w:r>
        <w:rPr>
          <w:noProof/>
          <w:position w:val="-2"/>
          <w:sz w:val="8"/>
        </w:rPr>
        <mc:AlternateContent>
          <mc:Choice Requires="wpg">
            <w:drawing>
              <wp:inline distT="0" distB="0" distL="0" distR="0" wp14:anchorId="4D613923" wp14:editId="4E4546B8">
                <wp:extent cx="60325" cy="52070"/>
                <wp:effectExtent l="5715" t="7620" r="635" b="6985"/>
                <wp:docPr id="235"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52070"/>
                          <a:chOff x="0" y="0"/>
                          <a:chExt cx="95" cy="82"/>
                        </a:xfrm>
                      </wpg:grpSpPr>
                      <wps:wsp>
                        <wps:cNvPr id="236" name="Freeform 184"/>
                        <wps:cNvSpPr>
                          <a:spLocks/>
                        </wps:cNvSpPr>
                        <wps:spPr bwMode="auto">
                          <a:xfrm>
                            <a:off x="0" y="0"/>
                            <a:ext cx="95" cy="82"/>
                          </a:xfrm>
                          <a:custGeom>
                            <a:avLst/>
                            <a:gdLst>
                              <a:gd name="T0" fmla="*/ 47 w 95"/>
                              <a:gd name="T1" fmla="*/ 0 h 82"/>
                              <a:gd name="T2" fmla="*/ 0 w 95"/>
                              <a:gd name="T3" fmla="*/ 82 h 82"/>
                              <a:gd name="T4" fmla="*/ 95 w 95"/>
                              <a:gd name="T5" fmla="*/ 82 h 82"/>
                              <a:gd name="T6" fmla="*/ 47 w 95"/>
                              <a:gd name="T7" fmla="*/ 0 h 82"/>
                            </a:gdLst>
                            <a:ahLst/>
                            <a:cxnLst>
                              <a:cxn ang="0">
                                <a:pos x="T0" y="T1"/>
                              </a:cxn>
                              <a:cxn ang="0">
                                <a:pos x="T2" y="T3"/>
                              </a:cxn>
                              <a:cxn ang="0">
                                <a:pos x="T4" y="T5"/>
                              </a:cxn>
                              <a:cxn ang="0">
                                <a:pos x="T6" y="T7"/>
                              </a:cxn>
                            </a:cxnLst>
                            <a:rect l="0" t="0" r="r" b="b"/>
                            <a:pathLst>
                              <a:path w="95" h="82">
                                <a:moveTo>
                                  <a:pt x="47" y="0"/>
                                </a:moveTo>
                                <a:lnTo>
                                  <a:pt x="0" y="82"/>
                                </a:lnTo>
                                <a:lnTo>
                                  <a:pt x="95" y="82"/>
                                </a:lnTo>
                                <a:lnTo>
                                  <a:pt x="47"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903A669" id="Group 183" o:spid="_x0000_s1026" style="width:4.75pt;height:4.1pt;mso-position-horizontal-relative:char;mso-position-vertical-relative:line" coordsize="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">
                <v:shape id="Freeform 184" o:spid="_x0000_s1027" style="position:absolute;width:95;height:82;visibility:visible;mso-wrap-style:square;v-text-anchor:top" coordsize="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" path="m47,l,82r95,l47,xe" fillcolor="#00b938" stroked="f">
                  <v:path arrowok="t" o:connecttype="custom" o:connectlocs="47,0;0,82;95,82;47,0" o:connectangles="0,0,0,0"/>
                </v:shape>
                <w10:anchorlock/>
              </v:group>
            </w:pict>
          </mc:Fallback>
        </mc:AlternateContent>
      </w:r>
      <w:r w:rsidR="00372F18">
        <w:rPr>
          <w:position w:val="-2"/>
          <w:sz w:val="8"/>
        </w:rPr>
        <w:tab/>
      </w:r>
      <w:r>
        <w:rPr>
          <w:noProof/>
          <w:position w:val="5"/>
          <w:sz w:val="7"/>
        </w:rPr>
        <mc:AlternateContent>
          <mc:Choice Requires="wpg">
            <w:drawing>
              <wp:inline distT="0" distB="0" distL="0" distR="0" wp14:anchorId="332D8A0A" wp14:editId="50CBCD8B">
                <wp:extent cx="45085" cy="45085"/>
                <wp:effectExtent l="1905" t="1270" r="635" b="1270"/>
                <wp:docPr id="233"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45085"/>
                          <a:chOff x="0" y="0"/>
                          <a:chExt cx="71" cy="71"/>
                        </a:xfrm>
                      </wpg:grpSpPr>
                      <wps:wsp>
                        <wps:cNvPr id="234" name="Rectangle 182"/>
                        <wps:cNvSpPr>
                          <a:spLocks noChangeArrowheads="1"/>
                        </wps:cNvSpPr>
                        <wps:spPr bwMode="auto">
                          <a:xfrm>
                            <a:off x="0" y="0"/>
                            <a:ext cx="71" cy="71"/>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33F13BC" id="Group 181" o:spid="_x0000_s1026" style="width:3.55pt;height:3.55pt;mso-position-horizontal-relative:char;mso-position-vertical-relative:line"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">
                <v:rect id="Rectangle 182" o:spid="_x0000_s1027" style="position:absolute;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" fillcolor="#00b938" stroked="f"/>
                <w10:anchorlock/>
              </v:group>
            </w:pict>
          </mc:Fallback>
        </mc:AlternateContent>
      </w:r>
    </w:p>
    <w:p w14:paraId="102F7FBF" w14:textId="494CFBEF" w:rsidR="0065693B" w:rsidRDefault="00B8797A">
      <w:pPr>
        <w:spacing w:line="73" w:lineRule="exact"/>
        <w:ind w:right="419"/>
        <w:jc w:val="center"/>
        <w:rPr>
          <w:rFonts w:ascii="Arial"/>
          <w:sz w:val="8"/>
        </w:rPr>
      </w:pPr>
      <w:r>
        <w:rPr>
          <w:noProof/>
        </w:rPr>
        <mc:AlternateContent>
          <mc:Choice Requires="wpg">
            <w:drawing>
              <wp:anchor distT="0" distB="0" distL="114300" distR="114300" simplePos="0" relativeHeight="251788288" behindDoc="1" locked="0" layoutInCell="1" allowOverlap="1" wp14:anchorId="75156B5C" wp14:editId="72127630">
                <wp:simplePos x="0" y="0"/>
                <wp:positionH relativeFrom="page">
                  <wp:posOffset>1529715</wp:posOffset>
                </wp:positionH>
                <wp:positionV relativeFrom="paragraph">
                  <wp:posOffset>-210820</wp:posOffset>
                </wp:positionV>
                <wp:extent cx="2422525" cy="1637030"/>
                <wp:effectExtent l="5715" t="12700" r="10160" b="7620"/>
                <wp:wrapNone/>
                <wp:docPr id="227"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2525" cy="1637030"/>
                          <a:chOff x="2409" y="-332"/>
                          <a:chExt cx="3815" cy="2578"/>
                        </a:xfrm>
                      </wpg:grpSpPr>
                      <wps:wsp>
                        <wps:cNvPr id="228" name="Line 180"/>
                        <wps:cNvCnPr>
                          <a:cxnSpLocks noChangeShapeType="1"/>
                        </wps:cNvCnPr>
                        <wps:spPr bwMode="auto">
                          <a:xfrm>
                            <a:off x="5200" y="2246"/>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s:wsp>
                        <wps:cNvPr id="229" name="AutoShape 179"/>
                        <wps:cNvSpPr>
                          <a:spLocks/>
                        </wps:cNvSpPr>
                        <wps:spPr bwMode="auto">
                          <a:xfrm>
                            <a:off x="5335" y="1948"/>
                            <a:ext cx="71" cy="227"/>
                          </a:xfrm>
                          <a:custGeom>
                            <a:avLst/>
                            <a:gdLst>
                              <a:gd name="T0" fmla="+- 0 5397 5336"/>
                              <a:gd name="T1" fmla="*/ T0 w 71"/>
                              <a:gd name="T2" fmla="+- 0 1961 1949"/>
                              <a:gd name="T3" fmla="*/ 1961 h 227"/>
                              <a:gd name="T4" fmla="+- 0 5385 5336"/>
                              <a:gd name="T5" fmla="*/ T4 w 71"/>
                              <a:gd name="T6" fmla="+- 0 1949 1949"/>
                              <a:gd name="T7" fmla="*/ 1949 h 227"/>
                              <a:gd name="T8" fmla="+- 0 5356 5336"/>
                              <a:gd name="T9" fmla="*/ T8 w 71"/>
                              <a:gd name="T10" fmla="+- 0 1949 1949"/>
                              <a:gd name="T11" fmla="*/ 1949 h 227"/>
                              <a:gd name="T12" fmla="+- 0 5345 5336"/>
                              <a:gd name="T13" fmla="*/ T12 w 71"/>
                              <a:gd name="T14" fmla="+- 0 1961 1949"/>
                              <a:gd name="T15" fmla="*/ 1961 h 227"/>
                              <a:gd name="T16" fmla="+- 0 5345 5336"/>
                              <a:gd name="T17" fmla="*/ T16 w 71"/>
                              <a:gd name="T18" fmla="+- 0 1990 1949"/>
                              <a:gd name="T19" fmla="*/ 1990 h 227"/>
                              <a:gd name="T20" fmla="+- 0 5356 5336"/>
                              <a:gd name="T21" fmla="*/ T20 w 71"/>
                              <a:gd name="T22" fmla="+- 0 2002 1949"/>
                              <a:gd name="T23" fmla="*/ 2002 h 227"/>
                              <a:gd name="T24" fmla="+- 0 5385 5336"/>
                              <a:gd name="T25" fmla="*/ T24 w 71"/>
                              <a:gd name="T26" fmla="+- 0 2002 1949"/>
                              <a:gd name="T27" fmla="*/ 2002 h 227"/>
                              <a:gd name="T28" fmla="+- 0 5397 5336"/>
                              <a:gd name="T29" fmla="*/ T28 w 71"/>
                              <a:gd name="T30" fmla="+- 0 1990 1949"/>
                              <a:gd name="T31" fmla="*/ 1990 h 227"/>
                              <a:gd name="T32" fmla="+- 0 5397 5336"/>
                              <a:gd name="T33" fmla="*/ T32 w 71"/>
                              <a:gd name="T34" fmla="+- 0 1961 1949"/>
                              <a:gd name="T35" fmla="*/ 1961 h 227"/>
                              <a:gd name="T36" fmla="+- 0 5397 5336"/>
                              <a:gd name="T37" fmla="*/ T36 w 71"/>
                              <a:gd name="T38" fmla="+- 0 2122 1949"/>
                              <a:gd name="T39" fmla="*/ 2122 h 227"/>
                              <a:gd name="T40" fmla="+- 0 5345 5336"/>
                              <a:gd name="T41" fmla="*/ T40 w 71"/>
                              <a:gd name="T42" fmla="+- 0 2122 1949"/>
                              <a:gd name="T43" fmla="*/ 2122 h 227"/>
                              <a:gd name="T44" fmla="+- 0 5345 5336"/>
                              <a:gd name="T45" fmla="*/ T44 w 71"/>
                              <a:gd name="T46" fmla="+- 0 2175 1949"/>
                              <a:gd name="T47" fmla="*/ 2175 h 227"/>
                              <a:gd name="T48" fmla="+- 0 5397 5336"/>
                              <a:gd name="T49" fmla="*/ T48 w 71"/>
                              <a:gd name="T50" fmla="+- 0 2175 1949"/>
                              <a:gd name="T51" fmla="*/ 2175 h 227"/>
                              <a:gd name="T52" fmla="+- 0 5397 5336"/>
                              <a:gd name="T53" fmla="*/ T52 w 71"/>
                              <a:gd name="T54" fmla="+- 0 2122 1949"/>
                              <a:gd name="T55" fmla="*/ 2122 h 227"/>
                              <a:gd name="T56" fmla="+- 0 5406 5336"/>
                              <a:gd name="T57" fmla="*/ T56 w 71"/>
                              <a:gd name="T58" fmla="+- 0 2092 1949"/>
                              <a:gd name="T59" fmla="*/ 2092 h 227"/>
                              <a:gd name="T60" fmla="+- 0 5371 5336"/>
                              <a:gd name="T61" fmla="*/ T60 w 71"/>
                              <a:gd name="T62" fmla="+- 0 2031 1949"/>
                              <a:gd name="T63" fmla="*/ 2031 h 227"/>
                              <a:gd name="T64" fmla="+- 0 5336 5336"/>
                              <a:gd name="T65" fmla="*/ T64 w 71"/>
                              <a:gd name="T66" fmla="+- 0 2092 1949"/>
                              <a:gd name="T67" fmla="*/ 2092 h 227"/>
                              <a:gd name="T68" fmla="+- 0 5406 5336"/>
                              <a:gd name="T69" fmla="*/ T68 w 71"/>
                              <a:gd name="T70" fmla="+- 0 2092 1949"/>
                              <a:gd name="T71" fmla="*/ 2092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7">
                                <a:moveTo>
                                  <a:pt x="61" y="12"/>
                                </a:moveTo>
                                <a:lnTo>
                                  <a:pt x="49" y="0"/>
                                </a:lnTo>
                                <a:lnTo>
                                  <a:pt x="20" y="0"/>
                                </a:lnTo>
                                <a:lnTo>
                                  <a:pt x="9" y="12"/>
                                </a:lnTo>
                                <a:lnTo>
                                  <a:pt x="9" y="41"/>
                                </a:lnTo>
                                <a:lnTo>
                                  <a:pt x="20" y="53"/>
                                </a:lnTo>
                                <a:lnTo>
                                  <a:pt x="49" y="53"/>
                                </a:lnTo>
                                <a:lnTo>
                                  <a:pt x="61" y="41"/>
                                </a:lnTo>
                                <a:lnTo>
                                  <a:pt x="61" y="12"/>
                                </a:lnTo>
                                <a:moveTo>
                                  <a:pt x="61" y="173"/>
                                </a:moveTo>
                                <a:lnTo>
                                  <a:pt x="9" y="173"/>
                                </a:lnTo>
                                <a:lnTo>
                                  <a:pt x="9" y="226"/>
                                </a:lnTo>
                                <a:lnTo>
                                  <a:pt x="61" y="226"/>
                                </a:lnTo>
                                <a:lnTo>
                                  <a:pt x="61" y="173"/>
                                </a:lnTo>
                                <a:moveTo>
                                  <a:pt x="70" y="143"/>
                                </a:moveTo>
                                <a:lnTo>
                                  <a:pt x="35" y="82"/>
                                </a:lnTo>
                                <a:lnTo>
                                  <a:pt x="0" y="143"/>
                                </a:lnTo>
                                <a:lnTo>
                                  <a:pt x="70" y="143"/>
                                </a:lnTo>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AutoShape 178"/>
                        <wps:cNvSpPr>
                          <a:spLocks/>
                        </wps:cNvSpPr>
                        <wps:spPr bwMode="auto">
                          <a:xfrm>
                            <a:off x="5424" y="1948"/>
                            <a:ext cx="71" cy="227"/>
                          </a:xfrm>
                          <a:custGeom>
                            <a:avLst/>
                            <a:gdLst>
                              <a:gd name="T0" fmla="+- 0 5486 5424"/>
                              <a:gd name="T1" fmla="*/ T0 w 71"/>
                              <a:gd name="T2" fmla="+- 0 1961 1949"/>
                              <a:gd name="T3" fmla="*/ 1961 h 227"/>
                              <a:gd name="T4" fmla="+- 0 5474 5424"/>
                              <a:gd name="T5" fmla="*/ T4 w 71"/>
                              <a:gd name="T6" fmla="+- 0 1949 1949"/>
                              <a:gd name="T7" fmla="*/ 1949 h 227"/>
                              <a:gd name="T8" fmla="+- 0 5445 5424"/>
                              <a:gd name="T9" fmla="*/ T8 w 71"/>
                              <a:gd name="T10" fmla="+- 0 1949 1949"/>
                              <a:gd name="T11" fmla="*/ 1949 h 227"/>
                              <a:gd name="T12" fmla="+- 0 5434 5424"/>
                              <a:gd name="T13" fmla="*/ T12 w 71"/>
                              <a:gd name="T14" fmla="+- 0 1961 1949"/>
                              <a:gd name="T15" fmla="*/ 1961 h 227"/>
                              <a:gd name="T16" fmla="+- 0 5434 5424"/>
                              <a:gd name="T17" fmla="*/ T16 w 71"/>
                              <a:gd name="T18" fmla="+- 0 1990 1949"/>
                              <a:gd name="T19" fmla="*/ 1990 h 227"/>
                              <a:gd name="T20" fmla="+- 0 5445 5424"/>
                              <a:gd name="T21" fmla="*/ T20 w 71"/>
                              <a:gd name="T22" fmla="+- 0 2001 1949"/>
                              <a:gd name="T23" fmla="*/ 2001 h 227"/>
                              <a:gd name="T24" fmla="+- 0 5474 5424"/>
                              <a:gd name="T25" fmla="*/ T24 w 71"/>
                              <a:gd name="T26" fmla="+- 0 2001 1949"/>
                              <a:gd name="T27" fmla="*/ 2001 h 227"/>
                              <a:gd name="T28" fmla="+- 0 5486 5424"/>
                              <a:gd name="T29" fmla="*/ T28 w 71"/>
                              <a:gd name="T30" fmla="+- 0 1990 1949"/>
                              <a:gd name="T31" fmla="*/ 1990 h 227"/>
                              <a:gd name="T32" fmla="+- 0 5486 5424"/>
                              <a:gd name="T33" fmla="*/ T32 w 71"/>
                              <a:gd name="T34" fmla="+- 0 1961 1949"/>
                              <a:gd name="T35" fmla="*/ 1961 h 227"/>
                              <a:gd name="T36" fmla="+- 0 5486 5424"/>
                              <a:gd name="T37" fmla="*/ T36 w 71"/>
                              <a:gd name="T38" fmla="+- 0 2122 1949"/>
                              <a:gd name="T39" fmla="*/ 2122 h 227"/>
                              <a:gd name="T40" fmla="+- 0 5434 5424"/>
                              <a:gd name="T41" fmla="*/ T40 w 71"/>
                              <a:gd name="T42" fmla="+- 0 2122 1949"/>
                              <a:gd name="T43" fmla="*/ 2122 h 227"/>
                              <a:gd name="T44" fmla="+- 0 5434 5424"/>
                              <a:gd name="T45" fmla="*/ T44 w 71"/>
                              <a:gd name="T46" fmla="+- 0 2175 1949"/>
                              <a:gd name="T47" fmla="*/ 2175 h 227"/>
                              <a:gd name="T48" fmla="+- 0 5486 5424"/>
                              <a:gd name="T49" fmla="*/ T48 w 71"/>
                              <a:gd name="T50" fmla="+- 0 2175 1949"/>
                              <a:gd name="T51" fmla="*/ 2175 h 227"/>
                              <a:gd name="T52" fmla="+- 0 5486 5424"/>
                              <a:gd name="T53" fmla="*/ T52 w 71"/>
                              <a:gd name="T54" fmla="+- 0 2122 1949"/>
                              <a:gd name="T55" fmla="*/ 2122 h 227"/>
                              <a:gd name="T56" fmla="+- 0 5495 5424"/>
                              <a:gd name="T57" fmla="*/ T56 w 71"/>
                              <a:gd name="T58" fmla="+- 0 2092 1949"/>
                              <a:gd name="T59" fmla="*/ 2092 h 227"/>
                              <a:gd name="T60" fmla="+- 0 5460 5424"/>
                              <a:gd name="T61" fmla="*/ T60 w 71"/>
                              <a:gd name="T62" fmla="+- 0 2031 1949"/>
                              <a:gd name="T63" fmla="*/ 2031 h 227"/>
                              <a:gd name="T64" fmla="+- 0 5424 5424"/>
                              <a:gd name="T65" fmla="*/ T64 w 71"/>
                              <a:gd name="T66" fmla="+- 0 2092 1949"/>
                              <a:gd name="T67" fmla="*/ 2092 h 227"/>
                              <a:gd name="T68" fmla="+- 0 5495 5424"/>
                              <a:gd name="T69" fmla="*/ T68 w 71"/>
                              <a:gd name="T70" fmla="+- 0 2092 1949"/>
                              <a:gd name="T71" fmla="*/ 2092 h 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7">
                                <a:moveTo>
                                  <a:pt x="62" y="12"/>
                                </a:moveTo>
                                <a:lnTo>
                                  <a:pt x="50" y="0"/>
                                </a:lnTo>
                                <a:lnTo>
                                  <a:pt x="21" y="0"/>
                                </a:lnTo>
                                <a:lnTo>
                                  <a:pt x="10" y="12"/>
                                </a:lnTo>
                                <a:lnTo>
                                  <a:pt x="10" y="41"/>
                                </a:lnTo>
                                <a:lnTo>
                                  <a:pt x="21" y="52"/>
                                </a:lnTo>
                                <a:lnTo>
                                  <a:pt x="50" y="52"/>
                                </a:lnTo>
                                <a:lnTo>
                                  <a:pt x="62" y="41"/>
                                </a:lnTo>
                                <a:lnTo>
                                  <a:pt x="62" y="12"/>
                                </a:lnTo>
                                <a:moveTo>
                                  <a:pt x="62" y="173"/>
                                </a:moveTo>
                                <a:lnTo>
                                  <a:pt x="10" y="173"/>
                                </a:lnTo>
                                <a:lnTo>
                                  <a:pt x="10" y="226"/>
                                </a:lnTo>
                                <a:lnTo>
                                  <a:pt x="62" y="226"/>
                                </a:lnTo>
                                <a:lnTo>
                                  <a:pt x="62" y="173"/>
                                </a:lnTo>
                                <a:moveTo>
                                  <a:pt x="71" y="143"/>
                                </a:moveTo>
                                <a:lnTo>
                                  <a:pt x="36" y="82"/>
                                </a:lnTo>
                                <a:lnTo>
                                  <a:pt x="0" y="143"/>
                                </a:lnTo>
                                <a:lnTo>
                                  <a:pt x="71" y="143"/>
                                </a:lnTo>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AutoShape 177"/>
                        <wps:cNvSpPr>
                          <a:spLocks/>
                        </wps:cNvSpPr>
                        <wps:spPr bwMode="auto">
                          <a:xfrm>
                            <a:off x="5246" y="1949"/>
                            <a:ext cx="71" cy="226"/>
                          </a:xfrm>
                          <a:custGeom>
                            <a:avLst/>
                            <a:gdLst>
                              <a:gd name="T0" fmla="+- 0 5308 5247"/>
                              <a:gd name="T1" fmla="*/ T0 w 71"/>
                              <a:gd name="T2" fmla="+- 0 1969 1949"/>
                              <a:gd name="T3" fmla="*/ 1969 h 226"/>
                              <a:gd name="T4" fmla="+- 0 5305 5247"/>
                              <a:gd name="T5" fmla="*/ T4 w 71"/>
                              <a:gd name="T6" fmla="+- 0 1959 1949"/>
                              <a:gd name="T7" fmla="*/ 1959 h 226"/>
                              <a:gd name="T8" fmla="+- 0 5298 5247"/>
                              <a:gd name="T9" fmla="*/ T8 w 71"/>
                              <a:gd name="T10" fmla="+- 0 1952 1949"/>
                              <a:gd name="T11" fmla="*/ 1952 h 226"/>
                              <a:gd name="T12" fmla="+- 0 5288 5247"/>
                              <a:gd name="T13" fmla="*/ T12 w 71"/>
                              <a:gd name="T14" fmla="+- 0 1949 1949"/>
                              <a:gd name="T15" fmla="*/ 1949 h 226"/>
                              <a:gd name="T16" fmla="+- 0 5276 5247"/>
                              <a:gd name="T17" fmla="*/ T16 w 71"/>
                              <a:gd name="T18" fmla="+- 0 1949 1949"/>
                              <a:gd name="T19" fmla="*/ 1949 h 226"/>
                              <a:gd name="T20" fmla="+- 0 5266 5247"/>
                              <a:gd name="T21" fmla="*/ T20 w 71"/>
                              <a:gd name="T22" fmla="+- 0 1955 1949"/>
                              <a:gd name="T23" fmla="*/ 1955 h 226"/>
                              <a:gd name="T24" fmla="+- 0 5258 5247"/>
                              <a:gd name="T25" fmla="*/ T24 w 71"/>
                              <a:gd name="T26" fmla="+- 0 1964 1949"/>
                              <a:gd name="T27" fmla="*/ 1964 h 226"/>
                              <a:gd name="T28" fmla="+- 0 5256 5247"/>
                              <a:gd name="T29" fmla="*/ T28 w 71"/>
                              <a:gd name="T30" fmla="+- 0 1975 1949"/>
                              <a:gd name="T31" fmla="*/ 1975 h 226"/>
                              <a:gd name="T32" fmla="+- 0 5256 5247"/>
                              <a:gd name="T33" fmla="*/ T32 w 71"/>
                              <a:gd name="T34" fmla="+- 0 1990 1949"/>
                              <a:gd name="T35" fmla="*/ 1990 h 226"/>
                              <a:gd name="T36" fmla="+- 0 5268 5247"/>
                              <a:gd name="T37" fmla="*/ T36 w 71"/>
                              <a:gd name="T38" fmla="+- 0 2001 1949"/>
                              <a:gd name="T39" fmla="*/ 2001 h 226"/>
                              <a:gd name="T40" fmla="+- 0 5282 5247"/>
                              <a:gd name="T41" fmla="*/ T40 w 71"/>
                              <a:gd name="T42" fmla="+- 0 2001 1949"/>
                              <a:gd name="T43" fmla="*/ 2001 h 226"/>
                              <a:gd name="T44" fmla="+- 0 5294 5247"/>
                              <a:gd name="T45" fmla="*/ T44 w 71"/>
                              <a:gd name="T46" fmla="+- 0 1999 1949"/>
                              <a:gd name="T47" fmla="*/ 1999 h 226"/>
                              <a:gd name="T48" fmla="+- 0 5302 5247"/>
                              <a:gd name="T49" fmla="*/ T48 w 71"/>
                              <a:gd name="T50" fmla="+- 0 1992 1949"/>
                              <a:gd name="T51" fmla="*/ 1992 h 226"/>
                              <a:gd name="T52" fmla="+- 0 5308 5247"/>
                              <a:gd name="T53" fmla="*/ T52 w 71"/>
                              <a:gd name="T54" fmla="+- 0 1981 1949"/>
                              <a:gd name="T55" fmla="*/ 1981 h 226"/>
                              <a:gd name="T56" fmla="+- 0 5308 5247"/>
                              <a:gd name="T57" fmla="*/ T56 w 71"/>
                              <a:gd name="T58" fmla="+- 0 1969 1949"/>
                              <a:gd name="T59" fmla="*/ 1969 h 226"/>
                              <a:gd name="T60" fmla="+- 0 5308 5247"/>
                              <a:gd name="T61" fmla="*/ T60 w 71"/>
                              <a:gd name="T62" fmla="+- 0 2122 1949"/>
                              <a:gd name="T63" fmla="*/ 2122 h 226"/>
                              <a:gd name="T64" fmla="+- 0 5256 5247"/>
                              <a:gd name="T65" fmla="*/ T64 w 71"/>
                              <a:gd name="T66" fmla="+- 0 2122 1949"/>
                              <a:gd name="T67" fmla="*/ 2122 h 226"/>
                              <a:gd name="T68" fmla="+- 0 5256 5247"/>
                              <a:gd name="T69" fmla="*/ T68 w 71"/>
                              <a:gd name="T70" fmla="+- 0 2175 1949"/>
                              <a:gd name="T71" fmla="*/ 2175 h 226"/>
                              <a:gd name="T72" fmla="+- 0 5308 5247"/>
                              <a:gd name="T73" fmla="*/ T72 w 71"/>
                              <a:gd name="T74" fmla="+- 0 2175 1949"/>
                              <a:gd name="T75" fmla="*/ 2175 h 226"/>
                              <a:gd name="T76" fmla="+- 0 5308 5247"/>
                              <a:gd name="T77" fmla="*/ T76 w 71"/>
                              <a:gd name="T78" fmla="+- 0 2122 1949"/>
                              <a:gd name="T79" fmla="*/ 2122 h 226"/>
                              <a:gd name="T80" fmla="+- 0 5317 5247"/>
                              <a:gd name="T81" fmla="*/ T80 w 71"/>
                              <a:gd name="T82" fmla="+- 0 2092 1949"/>
                              <a:gd name="T83" fmla="*/ 2092 h 226"/>
                              <a:gd name="T84" fmla="+- 0 5282 5247"/>
                              <a:gd name="T85" fmla="*/ T84 w 71"/>
                              <a:gd name="T86" fmla="+- 0 2031 1949"/>
                              <a:gd name="T87" fmla="*/ 2031 h 226"/>
                              <a:gd name="T88" fmla="+- 0 5247 5247"/>
                              <a:gd name="T89" fmla="*/ T88 w 71"/>
                              <a:gd name="T90" fmla="+- 0 2092 1949"/>
                              <a:gd name="T91" fmla="*/ 2092 h 226"/>
                              <a:gd name="T92" fmla="+- 0 5317 5247"/>
                              <a:gd name="T93" fmla="*/ T92 w 71"/>
                              <a:gd name="T94" fmla="+- 0 2092 1949"/>
                              <a:gd name="T95" fmla="*/ 2092 h 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1" h="226">
                                <a:moveTo>
                                  <a:pt x="61" y="20"/>
                                </a:moveTo>
                                <a:lnTo>
                                  <a:pt x="58" y="10"/>
                                </a:lnTo>
                                <a:lnTo>
                                  <a:pt x="51" y="3"/>
                                </a:lnTo>
                                <a:lnTo>
                                  <a:pt x="41" y="0"/>
                                </a:lnTo>
                                <a:lnTo>
                                  <a:pt x="29" y="0"/>
                                </a:lnTo>
                                <a:lnTo>
                                  <a:pt x="19" y="6"/>
                                </a:lnTo>
                                <a:lnTo>
                                  <a:pt x="11" y="15"/>
                                </a:lnTo>
                                <a:lnTo>
                                  <a:pt x="9" y="26"/>
                                </a:lnTo>
                                <a:lnTo>
                                  <a:pt x="9" y="41"/>
                                </a:lnTo>
                                <a:lnTo>
                                  <a:pt x="21" y="52"/>
                                </a:lnTo>
                                <a:lnTo>
                                  <a:pt x="35" y="52"/>
                                </a:lnTo>
                                <a:lnTo>
                                  <a:pt x="47" y="50"/>
                                </a:lnTo>
                                <a:lnTo>
                                  <a:pt x="55" y="43"/>
                                </a:lnTo>
                                <a:lnTo>
                                  <a:pt x="61" y="32"/>
                                </a:lnTo>
                                <a:lnTo>
                                  <a:pt x="61" y="20"/>
                                </a:lnTo>
                                <a:moveTo>
                                  <a:pt x="61" y="173"/>
                                </a:moveTo>
                                <a:lnTo>
                                  <a:pt x="9" y="173"/>
                                </a:lnTo>
                                <a:lnTo>
                                  <a:pt x="9" y="226"/>
                                </a:lnTo>
                                <a:lnTo>
                                  <a:pt x="61" y="226"/>
                                </a:lnTo>
                                <a:lnTo>
                                  <a:pt x="61" y="173"/>
                                </a:lnTo>
                                <a:moveTo>
                                  <a:pt x="70" y="143"/>
                                </a:moveTo>
                                <a:lnTo>
                                  <a:pt x="35" y="82"/>
                                </a:lnTo>
                                <a:lnTo>
                                  <a:pt x="0" y="143"/>
                                </a:lnTo>
                                <a:lnTo>
                                  <a:pt x="70" y="143"/>
                                </a:lnTo>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Text Box 176"/>
                        <wps:cNvSpPr txBox="1">
                          <a:spLocks noChangeArrowheads="1"/>
                        </wps:cNvSpPr>
                        <wps:spPr bwMode="auto">
                          <a:xfrm>
                            <a:off x="2411" y="-330"/>
                            <a:ext cx="3810" cy="2562"/>
                          </a:xfrm>
                          <a:prstGeom prst="rect">
                            <a:avLst/>
                          </a:prstGeom>
                          <a:noFill/>
                          <a:ln w="3355">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5DCFB388" w14:textId="77777777" w:rsidR="003162A5" w:rsidRDefault="003162A5">
                              <w:pPr>
                                <w:rPr>
                                  <w:sz w:val="10"/>
                                </w:rPr>
                              </w:pPr>
                            </w:p>
                            <w:p w14:paraId="042745C5" w14:textId="77777777" w:rsidR="003162A5" w:rsidRDefault="003162A5">
                              <w:pPr>
                                <w:rPr>
                                  <w:sz w:val="10"/>
                                </w:rPr>
                              </w:pPr>
                            </w:p>
                            <w:p w14:paraId="71AC567A" w14:textId="77777777" w:rsidR="003162A5" w:rsidRDefault="003162A5">
                              <w:pPr>
                                <w:rPr>
                                  <w:sz w:val="10"/>
                                </w:rPr>
                              </w:pPr>
                            </w:p>
                            <w:p w14:paraId="7B7E8432" w14:textId="77777777" w:rsidR="003162A5" w:rsidRDefault="003162A5">
                              <w:pPr>
                                <w:rPr>
                                  <w:sz w:val="10"/>
                                </w:rPr>
                              </w:pPr>
                            </w:p>
                            <w:p w14:paraId="3FA2785C" w14:textId="77777777" w:rsidR="003162A5" w:rsidRDefault="003162A5">
                              <w:pPr>
                                <w:rPr>
                                  <w:sz w:val="10"/>
                                </w:rPr>
                              </w:pPr>
                            </w:p>
                            <w:p w14:paraId="56F0478C" w14:textId="77777777" w:rsidR="003162A5" w:rsidRDefault="003162A5">
                              <w:pPr>
                                <w:rPr>
                                  <w:sz w:val="10"/>
                                </w:rPr>
                              </w:pPr>
                            </w:p>
                            <w:p w14:paraId="5AF5B5CD" w14:textId="77777777" w:rsidR="003162A5" w:rsidRDefault="003162A5">
                              <w:pPr>
                                <w:rPr>
                                  <w:sz w:val="10"/>
                                </w:rPr>
                              </w:pPr>
                            </w:p>
                            <w:p w14:paraId="1F4C618D" w14:textId="77777777" w:rsidR="003162A5" w:rsidRDefault="003162A5">
                              <w:pPr>
                                <w:rPr>
                                  <w:sz w:val="10"/>
                                </w:rPr>
                              </w:pPr>
                            </w:p>
                            <w:p w14:paraId="50471D29" w14:textId="77777777" w:rsidR="003162A5" w:rsidRDefault="003162A5">
                              <w:pPr>
                                <w:rPr>
                                  <w:sz w:val="10"/>
                                </w:rPr>
                              </w:pPr>
                            </w:p>
                            <w:p w14:paraId="53369DE9" w14:textId="77777777" w:rsidR="003162A5" w:rsidRDefault="003162A5">
                              <w:pPr>
                                <w:rPr>
                                  <w:sz w:val="10"/>
                                </w:rPr>
                              </w:pPr>
                            </w:p>
                            <w:p w14:paraId="7154E2B0" w14:textId="77777777" w:rsidR="003162A5" w:rsidRDefault="003162A5">
                              <w:pPr>
                                <w:rPr>
                                  <w:sz w:val="10"/>
                                </w:rPr>
                              </w:pPr>
                            </w:p>
                            <w:p w14:paraId="60895B1E" w14:textId="77777777" w:rsidR="003162A5" w:rsidRDefault="003162A5">
                              <w:pPr>
                                <w:rPr>
                                  <w:sz w:val="10"/>
                                </w:rPr>
                              </w:pPr>
                            </w:p>
                            <w:p w14:paraId="10797E5E" w14:textId="77777777" w:rsidR="003162A5" w:rsidRDefault="003162A5">
                              <w:pPr>
                                <w:rPr>
                                  <w:sz w:val="10"/>
                                </w:rPr>
                              </w:pPr>
                            </w:p>
                            <w:p w14:paraId="1FF1A847" w14:textId="77777777" w:rsidR="003162A5" w:rsidRDefault="003162A5">
                              <w:pPr>
                                <w:rPr>
                                  <w:sz w:val="10"/>
                                </w:rPr>
                              </w:pPr>
                            </w:p>
                            <w:p w14:paraId="14D17440" w14:textId="77777777" w:rsidR="003162A5" w:rsidRDefault="003162A5">
                              <w:pPr>
                                <w:rPr>
                                  <w:sz w:val="10"/>
                                </w:rPr>
                              </w:pPr>
                            </w:p>
                            <w:p w14:paraId="42658787" w14:textId="77777777" w:rsidR="003162A5" w:rsidRDefault="003162A5">
                              <w:pPr>
                                <w:rPr>
                                  <w:sz w:val="10"/>
                                </w:rPr>
                              </w:pPr>
                            </w:p>
                            <w:p w14:paraId="4C0D1C6F" w14:textId="77777777" w:rsidR="003162A5" w:rsidRDefault="003162A5">
                              <w:pPr>
                                <w:rPr>
                                  <w:sz w:val="10"/>
                                </w:rPr>
                              </w:pPr>
                            </w:p>
                            <w:p w14:paraId="2E08B8B9" w14:textId="77777777" w:rsidR="003162A5" w:rsidRDefault="003162A5">
                              <w:pPr>
                                <w:rPr>
                                  <w:sz w:val="10"/>
                                </w:rPr>
                              </w:pPr>
                            </w:p>
                            <w:p w14:paraId="1FA3685A" w14:textId="77777777" w:rsidR="003162A5" w:rsidRDefault="003162A5">
                              <w:pPr>
                                <w:rPr>
                                  <w:sz w:val="10"/>
                                </w:rPr>
                              </w:pPr>
                            </w:p>
                            <w:p w14:paraId="5AE701B0" w14:textId="77777777" w:rsidR="003162A5" w:rsidRDefault="003162A5">
                              <w:pPr>
                                <w:spacing w:before="1"/>
                                <w:rPr>
                                  <w:sz w:val="9"/>
                                </w:rPr>
                              </w:pPr>
                            </w:p>
                            <w:p w14:paraId="6B38913B" w14:textId="77777777" w:rsidR="003162A5" w:rsidRDefault="003162A5">
                              <w:pPr>
                                <w:spacing w:line="204" w:lineRule="auto"/>
                                <w:ind w:left="3118" w:right="461"/>
                                <w:jc w:val="both"/>
                                <w:rPr>
                                  <w:rFonts w:ascii="Arial"/>
                                  <w:b/>
                                  <w:sz w:val="9"/>
                                </w:rPr>
                              </w:pPr>
                              <w:r>
                                <w:rPr>
                                  <w:rFonts w:ascii="Arial"/>
                                  <w:b/>
                                  <w:sz w:val="9"/>
                                </w:rPr>
                                <w:t>CTL1 CTL2 CTL3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156B5C" id="Group 175" o:spid="_x0000_s2099" style="position:absolute;left:0;text-align:left;margin-left:120.45pt;margin-top:-16.6pt;width:190.75pt;height:128.9pt;z-index:-251528192;mso-position-horizontal-relative:page;mso-position-vertical-relative:text" coordorigin="2409,-332" coordsize="381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">
                <v:line id="Line 180" o:spid="_x0000_s2100" style="position:absolute;visibility:visible;mso-wrap-style:square" from="5200,2246" to="5200,2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" strokecolor="#333" strokeweight=".09319mm"/>
                <v:shape id="AutoShape 179" o:spid="_x0000_s2101" style="position:absolute;left:5335;top:1948;width:71;height:227;visibility:visible;mso-wrap-style:square;v-text-anchor:top" coordsize="7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" path="m61,12l49,,20,,9,12r,29l20,53r29,l61,41r,-29m61,173r-52,l9,226r52,l61,173t9,-30l35,82,,143r70,e" fillcolor="#ed0000" stroked="f">
                  <v:path arrowok="t" o:connecttype="custom" o:connectlocs="61,1961;49,1949;20,1949;9,1961;9,1990;20,2002;49,2002;61,1990;61,1961;61,2122;9,2122;9,2175;61,2175;61,2122;70,2092;35,2031;0,2092;70,2092" o:connectangles="0,0,0,0,0,0,0,0,0,0,0,0,0,0,0,0,0,0"/>
                </v:shape>
                <v:shape id="AutoShape 178" o:spid="_x0000_s2102" style="position:absolute;left:5424;top:1948;width:71;height:227;visibility:visible;mso-wrap-style:square;v-text-anchor:top" coordsize="7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" path="m62,12l50,,21,,10,12r,29l21,52r29,l62,41r,-29m62,173r-52,l10,226r52,l62,173t9,-30l36,82,,143r71,e" fillcolor="#609cff" stroked="f">
                  <v:path arrowok="t" o:connecttype="custom" o:connectlocs="62,1961;50,1949;21,1949;10,1961;10,1990;21,2001;50,2001;62,1990;62,1961;62,2122;10,2122;10,2175;62,2175;62,2122;71,2092;36,2031;0,2092;71,2092" o:connectangles="0,0,0,0,0,0,0,0,0,0,0,0,0,0,0,0,0,0"/>
                </v:shape>
                <v:shape id="AutoShape 177" o:spid="_x0000_s2103" style="position:absolute;left:5246;top:1949;width:71;height:226;visibility:visible;mso-wrap-style:square;v-text-anchor:top" coordsize="7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" path="m61,20l58,10,51,3,41,,29,,19,6r-8,9l9,26r,15l21,52r14,l47,50r8,-7l61,32r,-12m61,173r-52,l9,226r52,l61,173t9,-30l35,82,,143r70,e" fillcolor="#00b938" stroked="f">
                  <v:path arrowok="t" o:connecttype="custom" o:connectlocs="61,1969;58,1959;51,1952;41,1949;29,1949;19,1955;11,1964;9,1975;9,1990;21,2001;35,2001;47,1999;55,1992;61,1981;61,1969;61,2122;9,2122;9,2175;61,2175;61,2122;70,2092;35,2031;0,2092;70,2092" o:connectangles="0,0,0,0,0,0,0,0,0,0,0,0,0,0,0,0,0,0,0,0,0,0,0,0"/>
                </v:shape>
                <v:shape id="Text Box 176" o:spid="_x0000_s2104" type="#_x0000_t202" style="position:absolute;left:2411;top:-330;width:3810;height:2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" filled="f" strokecolor="#333" strokeweight=".09319mm">
                  <v:textbox inset="0,0,0,0">
                    <w:txbxContent>
                      <w:p w14:paraId="5DCFB388" w14:textId="77777777" w:rsidR="003162A5" w:rsidRDefault="003162A5">
                        <w:pPr>
                          <w:rPr>
                            <w:sz w:val="10"/>
                          </w:rPr>
                        </w:pPr>
                      </w:p>
                      <w:p w14:paraId="042745C5" w14:textId="77777777" w:rsidR="003162A5" w:rsidRDefault="003162A5">
                        <w:pPr>
                          <w:rPr>
                            <w:sz w:val="10"/>
                          </w:rPr>
                        </w:pPr>
                      </w:p>
                      <w:p w14:paraId="71AC567A" w14:textId="77777777" w:rsidR="003162A5" w:rsidRDefault="003162A5">
                        <w:pPr>
                          <w:rPr>
                            <w:sz w:val="10"/>
                          </w:rPr>
                        </w:pPr>
                      </w:p>
                      <w:p w14:paraId="7B7E8432" w14:textId="77777777" w:rsidR="003162A5" w:rsidRDefault="003162A5">
                        <w:pPr>
                          <w:rPr>
                            <w:sz w:val="10"/>
                          </w:rPr>
                        </w:pPr>
                      </w:p>
                      <w:p w14:paraId="3FA2785C" w14:textId="77777777" w:rsidR="003162A5" w:rsidRDefault="003162A5">
                        <w:pPr>
                          <w:rPr>
                            <w:sz w:val="10"/>
                          </w:rPr>
                        </w:pPr>
                      </w:p>
                      <w:p w14:paraId="56F0478C" w14:textId="77777777" w:rsidR="003162A5" w:rsidRDefault="003162A5">
                        <w:pPr>
                          <w:rPr>
                            <w:sz w:val="10"/>
                          </w:rPr>
                        </w:pPr>
                      </w:p>
                      <w:p w14:paraId="5AF5B5CD" w14:textId="77777777" w:rsidR="003162A5" w:rsidRDefault="003162A5">
                        <w:pPr>
                          <w:rPr>
                            <w:sz w:val="10"/>
                          </w:rPr>
                        </w:pPr>
                      </w:p>
                      <w:p w14:paraId="1F4C618D" w14:textId="77777777" w:rsidR="003162A5" w:rsidRDefault="003162A5">
                        <w:pPr>
                          <w:rPr>
                            <w:sz w:val="10"/>
                          </w:rPr>
                        </w:pPr>
                      </w:p>
                      <w:p w14:paraId="50471D29" w14:textId="77777777" w:rsidR="003162A5" w:rsidRDefault="003162A5">
                        <w:pPr>
                          <w:rPr>
                            <w:sz w:val="10"/>
                          </w:rPr>
                        </w:pPr>
                      </w:p>
                      <w:p w14:paraId="53369DE9" w14:textId="77777777" w:rsidR="003162A5" w:rsidRDefault="003162A5">
                        <w:pPr>
                          <w:rPr>
                            <w:sz w:val="10"/>
                          </w:rPr>
                        </w:pPr>
                      </w:p>
                      <w:p w14:paraId="7154E2B0" w14:textId="77777777" w:rsidR="003162A5" w:rsidRDefault="003162A5">
                        <w:pPr>
                          <w:rPr>
                            <w:sz w:val="10"/>
                          </w:rPr>
                        </w:pPr>
                      </w:p>
                      <w:p w14:paraId="60895B1E" w14:textId="77777777" w:rsidR="003162A5" w:rsidRDefault="003162A5">
                        <w:pPr>
                          <w:rPr>
                            <w:sz w:val="10"/>
                          </w:rPr>
                        </w:pPr>
                      </w:p>
                      <w:p w14:paraId="10797E5E" w14:textId="77777777" w:rsidR="003162A5" w:rsidRDefault="003162A5">
                        <w:pPr>
                          <w:rPr>
                            <w:sz w:val="10"/>
                          </w:rPr>
                        </w:pPr>
                      </w:p>
                      <w:p w14:paraId="1FF1A847" w14:textId="77777777" w:rsidR="003162A5" w:rsidRDefault="003162A5">
                        <w:pPr>
                          <w:rPr>
                            <w:sz w:val="10"/>
                          </w:rPr>
                        </w:pPr>
                      </w:p>
                      <w:p w14:paraId="14D17440" w14:textId="77777777" w:rsidR="003162A5" w:rsidRDefault="003162A5">
                        <w:pPr>
                          <w:rPr>
                            <w:sz w:val="10"/>
                          </w:rPr>
                        </w:pPr>
                      </w:p>
                      <w:p w14:paraId="42658787" w14:textId="77777777" w:rsidR="003162A5" w:rsidRDefault="003162A5">
                        <w:pPr>
                          <w:rPr>
                            <w:sz w:val="10"/>
                          </w:rPr>
                        </w:pPr>
                      </w:p>
                      <w:p w14:paraId="4C0D1C6F" w14:textId="77777777" w:rsidR="003162A5" w:rsidRDefault="003162A5">
                        <w:pPr>
                          <w:rPr>
                            <w:sz w:val="10"/>
                          </w:rPr>
                        </w:pPr>
                      </w:p>
                      <w:p w14:paraId="2E08B8B9" w14:textId="77777777" w:rsidR="003162A5" w:rsidRDefault="003162A5">
                        <w:pPr>
                          <w:rPr>
                            <w:sz w:val="10"/>
                          </w:rPr>
                        </w:pPr>
                      </w:p>
                      <w:p w14:paraId="1FA3685A" w14:textId="77777777" w:rsidR="003162A5" w:rsidRDefault="003162A5">
                        <w:pPr>
                          <w:rPr>
                            <w:sz w:val="10"/>
                          </w:rPr>
                        </w:pPr>
                      </w:p>
                      <w:p w14:paraId="5AE701B0" w14:textId="77777777" w:rsidR="003162A5" w:rsidRDefault="003162A5">
                        <w:pPr>
                          <w:spacing w:before="1"/>
                          <w:rPr>
                            <w:sz w:val="9"/>
                          </w:rPr>
                        </w:pPr>
                      </w:p>
                      <w:p w14:paraId="6B38913B" w14:textId="77777777" w:rsidR="003162A5" w:rsidRDefault="003162A5">
                        <w:pPr>
                          <w:spacing w:line="204" w:lineRule="auto"/>
                          <w:ind w:left="3118" w:right="461"/>
                          <w:jc w:val="both"/>
                          <w:rPr>
                            <w:rFonts w:ascii="Arial"/>
                            <w:b/>
                            <w:sz w:val="9"/>
                          </w:rPr>
                        </w:pPr>
                        <w:r>
                          <w:rPr>
                            <w:rFonts w:ascii="Arial"/>
                            <w:b/>
                            <w:sz w:val="9"/>
                          </w:rPr>
                          <w:t>CTL1 CTL2 CTL3</w:t>
                        </w:r>
                      </w:p>
                    </w:txbxContent>
                  </v:textbox>
                </v:shape>
                <w10:wrap anchorx="page"/>
              </v:group>
            </w:pict>
          </mc:Fallback>
        </mc:AlternateContent>
      </w:r>
      <w:r>
        <w:rPr>
          <w:noProof/>
        </w:rPr>
        <mc:AlternateContent>
          <mc:Choice Requires="wps">
            <w:drawing>
              <wp:anchor distT="0" distB="0" distL="114300" distR="114300" simplePos="0" relativeHeight="251790336" behindDoc="1" locked="0" layoutInCell="1" allowOverlap="1" wp14:anchorId="51C49E6F" wp14:editId="1771414E">
                <wp:simplePos x="0" y="0"/>
                <wp:positionH relativeFrom="page">
                  <wp:posOffset>4625975</wp:posOffset>
                </wp:positionH>
                <wp:positionV relativeFrom="paragraph">
                  <wp:posOffset>-24130</wp:posOffset>
                </wp:positionV>
                <wp:extent cx="44450" cy="44450"/>
                <wp:effectExtent l="0" t="0" r="0" b="3810"/>
                <wp:wrapNone/>
                <wp:docPr id="226"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44450"/>
                        </a:xfrm>
                        <a:prstGeom prst="rect">
                          <a:avLst/>
                        </a:prstGeom>
                        <a:solidFill>
                          <a:srgbClr val="00B9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C4B624" id="Rectangle 174" o:spid="_x0000_s1026" style="position:absolute;margin-left:364.25pt;margin-top:-1.9pt;width:3.5pt;height:3.5pt;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" fillcolor="#00b938" stroked="f">
                <w10:wrap anchorx="page"/>
              </v:rect>
            </w:pict>
          </mc:Fallback>
        </mc:AlternateContent>
      </w:r>
      <w:r>
        <w:rPr>
          <w:noProof/>
        </w:rPr>
        <mc:AlternateContent>
          <mc:Choice Requires="wps">
            <w:drawing>
              <wp:anchor distT="0" distB="0" distL="114300" distR="114300" simplePos="0" relativeHeight="251700224" behindDoc="0" locked="0" layoutInCell="1" allowOverlap="1" wp14:anchorId="7EFEE575" wp14:editId="50DBBB88">
                <wp:simplePos x="0" y="0"/>
                <wp:positionH relativeFrom="page">
                  <wp:posOffset>4224020</wp:posOffset>
                </wp:positionH>
                <wp:positionV relativeFrom="paragraph">
                  <wp:posOffset>22225</wp:posOffset>
                </wp:positionV>
                <wp:extent cx="8890" cy="0"/>
                <wp:effectExtent l="13970" t="7620" r="5715" b="11430"/>
                <wp:wrapNone/>
                <wp:docPr id="22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28585" id="Line 173" o:spid="_x0000_s1026" style="position:absolute;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1.75pt" to="33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NniFQIAACkEAAAOAAAAZHJzL2Uyb0RvYy54bWysU9uO2yAQfa/Uf0C8J77Em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" strokecolor="#333" strokeweight=".09256mm">
                <w10:wrap anchorx="page"/>
              </v:line>
            </w:pict>
          </mc:Fallback>
        </mc:AlternateContent>
      </w:r>
      <w:r>
        <w:rPr>
          <w:noProof/>
        </w:rPr>
        <mc:AlternateContent>
          <mc:Choice Requires="wpg">
            <w:drawing>
              <wp:anchor distT="0" distB="0" distL="114300" distR="114300" simplePos="0" relativeHeight="251793408" behindDoc="1" locked="0" layoutInCell="1" allowOverlap="1" wp14:anchorId="13B5B13E" wp14:editId="0BE97B27">
                <wp:simplePos x="0" y="0"/>
                <wp:positionH relativeFrom="page">
                  <wp:posOffset>4231005</wp:posOffset>
                </wp:positionH>
                <wp:positionV relativeFrom="paragraph">
                  <wp:posOffset>-210820</wp:posOffset>
                </wp:positionV>
                <wp:extent cx="2437765" cy="1619250"/>
                <wp:effectExtent l="11430" t="12700" r="8255" b="6350"/>
                <wp:wrapNone/>
                <wp:docPr id="220"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7765" cy="1619250"/>
                          <a:chOff x="6663" y="-332"/>
                          <a:chExt cx="3839" cy="2550"/>
                        </a:xfrm>
                      </wpg:grpSpPr>
                      <wps:wsp>
                        <wps:cNvPr id="221" name="AutoShape 172"/>
                        <wps:cNvSpPr>
                          <a:spLocks/>
                        </wps:cNvSpPr>
                        <wps:spPr bwMode="auto">
                          <a:xfrm>
                            <a:off x="9952" y="1900"/>
                            <a:ext cx="71" cy="225"/>
                          </a:xfrm>
                          <a:custGeom>
                            <a:avLst/>
                            <a:gdLst>
                              <a:gd name="T0" fmla="+- 0 10014 9952"/>
                              <a:gd name="T1" fmla="*/ T0 w 71"/>
                              <a:gd name="T2" fmla="+- 0 1912 1900"/>
                              <a:gd name="T3" fmla="*/ 1912 h 225"/>
                              <a:gd name="T4" fmla="+- 0 10002 9952"/>
                              <a:gd name="T5" fmla="*/ T4 w 71"/>
                              <a:gd name="T6" fmla="+- 0 1900 1900"/>
                              <a:gd name="T7" fmla="*/ 1900 h 225"/>
                              <a:gd name="T8" fmla="+- 0 9973 9952"/>
                              <a:gd name="T9" fmla="*/ T8 w 71"/>
                              <a:gd name="T10" fmla="+- 0 1900 1900"/>
                              <a:gd name="T11" fmla="*/ 1900 h 225"/>
                              <a:gd name="T12" fmla="+- 0 9961 9952"/>
                              <a:gd name="T13" fmla="*/ T12 w 71"/>
                              <a:gd name="T14" fmla="+- 0 1912 1900"/>
                              <a:gd name="T15" fmla="*/ 1912 h 225"/>
                              <a:gd name="T16" fmla="+- 0 9961 9952"/>
                              <a:gd name="T17" fmla="*/ T16 w 71"/>
                              <a:gd name="T18" fmla="+- 0 1941 1900"/>
                              <a:gd name="T19" fmla="*/ 1941 h 225"/>
                              <a:gd name="T20" fmla="+- 0 9973 9952"/>
                              <a:gd name="T21" fmla="*/ T20 w 71"/>
                              <a:gd name="T22" fmla="+- 0 1952 1900"/>
                              <a:gd name="T23" fmla="*/ 1952 h 225"/>
                              <a:gd name="T24" fmla="+- 0 10002 9952"/>
                              <a:gd name="T25" fmla="*/ T24 w 71"/>
                              <a:gd name="T26" fmla="+- 0 1952 1900"/>
                              <a:gd name="T27" fmla="*/ 1952 h 225"/>
                              <a:gd name="T28" fmla="+- 0 10014 9952"/>
                              <a:gd name="T29" fmla="*/ T28 w 71"/>
                              <a:gd name="T30" fmla="+- 0 1941 1900"/>
                              <a:gd name="T31" fmla="*/ 1941 h 225"/>
                              <a:gd name="T32" fmla="+- 0 10014 9952"/>
                              <a:gd name="T33" fmla="*/ T32 w 71"/>
                              <a:gd name="T34" fmla="+- 0 1912 1900"/>
                              <a:gd name="T35" fmla="*/ 1912 h 225"/>
                              <a:gd name="T36" fmla="+- 0 10014 9952"/>
                              <a:gd name="T37" fmla="*/ T36 w 71"/>
                              <a:gd name="T38" fmla="+- 0 2072 1900"/>
                              <a:gd name="T39" fmla="*/ 2072 h 225"/>
                              <a:gd name="T40" fmla="+- 0 9961 9952"/>
                              <a:gd name="T41" fmla="*/ T40 w 71"/>
                              <a:gd name="T42" fmla="+- 0 2072 1900"/>
                              <a:gd name="T43" fmla="*/ 2072 h 225"/>
                              <a:gd name="T44" fmla="+- 0 9961 9952"/>
                              <a:gd name="T45" fmla="*/ T44 w 71"/>
                              <a:gd name="T46" fmla="+- 0 2125 1900"/>
                              <a:gd name="T47" fmla="*/ 2125 h 225"/>
                              <a:gd name="T48" fmla="+- 0 10014 9952"/>
                              <a:gd name="T49" fmla="*/ T48 w 71"/>
                              <a:gd name="T50" fmla="+- 0 2125 1900"/>
                              <a:gd name="T51" fmla="*/ 2125 h 225"/>
                              <a:gd name="T52" fmla="+- 0 10014 9952"/>
                              <a:gd name="T53" fmla="*/ T52 w 71"/>
                              <a:gd name="T54" fmla="+- 0 2072 1900"/>
                              <a:gd name="T55" fmla="*/ 2072 h 225"/>
                              <a:gd name="T56" fmla="+- 0 10023 9952"/>
                              <a:gd name="T57" fmla="*/ T56 w 71"/>
                              <a:gd name="T58" fmla="+- 0 2043 1900"/>
                              <a:gd name="T59" fmla="*/ 2043 h 225"/>
                              <a:gd name="T60" fmla="+- 0 9987 9952"/>
                              <a:gd name="T61" fmla="*/ T60 w 71"/>
                              <a:gd name="T62" fmla="+- 0 1982 1900"/>
                              <a:gd name="T63" fmla="*/ 1982 h 225"/>
                              <a:gd name="T64" fmla="+- 0 9952 9952"/>
                              <a:gd name="T65" fmla="*/ T64 w 71"/>
                              <a:gd name="T66" fmla="+- 0 2043 1900"/>
                              <a:gd name="T67" fmla="*/ 2043 h 225"/>
                              <a:gd name="T68" fmla="+- 0 10023 9952"/>
                              <a:gd name="T69" fmla="*/ T68 w 71"/>
                              <a:gd name="T70" fmla="+- 0 2043 1900"/>
                              <a:gd name="T71" fmla="*/ 2043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5">
                                <a:moveTo>
                                  <a:pt x="62" y="12"/>
                                </a:moveTo>
                                <a:lnTo>
                                  <a:pt x="50" y="0"/>
                                </a:lnTo>
                                <a:lnTo>
                                  <a:pt x="21" y="0"/>
                                </a:lnTo>
                                <a:lnTo>
                                  <a:pt x="9" y="12"/>
                                </a:lnTo>
                                <a:lnTo>
                                  <a:pt x="9" y="41"/>
                                </a:lnTo>
                                <a:lnTo>
                                  <a:pt x="21" y="52"/>
                                </a:lnTo>
                                <a:lnTo>
                                  <a:pt x="50" y="52"/>
                                </a:lnTo>
                                <a:lnTo>
                                  <a:pt x="62" y="41"/>
                                </a:lnTo>
                                <a:lnTo>
                                  <a:pt x="62" y="12"/>
                                </a:lnTo>
                                <a:moveTo>
                                  <a:pt x="62" y="172"/>
                                </a:moveTo>
                                <a:lnTo>
                                  <a:pt x="9" y="172"/>
                                </a:lnTo>
                                <a:lnTo>
                                  <a:pt x="9" y="225"/>
                                </a:lnTo>
                                <a:lnTo>
                                  <a:pt x="62" y="225"/>
                                </a:lnTo>
                                <a:lnTo>
                                  <a:pt x="62" y="172"/>
                                </a:lnTo>
                                <a:moveTo>
                                  <a:pt x="71" y="143"/>
                                </a:moveTo>
                                <a:lnTo>
                                  <a:pt x="35" y="82"/>
                                </a:lnTo>
                                <a:lnTo>
                                  <a:pt x="0" y="143"/>
                                </a:lnTo>
                                <a:lnTo>
                                  <a:pt x="71" y="143"/>
                                </a:lnTo>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AutoShape 171"/>
                        <wps:cNvSpPr>
                          <a:spLocks/>
                        </wps:cNvSpPr>
                        <wps:spPr bwMode="auto">
                          <a:xfrm>
                            <a:off x="10040" y="1899"/>
                            <a:ext cx="71" cy="225"/>
                          </a:xfrm>
                          <a:custGeom>
                            <a:avLst/>
                            <a:gdLst>
                              <a:gd name="T0" fmla="+- 0 10102 10041"/>
                              <a:gd name="T1" fmla="*/ T0 w 71"/>
                              <a:gd name="T2" fmla="+- 0 1912 1900"/>
                              <a:gd name="T3" fmla="*/ 1912 h 225"/>
                              <a:gd name="T4" fmla="+- 0 10090 10041"/>
                              <a:gd name="T5" fmla="*/ T4 w 71"/>
                              <a:gd name="T6" fmla="+- 0 1900 1900"/>
                              <a:gd name="T7" fmla="*/ 1900 h 225"/>
                              <a:gd name="T8" fmla="+- 0 10061 10041"/>
                              <a:gd name="T9" fmla="*/ T8 w 71"/>
                              <a:gd name="T10" fmla="+- 0 1900 1900"/>
                              <a:gd name="T11" fmla="*/ 1900 h 225"/>
                              <a:gd name="T12" fmla="+- 0 10050 10041"/>
                              <a:gd name="T13" fmla="*/ T12 w 71"/>
                              <a:gd name="T14" fmla="+- 0 1912 1900"/>
                              <a:gd name="T15" fmla="*/ 1912 h 225"/>
                              <a:gd name="T16" fmla="+- 0 10050 10041"/>
                              <a:gd name="T17" fmla="*/ T16 w 71"/>
                              <a:gd name="T18" fmla="+- 0 1940 1900"/>
                              <a:gd name="T19" fmla="*/ 1940 h 225"/>
                              <a:gd name="T20" fmla="+- 0 10061 10041"/>
                              <a:gd name="T21" fmla="*/ T20 w 71"/>
                              <a:gd name="T22" fmla="+- 0 1952 1900"/>
                              <a:gd name="T23" fmla="*/ 1952 h 225"/>
                              <a:gd name="T24" fmla="+- 0 10090 10041"/>
                              <a:gd name="T25" fmla="*/ T24 w 71"/>
                              <a:gd name="T26" fmla="+- 0 1952 1900"/>
                              <a:gd name="T27" fmla="*/ 1952 h 225"/>
                              <a:gd name="T28" fmla="+- 0 10102 10041"/>
                              <a:gd name="T29" fmla="*/ T28 w 71"/>
                              <a:gd name="T30" fmla="+- 0 1940 1900"/>
                              <a:gd name="T31" fmla="*/ 1940 h 225"/>
                              <a:gd name="T32" fmla="+- 0 10102 10041"/>
                              <a:gd name="T33" fmla="*/ T32 w 71"/>
                              <a:gd name="T34" fmla="+- 0 1912 1900"/>
                              <a:gd name="T35" fmla="*/ 1912 h 225"/>
                              <a:gd name="T36" fmla="+- 0 10102 10041"/>
                              <a:gd name="T37" fmla="*/ T36 w 71"/>
                              <a:gd name="T38" fmla="+- 0 2072 1900"/>
                              <a:gd name="T39" fmla="*/ 2072 h 225"/>
                              <a:gd name="T40" fmla="+- 0 10050 10041"/>
                              <a:gd name="T41" fmla="*/ T40 w 71"/>
                              <a:gd name="T42" fmla="+- 0 2072 1900"/>
                              <a:gd name="T43" fmla="*/ 2072 h 225"/>
                              <a:gd name="T44" fmla="+- 0 10050 10041"/>
                              <a:gd name="T45" fmla="*/ T44 w 71"/>
                              <a:gd name="T46" fmla="+- 0 2124 1900"/>
                              <a:gd name="T47" fmla="*/ 2124 h 225"/>
                              <a:gd name="T48" fmla="+- 0 10102 10041"/>
                              <a:gd name="T49" fmla="*/ T48 w 71"/>
                              <a:gd name="T50" fmla="+- 0 2124 1900"/>
                              <a:gd name="T51" fmla="*/ 2124 h 225"/>
                              <a:gd name="T52" fmla="+- 0 10102 10041"/>
                              <a:gd name="T53" fmla="*/ T52 w 71"/>
                              <a:gd name="T54" fmla="+- 0 2072 1900"/>
                              <a:gd name="T55" fmla="*/ 2072 h 225"/>
                              <a:gd name="T56" fmla="+- 0 10111 10041"/>
                              <a:gd name="T57" fmla="*/ T56 w 71"/>
                              <a:gd name="T58" fmla="+- 0 2042 1900"/>
                              <a:gd name="T59" fmla="*/ 2042 h 225"/>
                              <a:gd name="T60" fmla="+- 0 10076 10041"/>
                              <a:gd name="T61" fmla="*/ T60 w 71"/>
                              <a:gd name="T62" fmla="+- 0 1981 1900"/>
                              <a:gd name="T63" fmla="*/ 1981 h 225"/>
                              <a:gd name="T64" fmla="+- 0 10041 10041"/>
                              <a:gd name="T65" fmla="*/ T64 w 71"/>
                              <a:gd name="T66" fmla="+- 0 2042 1900"/>
                              <a:gd name="T67" fmla="*/ 2042 h 225"/>
                              <a:gd name="T68" fmla="+- 0 10111 10041"/>
                              <a:gd name="T69" fmla="*/ T68 w 71"/>
                              <a:gd name="T70" fmla="+- 0 2042 1900"/>
                              <a:gd name="T71" fmla="*/ 2042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1" h="225">
                                <a:moveTo>
                                  <a:pt x="61" y="12"/>
                                </a:moveTo>
                                <a:lnTo>
                                  <a:pt x="49" y="0"/>
                                </a:lnTo>
                                <a:lnTo>
                                  <a:pt x="20" y="0"/>
                                </a:lnTo>
                                <a:lnTo>
                                  <a:pt x="9" y="12"/>
                                </a:lnTo>
                                <a:lnTo>
                                  <a:pt x="9" y="40"/>
                                </a:lnTo>
                                <a:lnTo>
                                  <a:pt x="20" y="52"/>
                                </a:lnTo>
                                <a:lnTo>
                                  <a:pt x="49" y="52"/>
                                </a:lnTo>
                                <a:lnTo>
                                  <a:pt x="61" y="40"/>
                                </a:lnTo>
                                <a:lnTo>
                                  <a:pt x="61" y="12"/>
                                </a:lnTo>
                                <a:moveTo>
                                  <a:pt x="61" y="172"/>
                                </a:moveTo>
                                <a:lnTo>
                                  <a:pt x="9" y="172"/>
                                </a:lnTo>
                                <a:lnTo>
                                  <a:pt x="9" y="224"/>
                                </a:lnTo>
                                <a:lnTo>
                                  <a:pt x="61" y="224"/>
                                </a:lnTo>
                                <a:lnTo>
                                  <a:pt x="61" y="172"/>
                                </a:lnTo>
                                <a:moveTo>
                                  <a:pt x="70" y="142"/>
                                </a:moveTo>
                                <a:lnTo>
                                  <a:pt x="35" y="81"/>
                                </a:lnTo>
                                <a:lnTo>
                                  <a:pt x="0" y="142"/>
                                </a:lnTo>
                                <a:lnTo>
                                  <a:pt x="70" y="142"/>
                                </a:lnTo>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AutoShape 170"/>
                        <wps:cNvSpPr>
                          <a:spLocks/>
                        </wps:cNvSpPr>
                        <wps:spPr bwMode="auto">
                          <a:xfrm>
                            <a:off x="9863" y="1900"/>
                            <a:ext cx="71" cy="224"/>
                          </a:xfrm>
                          <a:custGeom>
                            <a:avLst/>
                            <a:gdLst>
                              <a:gd name="T0" fmla="+- 0 9925 9864"/>
                              <a:gd name="T1" fmla="*/ T0 w 71"/>
                              <a:gd name="T2" fmla="+- 0 1920 1901"/>
                              <a:gd name="T3" fmla="*/ 1920 h 224"/>
                              <a:gd name="T4" fmla="+- 0 9922 9864"/>
                              <a:gd name="T5" fmla="*/ T4 w 71"/>
                              <a:gd name="T6" fmla="+- 0 1910 1901"/>
                              <a:gd name="T7" fmla="*/ 1910 h 224"/>
                              <a:gd name="T8" fmla="+- 0 9915 9864"/>
                              <a:gd name="T9" fmla="*/ T8 w 71"/>
                              <a:gd name="T10" fmla="+- 0 1903 1901"/>
                              <a:gd name="T11" fmla="*/ 1903 h 224"/>
                              <a:gd name="T12" fmla="+- 0 9905 9864"/>
                              <a:gd name="T13" fmla="*/ T12 w 71"/>
                              <a:gd name="T14" fmla="+- 0 1901 1901"/>
                              <a:gd name="T15" fmla="*/ 1901 h 224"/>
                              <a:gd name="T16" fmla="+- 0 9893 9864"/>
                              <a:gd name="T17" fmla="*/ T16 w 71"/>
                              <a:gd name="T18" fmla="+- 0 1901 1901"/>
                              <a:gd name="T19" fmla="*/ 1901 h 224"/>
                              <a:gd name="T20" fmla="+- 0 9883 9864"/>
                              <a:gd name="T21" fmla="*/ T20 w 71"/>
                              <a:gd name="T22" fmla="+- 0 1906 1901"/>
                              <a:gd name="T23" fmla="*/ 1906 h 224"/>
                              <a:gd name="T24" fmla="+- 0 9876 9864"/>
                              <a:gd name="T25" fmla="*/ T24 w 71"/>
                              <a:gd name="T26" fmla="+- 0 1915 1901"/>
                              <a:gd name="T27" fmla="*/ 1915 h 224"/>
                              <a:gd name="T28" fmla="+- 0 9873 9864"/>
                              <a:gd name="T29" fmla="*/ T28 w 71"/>
                              <a:gd name="T30" fmla="+- 0 1926 1901"/>
                              <a:gd name="T31" fmla="*/ 1926 h 224"/>
                              <a:gd name="T32" fmla="+- 0 9873 9864"/>
                              <a:gd name="T33" fmla="*/ T32 w 71"/>
                              <a:gd name="T34" fmla="+- 0 1940 1901"/>
                              <a:gd name="T35" fmla="*/ 1940 h 224"/>
                              <a:gd name="T36" fmla="+- 0 9885 9864"/>
                              <a:gd name="T37" fmla="*/ T36 w 71"/>
                              <a:gd name="T38" fmla="+- 0 1952 1901"/>
                              <a:gd name="T39" fmla="*/ 1952 h 224"/>
                              <a:gd name="T40" fmla="+- 0 9899 9864"/>
                              <a:gd name="T41" fmla="*/ T40 w 71"/>
                              <a:gd name="T42" fmla="+- 0 1952 1901"/>
                              <a:gd name="T43" fmla="*/ 1952 h 224"/>
                              <a:gd name="T44" fmla="+- 0 9911 9864"/>
                              <a:gd name="T45" fmla="*/ T44 w 71"/>
                              <a:gd name="T46" fmla="+- 0 1950 1901"/>
                              <a:gd name="T47" fmla="*/ 1950 h 224"/>
                              <a:gd name="T48" fmla="+- 0 9919 9864"/>
                              <a:gd name="T49" fmla="*/ T48 w 71"/>
                              <a:gd name="T50" fmla="+- 0 1942 1901"/>
                              <a:gd name="T51" fmla="*/ 1942 h 224"/>
                              <a:gd name="T52" fmla="+- 0 9925 9864"/>
                              <a:gd name="T53" fmla="*/ T52 w 71"/>
                              <a:gd name="T54" fmla="+- 0 1932 1901"/>
                              <a:gd name="T55" fmla="*/ 1932 h 224"/>
                              <a:gd name="T56" fmla="+- 0 9925 9864"/>
                              <a:gd name="T57" fmla="*/ T56 w 71"/>
                              <a:gd name="T58" fmla="+- 0 1920 1901"/>
                              <a:gd name="T59" fmla="*/ 1920 h 224"/>
                              <a:gd name="T60" fmla="+- 0 9925 9864"/>
                              <a:gd name="T61" fmla="*/ T60 w 71"/>
                              <a:gd name="T62" fmla="+- 0 2072 1901"/>
                              <a:gd name="T63" fmla="*/ 2072 h 224"/>
                              <a:gd name="T64" fmla="+- 0 9873 9864"/>
                              <a:gd name="T65" fmla="*/ T64 w 71"/>
                              <a:gd name="T66" fmla="+- 0 2072 1901"/>
                              <a:gd name="T67" fmla="*/ 2072 h 224"/>
                              <a:gd name="T68" fmla="+- 0 9873 9864"/>
                              <a:gd name="T69" fmla="*/ T68 w 71"/>
                              <a:gd name="T70" fmla="+- 0 2124 1901"/>
                              <a:gd name="T71" fmla="*/ 2124 h 224"/>
                              <a:gd name="T72" fmla="+- 0 9925 9864"/>
                              <a:gd name="T73" fmla="*/ T72 w 71"/>
                              <a:gd name="T74" fmla="+- 0 2124 1901"/>
                              <a:gd name="T75" fmla="*/ 2124 h 224"/>
                              <a:gd name="T76" fmla="+- 0 9925 9864"/>
                              <a:gd name="T77" fmla="*/ T76 w 71"/>
                              <a:gd name="T78" fmla="+- 0 2072 1901"/>
                              <a:gd name="T79" fmla="*/ 2072 h 224"/>
                              <a:gd name="T80" fmla="+- 0 9934 9864"/>
                              <a:gd name="T81" fmla="*/ T80 w 71"/>
                              <a:gd name="T82" fmla="+- 0 2042 1901"/>
                              <a:gd name="T83" fmla="*/ 2042 h 224"/>
                              <a:gd name="T84" fmla="+- 0 9899 9864"/>
                              <a:gd name="T85" fmla="*/ T84 w 71"/>
                              <a:gd name="T86" fmla="+- 0 1981 1901"/>
                              <a:gd name="T87" fmla="*/ 1981 h 224"/>
                              <a:gd name="T88" fmla="+- 0 9864 9864"/>
                              <a:gd name="T89" fmla="*/ T88 w 71"/>
                              <a:gd name="T90" fmla="+- 0 2042 1901"/>
                              <a:gd name="T91" fmla="*/ 2042 h 224"/>
                              <a:gd name="T92" fmla="+- 0 9934 9864"/>
                              <a:gd name="T93" fmla="*/ T92 w 71"/>
                              <a:gd name="T94" fmla="+- 0 2042 1901"/>
                              <a:gd name="T95" fmla="*/ 2042 h 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1" h="224">
                                <a:moveTo>
                                  <a:pt x="61" y="19"/>
                                </a:moveTo>
                                <a:lnTo>
                                  <a:pt x="58" y="9"/>
                                </a:lnTo>
                                <a:lnTo>
                                  <a:pt x="51" y="2"/>
                                </a:lnTo>
                                <a:lnTo>
                                  <a:pt x="41" y="0"/>
                                </a:lnTo>
                                <a:lnTo>
                                  <a:pt x="29" y="0"/>
                                </a:lnTo>
                                <a:lnTo>
                                  <a:pt x="19" y="5"/>
                                </a:lnTo>
                                <a:lnTo>
                                  <a:pt x="12" y="14"/>
                                </a:lnTo>
                                <a:lnTo>
                                  <a:pt x="9" y="25"/>
                                </a:lnTo>
                                <a:lnTo>
                                  <a:pt x="9" y="39"/>
                                </a:lnTo>
                                <a:lnTo>
                                  <a:pt x="21" y="51"/>
                                </a:lnTo>
                                <a:lnTo>
                                  <a:pt x="35" y="51"/>
                                </a:lnTo>
                                <a:lnTo>
                                  <a:pt x="47" y="49"/>
                                </a:lnTo>
                                <a:lnTo>
                                  <a:pt x="55" y="41"/>
                                </a:lnTo>
                                <a:lnTo>
                                  <a:pt x="61" y="31"/>
                                </a:lnTo>
                                <a:lnTo>
                                  <a:pt x="61" y="19"/>
                                </a:lnTo>
                                <a:moveTo>
                                  <a:pt x="61" y="171"/>
                                </a:moveTo>
                                <a:lnTo>
                                  <a:pt x="9" y="171"/>
                                </a:lnTo>
                                <a:lnTo>
                                  <a:pt x="9" y="223"/>
                                </a:lnTo>
                                <a:lnTo>
                                  <a:pt x="61" y="223"/>
                                </a:lnTo>
                                <a:lnTo>
                                  <a:pt x="61" y="171"/>
                                </a:lnTo>
                                <a:moveTo>
                                  <a:pt x="70" y="141"/>
                                </a:moveTo>
                                <a:lnTo>
                                  <a:pt x="35" y="80"/>
                                </a:lnTo>
                                <a:lnTo>
                                  <a:pt x="0" y="141"/>
                                </a:lnTo>
                                <a:lnTo>
                                  <a:pt x="70" y="141"/>
                                </a:lnTo>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Text Box 169"/>
                        <wps:cNvSpPr txBox="1">
                          <a:spLocks noChangeArrowheads="1"/>
                        </wps:cNvSpPr>
                        <wps:spPr bwMode="auto">
                          <a:xfrm>
                            <a:off x="6665" y="-330"/>
                            <a:ext cx="3834" cy="2545"/>
                          </a:xfrm>
                          <a:prstGeom prst="rect">
                            <a:avLst/>
                          </a:prstGeom>
                          <a:noFill/>
                          <a:ln w="3332">
                            <a:solidFill>
                              <a:srgbClr val="333333"/>
                            </a:solidFill>
                            <a:miter lim="800000"/>
                            <a:headEnd/>
                            <a:tailEnd/>
                          </a:ln>
                          <a:extLst>
                            <a:ext uri="{909E8E84-426E-40DD-AFC4-6F175D3DCCD1}">
                              <a14:hiddenFill xmlns:a14="http://schemas.microsoft.com/office/drawing/2010/main">
                                <a:solidFill>
                                  <a:srgbClr val="FFFFFF"/>
                                </a:solidFill>
                              </a14:hiddenFill>
                            </a:ext>
                          </a:extLst>
                        </wps:spPr>
                        <wps:txbx>
                          <w:txbxContent>
                            <w:p w14:paraId="4DB23E36" w14:textId="77777777" w:rsidR="003162A5" w:rsidRDefault="003162A5">
                              <w:pPr>
                                <w:rPr>
                                  <w:sz w:val="10"/>
                                </w:rPr>
                              </w:pPr>
                            </w:p>
                            <w:p w14:paraId="4A09768F" w14:textId="77777777" w:rsidR="003162A5" w:rsidRDefault="003162A5">
                              <w:pPr>
                                <w:rPr>
                                  <w:sz w:val="10"/>
                                </w:rPr>
                              </w:pPr>
                            </w:p>
                            <w:p w14:paraId="681616BA" w14:textId="77777777" w:rsidR="003162A5" w:rsidRDefault="003162A5">
                              <w:pPr>
                                <w:rPr>
                                  <w:sz w:val="10"/>
                                </w:rPr>
                              </w:pPr>
                            </w:p>
                            <w:p w14:paraId="3272C20D" w14:textId="77777777" w:rsidR="003162A5" w:rsidRDefault="003162A5">
                              <w:pPr>
                                <w:rPr>
                                  <w:sz w:val="10"/>
                                </w:rPr>
                              </w:pPr>
                            </w:p>
                            <w:p w14:paraId="778B3673" w14:textId="77777777" w:rsidR="003162A5" w:rsidRDefault="003162A5">
                              <w:pPr>
                                <w:rPr>
                                  <w:sz w:val="10"/>
                                </w:rPr>
                              </w:pPr>
                            </w:p>
                            <w:p w14:paraId="32B4CFCA" w14:textId="77777777" w:rsidR="003162A5" w:rsidRDefault="003162A5">
                              <w:pPr>
                                <w:rPr>
                                  <w:sz w:val="10"/>
                                </w:rPr>
                              </w:pPr>
                            </w:p>
                            <w:p w14:paraId="5D945584" w14:textId="77777777" w:rsidR="003162A5" w:rsidRDefault="003162A5">
                              <w:pPr>
                                <w:rPr>
                                  <w:sz w:val="10"/>
                                </w:rPr>
                              </w:pPr>
                            </w:p>
                            <w:p w14:paraId="1EA1A0B1" w14:textId="77777777" w:rsidR="003162A5" w:rsidRDefault="003162A5">
                              <w:pPr>
                                <w:rPr>
                                  <w:sz w:val="10"/>
                                </w:rPr>
                              </w:pPr>
                            </w:p>
                            <w:p w14:paraId="399E63D1" w14:textId="77777777" w:rsidR="003162A5" w:rsidRDefault="003162A5">
                              <w:pPr>
                                <w:rPr>
                                  <w:sz w:val="10"/>
                                </w:rPr>
                              </w:pPr>
                            </w:p>
                            <w:p w14:paraId="0C6827A3" w14:textId="77777777" w:rsidR="003162A5" w:rsidRDefault="003162A5">
                              <w:pPr>
                                <w:rPr>
                                  <w:sz w:val="10"/>
                                </w:rPr>
                              </w:pPr>
                            </w:p>
                            <w:p w14:paraId="12C56279" w14:textId="77777777" w:rsidR="003162A5" w:rsidRDefault="003162A5">
                              <w:pPr>
                                <w:rPr>
                                  <w:sz w:val="10"/>
                                </w:rPr>
                              </w:pPr>
                            </w:p>
                            <w:p w14:paraId="395F6FA9" w14:textId="77777777" w:rsidR="003162A5" w:rsidRDefault="003162A5">
                              <w:pPr>
                                <w:rPr>
                                  <w:sz w:val="10"/>
                                </w:rPr>
                              </w:pPr>
                            </w:p>
                            <w:p w14:paraId="1D4B669C" w14:textId="77777777" w:rsidR="003162A5" w:rsidRDefault="003162A5">
                              <w:pPr>
                                <w:rPr>
                                  <w:sz w:val="10"/>
                                </w:rPr>
                              </w:pPr>
                            </w:p>
                            <w:p w14:paraId="70AC3BB2" w14:textId="77777777" w:rsidR="003162A5" w:rsidRDefault="003162A5">
                              <w:pPr>
                                <w:rPr>
                                  <w:sz w:val="10"/>
                                </w:rPr>
                              </w:pPr>
                            </w:p>
                            <w:p w14:paraId="1A7B1161" w14:textId="77777777" w:rsidR="003162A5" w:rsidRDefault="003162A5">
                              <w:pPr>
                                <w:rPr>
                                  <w:sz w:val="10"/>
                                </w:rPr>
                              </w:pPr>
                            </w:p>
                            <w:p w14:paraId="7E56777F" w14:textId="77777777" w:rsidR="003162A5" w:rsidRDefault="003162A5">
                              <w:pPr>
                                <w:rPr>
                                  <w:sz w:val="10"/>
                                </w:rPr>
                              </w:pPr>
                            </w:p>
                            <w:p w14:paraId="56334B5B" w14:textId="77777777" w:rsidR="003162A5" w:rsidRDefault="003162A5">
                              <w:pPr>
                                <w:rPr>
                                  <w:sz w:val="10"/>
                                </w:rPr>
                              </w:pPr>
                            </w:p>
                            <w:p w14:paraId="08DEC498" w14:textId="77777777" w:rsidR="003162A5" w:rsidRDefault="003162A5">
                              <w:pPr>
                                <w:rPr>
                                  <w:sz w:val="10"/>
                                </w:rPr>
                              </w:pPr>
                            </w:p>
                            <w:p w14:paraId="6528A939" w14:textId="77777777" w:rsidR="003162A5" w:rsidRDefault="003162A5">
                              <w:pPr>
                                <w:spacing w:before="9"/>
                                <w:rPr>
                                  <w:sz w:val="14"/>
                                </w:rPr>
                              </w:pPr>
                            </w:p>
                            <w:p w14:paraId="63F0DDC6" w14:textId="77777777" w:rsidR="003162A5" w:rsidRDefault="003162A5">
                              <w:pPr>
                                <w:spacing w:line="204" w:lineRule="auto"/>
                                <w:ind w:left="3479" w:right="125"/>
                                <w:jc w:val="both"/>
                                <w:rPr>
                                  <w:rFonts w:ascii="Arial"/>
                                  <w:b/>
                                  <w:sz w:val="9"/>
                                </w:rPr>
                              </w:pPr>
                              <w:r>
                                <w:rPr>
                                  <w:rFonts w:ascii="Arial"/>
                                  <w:b/>
                                  <w:sz w:val="9"/>
                                </w:rPr>
                                <w:t>CTL1 CTL2 CTL3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5B13E" id="Group 168" o:spid="_x0000_s2105" style="position:absolute;left:0;text-align:left;margin-left:333.15pt;margin-top:-16.6pt;width:191.95pt;height:127.5pt;z-index:-251523072;mso-position-horizontal-relative:page;mso-position-vertical-relative:text" coordorigin="6663,-332" coordsize="3839,2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">
                <v:shape id="AutoShape 172" o:spid="_x0000_s2106" style="position:absolute;left:9952;top:1900;width:71;height:225;visibility:visible;mso-wrap-style:square;v-text-anchor:top" coordsize="7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" path="m62,12l50,,21,,9,12r,29l21,52r29,l62,41r,-29m62,172r-53,l9,225r53,l62,172t9,-29l35,82,,143r71,e" fillcolor="#ed0000" stroked="f">
                  <v:path arrowok="t" o:connecttype="custom" o:connectlocs="62,1912;50,1900;21,1900;9,1912;9,1941;21,1952;50,1952;62,1941;62,1912;62,2072;9,2072;9,2125;62,2125;62,2072;71,2043;35,1982;0,2043;71,2043" o:connectangles="0,0,0,0,0,0,0,0,0,0,0,0,0,0,0,0,0,0"/>
                </v:shape>
                <v:shape id="AutoShape 171" o:spid="_x0000_s2107" style="position:absolute;left:10040;top:1899;width:71;height:225;visibility:visible;mso-wrap-style:square;v-text-anchor:top" coordsize="7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" path="m61,12l49,,20,,9,12r,28l20,52r29,l61,40r,-28m61,172r-52,l9,224r52,l61,172t9,-30l35,81,,142r70,e" fillcolor="#609cff" stroked="f">
                  <v:path arrowok="t" o:connecttype="custom" o:connectlocs="61,1912;49,1900;20,1900;9,1912;9,1940;20,1952;49,1952;61,1940;61,1912;61,2072;9,2072;9,2124;61,2124;61,2072;70,2042;35,1981;0,2042;70,2042" o:connectangles="0,0,0,0,0,0,0,0,0,0,0,0,0,0,0,0,0,0"/>
                </v:shape>
                <v:shape id="AutoShape 170" o:spid="_x0000_s2108" style="position:absolute;left:9863;top:1900;width:71;height:224;visibility:visible;mso-wrap-style:square;v-text-anchor:top" coordsize="7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" path="m61,19l58,9,51,2,41,,29,,19,5r-7,9l9,25r,14l21,51r14,l47,49r8,-8l61,31r,-12m61,171r-52,l9,223r52,l61,171t9,-30l35,80,,141r70,e" fillcolor="#00b938" stroked="f">
                  <v:path arrowok="t" o:connecttype="custom" o:connectlocs="61,1920;58,1910;51,1903;41,1901;29,1901;19,1906;12,1915;9,1926;9,1940;21,1952;35,1952;47,1950;55,1942;61,1932;61,1920;61,2072;9,2072;9,2124;61,2124;61,2072;70,2042;35,1981;0,2042;70,2042" o:connectangles="0,0,0,0,0,0,0,0,0,0,0,0,0,0,0,0,0,0,0,0,0,0,0,0"/>
                </v:shape>
                <v:shape id="Text Box 169" o:spid="_x0000_s2109" type="#_x0000_t202" style="position:absolute;left:6665;top:-330;width:3834;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" filled="f" strokecolor="#333" strokeweight=".09256mm">
                  <v:textbox inset="0,0,0,0">
                    <w:txbxContent>
                      <w:p w14:paraId="4DB23E36" w14:textId="77777777" w:rsidR="003162A5" w:rsidRDefault="003162A5">
                        <w:pPr>
                          <w:rPr>
                            <w:sz w:val="10"/>
                          </w:rPr>
                        </w:pPr>
                      </w:p>
                      <w:p w14:paraId="4A09768F" w14:textId="77777777" w:rsidR="003162A5" w:rsidRDefault="003162A5">
                        <w:pPr>
                          <w:rPr>
                            <w:sz w:val="10"/>
                          </w:rPr>
                        </w:pPr>
                      </w:p>
                      <w:p w14:paraId="681616BA" w14:textId="77777777" w:rsidR="003162A5" w:rsidRDefault="003162A5">
                        <w:pPr>
                          <w:rPr>
                            <w:sz w:val="10"/>
                          </w:rPr>
                        </w:pPr>
                      </w:p>
                      <w:p w14:paraId="3272C20D" w14:textId="77777777" w:rsidR="003162A5" w:rsidRDefault="003162A5">
                        <w:pPr>
                          <w:rPr>
                            <w:sz w:val="10"/>
                          </w:rPr>
                        </w:pPr>
                      </w:p>
                      <w:p w14:paraId="778B3673" w14:textId="77777777" w:rsidR="003162A5" w:rsidRDefault="003162A5">
                        <w:pPr>
                          <w:rPr>
                            <w:sz w:val="10"/>
                          </w:rPr>
                        </w:pPr>
                      </w:p>
                      <w:p w14:paraId="32B4CFCA" w14:textId="77777777" w:rsidR="003162A5" w:rsidRDefault="003162A5">
                        <w:pPr>
                          <w:rPr>
                            <w:sz w:val="10"/>
                          </w:rPr>
                        </w:pPr>
                      </w:p>
                      <w:p w14:paraId="5D945584" w14:textId="77777777" w:rsidR="003162A5" w:rsidRDefault="003162A5">
                        <w:pPr>
                          <w:rPr>
                            <w:sz w:val="10"/>
                          </w:rPr>
                        </w:pPr>
                      </w:p>
                      <w:p w14:paraId="1EA1A0B1" w14:textId="77777777" w:rsidR="003162A5" w:rsidRDefault="003162A5">
                        <w:pPr>
                          <w:rPr>
                            <w:sz w:val="10"/>
                          </w:rPr>
                        </w:pPr>
                      </w:p>
                      <w:p w14:paraId="399E63D1" w14:textId="77777777" w:rsidR="003162A5" w:rsidRDefault="003162A5">
                        <w:pPr>
                          <w:rPr>
                            <w:sz w:val="10"/>
                          </w:rPr>
                        </w:pPr>
                      </w:p>
                      <w:p w14:paraId="0C6827A3" w14:textId="77777777" w:rsidR="003162A5" w:rsidRDefault="003162A5">
                        <w:pPr>
                          <w:rPr>
                            <w:sz w:val="10"/>
                          </w:rPr>
                        </w:pPr>
                      </w:p>
                      <w:p w14:paraId="12C56279" w14:textId="77777777" w:rsidR="003162A5" w:rsidRDefault="003162A5">
                        <w:pPr>
                          <w:rPr>
                            <w:sz w:val="10"/>
                          </w:rPr>
                        </w:pPr>
                      </w:p>
                      <w:p w14:paraId="395F6FA9" w14:textId="77777777" w:rsidR="003162A5" w:rsidRDefault="003162A5">
                        <w:pPr>
                          <w:rPr>
                            <w:sz w:val="10"/>
                          </w:rPr>
                        </w:pPr>
                      </w:p>
                      <w:p w14:paraId="1D4B669C" w14:textId="77777777" w:rsidR="003162A5" w:rsidRDefault="003162A5">
                        <w:pPr>
                          <w:rPr>
                            <w:sz w:val="10"/>
                          </w:rPr>
                        </w:pPr>
                      </w:p>
                      <w:p w14:paraId="70AC3BB2" w14:textId="77777777" w:rsidR="003162A5" w:rsidRDefault="003162A5">
                        <w:pPr>
                          <w:rPr>
                            <w:sz w:val="10"/>
                          </w:rPr>
                        </w:pPr>
                      </w:p>
                      <w:p w14:paraId="1A7B1161" w14:textId="77777777" w:rsidR="003162A5" w:rsidRDefault="003162A5">
                        <w:pPr>
                          <w:rPr>
                            <w:sz w:val="10"/>
                          </w:rPr>
                        </w:pPr>
                      </w:p>
                      <w:p w14:paraId="7E56777F" w14:textId="77777777" w:rsidR="003162A5" w:rsidRDefault="003162A5">
                        <w:pPr>
                          <w:rPr>
                            <w:sz w:val="10"/>
                          </w:rPr>
                        </w:pPr>
                      </w:p>
                      <w:p w14:paraId="56334B5B" w14:textId="77777777" w:rsidR="003162A5" w:rsidRDefault="003162A5">
                        <w:pPr>
                          <w:rPr>
                            <w:sz w:val="10"/>
                          </w:rPr>
                        </w:pPr>
                      </w:p>
                      <w:p w14:paraId="08DEC498" w14:textId="77777777" w:rsidR="003162A5" w:rsidRDefault="003162A5">
                        <w:pPr>
                          <w:rPr>
                            <w:sz w:val="10"/>
                          </w:rPr>
                        </w:pPr>
                      </w:p>
                      <w:p w14:paraId="6528A939" w14:textId="77777777" w:rsidR="003162A5" w:rsidRDefault="003162A5">
                        <w:pPr>
                          <w:spacing w:before="9"/>
                          <w:rPr>
                            <w:sz w:val="14"/>
                          </w:rPr>
                        </w:pPr>
                      </w:p>
                      <w:p w14:paraId="63F0DDC6" w14:textId="77777777" w:rsidR="003162A5" w:rsidRDefault="003162A5">
                        <w:pPr>
                          <w:spacing w:line="204" w:lineRule="auto"/>
                          <w:ind w:left="3479" w:right="125"/>
                          <w:jc w:val="both"/>
                          <w:rPr>
                            <w:rFonts w:ascii="Arial"/>
                            <w:b/>
                            <w:sz w:val="9"/>
                          </w:rPr>
                        </w:pPr>
                        <w:r>
                          <w:rPr>
                            <w:rFonts w:ascii="Arial"/>
                            <w:b/>
                            <w:sz w:val="9"/>
                          </w:rPr>
                          <w:t>CTL1 CTL2 CTL3</w:t>
                        </w:r>
                      </w:p>
                    </w:txbxContent>
                  </v:textbox>
                </v:shape>
                <w10:wrap anchorx="page"/>
              </v:group>
            </w:pict>
          </mc:Fallback>
        </mc:AlternateContent>
      </w:r>
      <w:r w:rsidR="00372F18">
        <w:rPr>
          <w:rFonts w:ascii="Arial"/>
          <w:color w:val="4D4D4D"/>
          <w:sz w:val="8"/>
        </w:rPr>
        <w:t>20</w:t>
      </w:r>
    </w:p>
    <w:p w14:paraId="09446981" w14:textId="3841FE1A" w:rsidR="0065693B" w:rsidRDefault="00B8797A">
      <w:pPr>
        <w:spacing w:before="52"/>
        <w:ind w:left="628"/>
        <w:rPr>
          <w:rFonts w:ascii="Arial"/>
          <w:sz w:val="8"/>
        </w:rPr>
      </w:pPr>
      <w:r>
        <w:rPr>
          <w:noProof/>
        </w:rPr>
        <mc:AlternateContent>
          <mc:Choice Requires="wps">
            <w:drawing>
              <wp:anchor distT="0" distB="0" distL="114300" distR="114300" simplePos="0" relativeHeight="251694080" behindDoc="0" locked="0" layoutInCell="1" allowOverlap="1" wp14:anchorId="3C5D5531" wp14:editId="7E665E71">
                <wp:simplePos x="0" y="0"/>
                <wp:positionH relativeFrom="page">
                  <wp:posOffset>1522730</wp:posOffset>
                </wp:positionH>
                <wp:positionV relativeFrom="paragraph">
                  <wp:posOffset>70485</wp:posOffset>
                </wp:positionV>
                <wp:extent cx="8890" cy="0"/>
                <wp:effectExtent l="8255" t="6985" r="11430" b="12065"/>
                <wp:wrapNone/>
                <wp:docPr id="21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D84B1E" id="Line 167"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5.55pt" to="120.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j5gFA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" strokecolor="#333" strokeweight=".09319mm">
                <w10:wrap anchorx="page"/>
              </v:line>
            </w:pict>
          </mc:Fallback>
        </mc:AlternateContent>
      </w:r>
      <w:r>
        <w:rPr>
          <w:noProof/>
        </w:rPr>
        <mc:AlternateContent>
          <mc:Choice Requires="wps">
            <w:drawing>
              <wp:anchor distT="0" distB="0" distL="114300" distR="114300" simplePos="0" relativeHeight="251789312" behindDoc="1" locked="0" layoutInCell="1" allowOverlap="1" wp14:anchorId="6399FF15" wp14:editId="51EFD919">
                <wp:simplePos x="0" y="0"/>
                <wp:positionH relativeFrom="page">
                  <wp:posOffset>4313555</wp:posOffset>
                </wp:positionH>
                <wp:positionV relativeFrom="paragraph">
                  <wp:posOffset>53975</wp:posOffset>
                </wp:positionV>
                <wp:extent cx="59690" cy="52070"/>
                <wp:effectExtent l="8255" t="0" r="8255" b="5080"/>
                <wp:wrapNone/>
                <wp:docPr id="218" name="Freeform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90" cy="52070"/>
                        </a:xfrm>
                        <a:custGeom>
                          <a:avLst/>
                          <a:gdLst>
                            <a:gd name="T0" fmla="+- 0 6840 6793"/>
                            <a:gd name="T1" fmla="*/ T0 w 94"/>
                            <a:gd name="T2" fmla="+- 0 85 85"/>
                            <a:gd name="T3" fmla="*/ 85 h 82"/>
                            <a:gd name="T4" fmla="+- 0 6793 6793"/>
                            <a:gd name="T5" fmla="*/ T4 w 94"/>
                            <a:gd name="T6" fmla="+- 0 166 85"/>
                            <a:gd name="T7" fmla="*/ 166 h 82"/>
                            <a:gd name="T8" fmla="+- 0 6887 6793"/>
                            <a:gd name="T9" fmla="*/ T8 w 94"/>
                            <a:gd name="T10" fmla="+- 0 166 85"/>
                            <a:gd name="T11" fmla="*/ 166 h 82"/>
                            <a:gd name="T12" fmla="+- 0 6840 6793"/>
                            <a:gd name="T13" fmla="*/ T12 w 94"/>
                            <a:gd name="T14" fmla="+- 0 85 85"/>
                            <a:gd name="T15" fmla="*/ 85 h 82"/>
                          </a:gdLst>
                          <a:ahLst/>
                          <a:cxnLst>
                            <a:cxn ang="0">
                              <a:pos x="T1" y="T3"/>
                            </a:cxn>
                            <a:cxn ang="0">
                              <a:pos x="T5" y="T7"/>
                            </a:cxn>
                            <a:cxn ang="0">
                              <a:pos x="T9" y="T11"/>
                            </a:cxn>
                            <a:cxn ang="0">
                              <a:pos x="T13" y="T15"/>
                            </a:cxn>
                          </a:cxnLst>
                          <a:rect l="0" t="0" r="r" b="b"/>
                          <a:pathLst>
                            <a:path w="94" h="82">
                              <a:moveTo>
                                <a:pt x="47" y="0"/>
                              </a:moveTo>
                              <a:lnTo>
                                <a:pt x="0" y="81"/>
                              </a:lnTo>
                              <a:lnTo>
                                <a:pt x="94" y="81"/>
                              </a:lnTo>
                              <a:lnTo>
                                <a:pt x="47" y="0"/>
                              </a:lnTo>
                              <a:close/>
                            </a:path>
                          </a:pathLst>
                        </a:custGeom>
                        <a:solidFill>
                          <a:srgbClr val="00B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C96FE" id="Freeform 166" o:spid="_x0000_s1026" style="position:absolute;margin-left:339.65pt;margin-top:4.25pt;width:4.7pt;height:4.1pt;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" path="m47,l,81r94,l47,xe" fillcolor="#00b938" stroked="f">
                <v:path arrowok="t" o:connecttype="custom" o:connectlocs="29845,53975;0,105410;59690,105410;29845,53975" o:connectangles="0,0,0,0"/>
                <w10:wrap anchorx="page"/>
              </v:shape>
            </w:pict>
          </mc:Fallback>
        </mc:AlternateContent>
      </w:r>
      <w:r>
        <w:rPr>
          <w:noProof/>
        </w:rPr>
        <mc:AlternateContent>
          <mc:Choice Requires="wps">
            <w:drawing>
              <wp:anchor distT="0" distB="0" distL="114300" distR="114300" simplePos="0" relativeHeight="251792384" behindDoc="1" locked="0" layoutInCell="1" allowOverlap="1" wp14:anchorId="25DBB102" wp14:editId="3A2F67B9">
                <wp:simplePos x="0" y="0"/>
                <wp:positionH relativeFrom="page">
                  <wp:posOffset>6284595</wp:posOffset>
                </wp:positionH>
                <wp:positionV relativeFrom="paragraph">
                  <wp:posOffset>41275</wp:posOffset>
                </wp:positionV>
                <wp:extent cx="44450" cy="44450"/>
                <wp:effectExtent l="0" t="0" r="0" b="0"/>
                <wp:wrapNone/>
                <wp:docPr id="217"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44450"/>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176EBA" id="Rectangle 165" o:spid="_x0000_s1026" style="position:absolute;margin-left:494.85pt;margin-top:3.25pt;width:3.5pt;height:3.5pt;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" fillcolor="#ed0000" stroked="f">
                <w10:wrap anchorx="page"/>
              </v:rect>
            </w:pict>
          </mc:Fallback>
        </mc:AlternateContent>
      </w:r>
      <w:r w:rsidR="00372F18">
        <w:rPr>
          <w:rFonts w:ascii="Arial"/>
          <w:color w:val="4D4D4D"/>
          <w:sz w:val="8"/>
        </w:rPr>
        <w:t>30</w:t>
      </w:r>
    </w:p>
    <w:p w14:paraId="2090264C" w14:textId="77777777" w:rsidR="0065693B" w:rsidRDefault="0065693B">
      <w:pPr>
        <w:pStyle w:val="BodyText"/>
        <w:rPr>
          <w:rFonts w:ascii="Arial"/>
          <w:sz w:val="8"/>
        </w:rPr>
      </w:pPr>
    </w:p>
    <w:p w14:paraId="551A006F" w14:textId="77777777" w:rsidR="0065693B" w:rsidRDefault="0065693B">
      <w:pPr>
        <w:pStyle w:val="BodyText"/>
        <w:spacing w:before="7"/>
        <w:rPr>
          <w:rFonts w:ascii="Arial"/>
          <w:sz w:val="7"/>
        </w:rPr>
      </w:pPr>
    </w:p>
    <w:p w14:paraId="618F7F75" w14:textId="6B79D060" w:rsidR="0065693B" w:rsidRDefault="00B8797A">
      <w:pPr>
        <w:ind w:right="419"/>
        <w:jc w:val="center"/>
        <w:rPr>
          <w:rFonts w:ascii="Arial"/>
          <w:sz w:val="8"/>
        </w:rPr>
      </w:pPr>
      <w:r>
        <w:rPr>
          <w:noProof/>
        </w:rPr>
        <mc:AlternateContent>
          <mc:Choice Requires="wps">
            <w:drawing>
              <wp:anchor distT="0" distB="0" distL="114300" distR="114300" simplePos="0" relativeHeight="251786240" behindDoc="1" locked="0" layoutInCell="1" allowOverlap="1" wp14:anchorId="78224E2C" wp14:editId="5B8DD6E4">
                <wp:simplePos x="0" y="0"/>
                <wp:positionH relativeFrom="page">
                  <wp:posOffset>3818255</wp:posOffset>
                </wp:positionH>
                <wp:positionV relativeFrom="paragraph">
                  <wp:posOffset>24765</wp:posOffset>
                </wp:positionV>
                <wp:extent cx="45085" cy="45085"/>
                <wp:effectExtent l="8255" t="4445" r="3810" b="7620"/>
                <wp:wrapNone/>
                <wp:docPr id="216" name="Freeform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 cy="45085"/>
                        </a:xfrm>
                        <a:custGeom>
                          <a:avLst/>
                          <a:gdLst>
                            <a:gd name="T0" fmla="+- 0 6048 6013"/>
                            <a:gd name="T1" fmla="*/ T0 w 71"/>
                            <a:gd name="T2" fmla="+- 0 39 39"/>
                            <a:gd name="T3" fmla="*/ 39 h 71"/>
                            <a:gd name="T4" fmla="+- 0 6034 6013"/>
                            <a:gd name="T5" fmla="*/ T4 w 71"/>
                            <a:gd name="T6" fmla="+- 0 41 39"/>
                            <a:gd name="T7" fmla="*/ 41 h 71"/>
                            <a:gd name="T8" fmla="+- 0 6023 6013"/>
                            <a:gd name="T9" fmla="*/ T8 w 71"/>
                            <a:gd name="T10" fmla="+- 0 49 39"/>
                            <a:gd name="T11" fmla="*/ 49 h 71"/>
                            <a:gd name="T12" fmla="+- 0 6015 6013"/>
                            <a:gd name="T13" fmla="*/ T12 w 71"/>
                            <a:gd name="T14" fmla="+- 0 60 39"/>
                            <a:gd name="T15" fmla="*/ 60 h 71"/>
                            <a:gd name="T16" fmla="+- 0 6013 6013"/>
                            <a:gd name="T17" fmla="*/ T16 w 71"/>
                            <a:gd name="T18" fmla="+- 0 74 39"/>
                            <a:gd name="T19" fmla="*/ 74 h 71"/>
                            <a:gd name="T20" fmla="+- 0 6015 6013"/>
                            <a:gd name="T21" fmla="*/ T20 w 71"/>
                            <a:gd name="T22" fmla="+- 0 87 39"/>
                            <a:gd name="T23" fmla="*/ 87 h 71"/>
                            <a:gd name="T24" fmla="+- 0 6023 6013"/>
                            <a:gd name="T25" fmla="*/ T24 w 71"/>
                            <a:gd name="T26" fmla="+- 0 98 39"/>
                            <a:gd name="T27" fmla="*/ 98 h 71"/>
                            <a:gd name="T28" fmla="+- 0 6034 6013"/>
                            <a:gd name="T29" fmla="*/ T28 w 71"/>
                            <a:gd name="T30" fmla="+- 0 106 39"/>
                            <a:gd name="T31" fmla="*/ 106 h 71"/>
                            <a:gd name="T32" fmla="+- 0 6048 6013"/>
                            <a:gd name="T33" fmla="*/ T32 w 71"/>
                            <a:gd name="T34" fmla="+- 0 109 39"/>
                            <a:gd name="T35" fmla="*/ 109 h 71"/>
                            <a:gd name="T36" fmla="+- 0 6061 6013"/>
                            <a:gd name="T37" fmla="*/ T36 w 71"/>
                            <a:gd name="T38" fmla="+- 0 106 39"/>
                            <a:gd name="T39" fmla="*/ 106 h 71"/>
                            <a:gd name="T40" fmla="+- 0 6073 6013"/>
                            <a:gd name="T41" fmla="*/ T40 w 71"/>
                            <a:gd name="T42" fmla="+- 0 98 39"/>
                            <a:gd name="T43" fmla="*/ 98 h 71"/>
                            <a:gd name="T44" fmla="+- 0 6080 6013"/>
                            <a:gd name="T45" fmla="*/ T44 w 71"/>
                            <a:gd name="T46" fmla="+- 0 87 39"/>
                            <a:gd name="T47" fmla="*/ 87 h 71"/>
                            <a:gd name="T48" fmla="+- 0 6083 6013"/>
                            <a:gd name="T49" fmla="*/ T48 w 71"/>
                            <a:gd name="T50" fmla="+- 0 74 39"/>
                            <a:gd name="T51" fmla="*/ 74 h 71"/>
                            <a:gd name="T52" fmla="+- 0 6080 6013"/>
                            <a:gd name="T53" fmla="*/ T52 w 71"/>
                            <a:gd name="T54" fmla="+- 0 60 39"/>
                            <a:gd name="T55" fmla="*/ 60 h 71"/>
                            <a:gd name="T56" fmla="+- 0 6073 6013"/>
                            <a:gd name="T57" fmla="*/ T56 w 71"/>
                            <a:gd name="T58" fmla="+- 0 49 39"/>
                            <a:gd name="T59" fmla="*/ 49 h 71"/>
                            <a:gd name="T60" fmla="+- 0 6061 6013"/>
                            <a:gd name="T61" fmla="*/ T60 w 71"/>
                            <a:gd name="T62" fmla="+- 0 41 39"/>
                            <a:gd name="T63" fmla="*/ 41 h 71"/>
                            <a:gd name="T64" fmla="+- 0 6048 6013"/>
                            <a:gd name="T65" fmla="*/ T64 w 71"/>
                            <a:gd name="T66" fmla="+- 0 39 39"/>
                            <a:gd name="T67" fmla="*/ 39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1" h="71">
                              <a:moveTo>
                                <a:pt x="35" y="0"/>
                              </a:moveTo>
                              <a:lnTo>
                                <a:pt x="21" y="2"/>
                              </a:lnTo>
                              <a:lnTo>
                                <a:pt x="10" y="10"/>
                              </a:lnTo>
                              <a:lnTo>
                                <a:pt x="2" y="21"/>
                              </a:lnTo>
                              <a:lnTo>
                                <a:pt x="0" y="35"/>
                              </a:lnTo>
                              <a:lnTo>
                                <a:pt x="2" y="48"/>
                              </a:lnTo>
                              <a:lnTo>
                                <a:pt x="10" y="59"/>
                              </a:lnTo>
                              <a:lnTo>
                                <a:pt x="21" y="67"/>
                              </a:lnTo>
                              <a:lnTo>
                                <a:pt x="35" y="70"/>
                              </a:lnTo>
                              <a:lnTo>
                                <a:pt x="48" y="67"/>
                              </a:lnTo>
                              <a:lnTo>
                                <a:pt x="60" y="59"/>
                              </a:lnTo>
                              <a:lnTo>
                                <a:pt x="67" y="48"/>
                              </a:lnTo>
                              <a:lnTo>
                                <a:pt x="70" y="35"/>
                              </a:lnTo>
                              <a:lnTo>
                                <a:pt x="67" y="21"/>
                              </a:lnTo>
                              <a:lnTo>
                                <a:pt x="60" y="10"/>
                              </a:lnTo>
                              <a:lnTo>
                                <a:pt x="48" y="2"/>
                              </a:lnTo>
                              <a:lnTo>
                                <a:pt x="35"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FD568" id="Freeform 164" o:spid="_x0000_s1026" style="position:absolute;margin-left:300.65pt;margin-top:1.95pt;width:3.55pt;height:3.55pt;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" path="m35,l21,2,10,10,2,21,,35,2,48r8,11l21,67r14,3l48,67,60,59,67,48,70,35,67,21,60,10,48,2,35,xe" fillcolor="#609cff" stroked="f">
                <v:path arrowok="t" o:connecttype="custom" o:connectlocs="22225,24765;13335,26035;6350,31115;1270,38100;0,46990;1270,55245;6350,62230;13335,67310;22225,69215;30480,67310;38100,62230;42545,55245;44450,46990;42545,38100;38100,31115;30480,26035;22225,24765" o:connectangles="0,0,0,0,0,0,0,0,0,0,0,0,0,0,0,0,0"/>
                <w10:wrap anchorx="page"/>
              </v:shape>
            </w:pict>
          </mc:Fallback>
        </mc:AlternateContent>
      </w:r>
      <w:r>
        <w:rPr>
          <w:noProof/>
        </w:rPr>
        <mc:AlternateContent>
          <mc:Choice Requires="wps">
            <w:drawing>
              <wp:anchor distT="0" distB="0" distL="114300" distR="114300" simplePos="0" relativeHeight="251699200" behindDoc="0" locked="0" layoutInCell="1" allowOverlap="1" wp14:anchorId="571DF3E1" wp14:editId="2706D6B7">
                <wp:simplePos x="0" y="0"/>
                <wp:positionH relativeFrom="page">
                  <wp:posOffset>4224020</wp:posOffset>
                </wp:positionH>
                <wp:positionV relativeFrom="paragraph">
                  <wp:posOffset>34290</wp:posOffset>
                </wp:positionV>
                <wp:extent cx="8890" cy="0"/>
                <wp:effectExtent l="13970" t="13970" r="5715" b="5080"/>
                <wp:wrapNone/>
                <wp:docPr id="21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A4577" id="Line 163" o:spid="_x0000_s1026" style="position:absolute;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2.7pt" to="333.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9nrFAIAACk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" strokecolor="#333" strokeweight=".09256mm">
                <w10:wrap anchorx="page"/>
              </v:line>
            </w:pict>
          </mc:Fallback>
        </mc:AlternateContent>
      </w:r>
      <w:r w:rsidR="00372F18">
        <w:rPr>
          <w:rFonts w:ascii="Arial"/>
          <w:color w:val="4D4D4D"/>
          <w:sz w:val="8"/>
        </w:rPr>
        <w:t>10</w:t>
      </w:r>
    </w:p>
    <w:p w14:paraId="5919A33D" w14:textId="77777777" w:rsidR="0065693B" w:rsidRDefault="0065693B">
      <w:pPr>
        <w:pStyle w:val="BodyText"/>
        <w:spacing w:before="4"/>
        <w:rPr>
          <w:rFonts w:ascii="Arial"/>
          <w:sz w:val="15"/>
        </w:rPr>
      </w:pPr>
    </w:p>
    <w:p w14:paraId="47983F0A" w14:textId="21B5A69F" w:rsidR="0065693B" w:rsidRDefault="00B8797A">
      <w:pPr>
        <w:tabs>
          <w:tab w:val="left" w:pos="4882"/>
        </w:tabs>
        <w:spacing w:before="96"/>
        <w:ind w:left="653"/>
        <w:rPr>
          <w:rFonts w:ascii="Arial"/>
          <w:sz w:val="8"/>
        </w:rPr>
      </w:pPr>
      <w:r>
        <w:rPr>
          <w:noProof/>
        </w:rPr>
        <mc:AlternateContent>
          <mc:Choice Requires="wps">
            <w:drawing>
              <wp:anchor distT="0" distB="0" distL="0" distR="0" simplePos="0" relativeHeight="251631616" behindDoc="0" locked="0" layoutInCell="1" allowOverlap="1" wp14:anchorId="3321EF5B" wp14:editId="1C4BC447">
                <wp:simplePos x="0" y="0"/>
                <wp:positionH relativeFrom="page">
                  <wp:posOffset>3803650</wp:posOffset>
                </wp:positionH>
                <wp:positionV relativeFrom="paragraph">
                  <wp:posOffset>209550</wp:posOffset>
                </wp:positionV>
                <wp:extent cx="60325" cy="52070"/>
                <wp:effectExtent l="3175" t="7620" r="3175" b="6985"/>
                <wp:wrapTopAndBottom/>
                <wp:docPr id="214" name="Freeform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25" cy="52070"/>
                        </a:xfrm>
                        <a:custGeom>
                          <a:avLst/>
                          <a:gdLst>
                            <a:gd name="T0" fmla="+- 0 6037 5990"/>
                            <a:gd name="T1" fmla="*/ T0 w 95"/>
                            <a:gd name="T2" fmla="+- 0 330 330"/>
                            <a:gd name="T3" fmla="*/ 330 h 82"/>
                            <a:gd name="T4" fmla="+- 0 5990 5990"/>
                            <a:gd name="T5" fmla="*/ T4 w 95"/>
                            <a:gd name="T6" fmla="+- 0 412 330"/>
                            <a:gd name="T7" fmla="*/ 412 h 82"/>
                            <a:gd name="T8" fmla="+- 0 6084 5990"/>
                            <a:gd name="T9" fmla="*/ T8 w 95"/>
                            <a:gd name="T10" fmla="+- 0 412 330"/>
                            <a:gd name="T11" fmla="*/ 412 h 82"/>
                            <a:gd name="T12" fmla="+- 0 6037 5990"/>
                            <a:gd name="T13" fmla="*/ T12 w 95"/>
                            <a:gd name="T14" fmla="+- 0 330 330"/>
                            <a:gd name="T15" fmla="*/ 330 h 82"/>
                          </a:gdLst>
                          <a:ahLst/>
                          <a:cxnLst>
                            <a:cxn ang="0">
                              <a:pos x="T1" y="T3"/>
                            </a:cxn>
                            <a:cxn ang="0">
                              <a:pos x="T5" y="T7"/>
                            </a:cxn>
                            <a:cxn ang="0">
                              <a:pos x="T9" y="T11"/>
                            </a:cxn>
                            <a:cxn ang="0">
                              <a:pos x="T13" y="T15"/>
                            </a:cxn>
                          </a:cxnLst>
                          <a:rect l="0" t="0" r="r" b="b"/>
                          <a:pathLst>
                            <a:path w="95" h="82">
                              <a:moveTo>
                                <a:pt x="47" y="0"/>
                              </a:moveTo>
                              <a:lnTo>
                                <a:pt x="0" y="82"/>
                              </a:lnTo>
                              <a:lnTo>
                                <a:pt x="94" y="82"/>
                              </a:lnTo>
                              <a:lnTo>
                                <a:pt x="47"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C9032" id="Freeform 162" o:spid="_x0000_s1026" style="position:absolute;margin-left:299.5pt;margin-top:16.5pt;width:4.75pt;height:4.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" path="m47,l,82r94,l47,xe" fillcolor="#609cff" stroked="f">
                <v:path arrowok="t" o:connecttype="custom" o:connectlocs="29845,209550;0,261620;59690,261620;29845,209550" o:connectangles="0,0,0,0"/>
                <w10:wrap type="topAndBottom" anchorx="page"/>
              </v:shape>
            </w:pict>
          </mc:Fallback>
        </mc:AlternateContent>
      </w:r>
      <w:r>
        <w:rPr>
          <w:noProof/>
        </w:rPr>
        <mc:AlternateContent>
          <mc:Choice Requires="wps">
            <w:drawing>
              <wp:anchor distT="0" distB="0" distL="0" distR="0" simplePos="0" relativeHeight="251633664" behindDoc="0" locked="0" layoutInCell="1" allowOverlap="1" wp14:anchorId="37E85020" wp14:editId="644CD93B">
                <wp:simplePos x="0" y="0"/>
                <wp:positionH relativeFrom="page">
                  <wp:posOffset>6526530</wp:posOffset>
                </wp:positionH>
                <wp:positionV relativeFrom="paragraph">
                  <wp:posOffset>215265</wp:posOffset>
                </wp:positionV>
                <wp:extent cx="59690" cy="52070"/>
                <wp:effectExtent l="1905" t="3810" r="5080" b="1270"/>
                <wp:wrapTopAndBottom/>
                <wp:docPr id="213" name="Freeform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90" cy="52070"/>
                        </a:xfrm>
                        <a:custGeom>
                          <a:avLst/>
                          <a:gdLst>
                            <a:gd name="T0" fmla="+- 0 10324 10278"/>
                            <a:gd name="T1" fmla="*/ T0 w 94"/>
                            <a:gd name="T2" fmla="+- 0 339 339"/>
                            <a:gd name="T3" fmla="*/ 339 h 82"/>
                            <a:gd name="T4" fmla="+- 0 10278 10278"/>
                            <a:gd name="T5" fmla="*/ T4 w 94"/>
                            <a:gd name="T6" fmla="+- 0 420 339"/>
                            <a:gd name="T7" fmla="*/ 420 h 82"/>
                            <a:gd name="T8" fmla="+- 0 10371 10278"/>
                            <a:gd name="T9" fmla="*/ T8 w 94"/>
                            <a:gd name="T10" fmla="+- 0 420 339"/>
                            <a:gd name="T11" fmla="*/ 420 h 82"/>
                            <a:gd name="T12" fmla="+- 0 10324 10278"/>
                            <a:gd name="T13" fmla="*/ T12 w 94"/>
                            <a:gd name="T14" fmla="+- 0 339 339"/>
                            <a:gd name="T15" fmla="*/ 339 h 82"/>
                          </a:gdLst>
                          <a:ahLst/>
                          <a:cxnLst>
                            <a:cxn ang="0">
                              <a:pos x="T1" y="T3"/>
                            </a:cxn>
                            <a:cxn ang="0">
                              <a:pos x="T5" y="T7"/>
                            </a:cxn>
                            <a:cxn ang="0">
                              <a:pos x="T9" y="T11"/>
                            </a:cxn>
                            <a:cxn ang="0">
                              <a:pos x="T13" y="T15"/>
                            </a:cxn>
                          </a:cxnLst>
                          <a:rect l="0" t="0" r="r" b="b"/>
                          <a:pathLst>
                            <a:path w="94" h="82">
                              <a:moveTo>
                                <a:pt x="46" y="0"/>
                              </a:moveTo>
                              <a:lnTo>
                                <a:pt x="0" y="81"/>
                              </a:lnTo>
                              <a:lnTo>
                                <a:pt x="93" y="81"/>
                              </a:lnTo>
                              <a:lnTo>
                                <a:pt x="46" y="0"/>
                              </a:lnTo>
                              <a:close/>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6AA0C" id="Freeform 161" o:spid="_x0000_s1026" style="position:absolute;margin-left:513.9pt;margin-top:16.95pt;width:4.7pt;height:4.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" path="m46,l,81r93,l46,xe" fillcolor="#ed0000" stroked="f">
                <v:path arrowok="t" o:connecttype="custom" o:connectlocs="29210,215265;0,266700;59055,266700;29210,215265" o:connectangles="0,0,0,0"/>
                <w10:wrap type="topAndBottom" anchorx="page"/>
              </v:shape>
            </w:pict>
          </mc:Fallback>
        </mc:AlternateContent>
      </w:r>
      <w:r>
        <w:rPr>
          <w:noProof/>
        </w:rPr>
        <mc:AlternateContent>
          <mc:Choice Requires="wps">
            <w:drawing>
              <wp:anchor distT="0" distB="0" distL="114300" distR="114300" simplePos="0" relativeHeight="251787264" behindDoc="1" locked="0" layoutInCell="1" allowOverlap="1" wp14:anchorId="66569BD6" wp14:editId="33919470">
                <wp:simplePos x="0" y="0"/>
                <wp:positionH relativeFrom="page">
                  <wp:posOffset>1522730</wp:posOffset>
                </wp:positionH>
                <wp:positionV relativeFrom="paragraph">
                  <wp:posOffset>98425</wp:posOffset>
                </wp:positionV>
                <wp:extent cx="8890" cy="0"/>
                <wp:effectExtent l="8255" t="10795" r="11430" b="8255"/>
                <wp:wrapNone/>
                <wp:docPr id="21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C57D3" id="Line 160" o:spid="_x0000_s1026" style="position:absolute;z-index:-25152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7.75pt" to="120.6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tgFAIAACk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" strokecolor="#333" strokeweight=".09319mm">
                <w10:wrap anchorx="page"/>
              </v:line>
            </w:pict>
          </mc:Fallback>
        </mc:AlternateContent>
      </w:r>
      <w:r>
        <w:rPr>
          <w:noProof/>
        </w:rPr>
        <mc:AlternateContent>
          <mc:Choice Requires="wps">
            <w:drawing>
              <wp:anchor distT="0" distB="0" distL="114300" distR="114300" simplePos="0" relativeHeight="251698176" behindDoc="0" locked="0" layoutInCell="1" allowOverlap="1" wp14:anchorId="23A55422" wp14:editId="3286E841">
                <wp:simplePos x="0" y="0"/>
                <wp:positionH relativeFrom="page">
                  <wp:posOffset>4224020</wp:posOffset>
                </wp:positionH>
                <wp:positionV relativeFrom="paragraph">
                  <wp:posOffset>127635</wp:posOffset>
                </wp:positionV>
                <wp:extent cx="8890" cy="0"/>
                <wp:effectExtent l="13970" t="11430" r="5715" b="7620"/>
                <wp:wrapNone/>
                <wp:docPr id="21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3FC17" id="Line 159"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10.05pt" to="333.3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jsYFAIAACk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" strokecolor="#333" strokeweight=".09256mm">
                <w10:wrap anchorx="page"/>
              </v:line>
            </w:pict>
          </mc:Fallback>
        </mc:AlternateContent>
      </w:r>
      <w:r>
        <w:rPr>
          <w:noProof/>
        </w:rPr>
        <mc:AlternateContent>
          <mc:Choice Requires="wps">
            <w:drawing>
              <wp:anchor distT="0" distB="0" distL="114300" distR="114300" simplePos="0" relativeHeight="251701248" behindDoc="0" locked="0" layoutInCell="1" allowOverlap="1" wp14:anchorId="18996BB4" wp14:editId="42432D92">
                <wp:simplePos x="0" y="0"/>
                <wp:positionH relativeFrom="page">
                  <wp:posOffset>1348740</wp:posOffset>
                </wp:positionH>
                <wp:positionV relativeFrom="paragraph">
                  <wp:posOffset>44450</wp:posOffset>
                </wp:positionV>
                <wp:extent cx="95885" cy="332105"/>
                <wp:effectExtent l="0" t="4445" r="3175" b="0"/>
                <wp:wrapNone/>
                <wp:docPr id="210"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6D645" w14:textId="77777777" w:rsidR="003162A5" w:rsidRDefault="003162A5">
                            <w:pPr>
                              <w:spacing w:before="15"/>
                              <w:ind w:left="20"/>
                              <w:rPr>
                                <w:rFonts w:ascii="Arial"/>
                                <w:b/>
                                <w:sz w:val="10"/>
                              </w:rPr>
                            </w:pPr>
                            <w:r>
                              <w:rPr>
                                <w:rFonts w:ascii="Arial"/>
                                <w:b/>
                                <w:sz w:val="10"/>
                              </w:rPr>
                              <w:t>PC2 (18%)</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96BB4" id="Text Box 158" o:spid="_x0000_s2110" type="#_x0000_t202" style="position:absolute;left:0;text-align:left;margin-left:106.2pt;margin-top:3.5pt;width:7.55pt;height:26.1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" filled="f" stroked="f">
                <v:textbox style="layout-flow:vertical;mso-layout-flow-alt:bottom-to-top" inset="0,0,0,0">
                  <w:txbxContent>
                    <w:p w14:paraId="7C66D645" w14:textId="77777777" w:rsidR="003162A5" w:rsidRDefault="003162A5">
                      <w:pPr>
                        <w:spacing w:before="15"/>
                        <w:ind w:left="20"/>
                        <w:rPr>
                          <w:rFonts w:ascii="Arial"/>
                          <w:b/>
                          <w:sz w:val="10"/>
                        </w:rPr>
                      </w:pPr>
                      <w:r>
                        <w:rPr>
                          <w:rFonts w:ascii="Arial"/>
                          <w:b/>
                          <w:sz w:val="10"/>
                        </w:rPr>
                        <w:t>PC2 (18%)</w:t>
                      </w:r>
                    </w:p>
                  </w:txbxContent>
                </v:textbox>
                <w10:wrap anchorx="page"/>
              </v:shape>
            </w:pict>
          </mc:Fallback>
        </mc:AlternateContent>
      </w:r>
      <w:r>
        <w:rPr>
          <w:noProof/>
        </w:rPr>
        <mc:AlternateContent>
          <mc:Choice Requires="wps">
            <w:drawing>
              <wp:anchor distT="0" distB="0" distL="114300" distR="114300" simplePos="0" relativeHeight="251800576" behindDoc="1" locked="0" layoutInCell="1" allowOverlap="1" wp14:anchorId="50C59994" wp14:editId="08CA1444">
                <wp:simplePos x="0" y="0"/>
                <wp:positionH relativeFrom="page">
                  <wp:posOffset>4026535</wp:posOffset>
                </wp:positionH>
                <wp:positionV relativeFrom="paragraph">
                  <wp:posOffset>84455</wp:posOffset>
                </wp:positionV>
                <wp:extent cx="95250" cy="330200"/>
                <wp:effectExtent l="0" t="0" r="2540" b="0"/>
                <wp:wrapNone/>
                <wp:docPr id="209"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353C6" w14:textId="77777777" w:rsidR="003162A5" w:rsidRDefault="003162A5">
                            <w:pPr>
                              <w:spacing w:before="15"/>
                              <w:ind w:left="20"/>
                              <w:rPr>
                                <w:rFonts w:ascii="Arial"/>
                                <w:b/>
                                <w:sz w:val="10"/>
                              </w:rPr>
                            </w:pPr>
                            <w:r>
                              <w:rPr>
                                <w:rFonts w:ascii="Arial"/>
                                <w:b/>
                                <w:sz w:val="10"/>
                              </w:rPr>
                              <w:t>PC2 (24%)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59994" id="Text Box 157" o:spid="_x0000_s2111" type="#_x0000_t202" style="position:absolute;left:0;text-align:left;margin-left:317.05pt;margin-top:6.65pt;width:7.5pt;height:26pt;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" filled="f" stroked="f">
                <v:textbox style="layout-flow:vertical;mso-layout-flow-alt:bottom-to-top" inset="0,0,0,0">
                  <w:txbxContent>
                    <w:p w14:paraId="2E2353C6" w14:textId="77777777" w:rsidR="003162A5" w:rsidRDefault="003162A5">
                      <w:pPr>
                        <w:spacing w:before="15"/>
                        <w:ind w:left="20"/>
                        <w:rPr>
                          <w:rFonts w:ascii="Arial"/>
                          <w:b/>
                          <w:sz w:val="10"/>
                        </w:rPr>
                      </w:pPr>
                      <w:r>
                        <w:rPr>
                          <w:rFonts w:ascii="Arial"/>
                          <w:b/>
                          <w:sz w:val="10"/>
                        </w:rPr>
                        <w:t>PC2 (24%)</w:t>
                      </w:r>
                    </w:p>
                  </w:txbxContent>
                </v:textbox>
                <w10:wrap anchorx="page"/>
              </v:shape>
            </w:pict>
          </mc:Fallback>
        </mc:AlternateContent>
      </w:r>
      <w:r w:rsidR="00372F18">
        <w:rPr>
          <w:rFonts w:ascii="Arial"/>
          <w:color w:val="4D4D4D"/>
          <w:sz w:val="8"/>
        </w:rPr>
        <w:t>0</w:t>
      </w:r>
      <w:r w:rsidR="00372F18">
        <w:rPr>
          <w:rFonts w:ascii="Arial"/>
          <w:color w:val="4D4D4D"/>
          <w:sz w:val="8"/>
        </w:rPr>
        <w:tab/>
      </w:r>
      <w:r w:rsidR="00372F18">
        <w:rPr>
          <w:rFonts w:ascii="Arial"/>
          <w:color w:val="4D4D4D"/>
          <w:position w:val="-4"/>
          <w:sz w:val="8"/>
        </w:rPr>
        <w:t>0</w:t>
      </w:r>
    </w:p>
    <w:p w14:paraId="36B74158" w14:textId="77777777" w:rsidR="0065693B" w:rsidRDefault="0065693B">
      <w:pPr>
        <w:pStyle w:val="BodyText"/>
        <w:spacing w:before="9"/>
        <w:rPr>
          <w:rFonts w:ascii="Arial"/>
          <w:sz w:val="9"/>
        </w:rPr>
      </w:pPr>
    </w:p>
    <w:p w14:paraId="2F529739" w14:textId="7C9B6567" w:rsidR="0065693B" w:rsidRDefault="00B8797A">
      <w:pPr>
        <w:ind w:right="425"/>
        <w:jc w:val="center"/>
        <w:rPr>
          <w:rFonts w:ascii="Arial" w:hAnsi="Arial"/>
          <w:sz w:val="8"/>
        </w:rPr>
      </w:pPr>
      <w:r>
        <w:rPr>
          <w:noProof/>
        </w:rPr>
        <mc:AlternateContent>
          <mc:Choice Requires="wps">
            <w:drawing>
              <wp:anchor distT="0" distB="0" distL="114300" distR="114300" simplePos="0" relativeHeight="251697152" behindDoc="0" locked="0" layoutInCell="1" allowOverlap="1" wp14:anchorId="47A19DA7" wp14:editId="7D533814">
                <wp:simplePos x="0" y="0"/>
                <wp:positionH relativeFrom="page">
                  <wp:posOffset>4224020</wp:posOffset>
                </wp:positionH>
                <wp:positionV relativeFrom="paragraph">
                  <wp:posOffset>34290</wp:posOffset>
                </wp:positionV>
                <wp:extent cx="8890" cy="0"/>
                <wp:effectExtent l="13970" t="8255" r="5715" b="10795"/>
                <wp:wrapNone/>
                <wp:docPr id="20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A0AA4D" id="Line 15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2.7pt" to="333.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EDFAIAACk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" strokecolor="#333" strokeweight=".09256mm">
                <w10:wrap anchorx="page"/>
              </v:line>
            </w:pict>
          </mc:Fallback>
        </mc:AlternateContent>
      </w:r>
      <w:r w:rsidR="00372F18">
        <w:rPr>
          <w:rFonts w:ascii="Arial" w:hAnsi="Arial"/>
          <w:color w:val="4D4D4D"/>
          <w:sz w:val="8"/>
        </w:rPr>
        <w:t>−10</w:t>
      </w:r>
    </w:p>
    <w:p w14:paraId="0E803FC6" w14:textId="77777777" w:rsidR="0065693B" w:rsidRDefault="0065693B">
      <w:pPr>
        <w:pStyle w:val="BodyText"/>
        <w:spacing w:before="9"/>
        <w:rPr>
          <w:rFonts w:ascii="Arial"/>
          <w:sz w:val="6"/>
        </w:rPr>
      </w:pPr>
    </w:p>
    <w:p w14:paraId="691B4F24" w14:textId="51049517" w:rsidR="0065693B" w:rsidRDefault="00B8797A">
      <w:pPr>
        <w:spacing w:after="10"/>
        <w:ind w:left="602"/>
        <w:rPr>
          <w:rFonts w:ascii="Arial" w:hAnsi="Arial"/>
          <w:sz w:val="8"/>
        </w:rPr>
      </w:pPr>
      <w:r>
        <w:rPr>
          <w:noProof/>
        </w:rPr>
        <mc:AlternateContent>
          <mc:Choice Requires="wps">
            <w:drawing>
              <wp:anchor distT="0" distB="0" distL="114300" distR="114300" simplePos="0" relativeHeight="251693056" behindDoc="0" locked="0" layoutInCell="1" allowOverlap="1" wp14:anchorId="1E29F62C" wp14:editId="3F7A470D">
                <wp:simplePos x="0" y="0"/>
                <wp:positionH relativeFrom="page">
                  <wp:posOffset>1522730</wp:posOffset>
                </wp:positionH>
                <wp:positionV relativeFrom="paragraph">
                  <wp:posOffset>37465</wp:posOffset>
                </wp:positionV>
                <wp:extent cx="8890" cy="0"/>
                <wp:effectExtent l="8255" t="5080" r="11430" b="13970"/>
                <wp:wrapNone/>
                <wp:docPr id="20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83C4DE" id="Line 155"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2.95pt" to="120.6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" strokecolor="#333" strokeweight=".09319mm">
                <w10:wrap anchorx="page"/>
              </v:line>
            </w:pict>
          </mc:Fallback>
        </mc:AlternateContent>
      </w:r>
      <w:r w:rsidR="00372F18">
        <w:rPr>
          <w:rFonts w:ascii="Arial" w:hAnsi="Arial"/>
          <w:color w:val="4D4D4D"/>
          <w:sz w:val="8"/>
        </w:rPr>
        <w:t>−30</w:t>
      </w:r>
    </w:p>
    <w:p w14:paraId="57B80B77" w14:textId="369B5588" w:rsidR="0065693B" w:rsidRDefault="00B8797A">
      <w:pPr>
        <w:pStyle w:val="BodyText"/>
        <w:spacing w:line="70" w:lineRule="exact"/>
        <w:ind w:left="4232"/>
        <w:rPr>
          <w:rFonts w:ascii="Arial"/>
          <w:sz w:val="7"/>
        </w:rPr>
      </w:pPr>
      <w:r>
        <w:rPr>
          <w:rFonts w:ascii="Arial"/>
          <w:noProof/>
          <w:sz w:val="7"/>
        </w:rPr>
        <mc:AlternateContent>
          <mc:Choice Requires="wpg">
            <w:drawing>
              <wp:inline distT="0" distB="0" distL="0" distR="0" wp14:anchorId="049BC578" wp14:editId="662F1090">
                <wp:extent cx="45085" cy="45085"/>
                <wp:effectExtent l="1270" t="1270" r="1270" b="1270"/>
                <wp:docPr id="205"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45085"/>
                          <a:chOff x="0" y="0"/>
                          <a:chExt cx="71" cy="71"/>
                        </a:xfrm>
                      </wpg:grpSpPr>
                      <wps:wsp>
                        <wps:cNvPr id="206" name="Rectangle 154"/>
                        <wps:cNvSpPr>
                          <a:spLocks noChangeArrowheads="1"/>
                        </wps:cNvSpPr>
                        <wps:spPr bwMode="auto">
                          <a:xfrm>
                            <a:off x="0" y="0"/>
                            <a:ext cx="71" cy="71"/>
                          </a:xfrm>
                          <a:prstGeom prst="rect">
                            <a:avLst/>
                          </a:prstGeom>
                          <a:solidFill>
                            <a:srgbClr val="609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978CAFE" id="Group 153" o:spid="_x0000_s1026" style="width:3.55pt;height:3.55pt;mso-position-horizontal-relative:char;mso-position-vertical-relative:line"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">
                <v:rect id="Rectangle 154" o:spid="_x0000_s1027" style="position:absolute;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" fillcolor="#609cff" stroked="f"/>
                <w10:anchorlock/>
              </v:group>
            </w:pict>
          </mc:Fallback>
        </mc:AlternateContent>
      </w:r>
    </w:p>
    <w:p w14:paraId="4A9CC9F1" w14:textId="77777777" w:rsidR="0065693B" w:rsidRDefault="0065693B">
      <w:pPr>
        <w:pStyle w:val="BodyText"/>
        <w:spacing w:before="5"/>
        <w:rPr>
          <w:rFonts w:ascii="Arial"/>
          <w:sz w:val="6"/>
        </w:rPr>
      </w:pPr>
    </w:p>
    <w:p w14:paraId="7BFC0A19" w14:textId="5E48C09C" w:rsidR="0065693B" w:rsidRDefault="00B8797A">
      <w:pPr>
        <w:spacing w:after="19"/>
        <w:ind w:right="425"/>
        <w:jc w:val="center"/>
        <w:rPr>
          <w:rFonts w:ascii="Arial" w:hAnsi="Arial"/>
          <w:sz w:val="8"/>
        </w:rPr>
      </w:pPr>
      <w:r>
        <w:rPr>
          <w:noProof/>
        </w:rPr>
        <mc:AlternateContent>
          <mc:Choice Requires="wps">
            <w:drawing>
              <wp:anchor distT="0" distB="0" distL="114300" distR="114300" simplePos="0" relativeHeight="251791360" behindDoc="1" locked="0" layoutInCell="1" allowOverlap="1" wp14:anchorId="66F34D68" wp14:editId="79D0E75C">
                <wp:simplePos x="0" y="0"/>
                <wp:positionH relativeFrom="page">
                  <wp:posOffset>4806315</wp:posOffset>
                </wp:positionH>
                <wp:positionV relativeFrom="paragraph">
                  <wp:posOffset>22225</wp:posOffset>
                </wp:positionV>
                <wp:extent cx="44450" cy="44450"/>
                <wp:effectExtent l="0" t="3175" r="0" b="0"/>
                <wp:wrapNone/>
                <wp:docPr id="204"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44450"/>
                        </a:xfrm>
                        <a:prstGeom prst="rect">
                          <a:avLst/>
                        </a:prstGeom>
                        <a:solidFill>
                          <a:srgbClr val="609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18C01" id="Rectangle 152" o:spid="_x0000_s1026" style="position:absolute;margin-left:378.45pt;margin-top:1.75pt;width:3.5pt;height:3.5pt;z-index:-25152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" fillcolor="#609cff" stroked="f">
                <w10:wrap anchorx="page"/>
              </v:rect>
            </w:pict>
          </mc:Fallback>
        </mc:AlternateContent>
      </w:r>
      <w:r>
        <w:rPr>
          <w:noProof/>
        </w:rPr>
        <mc:AlternateContent>
          <mc:Choice Requires="wps">
            <w:drawing>
              <wp:anchor distT="0" distB="0" distL="114300" distR="114300" simplePos="0" relativeHeight="251696128" behindDoc="0" locked="0" layoutInCell="1" allowOverlap="1" wp14:anchorId="1EED6D31" wp14:editId="43D72AA4">
                <wp:simplePos x="0" y="0"/>
                <wp:positionH relativeFrom="page">
                  <wp:posOffset>4224020</wp:posOffset>
                </wp:positionH>
                <wp:positionV relativeFrom="paragraph">
                  <wp:posOffset>34290</wp:posOffset>
                </wp:positionV>
                <wp:extent cx="8890" cy="0"/>
                <wp:effectExtent l="13970" t="5715" r="5715" b="13335"/>
                <wp:wrapNone/>
                <wp:docPr id="20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463D70" id="Line 151"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2.7pt" to="333.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" strokecolor="#333" strokeweight=".09256mm">
                <w10:wrap anchorx="page"/>
              </v:line>
            </w:pict>
          </mc:Fallback>
        </mc:AlternateContent>
      </w:r>
      <w:r>
        <w:rPr>
          <w:noProof/>
        </w:rPr>
        <mc:AlternateContent>
          <mc:Choice Requires="wps">
            <w:drawing>
              <wp:anchor distT="0" distB="0" distL="114300" distR="114300" simplePos="0" relativeHeight="251702272" behindDoc="0" locked="0" layoutInCell="1" allowOverlap="1" wp14:anchorId="1582C58C" wp14:editId="213355CC">
                <wp:simplePos x="0" y="0"/>
                <wp:positionH relativeFrom="page">
                  <wp:posOffset>3305175</wp:posOffset>
                </wp:positionH>
                <wp:positionV relativeFrom="paragraph">
                  <wp:posOffset>-14605</wp:posOffset>
                </wp:positionV>
                <wp:extent cx="213995" cy="210820"/>
                <wp:effectExtent l="0" t="4445" r="0" b="3810"/>
                <wp:wrapNone/>
                <wp:docPr id="202"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3F468" w14:textId="77777777" w:rsidR="003162A5" w:rsidRDefault="003162A5">
                            <w:pPr>
                              <w:spacing w:before="20" w:line="228" w:lineRule="auto"/>
                              <w:ind w:left="20" w:right="11"/>
                              <w:rPr>
                                <w:rFonts w:ascii="Arial"/>
                                <w:b/>
                                <w:sz w:val="9"/>
                              </w:rPr>
                            </w:pPr>
                            <w:r>
                              <w:rPr>
                                <w:rFonts w:ascii="Arial"/>
                                <w:b/>
                                <w:sz w:val="9"/>
                              </w:rPr>
                              <w:t xml:space="preserve">Fresh Fixed </w:t>
                            </w:r>
                            <w:r>
                              <w:rPr>
                                <w:rFonts w:ascii="Arial"/>
                                <w:b/>
                                <w:w w:val="95"/>
                                <w:sz w:val="9"/>
                              </w:rPr>
                              <w:t>Frozen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2C58C" id="Text Box 150" o:spid="_x0000_s2112" type="#_x0000_t202" style="position:absolute;left:0;text-align:left;margin-left:260.25pt;margin-top:-1.15pt;width:16.85pt;height:16.6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" filled="f" stroked="f">
                <v:textbox style="layout-flow:vertical;mso-layout-flow-alt:bottom-to-top" inset="0,0,0,0">
                  <w:txbxContent>
                    <w:p w14:paraId="0443F468" w14:textId="77777777" w:rsidR="003162A5" w:rsidRDefault="003162A5">
                      <w:pPr>
                        <w:spacing w:before="20" w:line="228" w:lineRule="auto"/>
                        <w:ind w:left="20" w:right="11"/>
                        <w:rPr>
                          <w:rFonts w:ascii="Arial"/>
                          <w:b/>
                          <w:sz w:val="9"/>
                        </w:rPr>
                      </w:pPr>
                      <w:r>
                        <w:rPr>
                          <w:rFonts w:ascii="Arial"/>
                          <w:b/>
                          <w:sz w:val="9"/>
                        </w:rPr>
                        <w:t xml:space="preserve">Fresh Fixed </w:t>
                      </w:r>
                      <w:r>
                        <w:rPr>
                          <w:rFonts w:ascii="Arial"/>
                          <w:b/>
                          <w:w w:val="95"/>
                          <w:sz w:val="9"/>
                        </w:rPr>
                        <w:t>Frozen</w:t>
                      </w:r>
                    </w:p>
                  </w:txbxContent>
                </v:textbox>
                <w10:wrap anchorx="page"/>
              </v:shape>
            </w:pict>
          </mc:Fallback>
        </mc:AlternateContent>
      </w:r>
      <w:r>
        <w:rPr>
          <w:noProof/>
        </w:rPr>
        <mc:AlternateContent>
          <mc:Choice Requires="wps">
            <w:drawing>
              <wp:anchor distT="0" distB="0" distL="114300" distR="114300" simplePos="0" relativeHeight="251703296" behindDoc="0" locked="0" layoutInCell="1" allowOverlap="1" wp14:anchorId="54E1500B" wp14:editId="5402BB31">
                <wp:simplePos x="0" y="0"/>
                <wp:positionH relativeFrom="page">
                  <wp:posOffset>6237605</wp:posOffset>
                </wp:positionH>
                <wp:positionV relativeFrom="paragraph">
                  <wp:posOffset>-43815</wp:posOffset>
                </wp:positionV>
                <wp:extent cx="212725" cy="209550"/>
                <wp:effectExtent l="0" t="3810" r="0" b="0"/>
                <wp:wrapNone/>
                <wp:docPr id="201"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FB1A0" w14:textId="77777777" w:rsidR="003162A5" w:rsidRDefault="003162A5">
                            <w:pPr>
                              <w:spacing w:before="19" w:line="228" w:lineRule="auto"/>
                              <w:ind w:left="20" w:right="9"/>
                              <w:rPr>
                                <w:rFonts w:ascii="Arial"/>
                                <w:b/>
                                <w:sz w:val="9"/>
                              </w:rPr>
                            </w:pPr>
                            <w:r>
                              <w:rPr>
                                <w:rFonts w:ascii="Arial"/>
                                <w:b/>
                                <w:sz w:val="9"/>
                              </w:rPr>
                              <w:t xml:space="preserve">Fresh Fixed </w:t>
                            </w:r>
                            <w:r>
                              <w:rPr>
                                <w:rFonts w:ascii="Arial"/>
                                <w:b/>
                                <w:w w:val="95"/>
                                <w:sz w:val="9"/>
                              </w:rPr>
                              <w:t>Frozen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1500B" id="Text Box 149" o:spid="_x0000_s2113" type="#_x0000_t202" style="position:absolute;left:0;text-align:left;margin-left:491.15pt;margin-top:-3.45pt;width:16.75pt;height:16.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" filled="f" stroked="f">
                <v:textbox style="layout-flow:vertical;mso-layout-flow-alt:bottom-to-top" inset="0,0,0,0">
                  <w:txbxContent>
                    <w:p w14:paraId="376FB1A0" w14:textId="77777777" w:rsidR="003162A5" w:rsidRDefault="003162A5">
                      <w:pPr>
                        <w:spacing w:before="19" w:line="228" w:lineRule="auto"/>
                        <w:ind w:left="20" w:right="9"/>
                        <w:rPr>
                          <w:rFonts w:ascii="Arial"/>
                          <w:b/>
                          <w:sz w:val="9"/>
                        </w:rPr>
                      </w:pPr>
                      <w:r>
                        <w:rPr>
                          <w:rFonts w:ascii="Arial"/>
                          <w:b/>
                          <w:sz w:val="9"/>
                        </w:rPr>
                        <w:t xml:space="preserve">Fresh Fixed </w:t>
                      </w:r>
                      <w:r>
                        <w:rPr>
                          <w:rFonts w:ascii="Arial"/>
                          <w:b/>
                          <w:w w:val="95"/>
                          <w:sz w:val="9"/>
                        </w:rPr>
                        <w:t>Frozen</w:t>
                      </w:r>
                    </w:p>
                  </w:txbxContent>
                </v:textbox>
                <w10:wrap anchorx="page"/>
              </v:shape>
            </w:pict>
          </mc:Fallback>
        </mc:AlternateContent>
      </w:r>
      <w:r w:rsidR="00372F18">
        <w:rPr>
          <w:rFonts w:ascii="Arial" w:hAnsi="Arial"/>
          <w:color w:val="4D4D4D"/>
          <w:sz w:val="8"/>
        </w:rPr>
        <w:t>−20</w:t>
      </w:r>
    </w:p>
    <w:p w14:paraId="0F1C6256" w14:textId="245D3413" w:rsidR="0065693B" w:rsidRDefault="00B8797A">
      <w:pPr>
        <w:pStyle w:val="BodyText"/>
        <w:spacing w:line="70" w:lineRule="exact"/>
        <w:ind w:left="869"/>
        <w:rPr>
          <w:rFonts w:ascii="Arial"/>
          <w:sz w:val="7"/>
        </w:rPr>
      </w:pPr>
      <w:r>
        <w:rPr>
          <w:rFonts w:ascii="Arial"/>
          <w:noProof/>
          <w:sz w:val="7"/>
        </w:rPr>
        <mc:AlternateContent>
          <mc:Choice Requires="wpg">
            <w:drawing>
              <wp:inline distT="0" distB="0" distL="0" distR="0" wp14:anchorId="44F20304" wp14:editId="6209931A">
                <wp:extent cx="45085" cy="45085"/>
                <wp:effectExtent l="0" t="1270" r="3175" b="1270"/>
                <wp:docPr id="199"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 cy="45085"/>
                          <a:chOff x="0" y="0"/>
                          <a:chExt cx="71" cy="71"/>
                        </a:xfrm>
                      </wpg:grpSpPr>
                      <wps:wsp>
                        <wps:cNvPr id="200" name="Rectangle 148"/>
                        <wps:cNvSpPr>
                          <a:spLocks noChangeArrowheads="1"/>
                        </wps:cNvSpPr>
                        <wps:spPr bwMode="auto">
                          <a:xfrm>
                            <a:off x="0" y="0"/>
                            <a:ext cx="71" cy="71"/>
                          </a:xfrm>
                          <a:prstGeom prst="rect">
                            <a:avLst/>
                          </a:prstGeom>
                          <a:solidFill>
                            <a:srgbClr val="ED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9A716F8" id="Group 147" o:spid="_x0000_s1026" style="width:3.55pt;height:3.55pt;mso-position-horizontal-relative:char;mso-position-vertical-relative:line" coordsize="7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">
                <v:rect id="Rectangle 148" o:spid="_x0000_s1027" style="position:absolute;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" fillcolor="#ed0000" stroked="f"/>
                <w10:anchorlock/>
              </v:group>
            </w:pict>
          </mc:Fallback>
        </mc:AlternateContent>
      </w:r>
    </w:p>
    <w:p w14:paraId="4EF53D75" w14:textId="77777777" w:rsidR="0065693B" w:rsidRDefault="0065693B">
      <w:pPr>
        <w:pStyle w:val="BodyText"/>
        <w:spacing w:before="7"/>
        <w:rPr>
          <w:rFonts w:ascii="Arial"/>
          <w:sz w:val="2"/>
        </w:rPr>
      </w:pPr>
    </w:p>
    <w:p w14:paraId="31437E88" w14:textId="07C692BC" w:rsidR="0065693B" w:rsidRDefault="00B8797A">
      <w:pPr>
        <w:pStyle w:val="BodyText"/>
        <w:spacing w:line="81" w:lineRule="exact"/>
        <w:ind w:left="5868"/>
        <w:rPr>
          <w:rFonts w:ascii="Arial"/>
          <w:sz w:val="8"/>
        </w:rPr>
      </w:pPr>
      <w:r>
        <w:rPr>
          <w:rFonts w:ascii="Arial"/>
          <w:noProof/>
          <w:position w:val="-1"/>
          <w:sz w:val="8"/>
        </w:rPr>
        <mc:AlternateContent>
          <mc:Choice Requires="wpg">
            <w:drawing>
              <wp:inline distT="0" distB="0" distL="0" distR="0" wp14:anchorId="78903931" wp14:editId="7BDA7BA6">
                <wp:extent cx="59690" cy="52070"/>
                <wp:effectExtent l="1905" t="635" r="5080" b="4445"/>
                <wp:docPr id="19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90" cy="52070"/>
                          <a:chOff x="0" y="0"/>
                          <a:chExt cx="94" cy="82"/>
                        </a:xfrm>
                      </wpg:grpSpPr>
                      <wps:wsp>
                        <wps:cNvPr id="198" name="Freeform 146"/>
                        <wps:cNvSpPr>
                          <a:spLocks/>
                        </wps:cNvSpPr>
                        <wps:spPr bwMode="auto">
                          <a:xfrm>
                            <a:off x="0" y="0"/>
                            <a:ext cx="94" cy="82"/>
                          </a:xfrm>
                          <a:custGeom>
                            <a:avLst/>
                            <a:gdLst>
                              <a:gd name="T0" fmla="*/ 47 w 94"/>
                              <a:gd name="T1" fmla="*/ 0 h 82"/>
                              <a:gd name="T2" fmla="*/ 0 w 94"/>
                              <a:gd name="T3" fmla="*/ 81 h 82"/>
                              <a:gd name="T4" fmla="*/ 94 w 94"/>
                              <a:gd name="T5" fmla="*/ 81 h 82"/>
                              <a:gd name="T6" fmla="*/ 47 w 94"/>
                              <a:gd name="T7" fmla="*/ 0 h 82"/>
                            </a:gdLst>
                            <a:ahLst/>
                            <a:cxnLst>
                              <a:cxn ang="0">
                                <a:pos x="T0" y="T1"/>
                              </a:cxn>
                              <a:cxn ang="0">
                                <a:pos x="T2" y="T3"/>
                              </a:cxn>
                              <a:cxn ang="0">
                                <a:pos x="T4" y="T5"/>
                              </a:cxn>
                              <a:cxn ang="0">
                                <a:pos x="T6" y="T7"/>
                              </a:cxn>
                            </a:cxnLst>
                            <a:rect l="0" t="0" r="r" b="b"/>
                            <a:pathLst>
                              <a:path w="94" h="82">
                                <a:moveTo>
                                  <a:pt x="47" y="0"/>
                                </a:moveTo>
                                <a:lnTo>
                                  <a:pt x="0" y="81"/>
                                </a:lnTo>
                                <a:lnTo>
                                  <a:pt x="94" y="81"/>
                                </a:lnTo>
                                <a:lnTo>
                                  <a:pt x="47"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716201D" id="Group 145" o:spid="_x0000_s1026" style="width:4.7pt;height:4.1pt;mso-position-horizontal-relative:char;mso-position-vertical-relative:line" coordsize="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">
                <v:shape id="Freeform 146" o:spid="_x0000_s1027" style="position:absolute;width:94;height:82;visibility:visible;mso-wrap-style:square;v-text-anchor:top" coordsize="9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" path="m47,l,81r94,l47,xe" fillcolor="#609cff" stroked="f">
                  <v:path arrowok="t" o:connecttype="custom" o:connectlocs="47,0;0,81;94,81;47,0" o:connectangles="0,0,0,0"/>
                </v:shape>
                <w10:anchorlock/>
              </v:group>
            </w:pict>
          </mc:Fallback>
        </mc:AlternateContent>
      </w:r>
    </w:p>
    <w:p w14:paraId="0559F6C2" w14:textId="77777777" w:rsidR="0065693B" w:rsidRDefault="0065693B">
      <w:pPr>
        <w:spacing w:line="81" w:lineRule="exact"/>
        <w:rPr>
          <w:rFonts w:ascii="Arial"/>
          <w:sz w:val="8"/>
        </w:rPr>
        <w:sectPr w:rsidR="0065693B">
          <w:pgSz w:w="11910" w:h="16840"/>
          <w:pgMar w:top="1660" w:right="0" w:bottom="800" w:left="1680" w:header="1231" w:footer="615" w:gutter="0"/>
          <w:cols w:space="720"/>
        </w:sectPr>
      </w:pPr>
    </w:p>
    <w:p w14:paraId="675C31A9" w14:textId="77777777" w:rsidR="0065693B" w:rsidRDefault="0065693B">
      <w:pPr>
        <w:pStyle w:val="BodyText"/>
        <w:spacing w:before="4"/>
        <w:rPr>
          <w:rFonts w:ascii="Arial"/>
          <w:sz w:val="8"/>
        </w:rPr>
      </w:pPr>
    </w:p>
    <w:p w14:paraId="56EA21A5" w14:textId="77311627" w:rsidR="0065693B" w:rsidRDefault="00B8797A">
      <w:pPr>
        <w:jc w:val="right"/>
        <w:rPr>
          <w:rFonts w:ascii="Arial" w:hAnsi="Arial"/>
          <w:sz w:val="8"/>
        </w:rPr>
      </w:pPr>
      <w:r>
        <w:rPr>
          <w:noProof/>
        </w:rPr>
        <mc:AlternateContent>
          <mc:Choice Requires="wps">
            <w:drawing>
              <wp:anchor distT="0" distB="0" distL="114300" distR="114300" simplePos="0" relativeHeight="251692032" behindDoc="0" locked="0" layoutInCell="1" allowOverlap="1" wp14:anchorId="4FEF07C2" wp14:editId="1F616A20">
                <wp:simplePos x="0" y="0"/>
                <wp:positionH relativeFrom="page">
                  <wp:posOffset>1522730</wp:posOffset>
                </wp:positionH>
                <wp:positionV relativeFrom="paragraph">
                  <wp:posOffset>37465</wp:posOffset>
                </wp:positionV>
                <wp:extent cx="8890" cy="0"/>
                <wp:effectExtent l="8255" t="7620" r="11430" b="11430"/>
                <wp:wrapNone/>
                <wp:docPr id="196" name="Lin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30DD46" id="Line 144"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9pt,2.95pt" to="120.6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VoI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" strokecolor="#333" strokeweight=".09319mm">
                <w10:wrap anchorx="page"/>
              </v:line>
            </w:pict>
          </mc:Fallback>
        </mc:AlternateContent>
      </w:r>
      <w:r w:rsidR="00372F18">
        <w:rPr>
          <w:rFonts w:ascii="Arial" w:hAnsi="Arial"/>
          <w:color w:val="4D4D4D"/>
          <w:w w:val="95"/>
          <w:sz w:val="8"/>
        </w:rPr>
        <w:t>−60</w:t>
      </w:r>
    </w:p>
    <w:p w14:paraId="6F199D71" w14:textId="77777777" w:rsidR="0065693B" w:rsidRDefault="00372F18">
      <w:pPr>
        <w:pStyle w:val="BodyText"/>
        <w:spacing w:before="5"/>
        <w:rPr>
          <w:rFonts w:ascii="Arial"/>
          <w:sz w:val="11"/>
        </w:rPr>
      </w:pPr>
      <w:r>
        <w:br w:type="column"/>
      </w:r>
    </w:p>
    <w:p w14:paraId="44B9E479" w14:textId="375F7092" w:rsidR="0065693B" w:rsidRDefault="00B8797A">
      <w:pPr>
        <w:pStyle w:val="BodyText"/>
        <w:spacing w:line="81" w:lineRule="exact"/>
        <w:ind w:left="130"/>
        <w:rPr>
          <w:rFonts w:ascii="Arial"/>
          <w:sz w:val="8"/>
        </w:rPr>
      </w:pPr>
      <w:r>
        <w:rPr>
          <w:rFonts w:ascii="Arial"/>
          <w:noProof/>
          <w:position w:val="-1"/>
          <w:sz w:val="8"/>
        </w:rPr>
        <mc:AlternateContent>
          <mc:Choice Requires="wpg">
            <w:drawing>
              <wp:inline distT="0" distB="0" distL="0" distR="0" wp14:anchorId="26A06B2F" wp14:editId="36C4CFAA">
                <wp:extent cx="60325" cy="52070"/>
                <wp:effectExtent l="4445" t="2540" r="1905" b="2540"/>
                <wp:docPr id="19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25" cy="52070"/>
                          <a:chOff x="0" y="0"/>
                          <a:chExt cx="95" cy="82"/>
                        </a:xfrm>
                      </wpg:grpSpPr>
                      <wps:wsp>
                        <wps:cNvPr id="195" name="Freeform 143"/>
                        <wps:cNvSpPr>
                          <a:spLocks/>
                        </wps:cNvSpPr>
                        <wps:spPr bwMode="auto">
                          <a:xfrm>
                            <a:off x="0" y="0"/>
                            <a:ext cx="95" cy="82"/>
                          </a:xfrm>
                          <a:custGeom>
                            <a:avLst/>
                            <a:gdLst>
                              <a:gd name="T0" fmla="*/ 47 w 95"/>
                              <a:gd name="T1" fmla="*/ 0 h 82"/>
                              <a:gd name="T2" fmla="*/ 0 w 95"/>
                              <a:gd name="T3" fmla="*/ 82 h 82"/>
                              <a:gd name="T4" fmla="*/ 95 w 95"/>
                              <a:gd name="T5" fmla="*/ 82 h 82"/>
                              <a:gd name="T6" fmla="*/ 47 w 95"/>
                              <a:gd name="T7" fmla="*/ 0 h 82"/>
                            </a:gdLst>
                            <a:ahLst/>
                            <a:cxnLst>
                              <a:cxn ang="0">
                                <a:pos x="T0" y="T1"/>
                              </a:cxn>
                              <a:cxn ang="0">
                                <a:pos x="T2" y="T3"/>
                              </a:cxn>
                              <a:cxn ang="0">
                                <a:pos x="T4" y="T5"/>
                              </a:cxn>
                              <a:cxn ang="0">
                                <a:pos x="T6" y="T7"/>
                              </a:cxn>
                            </a:cxnLst>
                            <a:rect l="0" t="0" r="r" b="b"/>
                            <a:pathLst>
                              <a:path w="95" h="82">
                                <a:moveTo>
                                  <a:pt x="47" y="0"/>
                                </a:moveTo>
                                <a:lnTo>
                                  <a:pt x="0" y="82"/>
                                </a:lnTo>
                                <a:lnTo>
                                  <a:pt x="95" y="82"/>
                                </a:lnTo>
                                <a:lnTo>
                                  <a:pt x="47" y="0"/>
                                </a:lnTo>
                                <a:close/>
                              </a:path>
                            </a:pathLst>
                          </a:custGeom>
                          <a:solidFill>
                            <a:srgbClr val="ED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618DAFE" id="Group 142" o:spid="_x0000_s1026" style="width:4.75pt;height:4.1pt;mso-position-horizontal-relative:char;mso-position-vertical-relative:line" coordsize="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">
                <v:shape id="Freeform 143" o:spid="_x0000_s1027" style="position:absolute;width:95;height:82;visibility:visible;mso-wrap-style:square;v-text-anchor:top" coordsize="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" path="m47,l,82r95,l47,xe" fillcolor="#ed0000" stroked="f">
                  <v:path arrowok="t" o:connecttype="custom" o:connectlocs="47,0;0,82;95,82;47,0" o:connectangles="0,0,0,0"/>
                </v:shape>
                <w10:anchorlock/>
              </v:group>
            </w:pict>
          </mc:Fallback>
        </mc:AlternateContent>
      </w:r>
    </w:p>
    <w:p w14:paraId="2A7EC981" w14:textId="77777777" w:rsidR="0065693B" w:rsidRDefault="0065693B">
      <w:pPr>
        <w:pStyle w:val="BodyText"/>
        <w:spacing w:before="11"/>
        <w:rPr>
          <w:rFonts w:ascii="Arial"/>
          <w:sz w:val="6"/>
        </w:rPr>
      </w:pPr>
    </w:p>
    <w:p w14:paraId="5D0521A5" w14:textId="2B84A17E" w:rsidR="0065693B" w:rsidRDefault="00B8797A">
      <w:pPr>
        <w:tabs>
          <w:tab w:val="left" w:pos="1680"/>
        </w:tabs>
        <w:spacing w:line="20" w:lineRule="exact"/>
        <w:ind w:left="620"/>
        <w:rPr>
          <w:rFonts w:ascii="Arial"/>
          <w:sz w:val="2"/>
        </w:rPr>
      </w:pPr>
      <w:r>
        <w:rPr>
          <w:rFonts w:ascii="Arial"/>
          <w:noProof/>
          <w:sz w:val="2"/>
        </w:rPr>
        <mc:AlternateContent>
          <mc:Choice Requires="wpg">
            <w:drawing>
              <wp:inline distT="0" distB="0" distL="0" distR="0" wp14:anchorId="7CAABFE2" wp14:editId="74563D90">
                <wp:extent cx="3810" cy="8890"/>
                <wp:effectExtent l="10795" t="10160" r="4445" b="9525"/>
                <wp:docPr id="192"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93" name="Line 141"/>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B133EB5" id="Group 14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ASGh0ReQIAAHcFAAAOAAAAAAAA&#10;AAAAAAAAAC4CAABkcnMvZTJvRG9jLnhtbFBLAQItABQABgAIAAAAIQAPdIId2AAAAAABAAAPAAAA&#10;AAAAAAAAAAAAANMEAABkcnMvZG93bnJldi54bWxQSwUGAAAAAAQABADzAAAA2AUAAAAA&#10;">
                <v:line id="Line 141"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" strokecolor="#333" strokeweight=".09319mm"/>
                <w10:anchorlock/>
              </v:group>
            </w:pict>
          </mc:Fallback>
        </mc:AlternateContent>
      </w:r>
      <w:r w:rsidR="00372F18">
        <w:rPr>
          <w:rFonts w:ascii="Arial"/>
          <w:sz w:val="2"/>
        </w:rPr>
        <w:tab/>
      </w:r>
      <w:r>
        <w:rPr>
          <w:rFonts w:ascii="Arial"/>
          <w:noProof/>
          <w:sz w:val="2"/>
        </w:rPr>
        <mc:AlternateContent>
          <mc:Choice Requires="wpg">
            <w:drawing>
              <wp:inline distT="0" distB="0" distL="0" distR="0" wp14:anchorId="63009541" wp14:editId="091D35FF">
                <wp:extent cx="3810" cy="8890"/>
                <wp:effectExtent l="7620" t="10160" r="7620" b="9525"/>
                <wp:docPr id="19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91" name="Line 139"/>
                        <wps:cNvCnPr>
                          <a:cxnSpLocks noChangeShapeType="1"/>
                        </wps:cNvCnPr>
                        <wps:spPr bwMode="auto">
                          <a:xfrm>
                            <a:off x="3" y="14"/>
                            <a:ext cx="0" cy="0"/>
                          </a:xfrm>
                          <a:prstGeom prst="line">
                            <a:avLst/>
                          </a:prstGeom>
                          <a:noFill/>
                          <a:ln w="3355">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B3AD69" id="Group 13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">
                <v:line id="Line 139" o:spid="_x0000_s1027" style="position:absolute;visibility:visible;mso-wrap-style:square" from="3,14" to="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" strokecolor="#333" strokeweight=".09319mm"/>
                <w10:anchorlock/>
              </v:group>
            </w:pict>
          </mc:Fallback>
        </mc:AlternateContent>
      </w:r>
    </w:p>
    <w:p w14:paraId="28E8913B" w14:textId="77777777" w:rsidR="0065693B" w:rsidRDefault="00372F18">
      <w:pPr>
        <w:tabs>
          <w:tab w:val="left" w:pos="1626"/>
          <w:tab w:val="left" w:pos="2673"/>
        </w:tabs>
        <w:spacing w:before="4"/>
        <w:ind w:left="541"/>
        <w:jc w:val="center"/>
        <w:rPr>
          <w:rFonts w:ascii="Arial" w:hAnsi="Arial"/>
          <w:sz w:val="8"/>
        </w:rPr>
      </w:pPr>
      <w:r>
        <w:rPr>
          <w:rFonts w:ascii="Arial" w:hAnsi="Arial"/>
          <w:color w:val="4D4D4D"/>
          <w:sz w:val="8"/>
        </w:rPr>
        <w:t>−50</w:t>
      </w:r>
      <w:r>
        <w:rPr>
          <w:rFonts w:ascii="Arial" w:hAnsi="Arial"/>
          <w:color w:val="4D4D4D"/>
          <w:sz w:val="8"/>
        </w:rPr>
        <w:tab/>
        <w:t>0</w:t>
      </w:r>
      <w:r>
        <w:rPr>
          <w:rFonts w:ascii="Arial" w:hAnsi="Arial"/>
          <w:color w:val="4D4D4D"/>
          <w:sz w:val="8"/>
        </w:rPr>
        <w:tab/>
        <w:t>50</w:t>
      </w:r>
    </w:p>
    <w:p w14:paraId="7D18598C" w14:textId="77777777" w:rsidR="0065693B" w:rsidRDefault="00372F18">
      <w:pPr>
        <w:spacing w:before="17"/>
        <w:ind w:left="1627"/>
        <w:rPr>
          <w:rFonts w:ascii="Arial"/>
          <w:b/>
          <w:sz w:val="10"/>
        </w:rPr>
      </w:pPr>
      <w:r>
        <w:rPr>
          <w:rFonts w:ascii="Arial"/>
          <w:b/>
          <w:sz w:val="10"/>
        </w:rPr>
        <w:t>PC1 (51%)</w:t>
      </w:r>
    </w:p>
    <w:p w14:paraId="2A305D40" w14:textId="77777777" w:rsidR="0065693B" w:rsidRDefault="0065693B">
      <w:pPr>
        <w:pStyle w:val="BodyText"/>
        <w:rPr>
          <w:rFonts w:ascii="Arial"/>
          <w:b/>
          <w:sz w:val="10"/>
        </w:rPr>
      </w:pPr>
    </w:p>
    <w:p w14:paraId="1C7630CD" w14:textId="77777777" w:rsidR="0065693B" w:rsidRDefault="00372F18">
      <w:pPr>
        <w:spacing w:before="79"/>
        <w:ind w:left="560"/>
        <w:jc w:val="center"/>
      </w:pPr>
      <w:r>
        <w:rPr>
          <w:w w:val="105"/>
        </w:rPr>
        <w:t>(a)</w:t>
      </w:r>
    </w:p>
    <w:p w14:paraId="7D3AE60F" w14:textId="77777777" w:rsidR="0065693B" w:rsidRDefault="00372F18">
      <w:pPr>
        <w:pStyle w:val="BodyText"/>
        <w:spacing w:before="8"/>
        <w:rPr>
          <w:sz w:val="10"/>
        </w:rPr>
      </w:pPr>
      <w:r>
        <w:br w:type="column"/>
      </w:r>
    </w:p>
    <w:p w14:paraId="5798D97D" w14:textId="77777777" w:rsidR="0065693B" w:rsidRDefault="00372F18">
      <w:pPr>
        <w:jc w:val="right"/>
        <w:rPr>
          <w:rFonts w:ascii="Arial" w:hAnsi="Arial"/>
          <w:sz w:val="8"/>
        </w:rPr>
      </w:pPr>
      <w:r>
        <w:rPr>
          <w:rFonts w:ascii="Arial" w:hAnsi="Arial"/>
          <w:color w:val="4D4D4D"/>
          <w:w w:val="95"/>
          <w:sz w:val="8"/>
        </w:rPr>
        <w:t>−30</w:t>
      </w:r>
    </w:p>
    <w:p w14:paraId="1DDC7CFC" w14:textId="77777777" w:rsidR="0065693B" w:rsidRDefault="00372F18">
      <w:pPr>
        <w:pStyle w:val="BodyText"/>
        <w:spacing w:before="1"/>
        <w:rPr>
          <w:rFonts w:ascii="Arial"/>
          <w:sz w:val="11"/>
        </w:rPr>
      </w:pPr>
      <w:r>
        <w:br w:type="column"/>
      </w:r>
    </w:p>
    <w:p w14:paraId="2EB38A97" w14:textId="555ABF97" w:rsidR="0065693B" w:rsidRDefault="00B8797A">
      <w:pPr>
        <w:pStyle w:val="BodyText"/>
        <w:spacing w:line="69" w:lineRule="exact"/>
        <w:ind w:left="755"/>
        <w:rPr>
          <w:rFonts w:ascii="Arial"/>
          <w:sz w:val="6"/>
        </w:rPr>
      </w:pPr>
      <w:r>
        <w:rPr>
          <w:rFonts w:ascii="Arial"/>
          <w:noProof/>
          <w:sz w:val="6"/>
        </w:rPr>
        <mc:AlternateContent>
          <mc:Choice Requires="wpg">
            <w:drawing>
              <wp:inline distT="0" distB="0" distL="0" distR="0" wp14:anchorId="213BAB6D" wp14:editId="62223511">
                <wp:extent cx="44450" cy="44450"/>
                <wp:effectExtent l="635" t="6350" r="2540" b="6350"/>
                <wp:docPr id="188"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44450"/>
                          <a:chOff x="0" y="0"/>
                          <a:chExt cx="70" cy="70"/>
                        </a:xfrm>
                      </wpg:grpSpPr>
                      <wps:wsp>
                        <wps:cNvPr id="189" name="Freeform 137"/>
                        <wps:cNvSpPr>
                          <a:spLocks/>
                        </wps:cNvSpPr>
                        <wps:spPr bwMode="auto">
                          <a:xfrm>
                            <a:off x="0" y="0"/>
                            <a:ext cx="70" cy="70"/>
                          </a:xfrm>
                          <a:custGeom>
                            <a:avLst/>
                            <a:gdLst>
                              <a:gd name="T0" fmla="*/ 35 w 70"/>
                              <a:gd name="T1" fmla="*/ 0 h 70"/>
                              <a:gd name="T2" fmla="*/ 21 w 70"/>
                              <a:gd name="T3" fmla="*/ 3 h 70"/>
                              <a:gd name="T4" fmla="*/ 10 w 70"/>
                              <a:gd name="T5" fmla="*/ 10 h 70"/>
                              <a:gd name="T6" fmla="*/ 3 w 70"/>
                              <a:gd name="T7" fmla="*/ 21 h 70"/>
                              <a:gd name="T8" fmla="*/ 0 w 70"/>
                              <a:gd name="T9" fmla="*/ 35 h 70"/>
                              <a:gd name="T10" fmla="*/ 3 w 70"/>
                              <a:gd name="T11" fmla="*/ 48 h 70"/>
                              <a:gd name="T12" fmla="*/ 10 w 70"/>
                              <a:gd name="T13" fmla="*/ 59 h 70"/>
                              <a:gd name="T14" fmla="*/ 21 w 70"/>
                              <a:gd name="T15" fmla="*/ 67 h 70"/>
                              <a:gd name="T16" fmla="*/ 35 w 70"/>
                              <a:gd name="T17" fmla="*/ 70 h 70"/>
                              <a:gd name="T18" fmla="*/ 48 w 70"/>
                              <a:gd name="T19" fmla="*/ 67 h 70"/>
                              <a:gd name="T20" fmla="*/ 60 w 70"/>
                              <a:gd name="T21" fmla="*/ 59 h 70"/>
                              <a:gd name="T22" fmla="*/ 67 w 70"/>
                              <a:gd name="T23" fmla="*/ 48 h 70"/>
                              <a:gd name="T24" fmla="*/ 70 w 70"/>
                              <a:gd name="T25" fmla="*/ 35 h 70"/>
                              <a:gd name="T26" fmla="*/ 67 w 70"/>
                              <a:gd name="T27" fmla="*/ 21 h 70"/>
                              <a:gd name="T28" fmla="*/ 60 w 70"/>
                              <a:gd name="T29" fmla="*/ 10 h 70"/>
                              <a:gd name="T30" fmla="*/ 48 w 70"/>
                              <a:gd name="T31" fmla="*/ 3 h 70"/>
                              <a:gd name="T32" fmla="*/ 35 w 70"/>
                              <a:gd name="T33" fmla="*/ 0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0" h="70">
                                <a:moveTo>
                                  <a:pt x="35" y="0"/>
                                </a:moveTo>
                                <a:lnTo>
                                  <a:pt x="21" y="3"/>
                                </a:lnTo>
                                <a:lnTo>
                                  <a:pt x="10" y="10"/>
                                </a:lnTo>
                                <a:lnTo>
                                  <a:pt x="3" y="21"/>
                                </a:lnTo>
                                <a:lnTo>
                                  <a:pt x="0" y="35"/>
                                </a:lnTo>
                                <a:lnTo>
                                  <a:pt x="3" y="48"/>
                                </a:lnTo>
                                <a:lnTo>
                                  <a:pt x="10" y="59"/>
                                </a:lnTo>
                                <a:lnTo>
                                  <a:pt x="21" y="67"/>
                                </a:lnTo>
                                <a:lnTo>
                                  <a:pt x="35" y="70"/>
                                </a:lnTo>
                                <a:lnTo>
                                  <a:pt x="48" y="67"/>
                                </a:lnTo>
                                <a:lnTo>
                                  <a:pt x="60" y="59"/>
                                </a:lnTo>
                                <a:lnTo>
                                  <a:pt x="67" y="48"/>
                                </a:lnTo>
                                <a:lnTo>
                                  <a:pt x="70" y="35"/>
                                </a:lnTo>
                                <a:lnTo>
                                  <a:pt x="67" y="21"/>
                                </a:lnTo>
                                <a:lnTo>
                                  <a:pt x="60" y="10"/>
                                </a:lnTo>
                                <a:lnTo>
                                  <a:pt x="48" y="3"/>
                                </a:lnTo>
                                <a:lnTo>
                                  <a:pt x="35" y="0"/>
                                </a:lnTo>
                                <a:close/>
                              </a:path>
                            </a:pathLst>
                          </a:custGeom>
                          <a:solidFill>
                            <a:srgbClr val="609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E8F547D" id="Group 136" o:spid="_x0000_s1026" style="width:3.5pt;height:3.5pt;mso-position-horizontal-relative:char;mso-position-vertical-relative:line"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">
                <v:shape id="Freeform 137" o:spid="_x0000_s1027" style="position:absolute;width:70;height:70;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" path="m35,l21,3,10,10,3,21,,35,3,48r7,11l21,67r14,3l48,67,60,59,67,48,70,35,67,21,60,10,48,3,35,xe" fillcolor="#609cff" stroked="f">
                  <v:path arrowok="t" o:connecttype="custom" o:connectlocs="35,0;21,3;10,10;3,21;0,35;3,48;10,59;21,67;35,70;48,67;60,59;67,48;70,35;67,21;60,10;48,3;35,0" o:connectangles="0,0,0,0,0,0,0,0,0,0,0,0,0,0,0,0,0"/>
                </v:shape>
                <w10:anchorlock/>
              </v:group>
            </w:pict>
          </mc:Fallback>
        </mc:AlternateContent>
      </w:r>
    </w:p>
    <w:p w14:paraId="38D8A1CA" w14:textId="77777777" w:rsidR="0065693B" w:rsidRDefault="0065693B">
      <w:pPr>
        <w:pStyle w:val="BodyText"/>
        <w:spacing w:before="9"/>
        <w:rPr>
          <w:rFonts w:ascii="Arial"/>
          <w:sz w:val="6"/>
        </w:rPr>
      </w:pPr>
    </w:p>
    <w:p w14:paraId="69C3A18A" w14:textId="24871B62" w:rsidR="0065693B" w:rsidRDefault="00B8797A">
      <w:pPr>
        <w:tabs>
          <w:tab w:val="left" w:pos="1337"/>
          <w:tab w:val="left" w:pos="2168"/>
          <w:tab w:val="left" w:pos="2999"/>
        </w:tabs>
        <w:spacing w:line="20" w:lineRule="exact"/>
        <w:ind w:left="506"/>
        <w:rPr>
          <w:rFonts w:ascii="Arial"/>
          <w:sz w:val="2"/>
        </w:rPr>
      </w:pPr>
      <w:r>
        <w:rPr>
          <w:rFonts w:ascii="Arial"/>
          <w:noProof/>
          <w:sz w:val="2"/>
        </w:rPr>
        <mc:AlternateContent>
          <mc:Choice Requires="wpg">
            <w:drawing>
              <wp:inline distT="0" distB="0" distL="0" distR="0" wp14:anchorId="01DE667A" wp14:editId="3B0406D6">
                <wp:extent cx="3810" cy="8890"/>
                <wp:effectExtent l="4445" t="8255" r="10795" b="11430"/>
                <wp:docPr id="18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87" name="Line 135"/>
                        <wps:cNvCnPr>
                          <a:cxnSpLocks noChangeShapeType="1"/>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DFE5F4" id="Group 134"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MyNzDHoCAAB3BQAADgAAAAAA&#10;AAAAAAAAAAAuAgAAZHJzL2Uyb0RvYy54bWxQSwECLQAUAAYACAAAACEAD3SCHdgAAAAAAQAADwAA&#10;AAAAAAAAAAAAAADUBAAAZHJzL2Rvd25yZXYueG1sUEsFBgAAAAAEAAQA8wAAANkFAAAAAA==&#10;">
                <v:line id="Line 135"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" strokecolor="#333" strokeweight=".0925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53A8B11E" wp14:editId="33985C60">
                <wp:extent cx="3810" cy="8890"/>
                <wp:effectExtent l="8255" t="8255" r="6985" b="11430"/>
                <wp:docPr id="18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85" name="Line 133"/>
                        <wps:cNvCnPr>
                          <a:cxnSpLocks noChangeShapeType="1"/>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831EB72" id="Group 132"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y4AjtXoCAAB3BQAADgAAAAAA&#10;AAAAAAAAAAAuAgAAZHJzL2Uyb0RvYy54bWxQSwECLQAUAAYACAAAACEAD3SCHdgAAAAAAQAADwAA&#10;AAAAAAAAAAAAAADUBAAAZHJzL2Rvd25yZXYueG1sUEsFBgAAAAAEAAQA8wAAANkFAAAAAA==&#10;">
                <v:line id="Line 133"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" strokecolor="#333" strokeweight=".0925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4C3E99FD" wp14:editId="20540315">
                <wp:extent cx="3810" cy="8890"/>
                <wp:effectExtent l="12065" t="8255" r="3175" b="11430"/>
                <wp:docPr id="182"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83" name="Line 131"/>
                        <wps:cNvCnPr>
                          <a:cxnSpLocks noChangeShapeType="1"/>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51EE749" id="Group 130"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">
                <v:line id="Line 131"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" strokecolor="#333" strokeweight=".09256mm"/>
                <w10:anchorlock/>
              </v:group>
            </w:pict>
          </mc:Fallback>
        </mc:AlternateContent>
      </w:r>
      <w:r w:rsidR="00372F18">
        <w:rPr>
          <w:rFonts w:ascii="Arial"/>
          <w:sz w:val="2"/>
        </w:rPr>
        <w:tab/>
      </w:r>
      <w:r>
        <w:rPr>
          <w:rFonts w:ascii="Arial"/>
          <w:noProof/>
          <w:sz w:val="2"/>
        </w:rPr>
        <mc:AlternateContent>
          <mc:Choice Requires="wpg">
            <w:drawing>
              <wp:inline distT="0" distB="0" distL="0" distR="0" wp14:anchorId="3FD2D8FE" wp14:editId="7AB893EA">
                <wp:extent cx="3810" cy="8890"/>
                <wp:effectExtent l="6350" t="8255" r="8890" b="11430"/>
                <wp:docPr id="180"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 cy="8890"/>
                          <a:chOff x="0" y="0"/>
                          <a:chExt cx="6" cy="14"/>
                        </a:xfrm>
                      </wpg:grpSpPr>
                      <wps:wsp>
                        <wps:cNvPr id="181" name="Line 129"/>
                        <wps:cNvCnPr>
                          <a:cxnSpLocks noChangeShapeType="1"/>
                        </wps:cNvCnPr>
                        <wps:spPr bwMode="auto">
                          <a:xfrm>
                            <a:off x="3" y="13"/>
                            <a:ext cx="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4BD28B" id="Group 128" o:spid="_x0000_s1026" style="width:.3pt;height:.7pt;mso-position-horizontal-relative:char;mso-position-vertical-relative:line" coordsize="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">
                <v:line id="Line 129" o:spid="_x0000_s1027" style="position:absolute;visibility:visible;mso-wrap-style:square" from="3,13" to="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" strokecolor="#333" strokeweight=".09256mm"/>
                <w10:anchorlock/>
              </v:group>
            </w:pict>
          </mc:Fallback>
        </mc:AlternateContent>
      </w:r>
    </w:p>
    <w:p w14:paraId="11191F33" w14:textId="77696BCF" w:rsidR="0065693B" w:rsidRDefault="00B8797A">
      <w:pPr>
        <w:tabs>
          <w:tab w:val="left" w:pos="856"/>
          <w:tab w:val="left" w:pos="1675"/>
          <w:tab w:val="left" w:pos="2506"/>
        </w:tabs>
        <w:ind w:right="1690"/>
        <w:jc w:val="center"/>
        <w:rPr>
          <w:rFonts w:ascii="Arial" w:hAnsi="Arial"/>
          <w:sz w:val="8"/>
        </w:rPr>
      </w:pPr>
      <w:r>
        <w:rPr>
          <w:noProof/>
        </w:rPr>
        <mc:AlternateContent>
          <mc:Choice Requires="wps">
            <w:drawing>
              <wp:anchor distT="0" distB="0" distL="114300" distR="114300" simplePos="0" relativeHeight="251695104" behindDoc="0" locked="0" layoutInCell="1" allowOverlap="1" wp14:anchorId="16DB5FB8" wp14:editId="0672A67B">
                <wp:simplePos x="0" y="0"/>
                <wp:positionH relativeFrom="page">
                  <wp:posOffset>4224020</wp:posOffset>
                </wp:positionH>
                <wp:positionV relativeFrom="paragraph">
                  <wp:posOffset>-74295</wp:posOffset>
                </wp:positionV>
                <wp:extent cx="8890" cy="0"/>
                <wp:effectExtent l="13970" t="12700" r="5715" b="6350"/>
                <wp:wrapNone/>
                <wp:docPr id="179"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3332">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9D3F4" id="Line 127"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6pt,-5.85pt" to="333.3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BBFAIAACkEAAAOAAAAZHJzL2Uyb0RvYy54bWysU8GO2jAQvVfqP1i+QxJIWY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" strokecolor="#333" strokeweight=".09256mm">
                <w10:wrap anchorx="page"/>
              </v:line>
            </w:pict>
          </mc:Fallback>
        </mc:AlternateContent>
      </w:r>
      <w:r w:rsidR="00372F18">
        <w:rPr>
          <w:rFonts w:ascii="Arial" w:hAnsi="Arial"/>
          <w:color w:val="4D4D4D"/>
          <w:sz w:val="8"/>
        </w:rPr>
        <w:t>−20</w:t>
      </w:r>
      <w:r w:rsidR="00372F18">
        <w:rPr>
          <w:rFonts w:ascii="Arial" w:hAnsi="Arial"/>
          <w:color w:val="4D4D4D"/>
          <w:sz w:val="8"/>
        </w:rPr>
        <w:tab/>
        <w:t>0</w:t>
      </w:r>
      <w:r w:rsidR="00372F18">
        <w:rPr>
          <w:rFonts w:ascii="Arial" w:hAnsi="Arial"/>
          <w:color w:val="4D4D4D"/>
          <w:sz w:val="8"/>
        </w:rPr>
        <w:tab/>
        <w:t>20</w:t>
      </w:r>
      <w:r w:rsidR="00372F18">
        <w:rPr>
          <w:rFonts w:ascii="Arial" w:hAnsi="Arial"/>
          <w:color w:val="4D4D4D"/>
          <w:sz w:val="8"/>
        </w:rPr>
        <w:tab/>
        <w:t>40</w:t>
      </w:r>
    </w:p>
    <w:p w14:paraId="0BCEA8DE" w14:textId="77777777" w:rsidR="0065693B" w:rsidRDefault="00372F18">
      <w:pPr>
        <w:spacing w:before="58"/>
        <w:ind w:left="1592"/>
        <w:rPr>
          <w:rFonts w:ascii="Arial"/>
          <w:b/>
          <w:sz w:val="10"/>
        </w:rPr>
      </w:pPr>
      <w:r>
        <w:rPr>
          <w:rFonts w:ascii="Arial"/>
          <w:b/>
          <w:sz w:val="10"/>
        </w:rPr>
        <w:t>PC1 (47%)</w:t>
      </w:r>
    </w:p>
    <w:p w14:paraId="12310F1D" w14:textId="77777777" w:rsidR="0065693B" w:rsidRDefault="0065693B">
      <w:pPr>
        <w:pStyle w:val="BodyText"/>
        <w:rPr>
          <w:rFonts w:ascii="Arial"/>
          <w:b/>
          <w:sz w:val="10"/>
        </w:rPr>
      </w:pPr>
    </w:p>
    <w:p w14:paraId="7F1D836E" w14:textId="77777777" w:rsidR="0065693B" w:rsidRDefault="00372F18">
      <w:pPr>
        <w:spacing w:before="61"/>
        <w:ind w:left="1566"/>
      </w:pPr>
      <w:r>
        <w:rPr>
          <w:w w:val="110"/>
        </w:rPr>
        <w:t>(b)</w:t>
      </w:r>
    </w:p>
    <w:p w14:paraId="2A480022" w14:textId="77777777" w:rsidR="0065693B" w:rsidRDefault="0065693B">
      <w:pPr>
        <w:sectPr w:rsidR="0065693B">
          <w:type w:val="continuous"/>
          <w:pgSz w:w="11910" w:h="16840"/>
          <w:pgMar w:top="1580" w:right="0" w:bottom="800" w:left="1680" w:header="720" w:footer="720" w:gutter="0"/>
          <w:cols w:num="4" w:space="720" w:equalWidth="0">
            <w:col w:w="737" w:space="40"/>
            <w:col w:w="2842" w:space="611"/>
            <w:col w:w="736" w:space="40"/>
            <w:col w:w="5224"/>
          </w:cols>
        </w:sectPr>
      </w:pPr>
    </w:p>
    <w:p w14:paraId="2739E4DB" w14:textId="77777777" w:rsidR="0065693B" w:rsidRDefault="0065693B">
      <w:pPr>
        <w:pStyle w:val="BodyText"/>
        <w:spacing w:before="6"/>
        <w:rPr>
          <w:sz w:val="10"/>
        </w:rPr>
      </w:pPr>
    </w:p>
    <w:p w14:paraId="730D6A7D" w14:textId="47AA16BA" w:rsidR="0065693B" w:rsidRDefault="00B8797A">
      <w:pPr>
        <w:spacing w:before="101" w:line="254" w:lineRule="auto"/>
        <w:ind w:left="377" w:right="1341"/>
        <w:jc w:val="both"/>
      </w:pPr>
      <w:r>
        <w:rPr>
          <w:noProof/>
        </w:rPr>
        <mc:AlternateContent>
          <mc:Choice Requires="wps">
            <w:drawing>
              <wp:anchor distT="0" distB="0" distL="114300" distR="114300" simplePos="0" relativeHeight="251794432" behindDoc="1" locked="0" layoutInCell="1" allowOverlap="1" wp14:anchorId="78F3C858" wp14:editId="6D469409">
                <wp:simplePos x="0" y="0"/>
                <wp:positionH relativeFrom="page">
                  <wp:posOffset>1572895</wp:posOffset>
                </wp:positionH>
                <wp:positionV relativeFrom="paragraph">
                  <wp:posOffset>706120</wp:posOffset>
                </wp:positionV>
                <wp:extent cx="41910" cy="0"/>
                <wp:effectExtent l="10795" t="12700" r="13970" b="6350"/>
                <wp:wrapNone/>
                <wp:docPr id="178"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F393A7" id="Line 126" o:spid="_x0000_s1026" style="position:absolute;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85pt,55.6pt" to="127.1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QnEg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795456" behindDoc="1" locked="0" layoutInCell="1" allowOverlap="1" wp14:anchorId="3B59C225" wp14:editId="1B8EB6BB">
                <wp:simplePos x="0" y="0"/>
                <wp:positionH relativeFrom="page">
                  <wp:posOffset>1979930</wp:posOffset>
                </wp:positionH>
                <wp:positionV relativeFrom="paragraph">
                  <wp:posOffset>706120</wp:posOffset>
                </wp:positionV>
                <wp:extent cx="41275" cy="0"/>
                <wp:effectExtent l="8255" t="12700" r="7620" b="6350"/>
                <wp:wrapNone/>
                <wp:docPr id="177"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775C69" id="Line 125" o:spid="_x0000_s1026" style="position:absolute;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5.9pt,55.6pt" to="159.1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x4FA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" strokeweight=".14042mm">
                <w10:wrap anchorx="page"/>
              </v:line>
            </w:pict>
          </mc:Fallback>
        </mc:AlternateContent>
      </w:r>
      <w:r>
        <w:rPr>
          <w:noProof/>
        </w:rPr>
        <mc:AlternateContent>
          <mc:Choice Requires="wps">
            <w:drawing>
              <wp:anchor distT="0" distB="0" distL="114300" distR="114300" simplePos="0" relativeHeight="251796480" behindDoc="1" locked="0" layoutInCell="1" allowOverlap="1" wp14:anchorId="7D79C7C0" wp14:editId="5E2CCDCC">
                <wp:simplePos x="0" y="0"/>
                <wp:positionH relativeFrom="page">
                  <wp:posOffset>2185670</wp:posOffset>
                </wp:positionH>
                <wp:positionV relativeFrom="paragraph">
                  <wp:posOffset>706120</wp:posOffset>
                </wp:positionV>
                <wp:extent cx="41275" cy="0"/>
                <wp:effectExtent l="13970" t="12700" r="11430" b="6350"/>
                <wp:wrapNone/>
                <wp:docPr id="176"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0F133" id="Line 124" o:spid="_x0000_s1026" style="position:absolute;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2.1pt,55.6pt" to="175.3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lTFA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797504" behindDoc="1" locked="0" layoutInCell="1" allowOverlap="1" wp14:anchorId="43F10770" wp14:editId="62E4C85F">
                <wp:simplePos x="0" y="0"/>
                <wp:positionH relativeFrom="page">
                  <wp:posOffset>3089275</wp:posOffset>
                </wp:positionH>
                <wp:positionV relativeFrom="paragraph">
                  <wp:posOffset>706120</wp:posOffset>
                </wp:positionV>
                <wp:extent cx="41275" cy="0"/>
                <wp:effectExtent l="12700" t="12700" r="12700" b="6350"/>
                <wp:wrapNone/>
                <wp:docPr id="175"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A2A91" id="Line 123" o:spid="_x0000_s1026" style="position:absolute;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25pt,55.6pt" to="246.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urEEgIAACo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798528" behindDoc="1" locked="0" layoutInCell="1" allowOverlap="1" wp14:anchorId="10B722BD" wp14:editId="2D950E17">
                <wp:simplePos x="0" y="0"/>
                <wp:positionH relativeFrom="page">
                  <wp:posOffset>3420110</wp:posOffset>
                </wp:positionH>
                <wp:positionV relativeFrom="paragraph">
                  <wp:posOffset>706120</wp:posOffset>
                </wp:positionV>
                <wp:extent cx="41910" cy="0"/>
                <wp:effectExtent l="10160" t="12700" r="5080" b="6350"/>
                <wp:wrapNone/>
                <wp:docPr id="174"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C18FF" id="Line 122" o:spid="_x0000_s1026" style="position:absolute;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9.3pt,55.6pt" to="272.6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cD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799552" behindDoc="1" locked="0" layoutInCell="1" allowOverlap="1" wp14:anchorId="5CBC7856" wp14:editId="1BABB0AD">
                <wp:simplePos x="0" y="0"/>
                <wp:positionH relativeFrom="page">
                  <wp:posOffset>3625850</wp:posOffset>
                </wp:positionH>
                <wp:positionV relativeFrom="paragraph">
                  <wp:posOffset>706120</wp:posOffset>
                </wp:positionV>
                <wp:extent cx="41910" cy="0"/>
                <wp:effectExtent l="6350" t="12700" r="8890" b="6350"/>
                <wp:wrapNone/>
                <wp:docPr id="173"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C819C" id="Line 121" o:spid="_x0000_s1026" style="position:absolute;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5.5pt,55.6pt" to="288.8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M6FQIAACo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" strokeweight=".14042mm">
                <w10:wrap anchorx="page"/>
              </v:line>
            </w:pict>
          </mc:Fallback>
        </mc:AlternateContent>
      </w:r>
      <w:r w:rsidR="00372F18">
        <w:t xml:space="preserve">Figure 1.18: </w:t>
      </w:r>
      <w:r w:rsidR="00372F18">
        <w:rPr>
          <w:spacing w:val="-3"/>
        </w:rPr>
        <w:t xml:space="preserve">PCA </w:t>
      </w:r>
      <w:r w:rsidR="00372F18">
        <w:t xml:space="preserve">analysis based on the </w:t>
      </w:r>
      <w:r w:rsidR="00372F18">
        <w:rPr>
          <w:spacing w:val="-7"/>
        </w:rPr>
        <w:t xml:space="preserve">ATAC-seq </w:t>
      </w:r>
      <w:r w:rsidR="00372F18">
        <w:t xml:space="preserve">chromatin accessibility landscape in fresh, fixed and frozen samples. </w:t>
      </w:r>
      <w:r w:rsidR="00372F18">
        <w:rPr>
          <w:spacing w:val="-3"/>
        </w:rPr>
        <w:t xml:space="preserve">PCA </w:t>
      </w:r>
      <w:r w:rsidR="00372F18">
        <w:t>analysis was performed using the normalised counts across the consensus master list of the combined fresh, fixed and frozen samples (ML CD14 all cond and ML CD4 all cond) in a) CD14</w:t>
      </w:r>
      <w:r w:rsidR="00372F18">
        <w:rPr>
          <w:position w:val="8"/>
          <w:sz w:val="16"/>
        </w:rPr>
        <w:t xml:space="preserve">+ </w:t>
      </w:r>
      <w:r w:rsidR="00372F18">
        <w:t>monocytes or b) tCD4</w:t>
      </w:r>
      <w:r w:rsidR="00372F18">
        <w:rPr>
          <w:position w:val="8"/>
          <w:sz w:val="16"/>
        </w:rPr>
        <w:t xml:space="preserve">+ </w:t>
      </w:r>
      <w:r w:rsidR="00372F18">
        <w:t>cells from the same three healthy</w:t>
      </w:r>
      <w:r w:rsidR="00372F18">
        <w:rPr>
          <w:spacing w:val="9"/>
        </w:rPr>
        <w:t xml:space="preserve"> </w:t>
      </w:r>
      <w:r w:rsidR="00372F18">
        <w:t>individuals.</w:t>
      </w:r>
    </w:p>
    <w:p w14:paraId="64BB41CE" w14:textId="77777777" w:rsidR="0065693B" w:rsidRDefault="0065693B">
      <w:pPr>
        <w:pStyle w:val="BodyText"/>
        <w:rPr>
          <w:sz w:val="26"/>
        </w:rPr>
      </w:pPr>
    </w:p>
    <w:p w14:paraId="7ED87A89" w14:textId="77777777" w:rsidR="0065693B" w:rsidRDefault="00372F18">
      <w:pPr>
        <w:pStyle w:val="BodyText"/>
        <w:spacing w:before="198" w:line="412" w:lineRule="auto"/>
        <w:ind w:left="377" w:right="1341" w:firstLine="566"/>
        <w:jc w:val="both"/>
      </w:pPr>
      <w:r>
        <w:rPr>
          <w:spacing w:val="-3"/>
        </w:rPr>
        <w:t xml:space="preserve">PCA </w:t>
      </w:r>
      <w:r>
        <w:t>analysis performed using the DESeq2 normalised counts for each of the two master lists demonstrated di</w:t>
      </w:r>
      <w:r>
        <w:rPr>
          <w:rFonts w:ascii="Trebuchet MS"/>
        </w:rPr>
        <w:t>ff</w:t>
      </w:r>
      <w:r>
        <w:t xml:space="preserve">erences across the three </w:t>
      </w:r>
      <w:r>
        <w:rPr>
          <w:spacing w:val="-7"/>
        </w:rPr>
        <w:t xml:space="preserve">ATAC-seq </w:t>
      </w:r>
      <w:r>
        <w:t xml:space="preserve">conditions in the two cell types. </w:t>
      </w:r>
      <w:del w:id="632" w:author="Katie Burnham" w:date="2018-11-19T18:01:00Z">
        <w:r w:rsidDel="00FF125B">
          <w:rPr>
            <w:spacing w:val="-3"/>
          </w:rPr>
          <w:delText xml:space="preserve">PCA </w:delText>
        </w:r>
        <w:r w:rsidDel="00FF125B">
          <w:delText>analysis showed</w:delText>
        </w:r>
      </w:del>
      <w:ins w:id="633" w:author="Katie Burnham" w:date="2018-11-19T18:01:00Z">
        <w:r w:rsidR="00FF125B">
          <w:rPr>
            <w:spacing w:val="-3"/>
          </w:rPr>
          <w:t>Plotting the first two PCs showed</w:t>
        </w:r>
      </w:ins>
      <w:r>
        <w:t xml:space="preserve"> </w:t>
      </w:r>
      <w:del w:id="634" w:author="Katie Burnham" w:date="2018-11-19T18:01:00Z">
        <w:r w:rsidDel="00FF125B">
          <w:delText xml:space="preserve">the </w:delText>
        </w:r>
      </w:del>
      <w:r>
        <w:t xml:space="preserve">sample clustering based on condition, which explained the largest variability </w:t>
      </w:r>
      <w:ins w:id="635" w:author="Katie Burnham" w:date="2018-11-19T18:01:00Z">
        <w:r w:rsidR="00FF125B">
          <w:t>with</w:t>
        </w:r>
      </w:ins>
      <w:r>
        <w:t>in the two cell types. The first PC</w:t>
      </w:r>
      <w:ins w:id="636" w:author="Katie Burnham" w:date="2018-11-19T18:01:00Z">
        <w:r w:rsidR="00FF125B">
          <w:t>,</w:t>
        </w:r>
      </w:ins>
      <w:r>
        <w:t xml:space="preserve"> explaining 51% of the variance in the chromatin accessibility landscape across samples, separated </w:t>
      </w:r>
      <w:r>
        <w:rPr>
          <w:spacing w:val="-7"/>
        </w:rPr>
        <w:t xml:space="preserve">ATAC-seq </w:t>
      </w:r>
      <w:r>
        <w:t xml:space="preserve">fresh and fixed from the </w:t>
      </w:r>
      <w:r>
        <w:rPr>
          <w:spacing w:val="-11"/>
        </w:rPr>
        <w:t xml:space="preserve">ATAC- </w:t>
      </w:r>
      <w:r>
        <w:t>seq frozen samples in CD14</w:t>
      </w:r>
      <w:r>
        <w:rPr>
          <w:position w:val="9"/>
          <w:sz w:val="18"/>
        </w:rPr>
        <w:t xml:space="preserve">+ </w:t>
      </w:r>
      <w:r>
        <w:t xml:space="preserve">monocytes (Figure 1.18 a). The second PC (16% variance) showed more moderate changes between fresh and fixed libraries. In contrast, </w:t>
      </w:r>
      <w:r>
        <w:rPr>
          <w:spacing w:val="-3"/>
        </w:rPr>
        <w:t xml:space="preserve">PCA </w:t>
      </w:r>
      <w:r>
        <w:t>analysis in tCD4</w:t>
      </w:r>
      <w:r>
        <w:rPr>
          <w:position w:val="9"/>
          <w:sz w:val="18"/>
        </w:rPr>
        <w:t xml:space="preserve">+ </w:t>
      </w:r>
      <w:r>
        <w:t>showed fixed to present the largest</w:t>
      </w:r>
      <w:r>
        <w:rPr>
          <w:spacing w:val="33"/>
        </w:rPr>
        <w:t xml:space="preserve"> </w:t>
      </w:r>
      <w:r>
        <w:t>di</w:t>
      </w:r>
      <w:r>
        <w:rPr>
          <w:rFonts w:ascii="Trebuchet MS"/>
        </w:rPr>
        <w:t>ff</w:t>
      </w:r>
      <w:r>
        <w:t>erences</w:t>
      </w:r>
    </w:p>
    <w:p w14:paraId="51E1DFE4" w14:textId="77777777" w:rsidR="0065693B" w:rsidRDefault="0065693B">
      <w:pPr>
        <w:spacing w:line="412" w:lineRule="auto"/>
        <w:jc w:val="both"/>
        <w:sectPr w:rsidR="0065693B">
          <w:type w:val="continuous"/>
          <w:pgSz w:w="11910" w:h="16840"/>
          <w:pgMar w:top="1580" w:right="0" w:bottom="800" w:left="1680" w:header="720" w:footer="720" w:gutter="0"/>
          <w:cols w:space="720"/>
        </w:sectPr>
      </w:pPr>
    </w:p>
    <w:p w14:paraId="61570D0F" w14:textId="77777777" w:rsidR="0065693B" w:rsidRDefault="0065693B">
      <w:pPr>
        <w:pStyle w:val="BodyText"/>
        <w:spacing w:before="10"/>
      </w:pPr>
    </w:p>
    <w:p w14:paraId="639CF37B" w14:textId="29C5F830" w:rsidR="0065693B" w:rsidRDefault="004826B7">
      <w:pPr>
        <w:pStyle w:val="BodyText"/>
        <w:spacing w:before="100" w:line="420" w:lineRule="auto"/>
        <w:ind w:left="377" w:right="1342"/>
      </w:pPr>
      <w:ins w:id="637" w:author="Katie Burnham" w:date="2018-11-19T18:03:00Z">
        <w:r>
          <w:t xml:space="preserve">Difference </w:t>
        </w:r>
      </w:ins>
      <w:del w:id="638" w:author="Katie Burnham" w:date="2018-11-19T18:02:00Z">
        <w:r w:rsidR="00372F18" w:rsidDel="004826B7">
          <w:delText xml:space="preserve">with </w:delText>
        </w:r>
      </w:del>
      <w:ins w:id="639" w:author="Katie Burnham" w:date="2018-11-19T18:02:00Z">
        <w:r>
          <w:t xml:space="preserve">versus </w:t>
        </w:r>
      </w:ins>
      <w:r w:rsidR="00372F18">
        <w:t>fresh in the genome-wide accessibility landscape</w:t>
      </w:r>
      <w:del w:id="640" w:author="Katie Burnham" w:date="2018-11-19T18:03:00Z">
        <w:r w:rsidR="00372F18" w:rsidDel="004826B7">
          <w:delText xml:space="preserve"> in comparison to frozen samples</w:delText>
        </w:r>
      </w:del>
      <w:r w:rsidR="00372F18">
        <w:t xml:space="preserve"> (Figure 1.18 b).</w:t>
      </w:r>
    </w:p>
    <w:p w14:paraId="17359944" w14:textId="3D967ED7" w:rsidR="0065693B" w:rsidRDefault="00B8797A">
      <w:pPr>
        <w:pStyle w:val="BodyText"/>
        <w:spacing w:before="2" w:line="420" w:lineRule="auto"/>
        <w:ind w:left="377" w:right="1341" w:firstLine="566"/>
        <w:jc w:val="both"/>
      </w:pPr>
      <w:r>
        <w:rPr>
          <w:noProof/>
        </w:rPr>
        <mc:AlternateContent>
          <mc:Choice Requires="wps">
            <w:drawing>
              <wp:anchor distT="0" distB="0" distL="114300" distR="114300" simplePos="0" relativeHeight="251801600" behindDoc="1" locked="0" layoutInCell="1" allowOverlap="1" wp14:anchorId="4561669D" wp14:editId="3BF4E8DF">
                <wp:simplePos x="0" y="0"/>
                <wp:positionH relativeFrom="page">
                  <wp:posOffset>5366385</wp:posOffset>
                </wp:positionH>
                <wp:positionV relativeFrom="paragraph">
                  <wp:posOffset>441960</wp:posOffset>
                </wp:positionV>
                <wp:extent cx="45720" cy="0"/>
                <wp:effectExtent l="13335" t="11430" r="7620" b="7620"/>
                <wp:wrapNone/>
                <wp:docPr id="172"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8CBBF" id="Line 120" o:spid="_x0000_s1026" style="position:absolute;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2.55pt,34.8pt" to="426.1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802624" behindDoc="1" locked="0" layoutInCell="1" allowOverlap="1" wp14:anchorId="44AA7A0A" wp14:editId="1570DC0E">
                <wp:simplePos x="0" y="0"/>
                <wp:positionH relativeFrom="page">
                  <wp:posOffset>5812155</wp:posOffset>
                </wp:positionH>
                <wp:positionV relativeFrom="paragraph">
                  <wp:posOffset>441960</wp:posOffset>
                </wp:positionV>
                <wp:extent cx="45720" cy="0"/>
                <wp:effectExtent l="11430" t="11430" r="9525" b="7620"/>
                <wp:wrapNone/>
                <wp:docPr id="171"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2CF91F" id="Line 119" o:spid="_x0000_s1026" style="position:absolute;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7.65pt,34.8pt" to="461.2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ns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" strokeweight=".14042mm">
                <w10:wrap anchorx="page"/>
              </v:line>
            </w:pict>
          </mc:Fallback>
        </mc:AlternateContent>
      </w:r>
      <w:r>
        <w:rPr>
          <w:noProof/>
        </w:rPr>
        <mc:AlternateContent>
          <mc:Choice Requires="wps">
            <w:drawing>
              <wp:anchor distT="0" distB="0" distL="114300" distR="114300" simplePos="0" relativeHeight="251803648" behindDoc="1" locked="0" layoutInCell="1" allowOverlap="1" wp14:anchorId="5B18A5C7" wp14:editId="0ADA15EE">
                <wp:simplePos x="0" y="0"/>
                <wp:positionH relativeFrom="page">
                  <wp:posOffset>6037580</wp:posOffset>
                </wp:positionH>
                <wp:positionV relativeFrom="paragraph">
                  <wp:posOffset>441960</wp:posOffset>
                </wp:positionV>
                <wp:extent cx="45720" cy="0"/>
                <wp:effectExtent l="8255" t="11430" r="12700" b="7620"/>
                <wp:wrapNone/>
                <wp:docPr id="170"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D000D" id="Line 118" o:spid="_x0000_s1026" style="position:absolute;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5.4pt,34.8pt" to="479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zHEw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" strokeweight=".14042mm">
                <w10:wrap anchorx="page"/>
              </v:line>
            </w:pict>
          </mc:Fallback>
        </mc:AlternateContent>
      </w:r>
      <w:r>
        <w:rPr>
          <w:noProof/>
        </w:rPr>
        <mc:AlternateContent>
          <mc:Choice Requires="wps">
            <w:drawing>
              <wp:anchor distT="0" distB="0" distL="114300" distR="114300" simplePos="0" relativeHeight="251804672" behindDoc="1" locked="0" layoutInCell="1" allowOverlap="1" wp14:anchorId="5B9C9C75" wp14:editId="63656FD6">
                <wp:simplePos x="0" y="0"/>
                <wp:positionH relativeFrom="page">
                  <wp:posOffset>1546860</wp:posOffset>
                </wp:positionH>
                <wp:positionV relativeFrom="paragraph">
                  <wp:posOffset>745490</wp:posOffset>
                </wp:positionV>
                <wp:extent cx="45720" cy="0"/>
                <wp:effectExtent l="13335" t="10160" r="7620" b="8890"/>
                <wp:wrapNone/>
                <wp:docPr id="169"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508AAC" id="Line 117" o:spid="_x0000_s1026" style="position:absolute;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8pt,58.7pt" to="125.4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Bgy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805696" behindDoc="1" locked="0" layoutInCell="1" allowOverlap="1" wp14:anchorId="222B1431" wp14:editId="5E33B13E">
                <wp:simplePos x="0" y="0"/>
                <wp:positionH relativeFrom="page">
                  <wp:posOffset>1909445</wp:posOffset>
                </wp:positionH>
                <wp:positionV relativeFrom="paragraph">
                  <wp:posOffset>745490</wp:posOffset>
                </wp:positionV>
                <wp:extent cx="45720" cy="0"/>
                <wp:effectExtent l="13970" t="10160" r="6985" b="8890"/>
                <wp:wrapNone/>
                <wp:docPr id="168"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C8D3E" id="Line 116" o:spid="_x0000_s1026" style="position:absolute;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0.35pt,58.7pt" to="153.95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0ZEwIAACoEAAAOAAAAZHJzL2Uyb0RvYy54bWysU8GO2jAQvVfqP1i+QxIaW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06720" behindDoc="1" locked="0" layoutInCell="1" allowOverlap="1" wp14:anchorId="69B24D8D" wp14:editId="5F716E0B">
                <wp:simplePos x="0" y="0"/>
                <wp:positionH relativeFrom="page">
                  <wp:posOffset>2134870</wp:posOffset>
                </wp:positionH>
                <wp:positionV relativeFrom="paragraph">
                  <wp:posOffset>745490</wp:posOffset>
                </wp:positionV>
                <wp:extent cx="45720" cy="0"/>
                <wp:effectExtent l="10795" t="10160" r="10160" b="8890"/>
                <wp:wrapNone/>
                <wp:docPr id="167"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69D2D" id="Line 115" o:spid="_x0000_s1026" style="position:absolute;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8.1pt,58.7pt" to="171.7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s2qEw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" strokeweight=".14042mm">
                <w10:wrap anchorx="page"/>
              </v:line>
            </w:pict>
          </mc:Fallback>
        </mc:AlternateContent>
      </w:r>
      <w:r w:rsidR="00372F18">
        <w:t xml:space="preserve">To further compare chromatin accessibility across the three conditions, </w:t>
      </w:r>
      <w:del w:id="641" w:author="Katie Burnham" w:date="2018-11-19T18:03:00Z">
        <w:r w:rsidR="00372F18" w:rsidDel="004826B7">
          <w:delText xml:space="preserve">comparison of </w:delText>
        </w:r>
      </w:del>
      <w:r w:rsidR="00372F18">
        <w:t>the normalised read counts at each of the ML CD14 all cond and ML CD4 all cond peaks</w:t>
      </w:r>
      <w:ins w:id="642" w:author="Katie Burnham" w:date="2018-11-19T18:03:00Z">
        <w:r w:rsidR="004826B7">
          <w:t xml:space="preserve"> were contrasted</w:t>
        </w:r>
      </w:ins>
      <w:r w:rsidR="00372F18">
        <w:t xml:space="preserve"> between fresh and fixed or frozen</w:t>
      </w:r>
      <w:del w:id="643" w:author="Katie Burnham" w:date="2018-11-19T18:03:00Z">
        <w:r w:rsidR="00372F18" w:rsidDel="004826B7">
          <w:delText xml:space="preserve"> was performed</w:delText>
        </w:r>
      </w:del>
      <w:r w:rsidR="00372F18">
        <w:t>. The majority of the regions showed highly correlated ATAC-seq normalised counts</w:t>
      </w:r>
    </w:p>
    <w:p w14:paraId="7E458889" w14:textId="77777777" w:rsidR="0065693B" w:rsidRDefault="00372F18">
      <w:pPr>
        <w:pStyle w:val="BodyText"/>
        <w:spacing w:before="4" w:line="391" w:lineRule="auto"/>
        <w:ind w:left="377" w:right="1342"/>
      </w:pPr>
      <w:r>
        <w:t>between fresh and frozen or fixed, with the lowest correlation (R=0.918) found between fresh and frozen CD14</w:t>
      </w:r>
      <w:r>
        <w:rPr>
          <w:position w:val="9"/>
          <w:sz w:val="18"/>
        </w:rPr>
        <w:t xml:space="preserve">+ </w:t>
      </w:r>
      <w:r>
        <w:t>monocytes (Figure 1.19 a, b, c and d).</w:t>
      </w:r>
    </w:p>
    <w:p w14:paraId="4C93F0DF" w14:textId="77777777" w:rsidR="0065693B" w:rsidRDefault="0065693B">
      <w:pPr>
        <w:pStyle w:val="BodyText"/>
        <w:spacing w:before="3"/>
        <w:rPr>
          <w:sz w:val="16"/>
        </w:rPr>
      </w:pPr>
    </w:p>
    <w:p w14:paraId="628C73A6" w14:textId="77777777" w:rsidR="0065693B" w:rsidRPr="00B8797A" w:rsidRDefault="00372F18">
      <w:pPr>
        <w:tabs>
          <w:tab w:val="left" w:pos="6494"/>
        </w:tabs>
        <w:ind w:left="2498"/>
        <w:rPr>
          <w:rFonts w:ascii="Arial"/>
          <w:b/>
          <w:sz w:val="10"/>
          <w:lang w:val="es-ES"/>
          <w:rPrChange w:id="644" w:author="Alicia Lledolara" w:date="2018-11-23T10:37:00Z">
            <w:rPr>
              <w:rFonts w:ascii="Arial"/>
              <w:b/>
              <w:sz w:val="10"/>
            </w:rPr>
          </w:rPrChange>
        </w:rPr>
      </w:pPr>
      <w:r w:rsidRPr="00B8797A">
        <w:rPr>
          <w:rFonts w:ascii="Arial"/>
          <w:b/>
          <w:spacing w:val="-7"/>
          <w:position w:val="2"/>
          <w:sz w:val="10"/>
          <w:lang w:val="es-ES"/>
          <w:rPrChange w:id="645" w:author="Alicia Lledolara" w:date="2018-11-23T10:37:00Z">
            <w:rPr>
              <w:rFonts w:ascii="Arial"/>
              <w:b/>
              <w:spacing w:val="-7"/>
              <w:position w:val="2"/>
              <w:sz w:val="10"/>
            </w:rPr>
          </w:rPrChange>
        </w:rPr>
        <w:t>CD14</w:t>
      </w:r>
      <w:r w:rsidRPr="00B8797A">
        <w:rPr>
          <w:rFonts w:ascii="Arial"/>
          <w:b/>
          <w:spacing w:val="-7"/>
          <w:position w:val="5"/>
          <w:sz w:val="5"/>
          <w:lang w:val="es-ES"/>
          <w:rPrChange w:id="646" w:author="Alicia Lledolara" w:date="2018-11-23T10:37:00Z">
            <w:rPr>
              <w:rFonts w:ascii="Arial"/>
              <w:b/>
              <w:spacing w:val="-7"/>
              <w:position w:val="5"/>
              <w:sz w:val="5"/>
            </w:rPr>
          </w:rPrChange>
        </w:rPr>
        <w:t>+</w:t>
      </w:r>
      <w:r w:rsidRPr="00B8797A">
        <w:rPr>
          <w:rFonts w:ascii="Arial"/>
          <w:b/>
          <w:spacing w:val="-6"/>
          <w:position w:val="5"/>
          <w:sz w:val="5"/>
          <w:lang w:val="es-ES"/>
          <w:rPrChange w:id="647" w:author="Alicia Lledolara" w:date="2018-11-23T10:37:00Z">
            <w:rPr>
              <w:rFonts w:ascii="Arial"/>
              <w:b/>
              <w:spacing w:val="-6"/>
              <w:position w:val="5"/>
              <w:sz w:val="5"/>
            </w:rPr>
          </w:rPrChange>
        </w:rPr>
        <w:t xml:space="preserve"> </w:t>
      </w:r>
      <w:r w:rsidRPr="00B8797A">
        <w:rPr>
          <w:rFonts w:ascii="Arial"/>
          <w:b/>
          <w:spacing w:val="-8"/>
          <w:position w:val="2"/>
          <w:sz w:val="10"/>
          <w:lang w:val="es-ES"/>
          <w:rPrChange w:id="648" w:author="Alicia Lledolara" w:date="2018-11-23T10:37:00Z">
            <w:rPr>
              <w:rFonts w:ascii="Arial"/>
              <w:b/>
              <w:spacing w:val="-8"/>
              <w:position w:val="2"/>
              <w:sz w:val="10"/>
            </w:rPr>
          </w:rPrChange>
        </w:rPr>
        <w:t>monocytes</w:t>
      </w:r>
      <w:r w:rsidRPr="00B8797A">
        <w:rPr>
          <w:rFonts w:ascii="Arial"/>
          <w:b/>
          <w:spacing w:val="-8"/>
          <w:position w:val="2"/>
          <w:sz w:val="10"/>
          <w:lang w:val="es-ES"/>
          <w:rPrChange w:id="649" w:author="Alicia Lledolara" w:date="2018-11-23T10:37:00Z">
            <w:rPr>
              <w:rFonts w:ascii="Arial"/>
              <w:b/>
              <w:spacing w:val="-8"/>
              <w:position w:val="2"/>
              <w:sz w:val="10"/>
            </w:rPr>
          </w:rPrChange>
        </w:rPr>
        <w:tab/>
      </w:r>
      <w:r w:rsidRPr="00B8797A">
        <w:rPr>
          <w:rFonts w:ascii="Arial"/>
          <w:b/>
          <w:spacing w:val="-7"/>
          <w:sz w:val="10"/>
          <w:lang w:val="es-ES"/>
          <w:rPrChange w:id="650" w:author="Alicia Lledolara" w:date="2018-11-23T10:37:00Z">
            <w:rPr>
              <w:rFonts w:ascii="Arial"/>
              <w:b/>
              <w:spacing w:val="-7"/>
              <w:sz w:val="10"/>
            </w:rPr>
          </w:rPrChange>
        </w:rPr>
        <w:t>CD14</w:t>
      </w:r>
      <w:r w:rsidRPr="00B8797A">
        <w:rPr>
          <w:rFonts w:ascii="Arial"/>
          <w:b/>
          <w:spacing w:val="-7"/>
          <w:position w:val="3"/>
          <w:sz w:val="5"/>
          <w:lang w:val="es-ES"/>
          <w:rPrChange w:id="651" w:author="Alicia Lledolara" w:date="2018-11-23T10:37:00Z">
            <w:rPr>
              <w:rFonts w:ascii="Arial"/>
              <w:b/>
              <w:spacing w:val="-7"/>
              <w:position w:val="3"/>
              <w:sz w:val="5"/>
            </w:rPr>
          </w:rPrChange>
        </w:rPr>
        <w:t>+</w:t>
      </w:r>
      <w:r w:rsidRPr="00B8797A">
        <w:rPr>
          <w:rFonts w:ascii="Arial"/>
          <w:b/>
          <w:spacing w:val="-6"/>
          <w:position w:val="3"/>
          <w:sz w:val="5"/>
          <w:lang w:val="es-ES"/>
          <w:rPrChange w:id="652" w:author="Alicia Lledolara" w:date="2018-11-23T10:37:00Z">
            <w:rPr>
              <w:rFonts w:ascii="Arial"/>
              <w:b/>
              <w:spacing w:val="-6"/>
              <w:position w:val="3"/>
              <w:sz w:val="5"/>
            </w:rPr>
          </w:rPrChange>
        </w:rPr>
        <w:t xml:space="preserve"> </w:t>
      </w:r>
      <w:r w:rsidRPr="00B8797A">
        <w:rPr>
          <w:rFonts w:ascii="Arial"/>
          <w:b/>
          <w:spacing w:val="-8"/>
          <w:sz w:val="10"/>
          <w:lang w:val="es-ES"/>
          <w:rPrChange w:id="653" w:author="Alicia Lledolara" w:date="2018-11-23T10:37:00Z">
            <w:rPr>
              <w:rFonts w:ascii="Arial"/>
              <w:b/>
              <w:spacing w:val="-8"/>
              <w:sz w:val="10"/>
            </w:rPr>
          </w:rPrChange>
        </w:rPr>
        <w:t>monocytes</w:t>
      </w:r>
    </w:p>
    <w:p w14:paraId="413DA2F0" w14:textId="77777777" w:rsidR="0065693B" w:rsidRPr="00B8797A" w:rsidRDefault="0065693B">
      <w:pPr>
        <w:pStyle w:val="BodyText"/>
        <w:spacing w:before="10"/>
        <w:rPr>
          <w:rFonts w:ascii="Arial"/>
          <w:b/>
          <w:sz w:val="11"/>
          <w:lang w:val="es-ES"/>
          <w:rPrChange w:id="654" w:author="Alicia Lledolara" w:date="2018-11-23T10:37:00Z">
            <w:rPr>
              <w:rFonts w:ascii="Arial"/>
              <w:b/>
              <w:sz w:val="11"/>
            </w:rPr>
          </w:rPrChange>
        </w:rPr>
      </w:pPr>
    </w:p>
    <w:p w14:paraId="74A09FC9" w14:textId="77777777" w:rsidR="0065693B" w:rsidRPr="00B8797A" w:rsidRDefault="0065693B">
      <w:pPr>
        <w:pStyle w:val="BodyText"/>
        <w:spacing w:before="4"/>
        <w:rPr>
          <w:rFonts w:ascii="Arial"/>
          <w:b/>
          <w:sz w:val="8"/>
          <w:lang w:val="es-ES"/>
          <w:rPrChange w:id="655" w:author="Alicia Lledolara" w:date="2018-11-23T10:37:00Z">
            <w:rPr>
              <w:rFonts w:ascii="Arial"/>
              <w:b/>
              <w:sz w:val="8"/>
            </w:rPr>
          </w:rPrChange>
        </w:rPr>
      </w:pPr>
    </w:p>
    <w:p w14:paraId="511ED09D" w14:textId="023081CC" w:rsidR="0065693B" w:rsidRPr="00B8797A" w:rsidRDefault="00B8797A">
      <w:pPr>
        <w:tabs>
          <w:tab w:val="left" w:pos="5044"/>
        </w:tabs>
        <w:ind w:left="1042"/>
        <w:rPr>
          <w:rFonts w:ascii="Arial"/>
          <w:sz w:val="8"/>
          <w:lang w:val="es-ES"/>
          <w:rPrChange w:id="656" w:author="Alicia Lledolara" w:date="2018-11-23T10:37:00Z">
            <w:rPr>
              <w:rFonts w:ascii="Arial"/>
              <w:sz w:val="8"/>
            </w:rPr>
          </w:rPrChange>
        </w:rPr>
      </w:pPr>
      <w:r>
        <w:rPr>
          <w:noProof/>
        </w:rPr>
        <mc:AlternateContent>
          <mc:Choice Requires="wpg">
            <w:drawing>
              <wp:anchor distT="0" distB="0" distL="114300" distR="114300" simplePos="0" relativeHeight="251807744" behindDoc="1" locked="0" layoutInCell="1" allowOverlap="1" wp14:anchorId="78560B70" wp14:editId="50F5D671">
                <wp:simplePos x="0" y="0"/>
                <wp:positionH relativeFrom="page">
                  <wp:posOffset>1832610</wp:posOffset>
                </wp:positionH>
                <wp:positionV relativeFrom="paragraph">
                  <wp:posOffset>-125095</wp:posOffset>
                </wp:positionV>
                <wp:extent cx="2078990" cy="1648460"/>
                <wp:effectExtent l="13335" t="0" r="3175" b="13335"/>
                <wp:wrapNone/>
                <wp:docPr id="147"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8990" cy="1648460"/>
                          <a:chOff x="2886" y="-197"/>
                          <a:chExt cx="3274" cy="2596"/>
                        </a:xfrm>
                      </wpg:grpSpPr>
                      <pic:pic xmlns:pic="http://schemas.openxmlformats.org/drawingml/2006/picture">
                        <pic:nvPicPr>
                          <pic:cNvPr id="148" name="Picture 1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2897" y="-198"/>
                            <a:ext cx="3263" cy="2586"/>
                          </a:xfrm>
                          <a:prstGeom prst="rect">
                            <a:avLst/>
                          </a:prstGeom>
                          <a:noFill/>
                          <a:extLst>
                            <a:ext uri="{909E8E84-426E-40DD-AFC4-6F175D3DCCD1}">
                              <a14:hiddenFill xmlns:a14="http://schemas.microsoft.com/office/drawing/2010/main">
                                <a:solidFill>
                                  <a:srgbClr val="FFFFFF"/>
                                </a:solidFill>
                              </a14:hiddenFill>
                            </a:ext>
                          </a:extLst>
                        </pic:spPr>
                      </pic:pic>
                      <wps:wsp>
                        <wps:cNvPr id="149" name="Line 113"/>
                        <wps:cNvCnPr>
                          <a:cxnSpLocks noChangeShapeType="1"/>
                        </wps:cNvCnPr>
                        <wps:spPr bwMode="auto">
                          <a:xfrm>
                            <a:off x="2886" y="2268"/>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0" name="Line 112"/>
                        <wps:cNvCnPr>
                          <a:cxnSpLocks noChangeShapeType="1"/>
                        </wps:cNvCnPr>
                        <wps:spPr bwMode="auto">
                          <a:xfrm>
                            <a:off x="2886" y="189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1" name="Line 111"/>
                        <wps:cNvCnPr>
                          <a:cxnSpLocks noChangeShapeType="1"/>
                        </wps:cNvCnPr>
                        <wps:spPr bwMode="auto">
                          <a:xfrm>
                            <a:off x="2886" y="152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2" name="Line 110"/>
                        <wps:cNvCnPr>
                          <a:cxnSpLocks noChangeShapeType="1"/>
                        </wps:cNvCnPr>
                        <wps:spPr bwMode="auto">
                          <a:xfrm>
                            <a:off x="2886" y="115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3" name="Line 109"/>
                        <wps:cNvCnPr>
                          <a:cxnSpLocks noChangeShapeType="1"/>
                        </wps:cNvCnPr>
                        <wps:spPr bwMode="auto">
                          <a:xfrm>
                            <a:off x="2886" y="78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4" name="Line 108"/>
                        <wps:cNvCnPr>
                          <a:cxnSpLocks noChangeShapeType="1"/>
                        </wps:cNvCnPr>
                        <wps:spPr bwMode="auto">
                          <a:xfrm>
                            <a:off x="2886" y="41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5" name="Line 107"/>
                        <wps:cNvCnPr>
                          <a:cxnSpLocks noChangeShapeType="1"/>
                        </wps:cNvCnPr>
                        <wps:spPr bwMode="auto">
                          <a:xfrm>
                            <a:off x="2886" y="4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6" name="Line 106"/>
                        <wps:cNvCnPr>
                          <a:cxnSpLocks noChangeShapeType="1"/>
                        </wps:cNvCnPr>
                        <wps:spPr bwMode="auto">
                          <a:xfrm>
                            <a:off x="3048"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7" name="Line 105"/>
                        <wps:cNvCnPr>
                          <a:cxnSpLocks noChangeShapeType="1"/>
                        </wps:cNvCnPr>
                        <wps:spPr bwMode="auto">
                          <a:xfrm>
                            <a:off x="3515"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8" name="Line 104"/>
                        <wps:cNvCnPr>
                          <a:cxnSpLocks noChangeShapeType="1"/>
                        </wps:cNvCnPr>
                        <wps:spPr bwMode="auto">
                          <a:xfrm>
                            <a:off x="3983"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59" name="Line 103"/>
                        <wps:cNvCnPr>
                          <a:cxnSpLocks noChangeShapeType="1"/>
                        </wps:cNvCnPr>
                        <wps:spPr bwMode="auto">
                          <a:xfrm>
                            <a:off x="4450"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60" name="Line 102"/>
                        <wps:cNvCnPr>
                          <a:cxnSpLocks noChangeShapeType="1"/>
                        </wps:cNvCnPr>
                        <wps:spPr bwMode="auto">
                          <a:xfrm>
                            <a:off x="4917"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61" name="Line 101"/>
                        <wps:cNvCnPr>
                          <a:cxnSpLocks noChangeShapeType="1"/>
                        </wps:cNvCnPr>
                        <wps:spPr bwMode="auto">
                          <a:xfrm>
                            <a:off x="5385"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62" name="Line 100"/>
                        <wps:cNvCnPr>
                          <a:cxnSpLocks noChangeShapeType="1"/>
                        </wps:cNvCnPr>
                        <wps:spPr bwMode="auto">
                          <a:xfrm>
                            <a:off x="5852"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63" name="Freeform 99"/>
                        <wps:cNvSpPr>
                          <a:spLocks/>
                        </wps:cNvSpPr>
                        <wps:spPr bwMode="auto">
                          <a:xfrm>
                            <a:off x="5447" y="1999"/>
                            <a:ext cx="58" cy="58"/>
                          </a:xfrm>
                          <a:custGeom>
                            <a:avLst/>
                            <a:gdLst>
                              <a:gd name="T0" fmla="+- 0 5448 5448"/>
                              <a:gd name="T1" fmla="*/ T0 w 58"/>
                              <a:gd name="T2" fmla="+- 0 2028 2000"/>
                              <a:gd name="T3" fmla="*/ 2028 h 58"/>
                              <a:gd name="T4" fmla="+- 0 5450 5448"/>
                              <a:gd name="T5" fmla="*/ T4 w 58"/>
                              <a:gd name="T6" fmla="+- 0 2017 2000"/>
                              <a:gd name="T7" fmla="*/ 2017 h 58"/>
                              <a:gd name="T8" fmla="+- 0 5456 5448"/>
                              <a:gd name="T9" fmla="*/ T8 w 58"/>
                              <a:gd name="T10" fmla="+- 0 2008 2000"/>
                              <a:gd name="T11" fmla="*/ 2008 h 58"/>
                              <a:gd name="T12" fmla="+- 0 5466 5448"/>
                              <a:gd name="T13" fmla="*/ T12 w 58"/>
                              <a:gd name="T14" fmla="+- 0 2002 2000"/>
                              <a:gd name="T15" fmla="*/ 2002 h 58"/>
                              <a:gd name="T16" fmla="+- 0 5477 5448"/>
                              <a:gd name="T17" fmla="*/ T16 w 58"/>
                              <a:gd name="T18" fmla="+- 0 2000 2000"/>
                              <a:gd name="T19" fmla="*/ 2000 h 58"/>
                              <a:gd name="T20" fmla="+- 0 5488 5448"/>
                              <a:gd name="T21" fmla="*/ T20 w 58"/>
                              <a:gd name="T22" fmla="+- 0 2002 2000"/>
                              <a:gd name="T23" fmla="*/ 2002 h 58"/>
                              <a:gd name="T24" fmla="+- 0 5497 5448"/>
                              <a:gd name="T25" fmla="*/ T24 w 58"/>
                              <a:gd name="T26" fmla="+- 0 2008 2000"/>
                              <a:gd name="T27" fmla="*/ 2008 h 58"/>
                              <a:gd name="T28" fmla="+- 0 5503 5448"/>
                              <a:gd name="T29" fmla="*/ T28 w 58"/>
                              <a:gd name="T30" fmla="+- 0 2017 2000"/>
                              <a:gd name="T31" fmla="*/ 2017 h 58"/>
                              <a:gd name="T32" fmla="+- 0 5506 5448"/>
                              <a:gd name="T33" fmla="*/ T32 w 58"/>
                              <a:gd name="T34" fmla="+- 0 2028 2000"/>
                              <a:gd name="T35" fmla="*/ 2028 h 58"/>
                              <a:gd name="T36" fmla="+- 0 5503 5448"/>
                              <a:gd name="T37" fmla="*/ T36 w 58"/>
                              <a:gd name="T38" fmla="+- 0 2040 2000"/>
                              <a:gd name="T39" fmla="*/ 2040 h 58"/>
                              <a:gd name="T40" fmla="+- 0 5497 5448"/>
                              <a:gd name="T41" fmla="*/ T40 w 58"/>
                              <a:gd name="T42" fmla="+- 0 2049 2000"/>
                              <a:gd name="T43" fmla="*/ 2049 h 58"/>
                              <a:gd name="T44" fmla="+- 0 5488 5448"/>
                              <a:gd name="T45" fmla="*/ T44 w 58"/>
                              <a:gd name="T46" fmla="+- 0 2055 2000"/>
                              <a:gd name="T47" fmla="*/ 2055 h 58"/>
                              <a:gd name="T48" fmla="+- 0 5477 5448"/>
                              <a:gd name="T49" fmla="*/ T48 w 58"/>
                              <a:gd name="T50" fmla="+- 0 2057 2000"/>
                              <a:gd name="T51" fmla="*/ 2057 h 58"/>
                              <a:gd name="T52" fmla="+- 0 5466 5448"/>
                              <a:gd name="T53" fmla="*/ T52 w 58"/>
                              <a:gd name="T54" fmla="+- 0 2055 2000"/>
                              <a:gd name="T55" fmla="*/ 2055 h 58"/>
                              <a:gd name="T56" fmla="+- 0 5456 5448"/>
                              <a:gd name="T57" fmla="*/ T56 w 58"/>
                              <a:gd name="T58" fmla="+- 0 2049 2000"/>
                              <a:gd name="T59" fmla="*/ 2049 h 58"/>
                              <a:gd name="T60" fmla="+- 0 5450 5448"/>
                              <a:gd name="T61" fmla="*/ T60 w 58"/>
                              <a:gd name="T62" fmla="+- 0 2040 2000"/>
                              <a:gd name="T63" fmla="*/ 2040 h 58"/>
                              <a:gd name="T64" fmla="+- 0 5448 5448"/>
                              <a:gd name="T65" fmla="*/ T64 w 58"/>
                              <a:gd name="T66" fmla="+- 0 2028 2000"/>
                              <a:gd name="T67" fmla="*/ 202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8"/>
                                </a:moveTo>
                                <a:lnTo>
                                  <a:pt x="2" y="17"/>
                                </a:lnTo>
                                <a:lnTo>
                                  <a:pt x="8" y="8"/>
                                </a:lnTo>
                                <a:lnTo>
                                  <a:pt x="18" y="2"/>
                                </a:lnTo>
                                <a:lnTo>
                                  <a:pt x="29" y="0"/>
                                </a:lnTo>
                                <a:lnTo>
                                  <a:pt x="40" y="2"/>
                                </a:lnTo>
                                <a:lnTo>
                                  <a:pt x="49" y="8"/>
                                </a:lnTo>
                                <a:lnTo>
                                  <a:pt x="55" y="17"/>
                                </a:lnTo>
                                <a:lnTo>
                                  <a:pt x="58" y="28"/>
                                </a:lnTo>
                                <a:lnTo>
                                  <a:pt x="55" y="40"/>
                                </a:lnTo>
                                <a:lnTo>
                                  <a:pt x="49" y="49"/>
                                </a:lnTo>
                                <a:lnTo>
                                  <a:pt x="40" y="55"/>
                                </a:lnTo>
                                <a:lnTo>
                                  <a:pt x="29" y="57"/>
                                </a:lnTo>
                                <a:lnTo>
                                  <a:pt x="18" y="55"/>
                                </a:lnTo>
                                <a:lnTo>
                                  <a:pt x="8" y="49"/>
                                </a:lnTo>
                                <a:lnTo>
                                  <a:pt x="2" y="40"/>
                                </a:lnTo>
                                <a:lnTo>
                                  <a:pt x="0" y="28"/>
                                </a:lnTo>
                              </a:path>
                            </a:pathLst>
                          </a:custGeom>
                          <a:noFill/>
                          <a:ln w="6239">
                            <a:solidFill>
                              <a:srgbClr val="4682B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Freeform 98"/>
                        <wps:cNvSpPr>
                          <a:spLocks/>
                        </wps:cNvSpPr>
                        <wps:spPr bwMode="auto">
                          <a:xfrm>
                            <a:off x="5447" y="2104"/>
                            <a:ext cx="58" cy="58"/>
                          </a:xfrm>
                          <a:custGeom>
                            <a:avLst/>
                            <a:gdLst>
                              <a:gd name="T0" fmla="+- 0 5448 5448"/>
                              <a:gd name="T1" fmla="*/ T0 w 58"/>
                              <a:gd name="T2" fmla="+- 0 2133 2104"/>
                              <a:gd name="T3" fmla="*/ 2133 h 58"/>
                              <a:gd name="T4" fmla="+- 0 5450 5448"/>
                              <a:gd name="T5" fmla="*/ T4 w 58"/>
                              <a:gd name="T6" fmla="+- 0 2122 2104"/>
                              <a:gd name="T7" fmla="*/ 2122 h 58"/>
                              <a:gd name="T8" fmla="+- 0 5456 5448"/>
                              <a:gd name="T9" fmla="*/ T8 w 58"/>
                              <a:gd name="T10" fmla="+- 0 2113 2104"/>
                              <a:gd name="T11" fmla="*/ 2113 h 58"/>
                              <a:gd name="T12" fmla="+- 0 5466 5448"/>
                              <a:gd name="T13" fmla="*/ T12 w 58"/>
                              <a:gd name="T14" fmla="+- 0 2106 2104"/>
                              <a:gd name="T15" fmla="*/ 2106 h 58"/>
                              <a:gd name="T16" fmla="+- 0 5477 5448"/>
                              <a:gd name="T17" fmla="*/ T16 w 58"/>
                              <a:gd name="T18" fmla="+- 0 2104 2104"/>
                              <a:gd name="T19" fmla="*/ 2104 h 58"/>
                              <a:gd name="T20" fmla="+- 0 5488 5448"/>
                              <a:gd name="T21" fmla="*/ T20 w 58"/>
                              <a:gd name="T22" fmla="+- 0 2106 2104"/>
                              <a:gd name="T23" fmla="*/ 2106 h 58"/>
                              <a:gd name="T24" fmla="+- 0 5497 5448"/>
                              <a:gd name="T25" fmla="*/ T24 w 58"/>
                              <a:gd name="T26" fmla="+- 0 2113 2104"/>
                              <a:gd name="T27" fmla="*/ 2113 h 58"/>
                              <a:gd name="T28" fmla="+- 0 5503 5448"/>
                              <a:gd name="T29" fmla="*/ T28 w 58"/>
                              <a:gd name="T30" fmla="+- 0 2122 2104"/>
                              <a:gd name="T31" fmla="*/ 2122 h 58"/>
                              <a:gd name="T32" fmla="+- 0 5506 5448"/>
                              <a:gd name="T33" fmla="*/ T32 w 58"/>
                              <a:gd name="T34" fmla="+- 0 2133 2104"/>
                              <a:gd name="T35" fmla="*/ 2133 h 58"/>
                              <a:gd name="T36" fmla="+- 0 5503 5448"/>
                              <a:gd name="T37" fmla="*/ T36 w 58"/>
                              <a:gd name="T38" fmla="+- 0 2144 2104"/>
                              <a:gd name="T39" fmla="*/ 2144 h 58"/>
                              <a:gd name="T40" fmla="+- 0 5497 5448"/>
                              <a:gd name="T41" fmla="*/ T40 w 58"/>
                              <a:gd name="T42" fmla="+- 0 2153 2104"/>
                              <a:gd name="T43" fmla="*/ 2153 h 58"/>
                              <a:gd name="T44" fmla="+- 0 5488 5448"/>
                              <a:gd name="T45" fmla="*/ T44 w 58"/>
                              <a:gd name="T46" fmla="+- 0 2159 2104"/>
                              <a:gd name="T47" fmla="*/ 2159 h 58"/>
                              <a:gd name="T48" fmla="+- 0 5477 5448"/>
                              <a:gd name="T49" fmla="*/ T48 w 58"/>
                              <a:gd name="T50" fmla="+- 0 2162 2104"/>
                              <a:gd name="T51" fmla="*/ 2162 h 58"/>
                              <a:gd name="T52" fmla="+- 0 5466 5448"/>
                              <a:gd name="T53" fmla="*/ T52 w 58"/>
                              <a:gd name="T54" fmla="+- 0 2159 2104"/>
                              <a:gd name="T55" fmla="*/ 2159 h 58"/>
                              <a:gd name="T56" fmla="+- 0 5456 5448"/>
                              <a:gd name="T57" fmla="*/ T56 w 58"/>
                              <a:gd name="T58" fmla="+- 0 2153 2104"/>
                              <a:gd name="T59" fmla="*/ 2153 h 58"/>
                              <a:gd name="T60" fmla="+- 0 5450 5448"/>
                              <a:gd name="T61" fmla="*/ T60 w 58"/>
                              <a:gd name="T62" fmla="+- 0 2144 2104"/>
                              <a:gd name="T63" fmla="*/ 2144 h 58"/>
                              <a:gd name="T64" fmla="+- 0 5448 5448"/>
                              <a:gd name="T65" fmla="*/ T64 w 58"/>
                              <a:gd name="T66" fmla="+- 0 2133 2104"/>
                              <a:gd name="T67" fmla="*/ 2133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9"/>
                                </a:lnTo>
                                <a:lnTo>
                                  <a:pt x="18" y="2"/>
                                </a:lnTo>
                                <a:lnTo>
                                  <a:pt x="29" y="0"/>
                                </a:lnTo>
                                <a:lnTo>
                                  <a:pt x="40" y="2"/>
                                </a:lnTo>
                                <a:lnTo>
                                  <a:pt x="49" y="9"/>
                                </a:lnTo>
                                <a:lnTo>
                                  <a:pt x="55" y="18"/>
                                </a:lnTo>
                                <a:lnTo>
                                  <a:pt x="58" y="29"/>
                                </a:lnTo>
                                <a:lnTo>
                                  <a:pt x="55" y="40"/>
                                </a:lnTo>
                                <a:lnTo>
                                  <a:pt x="49" y="49"/>
                                </a:lnTo>
                                <a:lnTo>
                                  <a:pt x="40" y="55"/>
                                </a:lnTo>
                                <a:lnTo>
                                  <a:pt x="29" y="58"/>
                                </a:lnTo>
                                <a:lnTo>
                                  <a:pt x="18" y="55"/>
                                </a:lnTo>
                                <a:lnTo>
                                  <a:pt x="8" y="49"/>
                                </a:lnTo>
                                <a:lnTo>
                                  <a:pt x="2" y="40"/>
                                </a:lnTo>
                                <a:lnTo>
                                  <a:pt x="0" y="29"/>
                                </a:lnTo>
                              </a:path>
                            </a:pathLst>
                          </a:custGeom>
                          <a:noFill/>
                          <a:ln w="623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Text Box 97"/>
                        <wps:cNvSpPr txBox="1">
                          <a:spLocks noChangeArrowheads="1"/>
                        </wps:cNvSpPr>
                        <wps:spPr bwMode="auto">
                          <a:xfrm>
                            <a:off x="2993" y="-99"/>
                            <a:ext cx="30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73939" w14:textId="77777777" w:rsidR="003162A5" w:rsidRDefault="003162A5">
                              <w:pPr>
                                <w:spacing w:line="99" w:lineRule="exact"/>
                                <w:rPr>
                                  <w:rFonts w:ascii="Arial"/>
                                  <w:b/>
                                  <w:sz w:val="9"/>
                                </w:rPr>
                              </w:pPr>
                              <w:r>
                                <w:rPr>
                                  <w:rFonts w:ascii="Arial"/>
                                  <w:b/>
                                  <w:spacing w:val="-7"/>
                                  <w:sz w:val="9"/>
                                </w:rPr>
                                <w:t>R=0.918</w:t>
                              </w:r>
                            </w:p>
                          </w:txbxContent>
                        </wps:txbx>
                        <wps:bodyPr rot="0" vert="horz" wrap="square" lIns="0" tIns="0" rIns="0" bIns="0" anchor="t" anchorCtr="0" upright="1">
                          <a:noAutofit/>
                        </wps:bodyPr>
                      </wps:wsp>
                      <wps:wsp>
                        <wps:cNvPr id="166" name="Text Box 96"/>
                        <wps:cNvSpPr txBox="1">
                          <a:spLocks noChangeArrowheads="1"/>
                        </wps:cNvSpPr>
                        <wps:spPr bwMode="auto">
                          <a:xfrm>
                            <a:off x="5537" y="1964"/>
                            <a:ext cx="524"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71042" w14:textId="77777777" w:rsidR="003162A5" w:rsidRDefault="003162A5">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560B70" id="Group 95" o:spid="_x0000_s2114" style="position:absolute;left:0;text-align:left;margin-left:144.3pt;margin-top:-9.85pt;width:163.7pt;height:129.8pt;z-index:-251508736;mso-position-horizontal-relative:page;mso-position-vertical-relative:text" coordorigin="2886,-197" coordsize="3274,2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">
                <v:shape id="Picture 114" o:spid="_x0000_s2115" type="#_x0000_t75" style="position:absolute;left:2897;top:-198;width:3263;height: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">
                  <v:imagedata r:id="rId142" o:title=""/>
                </v:shape>
                <v:line id="Line 113" o:spid="_x0000_s2116" style="position:absolute;visibility:visible;mso-wrap-style:square" from="2886,2268" to="2900,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" strokecolor="#333" strokeweight=".09272mm"/>
                <v:line id="Line 112" o:spid="_x0000_s2117" style="position:absolute;visibility:visible;mso-wrap-style:square" from="2886,1897" to="2900,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" strokecolor="#333" strokeweight=".09272mm"/>
                <v:line id="Line 111" o:spid="_x0000_s2118" style="position:absolute;visibility:visible;mso-wrap-style:square" from="2886,1527" to="2900,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" strokecolor="#333" strokeweight=".09272mm"/>
                <v:line id="Line 110" o:spid="_x0000_s2119" style="position:absolute;visibility:visible;mso-wrap-style:square" from="2886,1157" to="2900,1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" strokecolor="#333" strokeweight=".09272mm"/>
                <v:line id="Line 109" o:spid="_x0000_s2120" style="position:absolute;visibility:visible;mso-wrap-style:square" from="2886,787" to="2900,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" strokecolor="#333" strokeweight=".09272mm"/>
                <v:line id="Line 108" o:spid="_x0000_s2121" style="position:absolute;visibility:visible;mso-wrap-style:square" from="2886,417" to="2900,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" strokecolor="#333" strokeweight=".09272mm"/>
                <v:line id="Line 107" o:spid="_x0000_s2122" style="position:absolute;visibility:visible;mso-wrap-style:square" from="2886,47" to="290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" strokecolor="#333" strokeweight=".09272mm"/>
                <v:line id="Line 106" o:spid="_x0000_s2123" style="position:absolute;visibility:visible;mso-wrap-style:square" from="3048,2398" to="3048,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" strokecolor="#333" strokeweight=".09272mm"/>
                <v:line id="Line 105" o:spid="_x0000_s2124" style="position:absolute;visibility:visible;mso-wrap-style:square" from="3515,2398" to="3515,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" strokecolor="#333" strokeweight=".09272mm"/>
                <v:line id="Line 104" o:spid="_x0000_s2125" style="position:absolute;visibility:visible;mso-wrap-style:square" from="3983,2398" to="3983,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" strokecolor="#333" strokeweight=".09272mm"/>
                <v:line id="Line 103" o:spid="_x0000_s2126" style="position:absolute;visibility:visible;mso-wrap-style:square" from="4450,2398" to="4450,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" strokecolor="#333" strokeweight=".09272mm"/>
                <v:line id="Line 102" o:spid="_x0000_s2127" style="position:absolute;visibility:visible;mso-wrap-style:square" from="4917,2398" to="4917,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" strokecolor="#333" strokeweight=".09272mm"/>
                <v:line id="Line 101" o:spid="_x0000_s2128" style="position:absolute;visibility:visible;mso-wrap-style:square" from="5385,2398" to="5385,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" strokecolor="#333" strokeweight=".09272mm"/>
                <v:line id="Line 100" o:spid="_x0000_s2129" style="position:absolute;visibility:visible;mso-wrap-style:square" from="5852,2398" to="5852,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" strokecolor="#333" strokeweight=".09272mm"/>
                <v:shape id="Freeform 99" o:spid="_x0000_s2130" style="position:absolute;left:5447;top:1999;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" path="m,28l2,17,8,8,18,2,29,,40,2r9,6l55,17r3,11l55,40r-6,9l40,55,29,57,18,55,8,49,2,40,,28e" filled="f" strokecolor="#4682b4" strokeweight=".17331mm">
                  <v:path arrowok="t" o:connecttype="custom" o:connectlocs="0,2028;2,2017;8,2008;18,2002;29,2000;40,2002;49,2008;55,2017;58,2028;55,2040;49,2049;40,2055;29,2057;18,2055;8,2049;2,2040;0,2028" o:connectangles="0,0,0,0,0,0,0,0,0,0,0,0,0,0,0,0,0"/>
                </v:shape>
                <v:shape id="Freeform 98" o:spid="_x0000_s2131" style="position:absolute;left:5447;top:2104;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" path="m,29l2,18,8,9,18,2,29,,40,2r9,7l55,18r3,11l55,40r-6,9l40,55,29,58,18,55,8,49,2,40,,29e" filled="f" strokecolor="red" strokeweight=".17331mm">
                  <v:path arrowok="t" o:connecttype="custom" o:connectlocs="0,2133;2,2122;8,2113;18,2106;29,2104;40,2106;49,2113;55,2122;58,2133;55,2144;49,2153;40,2159;29,2162;18,2159;8,2153;2,2144;0,2133" o:connectangles="0,0,0,0,0,0,0,0,0,0,0,0,0,0,0,0,0"/>
                </v:shape>
                <v:shape id="Text Box 97" o:spid="_x0000_s2132" type="#_x0000_t202" style="position:absolute;left:2993;top:-99;width:30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77273939" w14:textId="77777777" w:rsidR="003162A5" w:rsidRDefault="003162A5">
                        <w:pPr>
                          <w:spacing w:line="99" w:lineRule="exact"/>
                          <w:rPr>
                            <w:rFonts w:ascii="Arial"/>
                            <w:b/>
                            <w:sz w:val="9"/>
                          </w:rPr>
                        </w:pPr>
                        <w:r>
                          <w:rPr>
                            <w:rFonts w:ascii="Arial"/>
                            <w:b/>
                            <w:spacing w:val="-7"/>
                            <w:sz w:val="9"/>
                          </w:rPr>
                          <w:t>R=0.918</w:t>
                        </w:r>
                      </w:p>
                    </w:txbxContent>
                  </v:textbox>
                </v:shape>
                <v:shape id="Text Box 96" o:spid="_x0000_s2133" type="#_x0000_t202" style="position:absolute;left:5537;top:1964;width:524;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2CE71042" w14:textId="77777777" w:rsidR="003162A5" w:rsidRDefault="003162A5">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v:textbox>
                </v:shape>
                <w10:wrap anchorx="page"/>
              </v:group>
            </w:pict>
          </mc:Fallback>
        </mc:AlternateContent>
      </w:r>
      <w:r>
        <w:rPr>
          <w:noProof/>
        </w:rPr>
        <mc:AlternateContent>
          <mc:Choice Requires="wpg">
            <w:drawing>
              <wp:anchor distT="0" distB="0" distL="114300" distR="114300" simplePos="0" relativeHeight="251704320" behindDoc="0" locked="0" layoutInCell="1" allowOverlap="1" wp14:anchorId="1801B323" wp14:editId="7B67C3E6">
                <wp:simplePos x="0" y="0"/>
                <wp:positionH relativeFrom="page">
                  <wp:posOffset>4374515</wp:posOffset>
                </wp:positionH>
                <wp:positionV relativeFrom="paragraph">
                  <wp:posOffset>-125095</wp:posOffset>
                </wp:positionV>
                <wp:extent cx="2052955" cy="1648460"/>
                <wp:effectExtent l="12065" t="0" r="1905" b="13335"/>
                <wp:wrapNone/>
                <wp:docPr id="127"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2955" cy="1648460"/>
                          <a:chOff x="6889" y="-197"/>
                          <a:chExt cx="3233" cy="2596"/>
                        </a:xfrm>
                      </wpg:grpSpPr>
                      <pic:pic xmlns:pic="http://schemas.openxmlformats.org/drawingml/2006/picture">
                        <pic:nvPicPr>
                          <pic:cNvPr id="128" name="Picture 9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6898" y="-198"/>
                            <a:ext cx="3223" cy="2586"/>
                          </a:xfrm>
                          <a:prstGeom prst="rect">
                            <a:avLst/>
                          </a:prstGeom>
                          <a:noFill/>
                          <a:extLst>
                            <a:ext uri="{909E8E84-426E-40DD-AFC4-6F175D3DCCD1}">
                              <a14:hiddenFill xmlns:a14="http://schemas.microsoft.com/office/drawing/2010/main">
                                <a:solidFill>
                                  <a:srgbClr val="FFFFFF"/>
                                </a:solidFill>
                              </a14:hiddenFill>
                            </a:ext>
                          </a:extLst>
                        </pic:spPr>
                      </pic:pic>
                      <wps:wsp>
                        <wps:cNvPr id="129" name="Line 93"/>
                        <wps:cNvCnPr>
                          <a:cxnSpLocks noChangeShapeType="1"/>
                        </wps:cNvCnPr>
                        <wps:spPr bwMode="auto">
                          <a:xfrm>
                            <a:off x="6889" y="2268"/>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0" name="Line 92"/>
                        <wps:cNvCnPr>
                          <a:cxnSpLocks noChangeShapeType="1"/>
                        </wps:cNvCnPr>
                        <wps:spPr bwMode="auto">
                          <a:xfrm>
                            <a:off x="6889" y="189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1" name="Line 91"/>
                        <wps:cNvCnPr>
                          <a:cxnSpLocks noChangeShapeType="1"/>
                        </wps:cNvCnPr>
                        <wps:spPr bwMode="auto">
                          <a:xfrm>
                            <a:off x="6889" y="152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2" name="Line 90"/>
                        <wps:cNvCnPr>
                          <a:cxnSpLocks noChangeShapeType="1"/>
                        </wps:cNvCnPr>
                        <wps:spPr bwMode="auto">
                          <a:xfrm>
                            <a:off x="6889" y="115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3" name="Line 89"/>
                        <wps:cNvCnPr>
                          <a:cxnSpLocks noChangeShapeType="1"/>
                        </wps:cNvCnPr>
                        <wps:spPr bwMode="auto">
                          <a:xfrm>
                            <a:off x="6889" y="78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4" name="Line 88"/>
                        <wps:cNvCnPr>
                          <a:cxnSpLocks noChangeShapeType="1"/>
                        </wps:cNvCnPr>
                        <wps:spPr bwMode="auto">
                          <a:xfrm>
                            <a:off x="6889" y="41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5" name="Line 87"/>
                        <wps:cNvCnPr>
                          <a:cxnSpLocks noChangeShapeType="1"/>
                        </wps:cNvCnPr>
                        <wps:spPr bwMode="auto">
                          <a:xfrm>
                            <a:off x="6889" y="4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6" name="Line 86"/>
                        <wps:cNvCnPr>
                          <a:cxnSpLocks noChangeShapeType="1"/>
                        </wps:cNvCnPr>
                        <wps:spPr bwMode="auto">
                          <a:xfrm>
                            <a:off x="7048"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7" name="Line 85"/>
                        <wps:cNvCnPr>
                          <a:cxnSpLocks noChangeShapeType="1"/>
                        </wps:cNvCnPr>
                        <wps:spPr bwMode="auto">
                          <a:xfrm>
                            <a:off x="7510"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8" name="Line 84"/>
                        <wps:cNvCnPr>
                          <a:cxnSpLocks noChangeShapeType="1"/>
                        </wps:cNvCnPr>
                        <wps:spPr bwMode="auto">
                          <a:xfrm>
                            <a:off x="7971"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39" name="Line 83"/>
                        <wps:cNvCnPr>
                          <a:cxnSpLocks noChangeShapeType="1"/>
                        </wps:cNvCnPr>
                        <wps:spPr bwMode="auto">
                          <a:xfrm>
                            <a:off x="8433"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0" name="Line 82"/>
                        <wps:cNvCnPr>
                          <a:cxnSpLocks noChangeShapeType="1"/>
                        </wps:cNvCnPr>
                        <wps:spPr bwMode="auto">
                          <a:xfrm>
                            <a:off x="8894"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1" name="Line 81"/>
                        <wps:cNvCnPr>
                          <a:cxnSpLocks noChangeShapeType="1"/>
                        </wps:cNvCnPr>
                        <wps:spPr bwMode="auto">
                          <a:xfrm>
                            <a:off x="9356"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2" name="Line 80"/>
                        <wps:cNvCnPr>
                          <a:cxnSpLocks noChangeShapeType="1"/>
                        </wps:cNvCnPr>
                        <wps:spPr bwMode="auto">
                          <a:xfrm>
                            <a:off x="9817" y="2398"/>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43" name="Freeform 79"/>
                        <wps:cNvSpPr>
                          <a:spLocks/>
                        </wps:cNvSpPr>
                        <wps:spPr bwMode="auto">
                          <a:xfrm>
                            <a:off x="9440" y="2029"/>
                            <a:ext cx="58" cy="58"/>
                          </a:xfrm>
                          <a:custGeom>
                            <a:avLst/>
                            <a:gdLst>
                              <a:gd name="T0" fmla="+- 0 9440 9440"/>
                              <a:gd name="T1" fmla="*/ T0 w 58"/>
                              <a:gd name="T2" fmla="+- 0 2058 2029"/>
                              <a:gd name="T3" fmla="*/ 2058 h 58"/>
                              <a:gd name="T4" fmla="+- 0 9443 9440"/>
                              <a:gd name="T5" fmla="*/ T4 w 58"/>
                              <a:gd name="T6" fmla="+- 0 2047 2029"/>
                              <a:gd name="T7" fmla="*/ 2047 h 58"/>
                              <a:gd name="T8" fmla="+- 0 9449 9440"/>
                              <a:gd name="T9" fmla="*/ T8 w 58"/>
                              <a:gd name="T10" fmla="+- 0 2038 2029"/>
                              <a:gd name="T11" fmla="*/ 2038 h 58"/>
                              <a:gd name="T12" fmla="+- 0 9458 9440"/>
                              <a:gd name="T13" fmla="*/ T12 w 58"/>
                              <a:gd name="T14" fmla="+- 0 2031 2029"/>
                              <a:gd name="T15" fmla="*/ 2031 h 58"/>
                              <a:gd name="T16" fmla="+- 0 9469 9440"/>
                              <a:gd name="T17" fmla="*/ T16 w 58"/>
                              <a:gd name="T18" fmla="+- 0 2029 2029"/>
                              <a:gd name="T19" fmla="*/ 2029 h 58"/>
                              <a:gd name="T20" fmla="+- 0 9480 9440"/>
                              <a:gd name="T21" fmla="*/ T20 w 58"/>
                              <a:gd name="T22" fmla="+- 0 2031 2029"/>
                              <a:gd name="T23" fmla="*/ 2031 h 58"/>
                              <a:gd name="T24" fmla="+- 0 9490 9440"/>
                              <a:gd name="T25" fmla="*/ T24 w 58"/>
                              <a:gd name="T26" fmla="+- 0 2038 2029"/>
                              <a:gd name="T27" fmla="*/ 2038 h 58"/>
                              <a:gd name="T28" fmla="+- 0 9496 9440"/>
                              <a:gd name="T29" fmla="*/ T28 w 58"/>
                              <a:gd name="T30" fmla="+- 0 2047 2029"/>
                              <a:gd name="T31" fmla="*/ 2047 h 58"/>
                              <a:gd name="T32" fmla="+- 0 9498 9440"/>
                              <a:gd name="T33" fmla="*/ T32 w 58"/>
                              <a:gd name="T34" fmla="+- 0 2058 2029"/>
                              <a:gd name="T35" fmla="*/ 2058 h 58"/>
                              <a:gd name="T36" fmla="+- 0 9496 9440"/>
                              <a:gd name="T37" fmla="*/ T36 w 58"/>
                              <a:gd name="T38" fmla="+- 0 2069 2029"/>
                              <a:gd name="T39" fmla="*/ 2069 h 58"/>
                              <a:gd name="T40" fmla="+- 0 9490 9440"/>
                              <a:gd name="T41" fmla="*/ T40 w 58"/>
                              <a:gd name="T42" fmla="+- 0 2078 2029"/>
                              <a:gd name="T43" fmla="*/ 2078 h 58"/>
                              <a:gd name="T44" fmla="+- 0 9480 9440"/>
                              <a:gd name="T45" fmla="*/ T44 w 58"/>
                              <a:gd name="T46" fmla="+- 0 2084 2029"/>
                              <a:gd name="T47" fmla="*/ 2084 h 58"/>
                              <a:gd name="T48" fmla="+- 0 9469 9440"/>
                              <a:gd name="T49" fmla="*/ T48 w 58"/>
                              <a:gd name="T50" fmla="+- 0 2087 2029"/>
                              <a:gd name="T51" fmla="*/ 2087 h 58"/>
                              <a:gd name="T52" fmla="+- 0 9458 9440"/>
                              <a:gd name="T53" fmla="*/ T52 w 58"/>
                              <a:gd name="T54" fmla="+- 0 2084 2029"/>
                              <a:gd name="T55" fmla="*/ 2084 h 58"/>
                              <a:gd name="T56" fmla="+- 0 9449 9440"/>
                              <a:gd name="T57" fmla="*/ T56 w 58"/>
                              <a:gd name="T58" fmla="+- 0 2078 2029"/>
                              <a:gd name="T59" fmla="*/ 2078 h 58"/>
                              <a:gd name="T60" fmla="+- 0 9443 9440"/>
                              <a:gd name="T61" fmla="*/ T60 w 58"/>
                              <a:gd name="T62" fmla="+- 0 2069 2029"/>
                              <a:gd name="T63" fmla="*/ 2069 h 58"/>
                              <a:gd name="T64" fmla="+- 0 9440 9440"/>
                              <a:gd name="T65" fmla="*/ T64 w 58"/>
                              <a:gd name="T66" fmla="+- 0 2058 2029"/>
                              <a:gd name="T67" fmla="*/ 205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3" y="18"/>
                                </a:lnTo>
                                <a:lnTo>
                                  <a:pt x="9" y="9"/>
                                </a:lnTo>
                                <a:lnTo>
                                  <a:pt x="18" y="2"/>
                                </a:lnTo>
                                <a:lnTo>
                                  <a:pt x="29" y="0"/>
                                </a:lnTo>
                                <a:lnTo>
                                  <a:pt x="40" y="2"/>
                                </a:lnTo>
                                <a:lnTo>
                                  <a:pt x="50" y="9"/>
                                </a:lnTo>
                                <a:lnTo>
                                  <a:pt x="56" y="18"/>
                                </a:lnTo>
                                <a:lnTo>
                                  <a:pt x="58" y="29"/>
                                </a:lnTo>
                                <a:lnTo>
                                  <a:pt x="56" y="40"/>
                                </a:lnTo>
                                <a:lnTo>
                                  <a:pt x="50" y="49"/>
                                </a:lnTo>
                                <a:lnTo>
                                  <a:pt x="40" y="55"/>
                                </a:lnTo>
                                <a:lnTo>
                                  <a:pt x="29" y="58"/>
                                </a:lnTo>
                                <a:lnTo>
                                  <a:pt x="18" y="55"/>
                                </a:lnTo>
                                <a:lnTo>
                                  <a:pt x="9" y="49"/>
                                </a:lnTo>
                                <a:lnTo>
                                  <a:pt x="3" y="40"/>
                                </a:lnTo>
                                <a:lnTo>
                                  <a:pt x="0" y="29"/>
                                </a:lnTo>
                              </a:path>
                            </a:pathLst>
                          </a:custGeom>
                          <a:noFill/>
                          <a:ln w="6239">
                            <a:solidFill>
                              <a:srgbClr val="4682B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78"/>
                        <wps:cNvSpPr>
                          <a:spLocks/>
                        </wps:cNvSpPr>
                        <wps:spPr bwMode="auto">
                          <a:xfrm>
                            <a:off x="9440" y="2133"/>
                            <a:ext cx="58" cy="58"/>
                          </a:xfrm>
                          <a:custGeom>
                            <a:avLst/>
                            <a:gdLst>
                              <a:gd name="T0" fmla="+- 0 9440 9440"/>
                              <a:gd name="T1" fmla="*/ T0 w 58"/>
                              <a:gd name="T2" fmla="+- 0 2162 2134"/>
                              <a:gd name="T3" fmla="*/ 2162 h 58"/>
                              <a:gd name="T4" fmla="+- 0 9443 9440"/>
                              <a:gd name="T5" fmla="*/ T4 w 58"/>
                              <a:gd name="T6" fmla="+- 0 2151 2134"/>
                              <a:gd name="T7" fmla="*/ 2151 h 58"/>
                              <a:gd name="T8" fmla="+- 0 9449 9440"/>
                              <a:gd name="T9" fmla="*/ T8 w 58"/>
                              <a:gd name="T10" fmla="+- 0 2142 2134"/>
                              <a:gd name="T11" fmla="*/ 2142 h 58"/>
                              <a:gd name="T12" fmla="+- 0 9458 9440"/>
                              <a:gd name="T13" fmla="*/ T12 w 58"/>
                              <a:gd name="T14" fmla="+- 0 2136 2134"/>
                              <a:gd name="T15" fmla="*/ 2136 h 58"/>
                              <a:gd name="T16" fmla="+- 0 9469 9440"/>
                              <a:gd name="T17" fmla="*/ T16 w 58"/>
                              <a:gd name="T18" fmla="+- 0 2134 2134"/>
                              <a:gd name="T19" fmla="*/ 2134 h 58"/>
                              <a:gd name="T20" fmla="+- 0 9480 9440"/>
                              <a:gd name="T21" fmla="*/ T20 w 58"/>
                              <a:gd name="T22" fmla="+- 0 2136 2134"/>
                              <a:gd name="T23" fmla="*/ 2136 h 58"/>
                              <a:gd name="T24" fmla="+- 0 9490 9440"/>
                              <a:gd name="T25" fmla="*/ T24 w 58"/>
                              <a:gd name="T26" fmla="+- 0 2142 2134"/>
                              <a:gd name="T27" fmla="*/ 2142 h 58"/>
                              <a:gd name="T28" fmla="+- 0 9496 9440"/>
                              <a:gd name="T29" fmla="*/ T28 w 58"/>
                              <a:gd name="T30" fmla="+- 0 2151 2134"/>
                              <a:gd name="T31" fmla="*/ 2151 h 58"/>
                              <a:gd name="T32" fmla="+- 0 9498 9440"/>
                              <a:gd name="T33" fmla="*/ T32 w 58"/>
                              <a:gd name="T34" fmla="+- 0 2162 2134"/>
                              <a:gd name="T35" fmla="*/ 2162 h 58"/>
                              <a:gd name="T36" fmla="+- 0 9496 9440"/>
                              <a:gd name="T37" fmla="*/ T36 w 58"/>
                              <a:gd name="T38" fmla="+- 0 2174 2134"/>
                              <a:gd name="T39" fmla="*/ 2174 h 58"/>
                              <a:gd name="T40" fmla="+- 0 9490 9440"/>
                              <a:gd name="T41" fmla="*/ T40 w 58"/>
                              <a:gd name="T42" fmla="+- 0 2183 2134"/>
                              <a:gd name="T43" fmla="*/ 2183 h 58"/>
                              <a:gd name="T44" fmla="+- 0 9480 9440"/>
                              <a:gd name="T45" fmla="*/ T44 w 58"/>
                              <a:gd name="T46" fmla="+- 0 2189 2134"/>
                              <a:gd name="T47" fmla="*/ 2189 h 58"/>
                              <a:gd name="T48" fmla="+- 0 9469 9440"/>
                              <a:gd name="T49" fmla="*/ T48 w 58"/>
                              <a:gd name="T50" fmla="+- 0 2191 2134"/>
                              <a:gd name="T51" fmla="*/ 2191 h 58"/>
                              <a:gd name="T52" fmla="+- 0 9458 9440"/>
                              <a:gd name="T53" fmla="*/ T52 w 58"/>
                              <a:gd name="T54" fmla="+- 0 2189 2134"/>
                              <a:gd name="T55" fmla="*/ 2189 h 58"/>
                              <a:gd name="T56" fmla="+- 0 9449 9440"/>
                              <a:gd name="T57" fmla="*/ T56 w 58"/>
                              <a:gd name="T58" fmla="+- 0 2183 2134"/>
                              <a:gd name="T59" fmla="*/ 2183 h 58"/>
                              <a:gd name="T60" fmla="+- 0 9443 9440"/>
                              <a:gd name="T61" fmla="*/ T60 w 58"/>
                              <a:gd name="T62" fmla="+- 0 2174 2134"/>
                              <a:gd name="T63" fmla="*/ 2174 h 58"/>
                              <a:gd name="T64" fmla="+- 0 9440 9440"/>
                              <a:gd name="T65" fmla="*/ T64 w 58"/>
                              <a:gd name="T66" fmla="+- 0 2162 2134"/>
                              <a:gd name="T67" fmla="*/ 2162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8"/>
                                </a:moveTo>
                                <a:lnTo>
                                  <a:pt x="3" y="17"/>
                                </a:lnTo>
                                <a:lnTo>
                                  <a:pt x="9" y="8"/>
                                </a:lnTo>
                                <a:lnTo>
                                  <a:pt x="18" y="2"/>
                                </a:lnTo>
                                <a:lnTo>
                                  <a:pt x="29" y="0"/>
                                </a:lnTo>
                                <a:lnTo>
                                  <a:pt x="40" y="2"/>
                                </a:lnTo>
                                <a:lnTo>
                                  <a:pt x="50" y="8"/>
                                </a:lnTo>
                                <a:lnTo>
                                  <a:pt x="56" y="17"/>
                                </a:lnTo>
                                <a:lnTo>
                                  <a:pt x="58" y="28"/>
                                </a:lnTo>
                                <a:lnTo>
                                  <a:pt x="56" y="40"/>
                                </a:lnTo>
                                <a:lnTo>
                                  <a:pt x="50" y="49"/>
                                </a:lnTo>
                                <a:lnTo>
                                  <a:pt x="40" y="55"/>
                                </a:lnTo>
                                <a:lnTo>
                                  <a:pt x="29" y="57"/>
                                </a:lnTo>
                                <a:lnTo>
                                  <a:pt x="18" y="55"/>
                                </a:lnTo>
                                <a:lnTo>
                                  <a:pt x="9" y="49"/>
                                </a:lnTo>
                                <a:lnTo>
                                  <a:pt x="3" y="40"/>
                                </a:lnTo>
                                <a:lnTo>
                                  <a:pt x="0" y="28"/>
                                </a:lnTo>
                              </a:path>
                            </a:pathLst>
                          </a:custGeom>
                          <a:noFill/>
                          <a:ln w="623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Text Box 77"/>
                        <wps:cNvSpPr txBox="1">
                          <a:spLocks noChangeArrowheads="1"/>
                        </wps:cNvSpPr>
                        <wps:spPr bwMode="auto">
                          <a:xfrm>
                            <a:off x="6972" y="-124"/>
                            <a:ext cx="30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17897" w14:textId="77777777" w:rsidR="003162A5" w:rsidRDefault="003162A5">
                              <w:pPr>
                                <w:spacing w:line="99" w:lineRule="exact"/>
                                <w:rPr>
                                  <w:rFonts w:ascii="Arial"/>
                                  <w:b/>
                                  <w:sz w:val="9"/>
                                </w:rPr>
                              </w:pPr>
                              <w:r>
                                <w:rPr>
                                  <w:rFonts w:ascii="Arial"/>
                                  <w:b/>
                                  <w:spacing w:val="-7"/>
                                  <w:sz w:val="9"/>
                                </w:rPr>
                                <w:t>R=0.952</w:t>
                              </w:r>
                            </w:p>
                          </w:txbxContent>
                        </wps:txbx>
                        <wps:bodyPr rot="0" vert="horz" wrap="square" lIns="0" tIns="0" rIns="0" bIns="0" anchor="t" anchorCtr="0" upright="1">
                          <a:noAutofit/>
                        </wps:bodyPr>
                      </wps:wsp>
                      <wps:wsp>
                        <wps:cNvPr id="146" name="Text Box 76"/>
                        <wps:cNvSpPr txBox="1">
                          <a:spLocks noChangeArrowheads="1"/>
                        </wps:cNvSpPr>
                        <wps:spPr bwMode="auto">
                          <a:xfrm>
                            <a:off x="9530" y="1993"/>
                            <a:ext cx="524"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EFEF7" w14:textId="77777777" w:rsidR="003162A5" w:rsidRDefault="003162A5">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1B323" id="Group 75" o:spid="_x0000_s2134" style="position:absolute;left:0;text-align:left;margin-left:344.45pt;margin-top:-9.85pt;width:161.65pt;height:129.8pt;z-index:251704320;mso-position-horizontal-relative:page;mso-position-vertical-relative:text" coordorigin="6889,-197" coordsize="3233,2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">
                <v:shape id="Picture 94" o:spid="_x0000_s2135" type="#_x0000_t75" style="position:absolute;left:6898;top:-198;width:3223;height: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">
                  <v:imagedata r:id="rId144" o:title=""/>
                </v:shape>
                <v:line id="Line 93" o:spid="_x0000_s2136" style="position:absolute;visibility:visible;mso-wrap-style:square" from="6889,2268" to="6902,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" strokecolor="#333" strokeweight=".09272mm"/>
                <v:line id="Line 92" o:spid="_x0000_s2137" style="position:absolute;visibility:visible;mso-wrap-style:square" from="6889,1897" to="6902,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" strokecolor="#333" strokeweight=".09272mm"/>
                <v:line id="Line 91" o:spid="_x0000_s2138" style="position:absolute;visibility:visible;mso-wrap-style:square" from="6889,1527" to="6902,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" strokecolor="#333" strokeweight=".09272mm"/>
                <v:line id="Line 90" o:spid="_x0000_s2139" style="position:absolute;visibility:visible;mso-wrap-style:square" from="6889,1157" to="6902,1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" strokecolor="#333" strokeweight=".09272mm"/>
                <v:line id="Line 89" o:spid="_x0000_s2140" style="position:absolute;visibility:visible;mso-wrap-style:square" from="6889,787" to="690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" strokecolor="#333" strokeweight=".09272mm"/>
                <v:line id="Line 88" o:spid="_x0000_s2141" style="position:absolute;visibility:visible;mso-wrap-style:square" from="6889,417" to="6902,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" strokecolor="#333" strokeweight=".09272mm"/>
                <v:line id="Line 87" o:spid="_x0000_s2142" style="position:absolute;visibility:visible;mso-wrap-style:square" from="6889,47" to="690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" strokecolor="#333" strokeweight=".09272mm"/>
                <v:line id="Line 86" o:spid="_x0000_s2143" style="position:absolute;visibility:visible;mso-wrap-style:square" from="7048,2398" to="7048,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" strokecolor="#333" strokeweight=".09272mm"/>
                <v:line id="Line 85" o:spid="_x0000_s2144" style="position:absolute;visibility:visible;mso-wrap-style:square" from="7510,2398" to="7510,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" strokecolor="#333" strokeweight=".09272mm"/>
                <v:line id="Line 84" o:spid="_x0000_s2145" style="position:absolute;visibility:visible;mso-wrap-style:square" from="7971,2398" to="7971,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" strokecolor="#333" strokeweight=".09272mm"/>
                <v:line id="Line 83" o:spid="_x0000_s2146" style="position:absolute;visibility:visible;mso-wrap-style:square" from="8433,2398" to="8433,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" strokecolor="#333" strokeweight=".09272mm"/>
                <v:line id="Line 82" o:spid="_x0000_s2147" style="position:absolute;visibility:visible;mso-wrap-style:square" from="8894,2398" to="8894,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" strokecolor="#333" strokeweight=".09272mm"/>
                <v:line id="Line 81" o:spid="_x0000_s2148" style="position:absolute;visibility:visible;mso-wrap-style:square" from="9356,2398" to="9356,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" strokecolor="#333" strokeweight=".09272mm"/>
                <v:line id="Line 80" o:spid="_x0000_s2149" style="position:absolute;visibility:visible;mso-wrap-style:square" from="9817,2398" to="9817,2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" strokecolor="#333" strokeweight=".09272mm"/>
                <v:shape id="Freeform 79" o:spid="_x0000_s2150" style="position:absolute;left:9440;top:2029;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" path="m,29l3,18,9,9,18,2,29,,40,2,50,9r6,9l58,29,56,40r-6,9l40,55,29,58,18,55,9,49,3,40,,29e" filled="f" strokecolor="#4682b4" strokeweight=".17331mm">
                  <v:path arrowok="t" o:connecttype="custom" o:connectlocs="0,2058;3,2047;9,2038;18,2031;29,2029;40,2031;50,2038;56,2047;58,2058;56,2069;50,2078;40,2084;29,2087;18,2084;9,2078;3,2069;0,2058" o:connectangles="0,0,0,0,0,0,0,0,0,0,0,0,0,0,0,0,0"/>
                </v:shape>
                <v:shape id="Freeform 78" o:spid="_x0000_s2151" style="position:absolute;left:9440;top:2133;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" path="m,28l3,17,9,8,18,2,29,,40,2,50,8r6,9l58,28,56,40r-6,9l40,55,29,57,18,55,9,49,3,40,,28e" filled="f" strokecolor="red" strokeweight=".17331mm">
                  <v:path arrowok="t" o:connecttype="custom" o:connectlocs="0,2162;3,2151;9,2142;18,2136;29,2134;40,2136;50,2142;56,2151;58,2162;56,2174;50,2183;40,2189;29,2191;18,2189;9,2183;3,2174;0,2162" o:connectangles="0,0,0,0,0,0,0,0,0,0,0,0,0,0,0,0,0"/>
                </v:shape>
                <v:shape id="Text Box 77" o:spid="_x0000_s2152" type="#_x0000_t202" style="position:absolute;left:6972;top:-124;width:30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1B117897" w14:textId="77777777" w:rsidR="003162A5" w:rsidRDefault="003162A5">
                        <w:pPr>
                          <w:spacing w:line="99" w:lineRule="exact"/>
                          <w:rPr>
                            <w:rFonts w:ascii="Arial"/>
                            <w:b/>
                            <w:sz w:val="9"/>
                          </w:rPr>
                        </w:pPr>
                        <w:r>
                          <w:rPr>
                            <w:rFonts w:ascii="Arial"/>
                            <w:b/>
                            <w:spacing w:val="-7"/>
                            <w:sz w:val="9"/>
                          </w:rPr>
                          <w:t>R=0.952</w:t>
                        </w:r>
                      </w:p>
                    </w:txbxContent>
                  </v:textbox>
                </v:shape>
                <v:shape id="Text Box 76" o:spid="_x0000_s2153" type="#_x0000_t202" style="position:absolute;left:9530;top:1993;width:524;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677EFEF7" w14:textId="77777777" w:rsidR="003162A5" w:rsidRDefault="003162A5">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v:textbox>
                </v:shape>
                <w10:wrap anchorx="page"/>
              </v:group>
            </w:pict>
          </mc:Fallback>
        </mc:AlternateContent>
      </w:r>
      <w:r w:rsidR="00372F18" w:rsidRPr="00B8797A">
        <w:rPr>
          <w:rFonts w:ascii="Arial"/>
          <w:color w:val="4D4D4D"/>
          <w:sz w:val="8"/>
          <w:lang w:val="es-ES"/>
          <w:rPrChange w:id="657" w:author="Alicia Lledolara" w:date="2018-11-23T10:37:00Z">
            <w:rPr>
              <w:rFonts w:ascii="Arial"/>
              <w:color w:val="4D4D4D"/>
              <w:sz w:val="8"/>
            </w:rPr>
          </w:rPrChange>
        </w:rPr>
        <w:t>12.5</w:t>
      </w:r>
      <w:r w:rsidR="00372F18" w:rsidRPr="00B8797A">
        <w:rPr>
          <w:rFonts w:ascii="Arial"/>
          <w:color w:val="4D4D4D"/>
          <w:sz w:val="8"/>
          <w:lang w:val="es-ES"/>
          <w:rPrChange w:id="658" w:author="Alicia Lledolara" w:date="2018-11-23T10:37:00Z">
            <w:rPr>
              <w:rFonts w:ascii="Arial"/>
              <w:color w:val="4D4D4D"/>
              <w:sz w:val="8"/>
            </w:rPr>
          </w:rPrChange>
        </w:rPr>
        <w:tab/>
        <w:t>12.5</w:t>
      </w:r>
    </w:p>
    <w:p w14:paraId="2635F4C6" w14:textId="77777777" w:rsidR="0065693B" w:rsidRPr="00B8797A" w:rsidRDefault="0065693B">
      <w:pPr>
        <w:pStyle w:val="BodyText"/>
        <w:spacing w:before="10"/>
        <w:rPr>
          <w:rFonts w:ascii="Arial"/>
          <w:sz w:val="15"/>
          <w:lang w:val="es-ES"/>
          <w:rPrChange w:id="659" w:author="Alicia Lledolara" w:date="2018-11-23T10:37:00Z">
            <w:rPr>
              <w:rFonts w:ascii="Arial"/>
              <w:sz w:val="15"/>
            </w:rPr>
          </w:rPrChange>
        </w:rPr>
      </w:pPr>
    </w:p>
    <w:p w14:paraId="7EFC0C52" w14:textId="77777777" w:rsidR="0065693B" w:rsidRPr="00B8797A" w:rsidRDefault="0065693B">
      <w:pPr>
        <w:pStyle w:val="BodyText"/>
        <w:spacing w:before="4"/>
        <w:rPr>
          <w:rFonts w:ascii="Arial"/>
          <w:sz w:val="8"/>
          <w:lang w:val="es-ES"/>
          <w:rPrChange w:id="660" w:author="Alicia Lledolara" w:date="2018-11-23T10:37:00Z">
            <w:rPr>
              <w:rFonts w:ascii="Arial"/>
              <w:sz w:val="8"/>
            </w:rPr>
          </w:rPrChange>
        </w:rPr>
      </w:pPr>
    </w:p>
    <w:p w14:paraId="26718F11" w14:textId="341E2E17" w:rsidR="0065693B" w:rsidRPr="00B8797A" w:rsidRDefault="00B8797A">
      <w:pPr>
        <w:tabs>
          <w:tab w:val="left" w:pos="5044"/>
        </w:tabs>
        <w:ind w:left="1042"/>
        <w:rPr>
          <w:rFonts w:ascii="Arial"/>
          <w:sz w:val="8"/>
          <w:lang w:val="es-ES"/>
          <w:rPrChange w:id="661" w:author="Alicia Lledolara" w:date="2018-11-23T10:37:00Z">
            <w:rPr>
              <w:rFonts w:ascii="Arial"/>
              <w:sz w:val="8"/>
            </w:rPr>
          </w:rPrChange>
        </w:rPr>
      </w:pPr>
      <w:r>
        <w:rPr>
          <w:noProof/>
        </w:rPr>
        <mc:AlternateContent>
          <mc:Choice Requires="wps">
            <w:drawing>
              <wp:anchor distT="0" distB="0" distL="114300" distR="114300" simplePos="0" relativeHeight="251707392" behindDoc="0" locked="0" layoutInCell="1" allowOverlap="1" wp14:anchorId="14420B7A" wp14:editId="3B68875F">
                <wp:simplePos x="0" y="0"/>
                <wp:positionH relativeFrom="page">
                  <wp:posOffset>1525905</wp:posOffset>
                </wp:positionH>
                <wp:positionV relativeFrom="paragraph">
                  <wp:posOffset>24765</wp:posOffset>
                </wp:positionV>
                <wp:extent cx="185420" cy="950595"/>
                <wp:effectExtent l="1905" t="0" r="3175" b="2540"/>
                <wp:wrapNone/>
                <wp:docPr id="126"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FD597" w14:textId="77777777" w:rsidR="003162A5" w:rsidRDefault="003162A5">
                            <w:pPr>
                              <w:spacing w:before="15"/>
                              <w:ind w:left="10" w:right="10"/>
                              <w:jc w:val="center"/>
                              <w:rPr>
                                <w:rFonts w:ascii="Arial" w:hAnsi="Arial"/>
                                <w:b/>
                                <w:sz w:val="10"/>
                              </w:rPr>
                            </w:pPr>
                            <w:r>
                              <w:rPr>
                                <w:rFonts w:ascii="Arial" w:hAnsi="Arial"/>
                                <w:b/>
                                <w:sz w:val="10"/>
                              </w:rPr>
                              <w:t>ATAC−seq fixed</w:t>
                            </w:r>
                          </w:p>
                          <w:p w14:paraId="5941F671" w14:textId="77777777" w:rsidR="003162A5" w:rsidRDefault="003162A5">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0B7A" id="Text Box 74" o:spid="_x0000_s2154" type="#_x0000_t202" style="position:absolute;left:0;text-align:left;margin-left:120.15pt;margin-top:1.95pt;width:14.6pt;height:74.8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" filled="f" stroked="f">
                <v:textbox style="layout-flow:vertical;mso-layout-flow-alt:bottom-to-top" inset="0,0,0,0">
                  <w:txbxContent>
                    <w:p w14:paraId="6DCFD597" w14:textId="77777777" w:rsidR="003162A5" w:rsidRDefault="003162A5">
                      <w:pPr>
                        <w:spacing w:before="15"/>
                        <w:ind w:left="10" w:right="10"/>
                        <w:jc w:val="center"/>
                        <w:rPr>
                          <w:rFonts w:ascii="Arial" w:hAnsi="Arial"/>
                          <w:b/>
                          <w:sz w:val="10"/>
                        </w:rPr>
                      </w:pPr>
                      <w:r>
                        <w:rPr>
                          <w:rFonts w:ascii="Arial" w:hAnsi="Arial"/>
                          <w:b/>
                          <w:sz w:val="10"/>
                        </w:rPr>
                        <w:t>ATAC−seq fixed</w:t>
                      </w:r>
                    </w:p>
                    <w:p w14:paraId="5941F671" w14:textId="77777777" w:rsidR="003162A5" w:rsidRDefault="003162A5">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v:textbox>
                <w10:wrap anchorx="page"/>
              </v:shape>
            </w:pict>
          </mc:Fallback>
        </mc:AlternateContent>
      </w:r>
      <w:r>
        <w:rPr>
          <w:noProof/>
        </w:rPr>
        <mc:AlternateContent>
          <mc:Choice Requires="wps">
            <w:drawing>
              <wp:anchor distT="0" distB="0" distL="114300" distR="114300" simplePos="0" relativeHeight="251814912" behindDoc="1" locked="0" layoutInCell="1" allowOverlap="1" wp14:anchorId="44BEFEEB" wp14:editId="5D8B6B55">
                <wp:simplePos x="0" y="0"/>
                <wp:positionH relativeFrom="page">
                  <wp:posOffset>4083050</wp:posOffset>
                </wp:positionH>
                <wp:positionV relativeFrom="paragraph">
                  <wp:posOffset>24765</wp:posOffset>
                </wp:positionV>
                <wp:extent cx="185420" cy="950595"/>
                <wp:effectExtent l="0" t="0" r="0" b="2540"/>
                <wp:wrapNone/>
                <wp:docPr id="12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C2099" w14:textId="77777777" w:rsidR="003162A5" w:rsidRDefault="003162A5">
                            <w:pPr>
                              <w:spacing w:before="15"/>
                              <w:ind w:left="10" w:right="10"/>
                              <w:jc w:val="center"/>
                              <w:rPr>
                                <w:rFonts w:ascii="Arial" w:hAnsi="Arial"/>
                                <w:b/>
                                <w:sz w:val="10"/>
                              </w:rPr>
                            </w:pPr>
                            <w:r>
                              <w:rPr>
                                <w:rFonts w:ascii="Arial" w:hAnsi="Arial"/>
                                <w:b/>
                                <w:sz w:val="10"/>
                              </w:rPr>
                              <w:t>ATAC−seq frozen</w:t>
                            </w:r>
                          </w:p>
                          <w:p w14:paraId="0D3B6E78" w14:textId="77777777" w:rsidR="003162A5" w:rsidRDefault="003162A5">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EFEEB" id="Text Box 73" o:spid="_x0000_s2155" type="#_x0000_t202" style="position:absolute;left:0;text-align:left;margin-left:321.5pt;margin-top:1.95pt;width:14.6pt;height:74.85pt;z-index:-25150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" filled="f" stroked="f">
                <v:textbox style="layout-flow:vertical;mso-layout-flow-alt:bottom-to-top" inset="0,0,0,0">
                  <w:txbxContent>
                    <w:p w14:paraId="35BC2099" w14:textId="77777777" w:rsidR="003162A5" w:rsidRDefault="003162A5">
                      <w:pPr>
                        <w:spacing w:before="15"/>
                        <w:ind w:left="10" w:right="10"/>
                        <w:jc w:val="center"/>
                        <w:rPr>
                          <w:rFonts w:ascii="Arial" w:hAnsi="Arial"/>
                          <w:b/>
                          <w:sz w:val="10"/>
                        </w:rPr>
                      </w:pPr>
                      <w:r>
                        <w:rPr>
                          <w:rFonts w:ascii="Arial" w:hAnsi="Arial"/>
                          <w:b/>
                          <w:sz w:val="10"/>
                        </w:rPr>
                        <w:t>ATAC−seq frozen</w:t>
                      </w:r>
                    </w:p>
                    <w:p w14:paraId="0D3B6E78" w14:textId="77777777" w:rsidR="003162A5" w:rsidRDefault="003162A5">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v:textbox>
                <w10:wrap anchorx="page"/>
              </v:shape>
            </w:pict>
          </mc:Fallback>
        </mc:AlternateContent>
      </w:r>
      <w:r w:rsidR="00372F18" w:rsidRPr="00B8797A">
        <w:rPr>
          <w:rFonts w:ascii="Arial"/>
          <w:color w:val="4D4D4D"/>
          <w:sz w:val="8"/>
          <w:lang w:val="es-ES"/>
          <w:rPrChange w:id="662" w:author="Alicia Lledolara" w:date="2018-11-23T10:37:00Z">
            <w:rPr>
              <w:rFonts w:ascii="Arial"/>
              <w:color w:val="4D4D4D"/>
              <w:sz w:val="8"/>
            </w:rPr>
          </w:rPrChange>
        </w:rPr>
        <w:t>11.0</w:t>
      </w:r>
      <w:r w:rsidR="00372F18" w:rsidRPr="00B8797A">
        <w:rPr>
          <w:rFonts w:ascii="Arial"/>
          <w:color w:val="4D4D4D"/>
          <w:sz w:val="8"/>
          <w:lang w:val="es-ES"/>
          <w:rPrChange w:id="663" w:author="Alicia Lledolara" w:date="2018-11-23T10:37:00Z">
            <w:rPr>
              <w:rFonts w:ascii="Arial"/>
              <w:color w:val="4D4D4D"/>
              <w:sz w:val="8"/>
            </w:rPr>
          </w:rPrChange>
        </w:rPr>
        <w:tab/>
        <w:t>11.0</w:t>
      </w:r>
    </w:p>
    <w:p w14:paraId="6D8A3A97" w14:textId="77777777" w:rsidR="0065693B" w:rsidRPr="00B8797A" w:rsidRDefault="0065693B">
      <w:pPr>
        <w:pStyle w:val="BodyText"/>
        <w:spacing w:before="9"/>
        <w:rPr>
          <w:rFonts w:ascii="Arial"/>
          <w:sz w:val="15"/>
          <w:lang w:val="es-ES"/>
          <w:rPrChange w:id="664" w:author="Alicia Lledolara" w:date="2018-11-23T10:37:00Z">
            <w:rPr>
              <w:rFonts w:ascii="Arial"/>
              <w:sz w:val="15"/>
            </w:rPr>
          </w:rPrChange>
        </w:rPr>
      </w:pPr>
    </w:p>
    <w:p w14:paraId="6AF6B4A1" w14:textId="77777777" w:rsidR="0065693B" w:rsidRPr="00B8797A" w:rsidRDefault="0065693B">
      <w:pPr>
        <w:pStyle w:val="BodyText"/>
        <w:spacing w:before="5"/>
        <w:rPr>
          <w:rFonts w:ascii="Arial"/>
          <w:sz w:val="8"/>
          <w:lang w:val="es-ES"/>
          <w:rPrChange w:id="665" w:author="Alicia Lledolara" w:date="2018-11-23T10:37:00Z">
            <w:rPr>
              <w:rFonts w:ascii="Arial"/>
              <w:sz w:val="8"/>
            </w:rPr>
          </w:rPrChange>
        </w:rPr>
      </w:pPr>
    </w:p>
    <w:p w14:paraId="157C7568" w14:textId="77777777" w:rsidR="0065693B" w:rsidRPr="00B8797A" w:rsidRDefault="00372F18">
      <w:pPr>
        <w:tabs>
          <w:tab w:val="left" w:pos="5088"/>
        </w:tabs>
        <w:ind w:left="1086"/>
        <w:rPr>
          <w:rFonts w:ascii="Arial"/>
          <w:sz w:val="8"/>
          <w:lang w:val="es-ES"/>
          <w:rPrChange w:id="666" w:author="Alicia Lledolara" w:date="2018-11-23T10:37:00Z">
            <w:rPr>
              <w:rFonts w:ascii="Arial"/>
              <w:sz w:val="8"/>
            </w:rPr>
          </w:rPrChange>
        </w:rPr>
      </w:pPr>
      <w:r w:rsidRPr="00B8797A">
        <w:rPr>
          <w:rFonts w:ascii="Arial"/>
          <w:color w:val="4D4D4D"/>
          <w:sz w:val="8"/>
          <w:lang w:val="es-ES"/>
          <w:rPrChange w:id="667" w:author="Alicia Lledolara" w:date="2018-11-23T10:37:00Z">
            <w:rPr>
              <w:rFonts w:ascii="Arial"/>
              <w:color w:val="4D4D4D"/>
              <w:sz w:val="8"/>
            </w:rPr>
          </w:rPrChange>
        </w:rPr>
        <w:t>9.5</w:t>
      </w:r>
      <w:r w:rsidRPr="00B8797A">
        <w:rPr>
          <w:rFonts w:ascii="Arial"/>
          <w:color w:val="4D4D4D"/>
          <w:sz w:val="8"/>
          <w:lang w:val="es-ES"/>
          <w:rPrChange w:id="668" w:author="Alicia Lledolara" w:date="2018-11-23T10:37:00Z">
            <w:rPr>
              <w:rFonts w:ascii="Arial"/>
              <w:color w:val="4D4D4D"/>
              <w:sz w:val="8"/>
            </w:rPr>
          </w:rPrChange>
        </w:rPr>
        <w:tab/>
        <w:t>9.5</w:t>
      </w:r>
    </w:p>
    <w:p w14:paraId="62B0E66E" w14:textId="77777777" w:rsidR="0065693B" w:rsidRPr="00B8797A" w:rsidRDefault="0065693B">
      <w:pPr>
        <w:pStyle w:val="BodyText"/>
        <w:spacing w:before="9"/>
        <w:rPr>
          <w:rFonts w:ascii="Arial"/>
          <w:sz w:val="15"/>
          <w:lang w:val="es-ES"/>
          <w:rPrChange w:id="669" w:author="Alicia Lledolara" w:date="2018-11-23T10:37:00Z">
            <w:rPr>
              <w:rFonts w:ascii="Arial"/>
              <w:sz w:val="15"/>
            </w:rPr>
          </w:rPrChange>
        </w:rPr>
      </w:pPr>
    </w:p>
    <w:p w14:paraId="3784E706" w14:textId="77777777" w:rsidR="0065693B" w:rsidRPr="00B8797A" w:rsidRDefault="0065693B">
      <w:pPr>
        <w:pStyle w:val="BodyText"/>
        <w:spacing w:before="4"/>
        <w:rPr>
          <w:rFonts w:ascii="Arial"/>
          <w:sz w:val="8"/>
          <w:lang w:val="es-ES"/>
          <w:rPrChange w:id="670" w:author="Alicia Lledolara" w:date="2018-11-23T10:37:00Z">
            <w:rPr>
              <w:rFonts w:ascii="Arial"/>
              <w:sz w:val="8"/>
            </w:rPr>
          </w:rPrChange>
        </w:rPr>
      </w:pPr>
    </w:p>
    <w:p w14:paraId="009F9B96" w14:textId="77777777" w:rsidR="0065693B" w:rsidRPr="00B8797A" w:rsidRDefault="00372F18">
      <w:pPr>
        <w:tabs>
          <w:tab w:val="left" w:pos="5088"/>
        </w:tabs>
        <w:ind w:left="1086"/>
        <w:rPr>
          <w:rFonts w:ascii="Arial"/>
          <w:sz w:val="8"/>
          <w:lang w:val="es-ES"/>
          <w:rPrChange w:id="671" w:author="Alicia Lledolara" w:date="2018-11-23T10:37:00Z">
            <w:rPr>
              <w:rFonts w:ascii="Arial"/>
              <w:sz w:val="8"/>
            </w:rPr>
          </w:rPrChange>
        </w:rPr>
      </w:pPr>
      <w:r w:rsidRPr="00B8797A">
        <w:rPr>
          <w:rFonts w:ascii="Arial"/>
          <w:color w:val="4D4D4D"/>
          <w:sz w:val="8"/>
          <w:lang w:val="es-ES"/>
          <w:rPrChange w:id="672" w:author="Alicia Lledolara" w:date="2018-11-23T10:37:00Z">
            <w:rPr>
              <w:rFonts w:ascii="Arial"/>
              <w:color w:val="4D4D4D"/>
              <w:sz w:val="8"/>
            </w:rPr>
          </w:rPrChange>
        </w:rPr>
        <w:t>8.0</w:t>
      </w:r>
      <w:r w:rsidRPr="00B8797A">
        <w:rPr>
          <w:rFonts w:ascii="Arial"/>
          <w:color w:val="4D4D4D"/>
          <w:sz w:val="8"/>
          <w:lang w:val="es-ES"/>
          <w:rPrChange w:id="673" w:author="Alicia Lledolara" w:date="2018-11-23T10:37:00Z">
            <w:rPr>
              <w:rFonts w:ascii="Arial"/>
              <w:color w:val="4D4D4D"/>
              <w:sz w:val="8"/>
            </w:rPr>
          </w:rPrChange>
        </w:rPr>
        <w:tab/>
        <w:t>8.0</w:t>
      </w:r>
    </w:p>
    <w:p w14:paraId="06208B22" w14:textId="77777777" w:rsidR="0065693B" w:rsidRPr="00B8797A" w:rsidRDefault="0065693B">
      <w:pPr>
        <w:pStyle w:val="BodyText"/>
        <w:spacing w:before="10"/>
        <w:rPr>
          <w:rFonts w:ascii="Arial"/>
          <w:sz w:val="15"/>
          <w:lang w:val="es-ES"/>
          <w:rPrChange w:id="674" w:author="Alicia Lledolara" w:date="2018-11-23T10:37:00Z">
            <w:rPr>
              <w:rFonts w:ascii="Arial"/>
              <w:sz w:val="15"/>
            </w:rPr>
          </w:rPrChange>
        </w:rPr>
      </w:pPr>
    </w:p>
    <w:p w14:paraId="29864F53" w14:textId="77777777" w:rsidR="0065693B" w:rsidRPr="00B8797A" w:rsidRDefault="0065693B">
      <w:pPr>
        <w:pStyle w:val="BodyText"/>
        <w:spacing w:before="4"/>
        <w:rPr>
          <w:rFonts w:ascii="Arial"/>
          <w:sz w:val="8"/>
          <w:lang w:val="es-ES"/>
          <w:rPrChange w:id="675" w:author="Alicia Lledolara" w:date="2018-11-23T10:37:00Z">
            <w:rPr>
              <w:rFonts w:ascii="Arial"/>
              <w:sz w:val="8"/>
            </w:rPr>
          </w:rPrChange>
        </w:rPr>
      </w:pPr>
    </w:p>
    <w:p w14:paraId="209DFC6D" w14:textId="77777777" w:rsidR="0065693B" w:rsidRPr="00B8797A" w:rsidRDefault="00372F18">
      <w:pPr>
        <w:tabs>
          <w:tab w:val="left" w:pos="5088"/>
        </w:tabs>
        <w:ind w:left="1086"/>
        <w:rPr>
          <w:rFonts w:ascii="Arial"/>
          <w:sz w:val="8"/>
          <w:lang w:val="es-ES"/>
          <w:rPrChange w:id="676" w:author="Alicia Lledolara" w:date="2018-11-23T10:37:00Z">
            <w:rPr>
              <w:rFonts w:ascii="Arial"/>
              <w:sz w:val="8"/>
            </w:rPr>
          </w:rPrChange>
        </w:rPr>
      </w:pPr>
      <w:r w:rsidRPr="00B8797A">
        <w:rPr>
          <w:rFonts w:ascii="Arial"/>
          <w:color w:val="4D4D4D"/>
          <w:sz w:val="8"/>
          <w:lang w:val="es-ES"/>
          <w:rPrChange w:id="677" w:author="Alicia Lledolara" w:date="2018-11-23T10:37:00Z">
            <w:rPr>
              <w:rFonts w:ascii="Arial"/>
              <w:color w:val="4D4D4D"/>
              <w:sz w:val="8"/>
            </w:rPr>
          </w:rPrChange>
        </w:rPr>
        <w:t>6.5</w:t>
      </w:r>
      <w:r w:rsidRPr="00B8797A">
        <w:rPr>
          <w:rFonts w:ascii="Arial"/>
          <w:color w:val="4D4D4D"/>
          <w:sz w:val="8"/>
          <w:lang w:val="es-ES"/>
          <w:rPrChange w:id="678" w:author="Alicia Lledolara" w:date="2018-11-23T10:37:00Z">
            <w:rPr>
              <w:rFonts w:ascii="Arial"/>
              <w:color w:val="4D4D4D"/>
              <w:sz w:val="8"/>
            </w:rPr>
          </w:rPrChange>
        </w:rPr>
        <w:tab/>
        <w:t>6.5</w:t>
      </w:r>
    </w:p>
    <w:p w14:paraId="67E9B0E8" w14:textId="77777777" w:rsidR="0065693B" w:rsidRPr="00B8797A" w:rsidRDefault="0065693B">
      <w:pPr>
        <w:pStyle w:val="BodyText"/>
        <w:spacing w:before="9"/>
        <w:rPr>
          <w:rFonts w:ascii="Arial"/>
          <w:sz w:val="15"/>
          <w:lang w:val="es-ES"/>
          <w:rPrChange w:id="679" w:author="Alicia Lledolara" w:date="2018-11-23T10:37:00Z">
            <w:rPr>
              <w:rFonts w:ascii="Arial"/>
              <w:sz w:val="15"/>
            </w:rPr>
          </w:rPrChange>
        </w:rPr>
      </w:pPr>
    </w:p>
    <w:p w14:paraId="0B34AB88" w14:textId="77777777" w:rsidR="0065693B" w:rsidRPr="00B8797A" w:rsidRDefault="0065693B">
      <w:pPr>
        <w:pStyle w:val="BodyText"/>
        <w:spacing w:before="5"/>
        <w:rPr>
          <w:rFonts w:ascii="Arial"/>
          <w:sz w:val="8"/>
          <w:lang w:val="es-ES"/>
          <w:rPrChange w:id="680" w:author="Alicia Lledolara" w:date="2018-11-23T10:37:00Z">
            <w:rPr>
              <w:rFonts w:ascii="Arial"/>
              <w:sz w:val="8"/>
            </w:rPr>
          </w:rPrChange>
        </w:rPr>
      </w:pPr>
    </w:p>
    <w:p w14:paraId="7EA54A22" w14:textId="77777777" w:rsidR="0065693B" w:rsidRPr="00B8797A" w:rsidRDefault="00372F18">
      <w:pPr>
        <w:tabs>
          <w:tab w:val="left" w:pos="5088"/>
        </w:tabs>
        <w:ind w:left="1086"/>
        <w:rPr>
          <w:rFonts w:ascii="Arial"/>
          <w:sz w:val="8"/>
          <w:lang w:val="es-ES"/>
          <w:rPrChange w:id="681" w:author="Alicia Lledolara" w:date="2018-11-23T10:37:00Z">
            <w:rPr>
              <w:rFonts w:ascii="Arial"/>
              <w:sz w:val="8"/>
            </w:rPr>
          </w:rPrChange>
        </w:rPr>
      </w:pPr>
      <w:r w:rsidRPr="00B8797A">
        <w:rPr>
          <w:rFonts w:ascii="Arial"/>
          <w:color w:val="4D4D4D"/>
          <w:sz w:val="8"/>
          <w:lang w:val="es-ES"/>
          <w:rPrChange w:id="682" w:author="Alicia Lledolara" w:date="2018-11-23T10:37:00Z">
            <w:rPr>
              <w:rFonts w:ascii="Arial"/>
              <w:color w:val="4D4D4D"/>
              <w:sz w:val="8"/>
            </w:rPr>
          </w:rPrChange>
        </w:rPr>
        <w:t>5.0</w:t>
      </w:r>
      <w:r w:rsidRPr="00B8797A">
        <w:rPr>
          <w:rFonts w:ascii="Arial"/>
          <w:color w:val="4D4D4D"/>
          <w:sz w:val="8"/>
          <w:lang w:val="es-ES"/>
          <w:rPrChange w:id="683" w:author="Alicia Lledolara" w:date="2018-11-23T10:37:00Z">
            <w:rPr>
              <w:rFonts w:ascii="Arial"/>
              <w:color w:val="4D4D4D"/>
              <w:sz w:val="8"/>
            </w:rPr>
          </w:rPrChange>
        </w:rPr>
        <w:tab/>
        <w:t>5.0</w:t>
      </w:r>
    </w:p>
    <w:p w14:paraId="2619F05E" w14:textId="77777777" w:rsidR="0065693B" w:rsidRPr="00B8797A" w:rsidRDefault="0065693B">
      <w:pPr>
        <w:pStyle w:val="BodyText"/>
        <w:spacing w:before="9"/>
        <w:rPr>
          <w:rFonts w:ascii="Arial"/>
          <w:sz w:val="15"/>
          <w:lang w:val="es-ES"/>
          <w:rPrChange w:id="684" w:author="Alicia Lledolara" w:date="2018-11-23T10:37:00Z">
            <w:rPr>
              <w:rFonts w:ascii="Arial"/>
              <w:sz w:val="15"/>
            </w:rPr>
          </w:rPrChange>
        </w:rPr>
      </w:pPr>
    </w:p>
    <w:p w14:paraId="4C26FCEC" w14:textId="77777777" w:rsidR="0065693B" w:rsidRPr="00B8797A" w:rsidRDefault="0065693B">
      <w:pPr>
        <w:rPr>
          <w:rFonts w:ascii="Arial"/>
          <w:sz w:val="15"/>
          <w:lang w:val="es-ES"/>
          <w:rPrChange w:id="685" w:author="Alicia Lledolara" w:date="2018-11-23T10:37:00Z">
            <w:rPr>
              <w:rFonts w:ascii="Arial"/>
              <w:sz w:val="15"/>
            </w:rPr>
          </w:rPrChange>
        </w:rPr>
        <w:sectPr w:rsidR="0065693B" w:rsidRPr="00B8797A">
          <w:pgSz w:w="11910" w:h="16840"/>
          <w:pgMar w:top="1660" w:right="0" w:bottom="800" w:left="1680" w:header="1231" w:footer="615" w:gutter="0"/>
          <w:cols w:space="720"/>
        </w:sectPr>
      </w:pPr>
    </w:p>
    <w:p w14:paraId="0EC1BB1C" w14:textId="77777777" w:rsidR="0065693B" w:rsidRPr="00B8797A" w:rsidRDefault="0065693B">
      <w:pPr>
        <w:pStyle w:val="BodyText"/>
        <w:spacing w:before="4"/>
        <w:rPr>
          <w:rFonts w:ascii="Arial"/>
          <w:sz w:val="8"/>
          <w:lang w:val="es-ES"/>
          <w:rPrChange w:id="686" w:author="Alicia Lledolara" w:date="2018-11-23T10:37:00Z">
            <w:rPr>
              <w:rFonts w:ascii="Arial"/>
              <w:sz w:val="8"/>
            </w:rPr>
          </w:rPrChange>
        </w:rPr>
      </w:pPr>
    </w:p>
    <w:p w14:paraId="3933DEB0" w14:textId="77777777" w:rsidR="0065693B" w:rsidRPr="00B8797A" w:rsidRDefault="00372F18">
      <w:pPr>
        <w:jc w:val="right"/>
        <w:rPr>
          <w:rFonts w:ascii="Arial"/>
          <w:sz w:val="8"/>
          <w:lang w:val="es-ES"/>
          <w:rPrChange w:id="687" w:author="Alicia Lledolara" w:date="2018-11-23T10:37:00Z">
            <w:rPr>
              <w:rFonts w:ascii="Arial"/>
              <w:sz w:val="8"/>
            </w:rPr>
          </w:rPrChange>
        </w:rPr>
      </w:pPr>
      <w:r w:rsidRPr="00B8797A">
        <w:rPr>
          <w:rFonts w:ascii="Arial"/>
          <w:color w:val="4D4D4D"/>
          <w:w w:val="95"/>
          <w:sz w:val="8"/>
          <w:lang w:val="es-ES"/>
          <w:rPrChange w:id="688" w:author="Alicia Lledolara" w:date="2018-11-23T10:37:00Z">
            <w:rPr>
              <w:rFonts w:ascii="Arial"/>
              <w:color w:val="4D4D4D"/>
              <w:w w:val="95"/>
              <w:sz w:val="8"/>
            </w:rPr>
          </w:rPrChange>
        </w:rPr>
        <w:t>3.5</w:t>
      </w:r>
    </w:p>
    <w:p w14:paraId="15F2E4A6" w14:textId="77777777" w:rsidR="0065693B" w:rsidRPr="00B8797A" w:rsidRDefault="00372F18">
      <w:pPr>
        <w:pStyle w:val="BodyText"/>
        <w:rPr>
          <w:rFonts w:ascii="Arial"/>
          <w:sz w:val="8"/>
          <w:lang w:val="es-ES"/>
          <w:rPrChange w:id="689" w:author="Alicia Lledolara" w:date="2018-11-23T10:37:00Z">
            <w:rPr>
              <w:rFonts w:ascii="Arial"/>
              <w:sz w:val="8"/>
            </w:rPr>
          </w:rPrChange>
        </w:rPr>
      </w:pPr>
      <w:r w:rsidRPr="00B8797A">
        <w:rPr>
          <w:lang w:val="es-ES"/>
          <w:rPrChange w:id="690" w:author="Alicia Lledolara" w:date="2018-11-23T10:37:00Z">
            <w:rPr/>
          </w:rPrChange>
        </w:rPr>
        <w:br w:type="column"/>
      </w:r>
    </w:p>
    <w:p w14:paraId="223A7E90" w14:textId="77777777" w:rsidR="0065693B" w:rsidRPr="00B8797A" w:rsidRDefault="0065693B">
      <w:pPr>
        <w:pStyle w:val="BodyText"/>
        <w:rPr>
          <w:rFonts w:ascii="Arial"/>
          <w:sz w:val="8"/>
          <w:lang w:val="es-ES"/>
          <w:rPrChange w:id="691" w:author="Alicia Lledolara" w:date="2018-11-23T10:37:00Z">
            <w:rPr>
              <w:rFonts w:ascii="Arial"/>
              <w:sz w:val="8"/>
            </w:rPr>
          </w:rPrChange>
        </w:rPr>
      </w:pPr>
    </w:p>
    <w:p w14:paraId="39160E04" w14:textId="77777777" w:rsidR="0065693B" w:rsidRPr="00B8797A" w:rsidRDefault="0065693B">
      <w:pPr>
        <w:pStyle w:val="BodyText"/>
        <w:spacing w:before="1"/>
        <w:rPr>
          <w:rFonts w:ascii="Arial"/>
          <w:sz w:val="7"/>
          <w:lang w:val="es-ES"/>
          <w:rPrChange w:id="692" w:author="Alicia Lledolara" w:date="2018-11-23T10:37:00Z">
            <w:rPr>
              <w:rFonts w:ascii="Arial"/>
              <w:sz w:val="7"/>
            </w:rPr>
          </w:rPrChange>
        </w:rPr>
      </w:pPr>
    </w:p>
    <w:p w14:paraId="1E246FAB" w14:textId="77777777" w:rsidR="0065693B" w:rsidRPr="00B8797A" w:rsidRDefault="00372F18">
      <w:pPr>
        <w:tabs>
          <w:tab w:val="left" w:pos="544"/>
          <w:tab w:val="left" w:pos="1012"/>
          <w:tab w:val="left" w:pos="1479"/>
          <w:tab w:val="left" w:pos="1946"/>
          <w:tab w:val="left" w:pos="2392"/>
          <w:tab w:val="left" w:pos="2859"/>
        </w:tabs>
        <w:spacing w:before="1"/>
        <w:ind w:left="77"/>
        <w:jc w:val="center"/>
        <w:rPr>
          <w:rFonts w:ascii="Arial"/>
          <w:sz w:val="8"/>
          <w:lang w:val="es-ES"/>
          <w:rPrChange w:id="693" w:author="Alicia Lledolara" w:date="2018-11-23T10:37:00Z">
            <w:rPr>
              <w:rFonts w:ascii="Arial"/>
              <w:sz w:val="8"/>
            </w:rPr>
          </w:rPrChange>
        </w:rPr>
      </w:pPr>
      <w:r w:rsidRPr="00B8797A">
        <w:rPr>
          <w:rFonts w:ascii="Arial"/>
          <w:color w:val="4D4D4D"/>
          <w:sz w:val="8"/>
          <w:lang w:val="es-ES"/>
          <w:rPrChange w:id="694" w:author="Alicia Lledolara" w:date="2018-11-23T10:37:00Z">
            <w:rPr>
              <w:rFonts w:ascii="Arial"/>
              <w:color w:val="4D4D4D"/>
              <w:sz w:val="8"/>
            </w:rPr>
          </w:rPrChange>
        </w:rPr>
        <w:t>3.5</w:t>
      </w:r>
      <w:r w:rsidRPr="00B8797A">
        <w:rPr>
          <w:rFonts w:ascii="Arial"/>
          <w:color w:val="4D4D4D"/>
          <w:sz w:val="8"/>
          <w:lang w:val="es-ES"/>
          <w:rPrChange w:id="695" w:author="Alicia Lledolara" w:date="2018-11-23T10:37:00Z">
            <w:rPr>
              <w:rFonts w:ascii="Arial"/>
              <w:color w:val="4D4D4D"/>
              <w:sz w:val="8"/>
            </w:rPr>
          </w:rPrChange>
        </w:rPr>
        <w:tab/>
        <w:t>5.0</w:t>
      </w:r>
      <w:r w:rsidRPr="00B8797A">
        <w:rPr>
          <w:rFonts w:ascii="Arial"/>
          <w:color w:val="4D4D4D"/>
          <w:sz w:val="8"/>
          <w:lang w:val="es-ES"/>
          <w:rPrChange w:id="696" w:author="Alicia Lledolara" w:date="2018-11-23T10:37:00Z">
            <w:rPr>
              <w:rFonts w:ascii="Arial"/>
              <w:color w:val="4D4D4D"/>
              <w:sz w:val="8"/>
            </w:rPr>
          </w:rPrChange>
        </w:rPr>
        <w:tab/>
        <w:t>6.5</w:t>
      </w:r>
      <w:r w:rsidRPr="00B8797A">
        <w:rPr>
          <w:rFonts w:ascii="Arial"/>
          <w:color w:val="4D4D4D"/>
          <w:sz w:val="8"/>
          <w:lang w:val="es-ES"/>
          <w:rPrChange w:id="697" w:author="Alicia Lledolara" w:date="2018-11-23T10:37:00Z">
            <w:rPr>
              <w:rFonts w:ascii="Arial"/>
              <w:color w:val="4D4D4D"/>
              <w:sz w:val="8"/>
            </w:rPr>
          </w:rPrChange>
        </w:rPr>
        <w:tab/>
        <w:t>8.0</w:t>
      </w:r>
      <w:r w:rsidRPr="00B8797A">
        <w:rPr>
          <w:rFonts w:ascii="Arial"/>
          <w:color w:val="4D4D4D"/>
          <w:sz w:val="8"/>
          <w:lang w:val="es-ES"/>
          <w:rPrChange w:id="698" w:author="Alicia Lledolara" w:date="2018-11-23T10:37:00Z">
            <w:rPr>
              <w:rFonts w:ascii="Arial"/>
              <w:color w:val="4D4D4D"/>
              <w:sz w:val="8"/>
            </w:rPr>
          </w:rPrChange>
        </w:rPr>
        <w:tab/>
        <w:t>9.5</w:t>
      </w:r>
      <w:r w:rsidRPr="00B8797A">
        <w:rPr>
          <w:rFonts w:ascii="Arial"/>
          <w:color w:val="4D4D4D"/>
          <w:sz w:val="8"/>
          <w:lang w:val="es-ES"/>
          <w:rPrChange w:id="699" w:author="Alicia Lledolara" w:date="2018-11-23T10:37:00Z">
            <w:rPr>
              <w:rFonts w:ascii="Arial"/>
              <w:color w:val="4D4D4D"/>
              <w:sz w:val="8"/>
            </w:rPr>
          </w:rPrChange>
        </w:rPr>
        <w:tab/>
        <w:t>11.0</w:t>
      </w:r>
      <w:r w:rsidRPr="00B8797A">
        <w:rPr>
          <w:rFonts w:ascii="Arial"/>
          <w:color w:val="4D4D4D"/>
          <w:sz w:val="8"/>
          <w:lang w:val="es-ES"/>
          <w:rPrChange w:id="700" w:author="Alicia Lledolara" w:date="2018-11-23T10:37:00Z">
            <w:rPr>
              <w:rFonts w:ascii="Arial"/>
              <w:color w:val="4D4D4D"/>
              <w:sz w:val="8"/>
            </w:rPr>
          </w:rPrChange>
        </w:rPr>
        <w:tab/>
      </w:r>
      <w:r w:rsidRPr="00B8797A">
        <w:rPr>
          <w:rFonts w:ascii="Arial"/>
          <w:color w:val="4D4D4D"/>
          <w:w w:val="95"/>
          <w:sz w:val="8"/>
          <w:lang w:val="es-ES"/>
          <w:rPrChange w:id="701" w:author="Alicia Lledolara" w:date="2018-11-23T10:37:00Z">
            <w:rPr>
              <w:rFonts w:ascii="Arial"/>
              <w:color w:val="4D4D4D"/>
              <w:w w:val="95"/>
              <w:sz w:val="8"/>
            </w:rPr>
          </w:rPrChange>
        </w:rPr>
        <w:t>12.5</w:t>
      </w:r>
    </w:p>
    <w:p w14:paraId="76DCC025" w14:textId="77777777" w:rsidR="0065693B" w:rsidRPr="00B8797A" w:rsidRDefault="00372F18">
      <w:pPr>
        <w:spacing w:before="8"/>
        <w:ind w:left="184"/>
        <w:jc w:val="center"/>
        <w:rPr>
          <w:rFonts w:ascii="Arial" w:hAnsi="Arial"/>
          <w:b/>
          <w:sz w:val="10"/>
          <w:lang w:val="es-ES"/>
          <w:rPrChange w:id="702" w:author="Alicia Lledolara" w:date="2018-11-23T10:37:00Z">
            <w:rPr>
              <w:rFonts w:ascii="Arial" w:hAnsi="Arial"/>
              <w:b/>
              <w:sz w:val="10"/>
            </w:rPr>
          </w:rPrChange>
        </w:rPr>
      </w:pPr>
      <w:r w:rsidRPr="00B8797A">
        <w:rPr>
          <w:rFonts w:ascii="Arial" w:hAnsi="Arial"/>
          <w:b/>
          <w:sz w:val="10"/>
          <w:lang w:val="es-ES"/>
          <w:rPrChange w:id="703" w:author="Alicia Lledolara" w:date="2018-11-23T10:37:00Z">
            <w:rPr>
              <w:rFonts w:ascii="Arial" w:hAnsi="Arial"/>
              <w:b/>
              <w:sz w:val="10"/>
            </w:rPr>
          </w:rPrChange>
        </w:rPr>
        <w:t>ATAC−seq fresh</w:t>
      </w:r>
    </w:p>
    <w:p w14:paraId="0DC44128" w14:textId="77777777" w:rsidR="0065693B" w:rsidRDefault="00372F18">
      <w:pPr>
        <w:spacing w:before="3"/>
        <w:ind w:left="211"/>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p w14:paraId="3D045CCB" w14:textId="77777777" w:rsidR="0065693B" w:rsidRDefault="0065693B">
      <w:pPr>
        <w:pStyle w:val="BodyText"/>
        <w:rPr>
          <w:rFonts w:ascii="Arial"/>
          <w:b/>
          <w:sz w:val="13"/>
        </w:rPr>
      </w:pPr>
    </w:p>
    <w:p w14:paraId="6B68B99A" w14:textId="77777777" w:rsidR="0065693B" w:rsidRDefault="00372F18">
      <w:pPr>
        <w:ind w:left="77" w:right="309"/>
        <w:jc w:val="center"/>
      </w:pPr>
      <w:r>
        <w:rPr>
          <w:w w:val="105"/>
        </w:rPr>
        <w:t>(a)</w:t>
      </w:r>
    </w:p>
    <w:p w14:paraId="2BA52B54" w14:textId="77777777" w:rsidR="0065693B" w:rsidRDefault="00372F18">
      <w:pPr>
        <w:spacing w:before="86"/>
        <w:ind w:left="425"/>
        <w:jc w:val="center"/>
        <w:rPr>
          <w:rFonts w:ascii="Arial"/>
          <w:b/>
          <w:sz w:val="5"/>
        </w:rPr>
      </w:pPr>
      <w:r>
        <w:rPr>
          <w:rFonts w:ascii="Arial"/>
          <w:b/>
          <w:sz w:val="10"/>
        </w:rPr>
        <w:t>tCD4</w:t>
      </w:r>
      <w:r>
        <w:rPr>
          <w:rFonts w:ascii="Arial"/>
          <w:b/>
          <w:position w:val="3"/>
          <w:sz w:val="5"/>
        </w:rPr>
        <w:t>+</w:t>
      </w:r>
    </w:p>
    <w:p w14:paraId="7A7BFC05" w14:textId="77777777" w:rsidR="0065693B" w:rsidRDefault="00372F18">
      <w:pPr>
        <w:pStyle w:val="BodyText"/>
        <w:spacing w:before="4"/>
        <w:rPr>
          <w:rFonts w:ascii="Arial"/>
          <w:b/>
          <w:sz w:val="8"/>
        </w:rPr>
      </w:pPr>
      <w:r>
        <w:br w:type="column"/>
      </w:r>
    </w:p>
    <w:p w14:paraId="0180491A" w14:textId="77777777" w:rsidR="0065693B" w:rsidRDefault="00372F18">
      <w:pPr>
        <w:jc w:val="right"/>
        <w:rPr>
          <w:rFonts w:ascii="Arial"/>
          <w:sz w:val="8"/>
        </w:rPr>
      </w:pPr>
      <w:r>
        <w:rPr>
          <w:rFonts w:ascii="Arial"/>
          <w:color w:val="4D4D4D"/>
          <w:w w:val="95"/>
          <w:sz w:val="8"/>
        </w:rPr>
        <w:t>3.5</w:t>
      </w:r>
    </w:p>
    <w:p w14:paraId="31811288" w14:textId="77777777" w:rsidR="0065693B" w:rsidRDefault="00372F18">
      <w:pPr>
        <w:pStyle w:val="BodyText"/>
        <w:rPr>
          <w:rFonts w:ascii="Arial"/>
          <w:sz w:val="8"/>
        </w:rPr>
      </w:pPr>
      <w:r>
        <w:br w:type="column"/>
      </w:r>
    </w:p>
    <w:p w14:paraId="3FB0CC11" w14:textId="77777777" w:rsidR="0065693B" w:rsidRDefault="0065693B">
      <w:pPr>
        <w:pStyle w:val="BodyText"/>
        <w:rPr>
          <w:rFonts w:ascii="Arial"/>
          <w:sz w:val="8"/>
        </w:rPr>
      </w:pPr>
    </w:p>
    <w:p w14:paraId="7C91734A" w14:textId="77777777" w:rsidR="0065693B" w:rsidRDefault="0065693B">
      <w:pPr>
        <w:pStyle w:val="BodyText"/>
        <w:spacing w:before="1"/>
        <w:rPr>
          <w:rFonts w:ascii="Arial"/>
          <w:sz w:val="7"/>
        </w:rPr>
      </w:pPr>
    </w:p>
    <w:p w14:paraId="7300CE92" w14:textId="77777777" w:rsidR="0065693B" w:rsidRDefault="00372F18">
      <w:pPr>
        <w:tabs>
          <w:tab w:val="left" w:pos="461"/>
          <w:tab w:val="left" w:pos="922"/>
          <w:tab w:val="left" w:pos="1384"/>
          <w:tab w:val="left" w:pos="1846"/>
          <w:tab w:val="left" w:pos="2285"/>
          <w:tab w:val="left" w:pos="2747"/>
        </w:tabs>
        <w:spacing w:before="1"/>
        <w:ind w:right="1933"/>
        <w:jc w:val="center"/>
        <w:rPr>
          <w:rFonts w:ascii="Arial"/>
          <w:sz w:val="8"/>
        </w:rPr>
      </w:pPr>
      <w:r>
        <w:rPr>
          <w:rFonts w:ascii="Arial"/>
          <w:color w:val="4D4D4D"/>
          <w:sz w:val="8"/>
        </w:rPr>
        <w:t>3.5</w:t>
      </w:r>
      <w:r>
        <w:rPr>
          <w:rFonts w:ascii="Arial"/>
          <w:color w:val="4D4D4D"/>
          <w:sz w:val="8"/>
        </w:rPr>
        <w:tab/>
        <w:t>5.0</w:t>
      </w:r>
      <w:r>
        <w:rPr>
          <w:rFonts w:ascii="Arial"/>
          <w:color w:val="4D4D4D"/>
          <w:sz w:val="8"/>
        </w:rPr>
        <w:tab/>
        <w:t>6.5</w:t>
      </w:r>
      <w:r>
        <w:rPr>
          <w:rFonts w:ascii="Arial"/>
          <w:color w:val="4D4D4D"/>
          <w:sz w:val="8"/>
        </w:rPr>
        <w:tab/>
        <w:t>8.0</w:t>
      </w:r>
      <w:r>
        <w:rPr>
          <w:rFonts w:ascii="Arial"/>
          <w:color w:val="4D4D4D"/>
          <w:sz w:val="8"/>
        </w:rPr>
        <w:tab/>
        <w:t>9.5</w:t>
      </w:r>
      <w:r>
        <w:rPr>
          <w:rFonts w:ascii="Arial"/>
          <w:color w:val="4D4D4D"/>
          <w:sz w:val="8"/>
        </w:rPr>
        <w:tab/>
        <w:t>11.0</w:t>
      </w:r>
      <w:r>
        <w:rPr>
          <w:rFonts w:ascii="Arial"/>
          <w:color w:val="4D4D4D"/>
          <w:sz w:val="8"/>
        </w:rPr>
        <w:tab/>
        <w:t>12.5</w:t>
      </w:r>
    </w:p>
    <w:p w14:paraId="0101BE70" w14:textId="77777777" w:rsidR="0065693B" w:rsidRDefault="00372F18">
      <w:pPr>
        <w:spacing w:before="37"/>
        <w:ind w:right="1701"/>
        <w:jc w:val="center"/>
        <w:rPr>
          <w:rFonts w:ascii="Arial" w:hAnsi="Arial"/>
          <w:b/>
          <w:sz w:val="10"/>
        </w:rPr>
      </w:pPr>
      <w:r>
        <w:rPr>
          <w:rFonts w:ascii="Arial" w:hAnsi="Arial"/>
          <w:b/>
          <w:sz w:val="10"/>
        </w:rPr>
        <w:t>ATAC−seq fresh</w:t>
      </w:r>
    </w:p>
    <w:p w14:paraId="3AF38ADB" w14:textId="77777777" w:rsidR="0065693B" w:rsidRDefault="00372F18">
      <w:pPr>
        <w:spacing w:before="3"/>
        <w:ind w:right="1673"/>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p w14:paraId="2C22C7EE" w14:textId="77777777" w:rsidR="0065693B" w:rsidRDefault="0065693B">
      <w:pPr>
        <w:pStyle w:val="BodyText"/>
        <w:spacing w:before="6"/>
        <w:rPr>
          <w:rFonts w:ascii="Arial"/>
          <w:b/>
          <w:sz w:val="10"/>
        </w:rPr>
      </w:pPr>
    </w:p>
    <w:p w14:paraId="4D5CC8A1" w14:textId="77777777" w:rsidR="0065693B" w:rsidRDefault="00372F18">
      <w:pPr>
        <w:ind w:left="1239"/>
      </w:pPr>
      <w:r>
        <w:rPr>
          <w:w w:val="110"/>
        </w:rPr>
        <w:t>(b)</w:t>
      </w:r>
    </w:p>
    <w:p w14:paraId="7B89BA27" w14:textId="77777777" w:rsidR="0065693B" w:rsidRDefault="00372F18">
      <w:pPr>
        <w:spacing w:before="117"/>
        <w:ind w:right="1790"/>
        <w:jc w:val="center"/>
        <w:rPr>
          <w:rFonts w:ascii="Arial"/>
          <w:b/>
          <w:sz w:val="5"/>
        </w:rPr>
      </w:pPr>
      <w:r>
        <w:rPr>
          <w:rFonts w:ascii="Arial"/>
          <w:b/>
          <w:sz w:val="10"/>
        </w:rPr>
        <w:t>tCD4</w:t>
      </w:r>
      <w:r>
        <w:rPr>
          <w:rFonts w:ascii="Arial"/>
          <w:b/>
          <w:position w:val="3"/>
          <w:sz w:val="5"/>
        </w:rPr>
        <w:t>+</w:t>
      </w:r>
    </w:p>
    <w:p w14:paraId="6DB7590F" w14:textId="77777777" w:rsidR="0065693B" w:rsidRDefault="0065693B">
      <w:pPr>
        <w:jc w:val="center"/>
        <w:rPr>
          <w:rFonts w:ascii="Arial"/>
          <w:sz w:val="5"/>
        </w:rPr>
        <w:sectPr w:rsidR="0065693B">
          <w:type w:val="continuous"/>
          <w:pgSz w:w="11910" w:h="16840"/>
          <w:pgMar w:top="1580" w:right="0" w:bottom="800" w:left="1680" w:header="720" w:footer="720" w:gutter="0"/>
          <w:cols w:num="4" w:space="720" w:equalWidth="0">
            <w:col w:w="1196" w:space="40"/>
            <w:col w:w="3013" w:space="39"/>
            <w:col w:w="910" w:space="40"/>
            <w:col w:w="4992"/>
          </w:cols>
        </w:sectPr>
      </w:pPr>
    </w:p>
    <w:p w14:paraId="2DE08E0F" w14:textId="77777777" w:rsidR="0065693B" w:rsidRDefault="0065693B">
      <w:pPr>
        <w:pStyle w:val="BodyText"/>
        <w:spacing w:before="6"/>
        <w:rPr>
          <w:rFonts w:ascii="Arial"/>
          <w:b/>
          <w:sz w:val="14"/>
        </w:rPr>
      </w:pPr>
    </w:p>
    <w:p w14:paraId="1AB6A7CC" w14:textId="77777777" w:rsidR="0065693B" w:rsidRDefault="0065693B">
      <w:pPr>
        <w:rPr>
          <w:rFonts w:ascii="Arial"/>
          <w:sz w:val="14"/>
        </w:rPr>
        <w:sectPr w:rsidR="0065693B">
          <w:type w:val="continuous"/>
          <w:pgSz w:w="11910" w:h="16840"/>
          <w:pgMar w:top="1580" w:right="0" w:bottom="800" w:left="1680" w:header="720" w:footer="720" w:gutter="0"/>
          <w:cols w:space="720"/>
        </w:sectPr>
      </w:pPr>
    </w:p>
    <w:p w14:paraId="6C50087C" w14:textId="77777777" w:rsidR="0065693B" w:rsidRDefault="0065693B">
      <w:pPr>
        <w:pStyle w:val="BodyText"/>
        <w:spacing w:before="4"/>
        <w:rPr>
          <w:rFonts w:ascii="Arial"/>
          <w:b/>
          <w:sz w:val="8"/>
        </w:rPr>
      </w:pPr>
    </w:p>
    <w:p w14:paraId="556272E8" w14:textId="41C1B19C" w:rsidR="0065693B" w:rsidRDefault="00B8797A">
      <w:pPr>
        <w:ind w:right="38"/>
        <w:jc w:val="right"/>
        <w:rPr>
          <w:rFonts w:ascii="Arial"/>
          <w:sz w:val="8"/>
        </w:rPr>
      </w:pPr>
      <w:r>
        <w:rPr>
          <w:noProof/>
        </w:rPr>
        <mc:AlternateContent>
          <mc:Choice Requires="wpg">
            <w:drawing>
              <wp:anchor distT="0" distB="0" distL="114300" distR="114300" simplePos="0" relativeHeight="251705344" behindDoc="0" locked="0" layoutInCell="1" allowOverlap="1" wp14:anchorId="6E464EAA" wp14:editId="77278261">
                <wp:simplePos x="0" y="0"/>
                <wp:positionH relativeFrom="page">
                  <wp:posOffset>1846580</wp:posOffset>
                </wp:positionH>
                <wp:positionV relativeFrom="paragraph">
                  <wp:posOffset>-161290</wp:posOffset>
                </wp:positionV>
                <wp:extent cx="2078355" cy="1648460"/>
                <wp:effectExtent l="8255" t="0" r="0" b="12065"/>
                <wp:wrapNone/>
                <wp:docPr id="10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8355" cy="1648460"/>
                          <a:chOff x="2908" y="-254"/>
                          <a:chExt cx="3273" cy="2596"/>
                        </a:xfrm>
                      </wpg:grpSpPr>
                      <pic:pic xmlns:pic="http://schemas.openxmlformats.org/drawingml/2006/picture">
                        <pic:nvPicPr>
                          <pic:cNvPr id="110" name="Picture 7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918" y="-254"/>
                            <a:ext cx="3263" cy="2585"/>
                          </a:xfrm>
                          <a:prstGeom prst="rect">
                            <a:avLst/>
                          </a:prstGeom>
                          <a:noFill/>
                          <a:extLst>
                            <a:ext uri="{909E8E84-426E-40DD-AFC4-6F175D3DCCD1}">
                              <a14:hiddenFill xmlns:a14="http://schemas.microsoft.com/office/drawing/2010/main">
                                <a:solidFill>
                                  <a:srgbClr val="FFFFFF"/>
                                </a:solidFill>
                              </a14:hiddenFill>
                            </a:ext>
                          </a:extLst>
                        </pic:spPr>
                      </pic:pic>
                      <wps:wsp>
                        <wps:cNvPr id="111" name="Line 71"/>
                        <wps:cNvCnPr>
                          <a:cxnSpLocks noChangeShapeType="1"/>
                        </wps:cNvCnPr>
                        <wps:spPr bwMode="auto">
                          <a:xfrm>
                            <a:off x="2908" y="2211"/>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2" name="Line 70"/>
                        <wps:cNvCnPr>
                          <a:cxnSpLocks noChangeShapeType="1"/>
                        </wps:cNvCnPr>
                        <wps:spPr bwMode="auto">
                          <a:xfrm>
                            <a:off x="2908" y="1670"/>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3" name="Line 69"/>
                        <wps:cNvCnPr>
                          <a:cxnSpLocks noChangeShapeType="1"/>
                        </wps:cNvCnPr>
                        <wps:spPr bwMode="auto">
                          <a:xfrm>
                            <a:off x="2908" y="1129"/>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4" name="Line 68"/>
                        <wps:cNvCnPr>
                          <a:cxnSpLocks noChangeShapeType="1"/>
                        </wps:cNvCnPr>
                        <wps:spPr bwMode="auto">
                          <a:xfrm>
                            <a:off x="2908" y="588"/>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5" name="Line 67"/>
                        <wps:cNvCnPr>
                          <a:cxnSpLocks noChangeShapeType="1"/>
                        </wps:cNvCnPr>
                        <wps:spPr bwMode="auto">
                          <a:xfrm>
                            <a:off x="2908" y="47"/>
                            <a:ext cx="14"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6" name="Line 66"/>
                        <wps:cNvCnPr>
                          <a:cxnSpLocks noChangeShapeType="1"/>
                        </wps:cNvCnPr>
                        <wps:spPr bwMode="auto">
                          <a:xfrm>
                            <a:off x="3070"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7" name="Line 65"/>
                        <wps:cNvCnPr>
                          <a:cxnSpLocks noChangeShapeType="1"/>
                        </wps:cNvCnPr>
                        <wps:spPr bwMode="auto">
                          <a:xfrm>
                            <a:off x="3753"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8" name="Line 64"/>
                        <wps:cNvCnPr>
                          <a:cxnSpLocks noChangeShapeType="1"/>
                        </wps:cNvCnPr>
                        <wps:spPr bwMode="auto">
                          <a:xfrm>
                            <a:off x="4436"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19" name="Line 63"/>
                        <wps:cNvCnPr>
                          <a:cxnSpLocks noChangeShapeType="1"/>
                        </wps:cNvCnPr>
                        <wps:spPr bwMode="auto">
                          <a:xfrm>
                            <a:off x="5119"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0" name="Line 62"/>
                        <wps:cNvCnPr>
                          <a:cxnSpLocks noChangeShapeType="1"/>
                        </wps:cNvCnPr>
                        <wps:spPr bwMode="auto">
                          <a:xfrm>
                            <a:off x="5802" y="2341"/>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21" name="Freeform 61"/>
                        <wps:cNvSpPr>
                          <a:spLocks/>
                        </wps:cNvSpPr>
                        <wps:spPr bwMode="auto">
                          <a:xfrm>
                            <a:off x="5506" y="1954"/>
                            <a:ext cx="58" cy="58"/>
                          </a:xfrm>
                          <a:custGeom>
                            <a:avLst/>
                            <a:gdLst>
                              <a:gd name="T0" fmla="+- 0 5507 5507"/>
                              <a:gd name="T1" fmla="*/ T0 w 58"/>
                              <a:gd name="T2" fmla="+- 0 1984 1955"/>
                              <a:gd name="T3" fmla="*/ 1984 h 58"/>
                              <a:gd name="T4" fmla="+- 0 5509 5507"/>
                              <a:gd name="T5" fmla="*/ T4 w 58"/>
                              <a:gd name="T6" fmla="+- 0 1973 1955"/>
                              <a:gd name="T7" fmla="*/ 1973 h 58"/>
                              <a:gd name="T8" fmla="+- 0 5515 5507"/>
                              <a:gd name="T9" fmla="*/ T8 w 58"/>
                              <a:gd name="T10" fmla="+- 0 1963 1955"/>
                              <a:gd name="T11" fmla="*/ 1963 h 58"/>
                              <a:gd name="T12" fmla="+- 0 5524 5507"/>
                              <a:gd name="T13" fmla="*/ T12 w 58"/>
                              <a:gd name="T14" fmla="+- 0 1957 1955"/>
                              <a:gd name="T15" fmla="*/ 1957 h 58"/>
                              <a:gd name="T16" fmla="+- 0 5535 5507"/>
                              <a:gd name="T17" fmla="*/ T16 w 58"/>
                              <a:gd name="T18" fmla="+- 0 1955 1955"/>
                              <a:gd name="T19" fmla="*/ 1955 h 58"/>
                              <a:gd name="T20" fmla="+- 0 5546 5507"/>
                              <a:gd name="T21" fmla="*/ T20 w 58"/>
                              <a:gd name="T22" fmla="+- 0 1957 1955"/>
                              <a:gd name="T23" fmla="*/ 1957 h 58"/>
                              <a:gd name="T24" fmla="+- 0 5556 5507"/>
                              <a:gd name="T25" fmla="*/ T24 w 58"/>
                              <a:gd name="T26" fmla="+- 0 1963 1955"/>
                              <a:gd name="T27" fmla="*/ 1963 h 58"/>
                              <a:gd name="T28" fmla="+- 0 5562 5507"/>
                              <a:gd name="T29" fmla="*/ T28 w 58"/>
                              <a:gd name="T30" fmla="+- 0 1973 1955"/>
                              <a:gd name="T31" fmla="*/ 1973 h 58"/>
                              <a:gd name="T32" fmla="+- 0 5564 5507"/>
                              <a:gd name="T33" fmla="*/ T32 w 58"/>
                              <a:gd name="T34" fmla="+- 0 1984 1955"/>
                              <a:gd name="T35" fmla="*/ 1984 h 58"/>
                              <a:gd name="T36" fmla="+- 0 5562 5507"/>
                              <a:gd name="T37" fmla="*/ T36 w 58"/>
                              <a:gd name="T38" fmla="+- 0 1995 1955"/>
                              <a:gd name="T39" fmla="*/ 1995 h 58"/>
                              <a:gd name="T40" fmla="+- 0 5556 5507"/>
                              <a:gd name="T41" fmla="*/ T40 w 58"/>
                              <a:gd name="T42" fmla="+- 0 2004 1955"/>
                              <a:gd name="T43" fmla="*/ 2004 h 58"/>
                              <a:gd name="T44" fmla="+- 0 5546 5507"/>
                              <a:gd name="T45" fmla="*/ T44 w 58"/>
                              <a:gd name="T46" fmla="+- 0 2010 1955"/>
                              <a:gd name="T47" fmla="*/ 2010 h 58"/>
                              <a:gd name="T48" fmla="+- 0 5535 5507"/>
                              <a:gd name="T49" fmla="*/ T48 w 58"/>
                              <a:gd name="T50" fmla="+- 0 2012 1955"/>
                              <a:gd name="T51" fmla="*/ 2012 h 58"/>
                              <a:gd name="T52" fmla="+- 0 5524 5507"/>
                              <a:gd name="T53" fmla="*/ T52 w 58"/>
                              <a:gd name="T54" fmla="+- 0 2010 1955"/>
                              <a:gd name="T55" fmla="*/ 2010 h 58"/>
                              <a:gd name="T56" fmla="+- 0 5515 5507"/>
                              <a:gd name="T57" fmla="*/ T56 w 58"/>
                              <a:gd name="T58" fmla="+- 0 2004 1955"/>
                              <a:gd name="T59" fmla="*/ 2004 h 58"/>
                              <a:gd name="T60" fmla="+- 0 5509 5507"/>
                              <a:gd name="T61" fmla="*/ T60 w 58"/>
                              <a:gd name="T62" fmla="+- 0 1995 1955"/>
                              <a:gd name="T63" fmla="*/ 1995 h 58"/>
                              <a:gd name="T64" fmla="+- 0 5507 5507"/>
                              <a:gd name="T65" fmla="*/ T64 w 58"/>
                              <a:gd name="T66" fmla="+- 0 1984 1955"/>
                              <a:gd name="T67" fmla="*/ 1984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8"/>
                                </a:lnTo>
                                <a:lnTo>
                                  <a:pt x="17" y="2"/>
                                </a:lnTo>
                                <a:lnTo>
                                  <a:pt x="28" y="0"/>
                                </a:lnTo>
                                <a:lnTo>
                                  <a:pt x="39" y="2"/>
                                </a:lnTo>
                                <a:lnTo>
                                  <a:pt x="49" y="8"/>
                                </a:lnTo>
                                <a:lnTo>
                                  <a:pt x="55" y="18"/>
                                </a:lnTo>
                                <a:lnTo>
                                  <a:pt x="57" y="29"/>
                                </a:lnTo>
                                <a:lnTo>
                                  <a:pt x="55" y="40"/>
                                </a:lnTo>
                                <a:lnTo>
                                  <a:pt x="49" y="49"/>
                                </a:lnTo>
                                <a:lnTo>
                                  <a:pt x="39" y="55"/>
                                </a:lnTo>
                                <a:lnTo>
                                  <a:pt x="28" y="57"/>
                                </a:lnTo>
                                <a:lnTo>
                                  <a:pt x="17" y="55"/>
                                </a:lnTo>
                                <a:lnTo>
                                  <a:pt x="8" y="49"/>
                                </a:lnTo>
                                <a:lnTo>
                                  <a:pt x="2" y="40"/>
                                </a:lnTo>
                                <a:lnTo>
                                  <a:pt x="0" y="29"/>
                                </a:lnTo>
                              </a:path>
                            </a:pathLst>
                          </a:custGeom>
                          <a:noFill/>
                          <a:ln w="6239">
                            <a:solidFill>
                              <a:srgbClr val="4682B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60"/>
                        <wps:cNvSpPr>
                          <a:spLocks/>
                        </wps:cNvSpPr>
                        <wps:spPr bwMode="auto">
                          <a:xfrm>
                            <a:off x="5506" y="2059"/>
                            <a:ext cx="58" cy="58"/>
                          </a:xfrm>
                          <a:custGeom>
                            <a:avLst/>
                            <a:gdLst>
                              <a:gd name="T0" fmla="+- 0 5507 5507"/>
                              <a:gd name="T1" fmla="*/ T0 w 58"/>
                              <a:gd name="T2" fmla="+- 0 2088 2059"/>
                              <a:gd name="T3" fmla="*/ 2088 h 58"/>
                              <a:gd name="T4" fmla="+- 0 5509 5507"/>
                              <a:gd name="T5" fmla="*/ T4 w 58"/>
                              <a:gd name="T6" fmla="+- 0 2077 2059"/>
                              <a:gd name="T7" fmla="*/ 2077 h 58"/>
                              <a:gd name="T8" fmla="+- 0 5515 5507"/>
                              <a:gd name="T9" fmla="*/ T8 w 58"/>
                              <a:gd name="T10" fmla="+- 0 2068 2059"/>
                              <a:gd name="T11" fmla="*/ 2068 h 58"/>
                              <a:gd name="T12" fmla="+- 0 5524 5507"/>
                              <a:gd name="T13" fmla="*/ T12 w 58"/>
                              <a:gd name="T14" fmla="+- 0 2062 2059"/>
                              <a:gd name="T15" fmla="*/ 2062 h 58"/>
                              <a:gd name="T16" fmla="+- 0 5535 5507"/>
                              <a:gd name="T17" fmla="*/ T16 w 58"/>
                              <a:gd name="T18" fmla="+- 0 2059 2059"/>
                              <a:gd name="T19" fmla="*/ 2059 h 58"/>
                              <a:gd name="T20" fmla="+- 0 5546 5507"/>
                              <a:gd name="T21" fmla="*/ T20 w 58"/>
                              <a:gd name="T22" fmla="+- 0 2062 2059"/>
                              <a:gd name="T23" fmla="*/ 2062 h 58"/>
                              <a:gd name="T24" fmla="+- 0 5556 5507"/>
                              <a:gd name="T25" fmla="*/ T24 w 58"/>
                              <a:gd name="T26" fmla="+- 0 2068 2059"/>
                              <a:gd name="T27" fmla="*/ 2068 h 58"/>
                              <a:gd name="T28" fmla="+- 0 5562 5507"/>
                              <a:gd name="T29" fmla="*/ T28 w 58"/>
                              <a:gd name="T30" fmla="+- 0 2077 2059"/>
                              <a:gd name="T31" fmla="*/ 2077 h 58"/>
                              <a:gd name="T32" fmla="+- 0 5564 5507"/>
                              <a:gd name="T33" fmla="*/ T32 w 58"/>
                              <a:gd name="T34" fmla="+- 0 2088 2059"/>
                              <a:gd name="T35" fmla="*/ 2088 h 58"/>
                              <a:gd name="T36" fmla="+- 0 5562 5507"/>
                              <a:gd name="T37" fmla="*/ T36 w 58"/>
                              <a:gd name="T38" fmla="+- 0 2099 2059"/>
                              <a:gd name="T39" fmla="*/ 2099 h 58"/>
                              <a:gd name="T40" fmla="+- 0 5556 5507"/>
                              <a:gd name="T41" fmla="*/ T40 w 58"/>
                              <a:gd name="T42" fmla="+- 0 2109 2059"/>
                              <a:gd name="T43" fmla="*/ 2109 h 58"/>
                              <a:gd name="T44" fmla="+- 0 5546 5507"/>
                              <a:gd name="T45" fmla="*/ T44 w 58"/>
                              <a:gd name="T46" fmla="+- 0 2115 2059"/>
                              <a:gd name="T47" fmla="*/ 2115 h 58"/>
                              <a:gd name="T48" fmla="+- 0 5535 5507"/>
                              <a:gd name="T49" fmla="*/ T48 w 58"/>
                              <a:gd name="T50" fmla="+- 0 2117 2059"/>
                              <a:gd name="T51" fmla="*/ 2117 h 58"/>
                              <a:gd name="T52" fmla="+- 0 5524 5507"/>
                              <a:gd name="T53" fmla="*/ T52 w 58"/>
                              <a:gd name="T54" fmla="+- 0 2115 2059"/>
                              <a:gd name="T55" fmla="*/ 2115 h 58"/>
                              <a:gd name="T56" fmla="+- 0 5515 5507"/>
                              <a:gd name="T57" fmla="*/ T56 w 58"/>
                              <a:gd name="T58" fmla="+- 0 2109 2059"/>
                              <a:gd name="T59" fmla="*/ 2109 h 58"/>
                              <a:gd name="T60" fmla="+- 0 5509 5507"/>
                              <a:gd name="T61" fmla="*/ T60 w 58"/>
                              <a:gd name="T62" fmla="+- 0 2099 2059"/>
                              <a:gd name="T63" fmla="*/ 2099 h 58"/>
                              <a:gd name="T64" fmla="+- 0 5507 5507"/>
                              <a:gd name="T65" fmla="*/ T64 w 58"/>
                              <a:gd name="T66" fmla="+- 0 2088 2059"/>
                              <a:gd name="T67" fmla="*/ 208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9"/>
                                </a:lnTo>
                                <a:lnTo>
                                  <a:pt x="17" y="3"/>
                                </a:lnTo>
                                <a:lnTo>
                                  <a:pt x="28" y="0"/>
                                </a:lnTo>
                                <a:lnTo>
                                  <a:pt x="39" y="3"/>
                                </a:lnTo>
                                <a:lnTo>
                                  <a:pt x="49" y="9"/>
                                </a:lnTo>
                                <a:lnTo>
                                  <a:pt x="55" y="18"/>
                                </a:lnTo>
                                <a:lnTo>
                                  <a:pt x="57" y="29"/>
                                </a:lnTo>
                                <a:lnTo>
                                  <a:pt x="55" y="40"/>
                                </a:lnTo>
                                <a:lnTo>
                                  <a:pt x="49" y="50"/>
                                </a:lnTo>
                                <a:lnTo>
                                  <a:pt x="39" y="56"/>
                                </a:lnTo>
                                <a:lnTo>
                                  <a:pt x="28" y="58"/>
                                </a:lnTo>
                                <a:lnTo>
                                  <a:pt x="17" y="56"/>
                                </a:lnTo>
                                <a:lnTo>
                                  <a:pt x="8" y="50"/>
                                </a:lnTo>
                                <a:lnTo>
                                  <a:pt x="2" y="40"/>
                                </a:lnTo>
                                <a:lnTo>
                                  <a:pt x="0" y="29"/>
                                </a:lnTo>
                              </a:path>
                            </a:pathLst>
                          </a:custGeom>
                          <a:noFill/>
                          <a:ln w="623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Text Box 59"/>
                        <wps:cNvSpPr txBox="1">
                          <a:spLocks noChangeArrowheads="1"/>
                        </wps:cNvSpPr>
                        <wps:spPr bwMode="auto">
                          <a:xfrm>
                            <a:off x="2994" y="-186"/>
                            <a:ext cx="30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25E64" w14:textId="77777777" w:rsidR="003162A5" w:rsidRDefault="003162A5">
                              <w:pPr>
                                <w:spacing w:line="99" w:lineRule="exact"/>
                                <w:rPr>
                                  <w:rFonts w:ascii="Arial"/>
                                  <w:b/>
                                  <w:sz w:val="9"/>
                                </w:rPr>
                              </w:pPr>
                              <w:r>
                                <w:rPr>
                                  <w:rFonts w:ascii="Arial"/>
                                  <w:b/>
                                  <w:spacing w:val="-7"/>
                                  <w:sz w:val="9"/>
                                </w:rPr>
                                <w:t>R=0.940</w:t>
                              </w:r>
                            </w:p>
                          </w:txbxContent>
                        </wps:txbx>
                        <wps:bodyPr rot="0" vert="horz" wrap="square" lIns="0" tIns="0" rIns="0" bIns="0" anchor="t" anchorCtr="0" upright="1">
                          <a:noAutofit/>
                        </wps:bodyPr>
                      </wps:wsp>
                      <wps:wsp>
                        <wps:cNvPr id="124" name="Text Box 58"/>
                        <wps:cNvSpPr txBox="1">
                          <a:spLocks noChangeArrowheads="1"/>
                        </wps:cNvSpPr>
                        <wps:spPr bwMode="auto">
                          <a:xfrm>
                            <a:off x="5596" y="1919"/>
                            <a:ext cx="524"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F468F" w14:textId="77777777" w:rsidR="003162A5" w:rsidRDefault="003162A5">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464EAA" id="Group 57" o:spid="_x0000_s2156" style="position:absolute;left:0;text-align:left;margin-left:145.4pt;margin-top:-12.7pt;width:163.65pt;height:129.8pt;z-index:251705344;mso-position-horizontal-relative:page;mso-position-vertical-relative:text" coordorigin="2908,-254" coordsize="3273,2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">
                <v:shape id="Picture 72" o:spid="_x0000_s2157" type="#_x0000_t75" style="position:absolute;left:2918;top:-254;width:3263;height: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">
                  <v:imagedata r:id="rId146" o:title=""/>
                </v:shape>
                <v:line id="Line 71" o:spid="_x0000_s2158" style="position:absolute;visibility:visible;mso-wrap-style:square" from="2908,2211" to="2922,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" strokecolor="#333" strokeweight=".09272mm"/>
                <v:line id="Line 70" o:spid="_x0000_s2159" style="position:absolute;visibility:visible;mso-wrap-style:square" from="2908,1670" to="2922,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" strokecolor="#333" strokeweight=".09272mm"/>
                <v:line id="Line 69" o:spid="_x0000_s2160" style="position:absolute;visibility:visible;mso-wrap-style:square" from="2908,1129" to="2922,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" strokecolor="#333" strokeweight=".09272mm"/>
                <v:line id="Line 68" o:spid="_x0000_s2161" style="position:absolute;visibility:visible;mso-wrap-style:square" from="2908,588" to="2922,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" strokecolor="#333" strokeweight=".09272mm"/>
                <v:line id="Line 67" o:spid="_x0000_s2162" style="position:absolute;visibility:visible;mso-wrap-style:square" from="2908,47" to="292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" strokecolor="#333" strokeweight=".09272mm"/>
                <v:line id="Line 66" o:spid="_x0000_s2163" style="position:absolute;visibility:visible;mso-wrap-style:square" from="3070,2341" to="3070,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" strokecolor="#333" strokeweight=".09272mm"/>
                <v:line id="Line 65" o:spid="_x0000_s2164" style="position:absolute;visibility:visible;mso-wrap-style:square" from="3753,2341" to="3753,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" strokecolor="#333" strokeweight=".09272mm"/>
                <v:line id="Line 64" o:spid="_x0000_s2165" style="position:absolute;visibility:visible;mso-wrap-style:square" from="4436,2341" to="4436,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" strokecolor="#333" strokeweight=".09272mm"/>
                <v:line id="Line 63" o:spid="_x0000_s2166" style="position:absolute;visibility:visible;mso-wrap-style:square" from="5119,2341" to="5119,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" strokecolor="#333" strokeweight=".09272mm"/>
                <v:line id="Line 62" o:spid="_x0000_s2167" style="position:absolute;visibility:visible;mso-wrap-style:square" from="5802,2341" to="5802,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" strokecolor="#333" strokeweight=".09272mm"/>
                <v:shape id="Freeform 61" o:spid="_x0000_s2168" style="position:absolute;left:5506;top:1954;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" path="m,29l2,18,8,8,17,2,28,,39,2,49,8r6,10l57,29,55,40r-6,9l39,55,28,57,17,55,8,49,2,40,,29e" filled="f" strokecolor="#4682b4" strokeweight=".17331mm">
                  <v:path arrowok="t" o:connecttype="custom" o:connectlocs="0,1984;2,1973;8,1963;17,1957;28,1955;39,1957;49,1963;55,1973;57,1984;55,1995;49,2004;39,2010;28,2012;17,2010;8,2004;2,1995;0,1984" o:connectangles="0,0,0,0,0,0,0,0,0,0,0,0,0,0,0,0,0"/>
                </v:shape>
                <v:shape id="Freeform 60" o:spid="_x0000_s2169" style="position:absolute;left:5506;top:2059;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" path="m,29l2,18,8,9,17,3,28,,39,3,49,9r6,9l57,29,55,40,49,50,39,56,28,58,17,56,8,50,2,40,,29e" filled="f" strokecolor="red" strokeweight=".17331mm">
                  <v:path arrowok="t" o:connecttype="custom" o:connectlocs="0,2088;2,2077;8,2068;17,2062;28,2059;39,2062;49,2068;55,2077;57,2088;55,2099;49,2109;39,2115;28,2117;17,2115;8,2109;2,2099;0,2088" o:connectangles="0,0,0,0,0,0,0,0,0,0,0,0,0,0,0,0,0"/>
                </v:shape>
                <v:shape id="Text Box 59" o:spid="_x0000_s2170" type="#_x0000_t202" style="position:absolute;left:2994;top:-186;width:30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58425E64" w14:textId="77777777" w:rsidR="003162A5" w:rsidRDefault="003162A5">
                        <w:pPr>
                          <w:spacing w:line="99" w:lineRule="exact"/>
                          <w:rPr>
                            <w:rFonts w:ascii="Arial"/>
                            <w:b/>
                            <w:sz w:val="9"/>
                          </w:rPr>
                        </w:pPr>
                        <w:r>
                          <w:rPr>
                            <w:rFonts w:ascii="Arial"/>
                            <w:b/>
                            <w:spacing w:val="-7"/>
                            <w:sz w:val="9"/>
                          </w:rPr>
                          <w:t>R=0.940</w:t>
                        </w:r>
                      </w:p>
                    </w:txbxContent>
                  </v:textbox>
                </v:shape>
                <v:shape id="Text Box 58" o:spid="_x0000_s2171" type="#_x0000_t202" style="position:absolute;left:5596;top:1919;width:524;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06FF468F" w14:textId="77777777" w:rsidR="003162A5" w:rsidRDefault="003162A5">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v:textbox>
                </v:shape>
                <w10:wrap anchorx="page"/>
              </v:group>
            </w:pict>
          </mc:Fallback>
        </mc:AlternateContent>
      </w:r>
      <w:r w:rsidR="00372F18">
        <w:rPr>
          <w:rFonts w:ascii="Arial"/>
          <w:color w:val="4D4D4D"/>
          <w:w w:val="95"/>
          <w:sz w:val="8"/>
        </w:rPr>
        <w:t>10.5</w:t>
      </w:r>
    </w:p>
    <w:p w14:paraId="3CDF23D8" w14:textId="77777777" w:rsidR="0065693B" w:rsidRDefault="00372F18">
      <w:pPr>
        <w:pStyle w:val="BodyText"/>
        <w:rPr>
          <w:rFonts w:ascii="Arial"/>
          <w:sz w:val="8"/>
        </w:rPr>
      </w:pPr>
      <w:r>
        <w:br w:type="column"/>
      </w:r>
    </w:p>
    <w:p w14:paraId="576EEF15" w14:textId="45396B97" w:rsidR="0065693B" w:rsidRDefault="00B8797A">
      <w:pPr>
        <w:spacing w:before="46"/>
        <w:ind w:left="1064"/>
        <w:rPr>
          <w:rFonts w:ascii="Arial"/>
          <w:sz w:val="8"/>
        </w:rPr>
      </w:pPr>
      <w:r>
        <w:rPr>
          <w:noProof/>
        </w:rPr>
        <mc:AlternateContent>
          <mc:Choice Requires="wpg">
            <w:drawing>
              <wp:anchor distT="0" distB="0" distL="114300" distR="114300" simplePos="0" relativeHeight="251706368" behindDoc="0" locked="0" layoutInCell="1" allowOverlap="1" wp14:anchorId="1A44D309" wp14:editId="451B5930">
                <wp:simplePos x="0" y="0"/>
                <wp:positionH relativeFrom="page">
                  <wp:posOffset>4338955</wp:posOffset>
                </wp:positionH>
                <wp:positionV relativeFrom="paragraph">
                  <wp:posOffset>-131445</wp:posOffset>
                </wp:positionV>
                <wp:extent cx="2052320" cy="1647825"/>
                <wp:effectExtent l="5080" t="0" r="0" b="4445"/>
                <wp:wrapNone/>
                <wp:docPr id="93"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2320" cy="1647825"/>
                          <a:chOff x="6833" y="-207"/>
                          <a:chExt cx="3232" cy="2595"/>
                        </a:xfrm>
                      </wpg:grpSpPr>
                      <pic:pic xmlns:pic="http://schemas.openxmlformats.org/drawingml/2006/picture">
                        <pic:nvPicPr>
                          <pic:cNvPr id="94" name="Picture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6842" y="-208"/>
                            <a:ext cx="3223" cy="2585"/>
                          </a:xfrm>
                          <a:prstGeom prst="rect">
                            <a:avLst/>
                          </a:prstGeom>
                          <a:noFill/>
                          <a:extLst>
                            <a:ext uri="{909E8E84-426E-40DD-AFC4-6F175D3DCCD1}">
                              <a14:hiddenFill xmlns:a14="http://schemas.microsoft.com/office/drawing/2010/main">
                                <a:solidFill>
                                  <a:srgbClr val="FFFFFF"/>
                                </a:solidFill>
                              </a14:hiddenFill>
                            </a:ext>
                          </a:extLst>
                        </pic:spPr>
                      </pic:pic>
                      <wps:wsp>
                        <wps:cNvPr id="95" name="Line 55"/>
                        <wps:cNvCnPr>
                          <a:cxnSpLocks noChangeShapeType="1"/>
                        </wps:cNvCnPr>
                        <wps:spPr bwMode="auto">
                          <a:xfrm>
                            <a:off x="6833" y="2257"/>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6" name="Line 54"/>
                        <wps:cNvCnPr>
                          <a:cxnSpLocks noChangeShapeType="1"/>
                        </wps:cNvCnPr>
                        <wps:spPr bwMode="auto">
                          <a:xfrm>
                            <a:off x="6833" y="1716"/>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7" name="Line 53"/>
                        <wps:cNvCnPr>
                          <a:cxnSpLocks noChangeShapeType="1"/>
                        </wps:cNvCnPr>
                        <wps:spPr bwMode="auto">
                          <a:xfrm>
                            <a:off x="6833" y="1175"/>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8" name="Line 52"/>
                        <wps:cNvCnPr>
                          <a:cxnSpLocks noChangeShapeType="1"/>
                        </wps:cNvCnPr>
                        <wps:spPr bwMode="auto">
                          <a:xfrm>
                            <a:off x="6833" y="634"/>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99" name="Line 51"/>
                        <wps:cNvCnPr>
                          <a:cxnSpLocks noChangeShapeType="1"/>
                        </wps:cNvCnPr>
                        <wps:spPr bwMode="auto">
                          <a:xfrm>
                            <a:off x="6833" y="93"/>
                            <a:ext cx="13"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0" name="Line 50"/>
                        <wps:cNvCnPr>
                          <a:cxnSpLocks noChangeShapeType="1"/>
                        </wps:cNvCnPr>
                        <wps:spPr bwMode="auto">
                          <a:xfrm>
                            <a:off x="6992" y="2387"/>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1" name="Line 49"/>
                        <wps:cNvCnPr>
                          <a:cxnSpLocks noChangeShapeType="1"/>
                        </wps:cNvCnPr>
                        <wps:spPr bwMode="auto">
                          <a:xfrm>
                            <a:off x="7667" y="2387"/>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2" name="Line 48"/>
                        <wps:cNvCnPr>
                          <a:cxnSpLocks noChangeShapeType="1"/>
                        </wps:cNvCnPr>
                        <wps:spPr bwMode="auto">
                          <a:xfrm>
                            <a:off x="8341" y="2387"/>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3" name="Line 47"/>
                        <wps:cNvCnPr>
                          <a:cxnSpLocks noChangeShapeType="1"/>
                        </wps:cNvCnPr>
                        <wps:spPr bwMode="auto">
                          <a:xfrm>
                            <a:off x="9016" y="2387"/>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4" name="Line 46"/>
                        <wps:cNvCnPr>
                          <a:cxnSpLocks noChangeShapeType="1"/>
                        </wps:cNvCnPr>
                        <wps:spPr bwMode="auto">
                          <a:xfrm>
                            <a:off x="9690" y="2387"/>
                            <a:ext cx="0" cy="0"/>
                          </a:xfrm>
                          <a:prstGeom prst="line">
                            <a:avLst/>
                          </a:prstGeom>
                          <a:noFill/>
                          <a:ln w="3338">
                            <a:solidFill>
                              <a:srgbClr val="333333"/>
                            </a:solidFill>
                            <a:round/>
                            <a:headEnd/>
                            <a:tailEnd/>
                          </a:ln>
                          <a:extLst>
                            <a:ext uri="{909E8E84-426E-40DD-AFC4-6F175D3DCCD1}">
                              <a14:hiddenFill xmlns:a14="http://schemas.microsoft.com/office/drawing/2010/main">
                                <a:noFill/>
                              </a14:hiddenFill>
                            </a:ext>
                          </a:extLst>
                        </wps:spPr>
                        <wps:bodyPr/>
                      </wps:wsp>
                      <wps:wsp>
                        <wps:cNvPr id="105" name="Freeform 45"/>
                        <wps:cNvSpPr>
                          <a:spLocks/>
                        </wps:cNvSpPr>
                        <wps:spPr bwMode="auto">
                          <a:xfrm>
                            <a:off x="9386" y="1966"/>
                            <a:ext cx="58" cy="58"/>
                          </a:xfrm>
                          <a:custGeom>
                            <a:avLst/>
                            <a:gdLst>
                              <a:gd name="T0" fmla="+- 0 9387 9387"/>
                              <a:gd name="T1" fmla="*/ T0 w 58"/>
                              <a:gd name="T2" fmla="+- 0 1995 1966"/>
                              <a:gd name="T3" fmla="*/ 1995 h 58"/>
                              <a:gd name="T4" fmla="+- 0 9389 9387"/>
                              <a:gd name="T5" fmla="*/ T4 w 58"/>
                              <a:gd name="T6" fmla="+- 0 1984 1966"/>
                              <a:gd name="T7" fmla="*/ 1984 h 58"/>
                              <a:gd name="T8" fmla="+- 0 9395 9387"/>
                              <a:gd name="T9" fmla="*/ T8 w 58"/>
                              <a:gd name="T10" fmla="+- 0 1975 1966"/>
                              <a:gd name="T11" fmla="*/ 1975 h 58"/>
                              <a:gd name="T12" fmla="+- 0 9404 9387"/>
                              <a:gd name="T13" fmla="*/ T12 w 58"/>
                              <a:gd name="T14" fmla="+- 0 1969 1966"/>
                              <a:gd name="T15" fmla="*/ 1969 h 58"/>
                              <a:gd name="T16" fmla="+- 0 9416 9387"/>
                              <a:gd name="T17" fmla="*/ T16 w 58"/>
                              <a:gd name="T18" fmla="+- 0 1966 1966"/>
                              <a:gd name="T19" fmla="*/ 1966 h 58"/>
                              <a:gd name="T20" fmla="+- 0 9427 9387"/>
                              <a:gd name="T21" fmla="*/ T20 w 58"/>
                              <a:gd name="T22" fmla="+- 0 1969 1966"/>
                              <a:gd name="T23" fmla="*/ 1969 h 58"/>
                              <a:gd name="T24" fmla="+- 0 9436 9387"/>
                              <a:gd name="T25" fmla="*/ T24 w 58"/>
                              <a:gd name="T26" fmla="+- 0 1975 1966"/>
                              <a:gd name="T27" fmla="*/ 1975 h 58"/>
                              <a:gd name="T28" fmla="+- 0 9442 9387"/>
                              <a:gd name="T29" fmla="*/ T28 w 58"/>
                              <a:gd name="T30" fmla="+- 0 1984 1966"/>
                              <a:gd name="T31" fmla="*/ 1984 h 58"/>
                              <a:gd name="T32" fmla="+- 0 9444 9387"/>
                              <a:gd name="T33" fmla="*/ T32 w 58"/>
                              <a:gd name="T34" fmla="+- 0 1995 1966"/>
                              <a:gd name="T35" fmla="*/ 1995 h 58"/>
                              <a:gd name="T36" fmla="+- 0 9442 9387"/>
                              <a:gd name="T37" fmla="*/ T36 w 58"/>
                              <a:gd name="T38" fmla="+- 0 2007 1966"/>
                              <a:gd name="T39" fmla="*/ 2007 h 58"/>
                              <a:gd name="T40" fmla="+- 0 9436 9387"/>
                              <a:gd name="T41" fmla="*/ T40 w 58"/>
                              <a:gd name="T42" fmla="+- 0 2016 1966"/>
                              <a:gd name="T43" fmla="*/ 2016 h 58"/>
                              <a:gd name="T44" fmla="+- 0 9427 9387"/>
                              <a:gd name="T45" fmla="*/ T44 w 58"/>
                              <a:gd name="T46" fmla="+- 0 2022 1966"/>
                              <a:gd name="T47" fmla="*/ 2022 h 58"/>
                              <a:gd name="T48" fmla="+- 0 9416 9387"/>
                              <a:gd name="T49" fmla="*/ T48 w 58"/>
                              <a:gd name="T50" fmla="+- 0 2024 1966"/>
                              <a:gd name="T51" fmla="*/ 2024 h 58"/>
                              <a:gd name="T52" fmla="+- 0 9404 9387"/>
                              <a:gd name="T53" fmla="*/ T52 w 58"/>
                              <a:gd name="T54" fmla="+- 0 2022 1966"/>
                              <a:gd name="T55" fmla="*/ 2022 h 58"/>
                              <a:gd name="T56" fmla="+- 0 9395 9387"/>
                              <a:gd name="T57" fmla="*/ T56 w 58"/>
                              <a:gd name="T58" fmla="+- 0 2016 1966"/>
                              <a:gd name="T59" fmla="*/ 2016 h 58"/>
                              <a:gd name="T60" fmla="+- 0 9389 9387"/>
                              <a:gd name="T61" fmla="*/ T60 w 58"/>
                              <a:gd name="T62" fmla="+- 0 2007 1966"/>
                              <a:gd name="T63" fmla="*/ 2007 h 58"/>
                              <a:gd name="T64" fmla="+- 0 9387 9387"/>
                              <a:gd name="T65" fmla="*/ T64 w 58"/>
                              <a:gd name="T66" fmla="+- 0 1995 1966"/>
                              <a:gd name="T67" fmla="*/ 1995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9"/>
                                </a:lnTo>
                                <a:lnTo>
                                  <a:pt x="17" y="3"/>
                                </a:lnTo>
                                <a:lnTo>
                                  <a:pt x="29" y="0"/>
                                </a:lnTo>
                                <a:lnTo>
                                  <a:pt x="40" y="3"/>
                                </a:lnTo>
                                <a:lnTo>
                                  <a:pt x="49" y="9"/>
                                </a:lnTo>
                                <a:lnTo>
                                  <a:pt x="55" y="18"/>
                                </a:lnTo>
                                <a:lnTo>
                                  <a:pt x="57" y="29"/>
                                </a:lnTo>
                                <a:lnTo>
                                  <a:pt x="55" y="41"/>
                                </a:lnTo>
                                <a:lnTo>
                                  <a:pt x="49" y="50"/>
                                </a:lnTo>
                                <a:lnTo>
                                  <a:pt x="40" y="56"/>
                                </a:lnTo>
                                <a:lnTo>
                                  <a:pt x="29" y="58"/>
                                </a:lnTo>
                                <a:lnTo>
                                  <a:pt x="17" y="56"/>
                                </a:lnTo>
                                <a:lnTo>
                                  <a:pt x="8" y="50"/>
                                </a:lnTo>
                                <a:lnTo>
                                  <a:pt x="2" y="41"/>
                                </a:lnTo>
                                <a:lnTo>
                                  <a:pt x="0" y="29"/>
                                </a:lnTo>
                              </a:path>
                            </a:pathLst>
                          </a:custGeom>
                          <a:noFill/>
                          <a:ln w="6239">
                            <a:solidFill>
                              <a:srgbClr val="4682B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4"/>
                        <wps:cNvSpPr>
                          <a:spLocks/>
                        </wps:cNvSpPr>
                        <wps:spPr bwMode="auto">
                          <a:xfrm>
                            <a:off x="9386" y="2071"/>
                            <a:ext cx="58" cy="58"/>
                          </a:xfrm>
                          <a:custGeom>
                            <a:avLst/>
                            <a:gdLst>
                              <a:gd name="T0" fmla="+- 0 9387 9387"/>
                              <a:gd name="T1" fmla="*/ T0 w 58"/>
                              <a:gd name="T2" fmla="+- 0 2100 2071"/>
                              <a:gd name="T3" fmla="*/ 2100 h 58"/>
                              <a:gd name="T4" fmla="+- 0 9389 9387"/>
                              <a:gd name="T5" fmla="*/ T4 w 58"/>
                              <a:gd name="T6" fmla="+- 0 2089 2071"/>
                              <a:gd name="T7" fmla="*/ 2089 h 58"/>
                              <a:gd name="T8" fmla="+- 0 9395 9387"/>
                              <a:gd name="T9" fmla="*/ T8 w 58"/>
                              <a:gd name="T10" fmla="+- 0 2079 2071"/>
                              <a:gd name="T11" fmla="*/ 2079 h 58"/>
                              <a:gd name="T12" fmla="+- 0 9404 9387"/>
                              <a:gd name="T13" fmla="*/ T12 w 58"/>
                              <a:gd name="T14" fmla="+- 0 2073 2071"/>
                              <a:gd name="T15" fmla="*/ 2073 h 58"/>
                              <a:gd name="T16" fmla="+- 0 9416 9387"/>
                              <a:gd name="T17" fmla="*/ T16 w 58"/>
                              <a:gd name="T18" fmla="+- 0 2071 2071"/>
                              <a:gd name="T19" fmla="*/ 2071 h 58"/>
                              <a:gd name="T20" fmla="+- 0 9427 9387"/>
                              <a:gd name="T21" fmla="*/ T20 w 58"/>
                              <a:gd name="T22" fmla="+- 0 2073 2071"/>
                              <a:gd name="T23" fmla="*/ 2073 h 58"/>
                              <a:gd name="T24" fmla="+- 0 9436 9387"/>
                              <a:gd name="T25" fmla="*/ T24 w 58"/>
                              <a:gd name="T26" fmla="+- 0 2079 2071"/>
                              <a:gd name="T27" fmla="*/ 2079 h 58"/>
                              <a:gd name="T28" fmla="+- 0 9442 9387"/>
                              <a:gd name="T29" fmla="*/ T28 w 58"/>
                              <a:gd name="T30" fmla="+- 0 2089 2071"/>
                              <a:gd name="T31" fmla="*/ 2089 h 58"/>
                              <a:gd name="T32" fmla="+- 0 9444 9387"/>
                              <a:gd name="T33" fmla="*/ T32 w 58"/>
                              <a:gd name="T34" fmla="+- 0 2100 2071"/>
                              <a:gd name="T35" fmla="*/ 2100 h 58"/>
                              <a:gd name="T36" fmla="+- 0 9442 9387"/>
                              <a:gd name="T37" fmla="*/ T36 w 58"/>
                              <a:gd name="T38" fmla="+- 0 2111 2071"/>
                              <a:gd name="T39" fmla="*/ 2111 h 58"/>
                              <a:gd name="T40" fmla="+- 0 9436 9387"/>
                              <a:gd name="T41" fmla="*/ T40 w 58"/>
                              <a:gd name="T42" fmla="+- 0 2120 2071"/>
                              <a:gd name="T43" fmla="*/ 2120 h 58"/>
                              <a:gd name="T44" fmla="+- 0 9427 9387"/>
                              <a:gd name="T45" fmla="*/ T44 w 58"/>
                              <a:gd name="T46" fmla="+- 0 2126 2071"/>
                              <a:gd name="T47" fmla="*/ 2126 h 58"/>
                              <a:gd name="T48" fmla="+- 0 9416 9387"/>
                              <a:gd name="T49" fmla="*/ T48 w 58"/>
                              <a:gd name="T50" fmla="+- 0 2129 2071"/>
                              <a:gd name="T51" fmla="*/ 2129 h 58"/>
                              <a:gd name="T52" fmla="+- 0 9404 9387"/>
                              <a:gd name="T53" fmla="*/ T52 w 58"/>
                              <a:gd name="T54" fmla="+- 0 2126 2071"/>
                              <a:gd name="T55" fmla="*/ 2126 h 58"/>
                              <a:gd name="T56" fmla="+- 0 9395 9387"/>
                              <a:gd name="T57" fmla="*/ T56 w 58"/>
                              <a:gd name="T58" fmla="+- 0 2120 2071"/>
                              <a:gd name="T59" fmla="*/ 2120 h 58"/>
                              <a:gd name="T60" fmla="+- 0 9389 9387"/>
                              <a:gd name="T61" fmla="*/ T60 w 58"/>
                              <a:gd name="T62" fmla="+- 0 2111 2071"/>
                              <a:gd name="T63" fmla="*/ 2111 h 58"/>
                              <a:gd name="T64" fmla="+- 0 9387 9387"/>
                              <a:gd name="T65" fmla="*/ T64 w 58"/>
                              <a:gd name="T66" fmla="+- 0 2100 2071"/>
                              <a:gd name="T67" fmla="*/ 2100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0" y="29"/>
                                </a:moveTo>
                                <a:lnTo>
                                  <a:pt x="2" y="18"/>
                                </a:lnTo>
                                <a:lnTo>
                                  <a:pt x="8" y="8"/>
                                </a:lnTo>
                                <a:lnTo>
                                  <a:pt x="17" y="2"/>
                                </a:lnTo>
                                <a:lnTo>
                                  <a:pt x="29" y="0"/>
                                </a:lnTo>
                                <a:lnTo>
                                  <a:pt x="40" y="2"/>
                                </a:lnTo>
                                <a:lnTo>
                                  <a:pt x="49" y="8"/>
                                </a:lnTo>
                                <a:lnTo>
                                  <a:pt x="55" y="18"/>
                                </a:lnTo>
                                <a:lnTo>
                                  <a:pt x="57" y="29"/>
                                </a:lnTo>
                                <a:lnTo>
                                  <a:pt x="55" y="40"/>
                                </a:lnTo>
                                <a:lnTo>
                                  <a:pt x="49" y="49"/>
                                </a:lnTo>
                                <a:lnTo>
                                  <a:pt x="40" y="55"/>
                                </a:lnTo>
                                <a:lnTo>
                                  <a:pt x="29" y="58"/>
                                </a:lnTo>
                                <a:lnTo>
                                  <a:pt x="17" y="55"/>
                                </a:lnTo>
                                <a:lnTo>
                                  <a:pt x="8" y="49"/>
                                </a:lnTo>
                                <a:lnTo>
                                  <a:pt x="2" y="40"/>
                                </a:lnTo>
                                <a:lnTo>
                                  <a:pt x="0" y="29"/>
                                </a:lnTo>
                              </a:path>
                            </a:pathLst>
                          </a:custGeom>
                          <a:noFill/>
                          <a:ln w="6239">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Text Box 43"/>
                        <wps:cNvSpPr txBox="1">
                          <a:spLocks noChangeArrowheads="1"/>
                        </wps:cNvSpPr>
                        <wps:spPr bwMode="auto">
                          <a:xfrm>
                            <a:off x="6874" y="-150"/>
                            <a:ext cx="30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27050" w14:textId="77777777" w:rsidR="003162A5" w:rsidRDefault="003162A5">
                              <w:pPr>
                                <w:spacing w:line="99" w:lineRule="exact"/>
                                <w:rPr>
                                  <w:rFonts w:ascii="Arial"/>
                                  <w:b/>
                                  <w:sz w:val="9"/>
                                </w:rPr>
                              </w:pPr>
                              <w:r>
                                <w:rPr>
                                  <w:rFonts w:ascii="Arial"/>
                                  <w:b/>
                                  <w:spacing w:val="-7"/>
                                  <w:sz w:val="9"/>
                                </w:rPr>
                                <w:t>R=0.941</w:t>
                              </w:r>
                            </w:p>
                          </w:txbxContent>
                        </wps:txbx>
                        <wps:bodyPr rot="0" vert="horz" wrap="square" lIns="0" tIns="0" rIns="0" bIns="0" anchor="t" anchorCtr="0" upright="1">
                          <a:noAutofit/>
                        </wps:bodyPr>
                      </wps:wsp>
                      <wps:wsp>
                        <wps:cNvPr id="108" name="Text Box 42"/>
                        <wps:cNvSpPr txBox="1">
                          <a:spLocks noChangeArrowheads="1"/>
                        </wps:cNvSpPr>
                        <wps:spPr bwMode="auto">
                          <a:xfrm>
                            <a:off x="9476" y="1931"/>
                            <a:ext cx="524"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25057" w14:textId="77777777" w:rsidR="003162A5" w:rsidRDefault="003162A5">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44D309" id="Group 41" o:spid="_x0000_s2172" style="position:absolute;left:0;text-align:left;margin-left:341.65pt;margin-top:-10.35pt;width:161.6pt;height:129.75pt;z-index:251706368;mso-position-horizontal-relative:page;mso-position-vertical-relative:text" coordorigin="6833,-207" coordsize="3232,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">
                <v:shape id="Picture 56" o:spid="_x0000_s2173" type="#_x0000_t75" style="position:absolute;left:6842;top:-208;width:3223;height: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">
                  <v:imagedata r:id="rId148" o:title=""/>
                </v:shape>
                <v:line id="Line 55" o:spid="_x0000_s2174" style="position:absolute;visibility:visible;mso-wrap-style:square" from="6833,2257" to="6846,2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" strokecolor="#333" strokeweight=".09272mm"/>
                <v:line id="Line 54" o:spid="_x0000_s2175" style="position:absolute;visibility:visible;mso-wrap-style:square" from="6833,1716" to="6846,1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" strokecolor="#333" strokeweight=".09272mm"/>
                <v:line id="Line 53" o:spid="_x0000_s2176" style="position:absolute;visibility:visible;mso-wrap-style:square" from="6833,1175" to="6846,1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" strokecolor="#333" strokeweight=".09272mm"/>
                <v:line id="Line 52" o:spid="_x0000_s2177" style="position:absolute;visibility:visible;mso-wrap-style:square" from="6833,634" to="6846,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" strokecolor="#333" strokeweight=".09272mm"/>
                <v:line id="Line 51" o:spid="_x0000_s2178" style="position:absolute;visibility:visible;mso-wrap-style:square" from="6833,93" to="684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" strokecolor="#333" strokeweight=".09272mm"/>
                <v:line id="Line 50" o:spid="_x0000_s2179" style="position:absolute;visibility:visible;mso-wrap-style:square" from="6992,2387" to="6992,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" strokecolor="#333" strokeweight=".09272mm"/>
                <v:line id="Line 49" o:spid="_x0000_s2180" style="position:absolute;visibility:visible;mso-wrap-style:square" from="7667,2387" to="7667,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" strokecolor="#333" strokeweight=".09272mm"/>
                <v:line id="Line 48" o:spid="_x0000_s2181" style="position:absolute;visibility:visible;mso-wrap-style:square" from="8341,2387" to="8341,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" strokecolor="#333" strokeweight=".09272mm"/>
                <v:line id="Line 47" o:spid="_x0000_s2182" style="position:absolute;visibility:visible;mso-wrap-style:square" from="9016,2387" to="9016,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" strokecolor="#333" strokeweight=".09272mm"/>
                <v:line id="Line 46" o:spid="_x0000_s2183" style="position:absolute;visibility:visible;mso-wrap-style:square" from="9690,2387" to="9690,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" strokecolor="#333" strokeweight=".09272mm"/>
                <v:shape id="Freeform 45" o:spid="_x0000_s2184" style="position:absolute;left:9386;top:1966;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" path="m,29l2,18,8,9,17,3,29,,40,3r9,6l55,18r2,11l55,41r-6,9l40,56,29,58,17,56,8,50,2,41,,29e" filled="f" strokecolor="#4682b4" strokeweight=".17331mm">
                  <v:path arrowok="t" o:connecttype="custom" o:connectlocs="0,1995;2,1984;8,1975;17,1969;29,1966;40,1969;49,1975;55,1984;57,1995;55,2007;49,2016;40,2022;29,2024;17,2022;8,2016;2,2007;0,1995" o:connectangles="0,0,0,0,0,0,0,0,0,0,0,0,0,0,0,0,0"/>
                </v:shape>
                <v:shape id="Freeform 44" o:spid="_x0000_s2185" style="position:absolute;left:9386;top:2071;width:58;height:58;visibility:visible;mso-wrap-style:square;v-text-anchor:top" coordsize="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" path="m,29l2,18,8,8,17,2,29,,40,2r9,6l55,18r2,11l55,40r-6,9l40,55,29,58,17,55,8,49,2,40,,29e" filled="f" strokecolor="red" strokeweight=".17331mm">
                  <v:path arrowok="t" o:connecttype="custom" o:connectlocs="0,2100;2,2089;8,2079;17,2073;29,2071;40,2073;49,2079;55,2089;57,2100;55,2111;49,2120;40,2126;29,2129;17,2126;8,2120;2,2111;0,2100" o:connectangles="0,0,0,0,0,0,0,0,0,0,0,0,0,0,0,0,0"/>
                </v:shape>
                <v:shape id="Text Box 43" o:spid="_x0000_s2186" type="#_x0000_t202" style="position:absolute;left:6874;top:-150;width:308;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37627050" w14:textId="77777777" w:rsidR="003162A5" w:rsidRDefault="003162A5">
                        <w:pPr>
                          <w:spacing w:line="99" w:lineRule="exact"/>
                          <w:rPr>
                            <w:rFonts w:ascii="Arial"/>
                            <w:b/>
                            <w:sz w:val="9"/>
                          </w:rPr>
                        </w:pPr>
                        <w:r>
                          <w:rPr>
                            <w:rFonts w:ascii="Arial"/>
                            <w:b/>
                            <w:spacing w:val="-7"/>
                            <w:sz w:val="9"/>
                          </w:rPr>
                          <w:t>R=0.941</w:t>
                        </w:r>
                      </w:p>
                    </w:txbxContent>
                  </v:textbox>
                </v:shape>
                <v:shape id="Text Box 42" o:spid="_x0000_s2187" type="#_x0000_t202" style="position:absolute;left:9476;top:1931;width:524;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5A525057" w14:textId="77777777" w:rsidR="003162A5" w:rsidRDefault="003162A5">
                        <w:pPr>
                          <w:spacing w:line="261" w:lineRule="auto"/>
                          <w:ind w:right="-7" w:firstLine="8"/>
                          <w:rPr>
                            <w:rFonts w:ascii="Arial"/>
                            <w:b/>
                            <w:sz w:val="9"/>
                          </w:rPr>
                        </w:pPr>
                        <w:r>
                          <w:rPr>
                            <w:rFonts w:ascii="Arial"/>
                            <w:b/>
                            <w:spacing w:val="-6"/>
                            <w:sz w:val="9"/>
                          </w:rPr>
                          <w:t xml:space="preserve">Not </w:t>
                        </w:r>
                        <w:r>
                          <w:rPr>
                            <w:rFonts w:ascii="Arial"/>
                            <w:b/>
                            <w:spacing w:val="-7"/>
                            <w:sz w:val="9"/>
                          </w:rPr>
                          <w:t xml:space="preserve">sig. FDR&lt;0.01 </w:t>
                        </w:r>
                        <w:r>
                          <w:rPr>
                            <w:rFonts w:ascii="Arial"/>
                            <w:b/>
                            <w:spacing w:val="-8"/>
                            <w:sz w:val="9"/>
                          </w:rPr>
                          <w:t xml:space="preserve">and </w:t>
                        </w:r>
                        <w:r>
                          <w:rPr>
                            <w:rFonts w:ascii="Arial"/>
                            <w:b/>
                            <w:spacing w:val="-7"/>
                            <w:sz w:val="9"/>
                          </w:rPr>
                          <w:t>abs(FC)&gt;1.5</w:t>
                        </w:r>
                      </w:p>
                    </w:txbxContent>
                  </v:textbox>
                </v:shape>
                <w10:wrap anchorx="page"/>
              </v:group>
            </w:pict>
          </mc:Fallback>
        </mc:AlternateContent>
      </w:r>
      <w:r w:rsidR="00372F18">
        <w:rPr>
          <w:rFonts w:ascii="Arial"/>
          <w:color w:val="4D4D4D"/>
          <w:sz w:val="8"/>
        </w:rPr>
        <w:t>10.5</w:t>
      </w:r>
    </w:p>
    <w:p w14:paraId="55D6DBC2"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258" w:space="2667"/>
            <w:col w:w="6305"/>
          </w:cols>
        </w:sectPr>
      </w:pPr>
    </w:p>
    <w:p w14:paraId="2EB9873B" w14:textId="77777777" w:rsidR="0065693B" w:rsidRDefault="0065693B">
      <w:pPr>
        <w:pStyle w:val="BodyText"/>
        <w:spacing w:before="1"/>
        <w:rPr>
          <w:rFonts w:ascii="Arial"/>
          <w:sz w:val="27"/>
        </w:rPr>
      </w:pPr>
    </w:p>
    <w:p w14:paraId="1E85AF8A" w14:textId="77777777" w:rsidR="0065693B" w:rsidRDefault="0065693B">
      <w:pPr>
        <w:rPr>
          <w:rFonts w:ascii="Arial"/>
          <w:sz w:val="27"/>
        </w:rPr>
        <w:sectPr w:rsidR="0065693B">
          <w:type w:val="continuous"/>
          <w:pgSz w:w="11910" w:h="16840"/>
          <w:pgMar w:top="1580" w:right="0" w:bottom="800" w:left="1680" w:header="720" w:footer="720" w:gutter="0"/>
          <w:cols w:space="720"/>
        </w:sectPr>
      </w:pPr>
    </w:p>
    <w:p w14:paraId="09ABF117" w14:textId="77777777" w:rsidR="0065693B" w:rsidRDefault="0065693B">
      <w:pPr>
        <w:pStyle w:val="BodyText"/>
        <w:spacing w:before="4"/>
        <w:rPr>
          <w:rFonts w:ascii="Arial"/>
          <w:sz w:val="8"/>
        </w:rPr>
      </w:pPr>
    </w:p>
    <w:p w14:paraId="244CBC6D" w14:textId="098BBC36" w:rsidR="0065693B" w:rsidRDefault="00B8797A">
      <w:pPr>
        <w:ind w:right="38"/>
        <w:jc w:val="right"/>
        <w:rPr>
          <w:rFonts w:ascii="Arial"/>
          <w:sz w:val="8"/>
        </w:rPr>
      </w:pPr>
      <w:r>
        <w:rPr>
          <w:noProof/>
        </w:rPr>
        <mc:AlternateContent>
          <mc:Choice Requires="wps">
            <w:drawing>
              <wp:anchor distT="0" distB="0" distL="114300" distR="114300" simplePos="0" relativeHeight="251709440" behindDoc="0" locked="0" layoutInCell="1" allowOverlap="1" wp14:anchorId="5D60BCBC" wp14:editId="349314A5">
                <wp:simplePos x="0" y="0"/>
                <wp:positionH relativeFrom="page">
                  <wp:posOffset>1647190</wp:posOffset>
                </wp:positionH>
                <wp:positionV relativeFrom="paragraph">
                  <wp:posOffset>-134620</wp:posOffset>
                </wp:positionV>
                <wp:extent cx="95250" cy="950595"/>
                <wp:effectExtent l="0" t="0" r="635" b="0"/>
                <wp:wrapNone/>
                <wp:docPr id="9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E8B6" w14:textId="77777777" w:rsidR="003162A5" w:rsidRDefault="003162A5">
                            <w:pPr>
                              <w:spacing w:before="15"/>
                              <w:ind w:left="20"/>
                              <w:rPr>
                                <w:rFonts w:ascii="Arial"/>
                                <w:b/>
                                <w:sz w:val="10"/>
                              </w:rPr>
                            </w:pPr>
                            <w:r>
                              <w:rPr>
                                <w:rFonts w:ascii="Arial"/>
                                <w:b/>
                                <w:sz w:val="10"/>
                              </w:rPr>
                              <w:t>(mean log normalised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0BCBC" id="Text Box 40" o:spid="_x0000_s2188" type="#_x0000_t202" style="position:absolute;left:0;text-align:left;margin-left:129.7pt;margin-top:-10.6pt;width:7.5pt;height:74.8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" filled="f" stroked="f">
                <v:textbox style="layout-flow:vertical;mso-layout-flow-alt:bottom-to-top" inset="0,0,0,0">
                  <w:txbxContent>
                    <w:p w14:paraId="2E26E8B6" w14:textId="77777777" w:rsidR="003162A5" w:rsidRDefault="003162A5">
                      <w:pPr>
                        <w:spacing w:before="15"/>
                        <w:ind w:left="20"/>
                        <w:rPr>
                          <w:rFonts w:ascii="Arial"/>
                          <w:b/>
                          <w:sz w:val="10"/>
                        </w:rPr>
                      </w:pPr>
                      <w:r>
                        <w:rPr>
                          <w:rFonts w:ascii="Arial"/>
                          <w:b/>
                          <w:sz w:val="10"/>
                        </w:rPr>
                        <w:t>(mean log normalised counts)</w:t>
                      </w:r>
                    </w:p>
                  </w:txbxContent>
                </v:textbox>
                <w10:wrap anchorx="page"/>
              </v:shape>
            </w:pict>
          </mc:Fallback>
        </mc:AlternateContent>
      </w:r>
      <w:r w:rsidR="00372F18">
        <w:rPr>
          <w:rFonts w:ascii="Arial"/>
          <w:color w:val="4D4D4D"/>
          <w:w w:val="95"/>
          <w:sz w:val="8"/>
        </w:rPr>
        <w:t>9.0</w:t>
      </w:r>
    </w:p>
    <w:p w14:paraId="2EE55680" w14:textId="77777777" w:rsidR="0065693B" w:rsidRDefault="00372F18">
      <w:pPr>
        <w:pStyle w:val="BodyText"/>
        <w:spacing w:before="11"/>
        <w:rPr>
          <w:rFonts w:ascii="Arial"/>
          <w:sz w:val="11"/>
        </w:rPr>
      </w:pPr>
      <w:r>
        <w:br w:type="column"/>
      </w:r>
    </w:p>
    <w:p w14:paraId="2F34291E" w14:textId="583B3856" w:rsidR="0065693B" w:rsidRDefault="00B8797A">
      <w:pPr>
        <w:ind w:left="1108"/>
        <w:rPr>
          <w:rFonts w:ascii="Arial"/>
          <w:sz w:val="8"/>
        </w:rPr>
      </w:pPr>
      <w:r>
        <w:rPr>
          <w:noProof/>
        </w:rPr>
        <mc:AlternateContent>
          <mc:Choice Requires="wps">
            <w:drawing>
              <wp:anchor distT="0" distB="0" distL="114300" distR="114300" simplePos="0" relativeHeight="251711488" behindDoc="0" locked="0" layoutInCell="1" allowOverlap="1" wp14:anchorId="6335688A" wp14:editId="0E7C7904">
                <wp:simplePos x="0" y="0"/>
                <wp:positionH relativeFrom="page">
                  <wp:posOffset>4051935</wp:posOffset>
                </wp:positionH>
                <wp:positionV relativeFrom="paragraph">
                  <wp:posOffset>-172085</wp:posOffset>
                </wp:positionV>
                <wp:extent cx="185420" cy="950595"/>
                <wp:effectExtent l="3810" t="3810" r="1270" b="0"/>
                <wp:wrapNone/>
                <wp:docPr id="91"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95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F976C" w14:textId="77777777" w:rsidR="003162A5" w:rsidRDefault="003162A5">
                            <w:pPr>
                              <w:spacing w:before="15"/>
                              <w:ind w:left="10" w:right="10"/>
                              <w:jc w:val="center"/>
                              <w:rPr>
                                <w:rFonts w:ascii="Arial" w:hAnsi="Arial"/>
                                <w:b/>
                                <w:sz w:val="10"/>
                              </w:rPr>
                            </w:pPr>
                            <w:r>
                              <w:rPr>
                                <w:rFonts w:ascii="Arial" w:hAnsi="Arial"/>
                                <w:b/>
                                <w:sz w:val="10"/>
                              </w:rPr>
                              <w:t>ATAC−seq frozen</w:t>
                            </w:r>
                          </w:p>
                          <w:p w14:paraId="6EC10E68" w14:textId="77777777" w:rsidR="003162A5" w:rsidRDefault="003162A5">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5688A" id="Text Box 39" o:spid="_x0000_s2189" type="#_x0000_t202" style="position:absolute;left:0;text-align:left;margin-left:319.05pt;margin-top:-13.55pt;width:14.6pt;height:74.8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" filled="f" stroked="f">
                <v:textbox style="layout-flow:vertical;mso-layout-flow-alt:bottom-to-top" inset="0,0,0,0">
                  <w:txbxContent>
                    <w:p w14:paraId="7ADF976C" w14:textId="77777777" w:rsidR="003162A5" w:rsidRDefault="003162A5">
                      <w:pPr>
                        <w:spacing w:before="15"/>
                        <w:ind w:left="10" w:right="10"/>
                        <w:jc w:val="center"/>
                        <w:rPr>
                          <w:rFonts w:ascii="Arial" w:hAnsi="Arial"/>
                          <w:b/>
                          <w:sz w:val="10"/>
                        </w:rPr>
                      </w:pPr>
                      <w:r>
                        <w:rPr>
                          <w:rFonts w:ascii="Arial" w:hAnsi="Arial"/>
                          <w:b/>
                          <w:sz w:val="10"/>
                        </w:rPr>
                        <w:t>ATAC−seq frozen</w:t>
                      </w:r>
                    </w:p>
                    <w:p w14:paraId="6EC10E68" w14:textId="77777777" w:rsidR="003162A5" w:rsidRDefault="003162A5">
                      <w:pPr>
                        <w:spacing w:before="3"/>
                        <w:ind w:left="10" w:right="10"/>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txbxContent>
                </v:textbox>
                <w10:wrap anchorx="page"/>
              </v:shape>
            </w:pict>
          </mc:Fallback>
        </mc:AlternateContent>
      </w:r>
      <w:r w:rsidR="00372F18">
        <w:rPr>
          <w:rFonts w:ascii="Arial"/>
          <w:color w:val="4D4D4D"/>
          <w:sz w:val="8"/>
        </w:rPr>
        <w:t>9.0</w:t>
      </w:r>
    </w:p>
    <w:p w14:paraId="7F1A3BB6"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258" w:space="2667"/>
            <w:col w:w="6305"/>
          </w:cols>
        </w:sectPr>
      </w:pPr>
    </w:p>
    <w:p w14:paraId="2C71B0D3" w14:textId="77777777" w:rsidR="0065693B" w:rsidRDefault="0065693B">
      <w:pPr>
        <w:pStyle w:val="BodyText"/>
        <w:rPr>
          <w:rFonts w:ascii="Arial"/>
          <w:sz w:val="27"/>
        </w:rPr>
      </w:pPr>
    </w:p>
    <w:p w14:paraId="2099644C" w14:textId="77777777" w:rsidR="0065693B" w:rsidRDefault="0065693B">
      <w:pPr>
        <w:rPr>
          <w:rFonts w:ascii="Arial"/>
          <w:sz w:val="27"/>
        </w:rPr>
        <w:sectPr w:rsidR="0065693B">
          <w:type w:val="continuous"/>
          <w:pgSz w:w="11910" w:h="16840"/>
          <w:pgMar w:top="1580" w:right="0" w:bottom="800" w:left="1680" w:header="720" w:footer="720" w:gutter="0"/>
          <w:cols w:space="720"/>
        </w:sectPr>
      </w:pPr>
    </w:p>
    <w:p w14:paraId="37A982B0" w14:textId="77777777" w:rsidR="0065693B" w:rsidRDefault="0065693B">
      <w:pPr>
        <w:pStyle w:val="BodyText"/>
        <w:spacing w:before="5"/>
        <w:rPr>
          <w:rFonts w:ascii="Arial"/>
          <w:sz w:val="8"/>
        </w:rPr>
      </w:pPr>
    </w:p>
    <w:p w14:paraId="7D0773EC" w14:textId="42A047DA" w:rsidR="0065693B" w:rsidRDefault="00B8797A">
      <w:pPr>
        <w:ind w:right="38"/>
        <w:jc w:val="right"/>
        <w:rPr>
          <w:rFonts w:ascii="Arial"/>
          <w:sz w:val="8"/>
        </w:rPr>
      </w:pPr>
      <w:r>
        <w:rPr>
          <w:noProof/>
        </w:rPr>
        <mc:AlternateContent>
          <mc:Choice Requires="wps">
            <w:drawing>
              <wp:anchor distT="0" distB="0" distL="114300" distR="114300" simplePos="0" relativeHeight="251708416" behindDoc="0" locked="0" layoutInCell="1" allowOverlap="1" wp14:anchorId="12F853B9" wp14:editId="26EF3A67">
                <wp:simplePos x="0" y="0"/>
                <wp:positionH relativeFrom="page">
                  <wp:posOffset>1572260</wp:posOffset>
                </wp:positionH>
                <wp:positionV relativeFrom="paragraph">
                  <wp:posOffset>-248285</wp:posOffset>
                </wp:positionV>
                <wp:extent cx="95250" cy="492125"/>
                <wp:effectExtent l="635" t="0" r="0" b="0"/>
                <wp:wrapNone/>
                <wp:docPr id="9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49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E5B18" w14:textId="77777777" w:rsidR="003162A5" w:rsidRDefault="003162A5">
                            <w:pPr>
                              <w:spacing w:before="15"/>
                              <w:ind w:left="20"/>
                              <w:rPr>
                                <w:rFonts w:ascii="Arial" w:hAnsi="Arial"/>
                                <w:b/>
                                <w:sz w:val="10"/>
                              </w:rPr>
                            </w:pPr>
                            <w:r>
                              <w:rPr>
                                <w:rFonts w:ascii="Arial" w:hAnsi="Arial"/>
                                <w:b/>
                                <w:spacing w:val="-4"/>
                                <w:sz w:val="10"/>
                              </w:rPr>
                              <w:t xml:space="preserve">ATAC−seq </w:t>
                            </w:r>
                            <w:r>
                              <w:rPr>
                                <w:rFonts w:ascii="Arial" w:hAnsi="Arial"/>
                                <w:b/>
                                <w:sz w:val="10"/>
                              </w:rPr>
                              <w:t>fixed</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853B9" id="Text Box 38" o:spid="_x0000_s2190" type="#_x0000_t202" style="position:absolute;left:0;text-align:left;margin-left:123.8pt;margin-top:-19.55pt;width:7.5pt;height:38.7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" filled="f" stroked="f">
                <v:textbox style="layout-flow:vertical;mso-layout-flow-alt:bottom-to-top" inset="0,0,0,0">
                  <w:txbxContent>
                    <w:p w14:paraId="1E3E5B18" w14:textId="77777777" w:rsidR="003162A5" w:rsidRDefault="003162A5">
                      <w:pPr>
                        <w:spacing w:before="15"/>
                        <w:ind w:left="20"/>
                        <w:rPr>
                          <w:rFonts w:ascii="Arial" w:hAnsi="Arial"/>
                          <w:b/>
                          <w:sz w:val="10"/>
                        </w:rPr>
                      </w:pPr>
                      <w:r>
                        <w:rPr>
                          <w:rFonts w:ascii="Arial" w:hAnsi="Arial"/>
                          <w:b/>
                          <w:spacing w:val="-4"/>
                          <w:sz w:val="10"/>
                        </w:rPr>
                        <w:t xml:space="preserve">ATAC−seq </w:t>
                      </w:r>
                      <w:r>
                        <w:rPr>
                          <w:rFonts w:ascii="Arial" w:hAnsi="Arial"/>
                          <w:b/>
                          <w:sz w:val="10"/>
                        </w:rPr>
                        <w:t>fixed</w:t>
                      </w:r>
                    </w:p>
                  </w:txbxContent>
                </v:textbox>
                <w10:wrap anchorx="page"/>
              </v:shape>
            </w:pict>
          </mc:Fallback>
        </mc:AlternateContent>
      </w:r>
      <w:r>
        <w:rPr>
          <w:noProof/>
        </w:rPr>
        <mc:AlternateContent>
          <mc:Choice Requires="wps">
            <w:drawing>
              <wp:anchor distT="0" distB="0" distL="114300" distR="114300" simplePos="0" relativeHeight="251710464" behindDoc="0" locked="0" layoutInCell="1" allowOverlap="1" wp14:anchorId="5BB08EA9" wp14:editId="6D6C0688">
                <wp:simplePos x="0" y="0"/>
                <wp:positionH relativeFrom="page">
                  <wp:posOffset>1691640</wp:posOffset>
                </wp:positionH>
                <wp:positionV relativeFrom="paragraph">
                  <wp:posOffset>132080</wp:posOffset>
                </wp:positionV>
                <wp:extent cx="66040" cy="45720"/>
                <wp:effectExtent l="0" t="0" r="4445" b="0"/>
                <wp:wrapNone/>
                <wp:docPr id="8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0" cy="45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6C475" w14:textId="77777777" w:rsidR="003162A5" w:rsidRDefault="003162A5">
                            <w:pPr>
                              <w:spacing w:before="25"/>
                              <w:ind w:left="20"/>
                              <w:rPr>
                                <w:rFonts w:ascii="Arial"/>
                                <w:b/>
                                <w:sz w:val="5"/>
                              </w:rPr>
                            </w:pPr>
                            <w:r>
                              <w:rPr>
                                <w:rFonts w:ascii="Arial"/>
                                <w:b/>
                                <w:w w:val="114"/>
                                <w:sz w:val="5"/>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08EA9" id="Text Box 37" o:spid="_x0000_s2191" type="#_x0000_t202" style="position:absolute;left:0;text-align:left;margin-left:133.2pt;margin-top:10.4pt;width:5.2pt;height:3.6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" filled="f" stroked="f">
                <v:textbox style="layout-flow:vertical;mso-layout-flow-alt:bottom-to-top" inset="0,0,0,0">
                  <w:txbxContent>
                    <w:p w14:paraId="0AB6C475" w14:textId="77777777" w:rsidR="003162A5" w:rsidRDefault="003162A5">
                      <w:pPr>
                        <w:spacing w:before="25"/>
                        <w:ind w:left="20"/>
                        <w:rPr>
                          <w:rFonts w:ascii="Arial"/>
                          <w:b/>
                          <w:sz w:val="5"/>
                        </w:rPr>
                      </w:pPr>
                      <w:r>
                        <w:rPr>
                          <w:rFonts w:ascii="Arial"/>
                          <w:b/>
                          <w:w w:val="114"/>
                          <w:sz w:val="5"/>
                        </w:rPr>
                        <w:t>2</w:t>
                      </w:r>
                    </w:p>
                  </w:txbxContent>
                </v:textbox>
                <w10:wrap anchorx="page"/>
              </v:shape>
            </w:pict>
          </mc:Fallback>
        </mc:AlternateContent>
      </w:r>
      <w:r w:rsidR="00372F18">
        <w:rPr>
          <w:rFonts w:ascii="Arial"/>
          <w:color w:val="4D4D4D"/>
          <w:w w:val="95"/>
          <w:sz w:val="8"/>
        </w:rPr>
        <w:t>7.5</w:t>
      </w:r>
    </w:p>
    <w:p w14:paraId="21F72AB5" w14:textId="77777777" w:rsidR="0065693B" w:rsidRDefault="00372F18">
      <w:pPr>
        <w:pStyle w:val="BodyText"/>
        <w:rPr>
          <w:rFonts w:ascii="Arial"/>
          <w:sz w:val="8"/>
        </w:rPr>
      </w:pPr>
      <w:r>
        <w:br w:type="column"/>
      </w:r>
    </w:p>
    <w:p w14:paraId="222E32E7" w14:textId="77777777" w:rsidR="0065693B" w:rsidRDefault="00372F18">
      <w:pPr>
        <w:spacing w:before="47"/>
        <w:ind w:left="1108"/>
        <w:rPr>
          <w:rFonts w:ascii="Arial"/>
          <w:sz w:val="8"/>
        </w:rPr>
      </w:pPr>
      <w:r>
        <w:rPr>
          <w:rFonts w:ascii="Arial"/>
          <w:color w:val="4D4D4D"/>
          <w:sz w:val="8"/>
        </w:rPr>
        <w:t>7.5</w:t>
      </w:r>
    </w:p>
    <w:p w14:paraId="616396E4"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258" w:space="2667"/>
            <w:col w:w="6305"/>
          </w:cols>
        </w:sectPr>
      </w:pPr>
    </w:p>
    <w:p w14:paraId="44A093E7" w14:textId="77777777" w:rsidR="0065693B" w:rsidRDefault="0065693B">
      <w:pPr>
        <w:pStyle w:val="BodyText"/>
        <w:rPr>
          <w:rFonts w:ascii="Arial"/>
          <w:sz w:val="27"/>
        </w:rPr>
      </w:pPr>
    </w:p>
    <w:p w14:paraId="5F56CE0C" w14:textId="77777777" w:rsidR="0065693B" w:rsidRDefault="0065693B">
      <w:pPr>
        <w:rPr>
          <w:rFonts w:ascii="Arial"/>
          <w:sz w:val="27"/>
        </w:rPr>
        <w:sectPr w:rsidR="0065693B">
          <w:type w:val="continuous"/>
          <w:pgSz w:w="11910" w:h="16840"/>
          <w:pgMar w:top="1580" w:right="0" w:bottom="800" w:left="1680" w:header="720" w:footer="720" w:gutter="0"/>
          <w:cols w:space="720"/>
        </w:sectPr>
      </w:pPr>
    </w:p>
    <w:p w14:paraId="202B86FE" w14:textId="77777777" w:rsidR="0065693B" w:rsidRDefault="0065693B">
      <w:pPr>
        <w:pStyle w:val="BodyText"/>
        <w:spacing w:before="4"/>
        <w:rPr>
          <w:rFonts w:ascii="Arial"/>
          <w:sz w:val="8"/>
        </w:rPr>
      </w:pPr>
    </w:p>
    <w:p w14:paraId="40E66F94" w14:textId="77777777" w:rsidR="0065693B" w:rsidRDefault="00372F18">
      <w:pPr>
        <w:ind w:right="38"/>
        <w:jc w:val="right"/>
        <w:rPr>
          <w:rFonts w:ascii="Arial"/>
          <w:sz w:val="8"/>
        </w:rPr>
      </w:pPr>
      <w:r>
        <w:rPr>
          <w:rFonts w:ascii="Arial"/>
          <w:color w:val="4D4D4D"/>
          <w:w w:val="95"/>
          <w:sz w:val="8"/>
        </w:rPr>
        <w:t>6.0</w:t>
      </w:r>
    </w:p>
    <w:p w14:paraId="6353482C" w14:textId="77777777" w:rsidR="0065693B" w:rsidRDefault="00372F18">
      <w:pPr>
        <w:pStyle w:val="BodyText"/>
        <w:rPr>
          <w:rFonts w:ascii="Arial"/>
          <w:sz w:val="8"/>
        </w:rPr>
      </w:pPr>
      <w:r>
        <w:br w:type="column"/>
      </w:r>
    </w:p>
    <w:p w14:paraId="0D049DCC" w14:textId="77777777" w:rsidR="0065693B" w:rsidRDefault="00372F18">
      <w:pPr>
        <w:spacing w:before="46"/>
        <w:ind w:left="1108"/>
        <w:rPr>
          <w:rFonts w:ascii="Arial"/>
          <w:sz w:val="8"/>
        </w:rPr>
      </w:pPr>
      <w:r>
        <w:rPr>
          <w:rFonts w:ascii="Arial"/>
          <w:color w:val="4D4D4D"/>
          <w:sz w:val="8"/>
        </w:rPr>
        <w:t>6.0</w:t>
      </w:r>
    </w:p>
    <w:p w14:paraId="05265E79" w14:textId="77777777" w:rsidR="0065693B" w:rsidRDefault="0065693B">
      <w:pPr>
        <w:rPr>
          <w:rFonts w:ascii="Arial"/>
          <w:sz w:val="8"/>
        </w:rPr>
        <w:sectPr w:rsidR="0065693B">
          <w:type w:val="continuous"/>
          <w:pgSz w:w="11910" w:h="16840"/>
          <w:pgMar w:top="1580" w:right="0" w:bottom="800" w:left="1680" w:header="720" w:footer="720" w:gutter="0"/>
          <w:cols w:num="2" w:space="720" w:equalWidth="0">
            <w:col w:w="1258" w:space="2667"/>
            <w:col w:w="6305"/>
          </w:cols>
        </w:sectPr>
      </w:pPr>
    </w:p>
    <w:p w14:paraId="2C0306C0" w14:textId="77777777" w:rsidR="0065693B" w:rsidRDefault="0065693B">
      <w:pPr>
        <w:pStyle w:val="BodyText"/>
        <w:rPr>
          <w:rFonts w:ascii="Arial"/>
          <w:sz w:val="27"/>
        </w:rPr>
      </w:pPr>
    </w:p>
    <w:p w14:paraId="0B26AF79" w14:textId="77777777" w:rsidR="0065693B" w:rsidRDefault="0065693B">
      <w:pPr>
        <w:rPr>
          <w:rFonts w:ascii="Arial"/>
          <w:sz w:val="27"/>
        </w:rPr>
        <w:sectPr w:rsidR="0065693B">
          <w:type w:val="continuous"/>
          <w:pgSz w:w="11910" w:h="16840"/>
          <w:pgMar w:top="1580" w:right="0" w:bottom="800" w:left="1680" w:header="720" w:footer="720" w:gutter="0"/>
          <w:cols w:space="720"/>
        </w:sectPr>
      </w:pPr>
    </w:p>
    <w:p w14:paraId="66265F84" w14:textId="77777777" w:rsidR="0065693B" w:rsidRDefault="0065693B">
      <w:pPr>
        <w:pStyle w:val="BodyText"/>
        <w:spacing w:before="4"/>
        <w:rPr>
          <w:rFonts w:ascii="Arial"/>
          <w:sz w:val="8"/>
        </w:rPr>
      </w:pPr>
    </w:p>
    <w:p w14:paraId="692B2B62" w14:textId="77777777" w:rsidR="0065693B" w:rsidRDefault="00372F18">
      <w:pPr>
        <w:spacing w:before="1"/>
        <w:jc w:val="right"/>
        <w:rPr>
          <w:rFonts w:ascii="Arial"/>
          <w:sz w:val="8"/>
        </w:rPr>
      </w:pPr>
      <w:r>
        <w:rPr>
          <w:rFonts w:ascii="Arial"/>
          <w:color w:val="4D4D4D"/>
          <w:w w:val="95"/>
          <w:sz w:val="8"/>
        </w:rPr>
        <w:t>4.5</w:t>
      </w:r>
    </w:p>
    <w:p w14:paraId="382C460A" w14:textId="77777777" w:rsidR="0065693B" w:rsidRDefault="00372F18">
      <w:pPr>
        <w:pStyle w:val="BodyText"/>
        <w:rPr>
          <w:rFonts w:ascii="Arial"/>
          <w:sz w:val="8"/>
        </w:rPr>
      </w:pPr>
      <w:r>
        <w:br w:type="column"/>
      </w:r>
    </w:p>
    <w:p w14:paraId="1587B5A4" w14:textId="77777777" w:rsidR="0065693B" w:rsidRDefault="0065693B">
      <w:pPr>
        <w:pStyle w:val="BodyText"/>
        <w:rPr>
          <w:rFonts w:ascii="Arial"/>
          <w:sz w:val="8"/>
        </w:rPr>
      </w:pPr>
    </w:p>
    <w:p w14:paraId="12501D69" w14:textId="77777777" w:rsidR="0065693B" w:rsidRDefault="0065693B">
      <w:pPr>
        <w:pStyle w:val="BodyText"/>
        <w:spacing w:before="2"/>
        <w:rPr>
          <w:rFonts w:ascii="Arial"/>
          <w:sz w:val="7"/>
        </w:rPr>
      </w:pPr>
    </w:p>
    <w:p w14:paraId="26850DE7" w14:textId="77777777" w:rsidR="0065693B" w:rsidRDefault="00372F18">
      <w:pPr>
        <w:tabs>
          <w:tab w:val="left" w:pos="760"/>
          <w:tab w:val="left" w:pos="1443"/>
          <w:tab w:val="left" w:pos="2126"/>
          <w:tab w:val="left" w:pos="2787"/>
        </w:tabs>
        <w:ind w:left="77"/>
        <w:jc w:val="center"/>
        <w:rPr>
          <w:rFonts w:ascii="Arial"/>
          <w:sz w:val="8"/>
        </w:rPr>
      </w:pPr>
      <w:r>
        <w:rPr>
          <w:rFonts w:ascii="Arial"/>
          <w:color w:val="4D4D4D"/>
          <w:sz w:val="8"/>
        </w:rPr>
        <w:t>4.5</w:t>
      </w:r>
      <w:r>
        <w:rPr>
          <w:rFonts w:ascii="Arial"/>
          <w:color w:val="4D4D4D"/>
          <w:sz w:val="8"/>
        </w:rPr>
        <w:tab/>
        <w:t>6.0</w:t>
      </w:r>
      <w:r>
        <w:rPr>
          <w:rFonts w:ascii="Arial"/>
          <w:color w:val="4D4D4D"/>
          <w:sz w:val="8"/>
        </w:rPr>
        <w:tab/>
        <w:t>7.5</w:t>
      </w:r>
      <w:r>
        <w:rPr>
          <w:rFonts w:ascii="Arial"/>
          <w:color w:val="4D4D4D"/>
          <w:sz w:val="8"/>
        </w:rPr>
        <w:tab/>
        <w:t>9.0</w:t>
      </w:r>
      <w:r>
        <w:rPr>
          <w:rFonts w:ascii="Arial"/>
          <w:color w:val="4D4D4D"/>
          <w:sz w:val="8"/>
        </w:rPr>
        <w:tab/>
      </w:r>
      <w:r>
        <w:rPr>
          <w:rFonts w:ascii="Arial"/>
          <w:color w:val="4D4D4D"/>
          <w:w w:val="95"/>
          <w:sz w:val="8"/>
        </w:rPr>
        <w:t>10.5</w:t>
      </w:r>
    </w:p>
    <w:p w14:paraId="597318B4" w14:textId="77777777" w:rsidR="0065693B" w:rsidRDefault="00372F18">
      <w:pPr>
        <w:spacing w:before="44"/>
        <w:ind w:left="255"/>
        <w:jc w:val="center"/>
        <w:rPr>
          <w:rFonts w:ascii="Arial" w:hAnsi="Arial"/>
          <w:b/>
          <w:sz w:val="10"/>
        </w:rPr>
      </w:pPr>
      <w:r>
        <w:rPr>
          <w:rFonts w:ascii="Arial" w:hAnsi="Arial"/>
          <w:b/>
          <w:sz w:val="10"/>
        </w:rPr>
        <w:t>ATAC−seq fresh</w:t>
      </w:r>
    </w:p>
    <w:p w14:paraId="2F879DAA" w14:textId="77777777" w:rsidR="0065693B" w:rsidRDefault="00372F18">
      <w:pPr>
        <w:spacing w:before="3"/>
        <w:ind w:left="283"/>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p w14:paraId="00B8484C" w14:textId="77777777" w:rsidR="0065693B" w:rsidRDefault="0065693B">
      <w:pPr>
        <w:pStyle w:val="BodyText"/>
        <w:spacing w:before="8"/>
        <w:rPr>
          <w:rFonts w:ascii="Arial"/>
          <w:b/>
          <w:sz w:val="12"/>
        </w:rPr>
      </w:pPr>
    </w:p>
    <w:p w14:paraId="38BA2E4D" w14:textId="77777777" w:rsidR="0065693B" w:rsidRDefault="00372F18">
      <w:pPr>
        <w:ind w:left="77" w:right="159"/>
        <w:jc w:val="center"/>
      </w:pPr>
      <w:r>
        <w:rPr>
          <w:w w:val="105"/>
        </w:rPr>
        <w:t>(c)</w:t>
      </w:r>
    </w:p>
    <w:p w14:paraId="598F1DA2" w14:textId="77777777" w:rsidR="0065693B" w:rsidRDefault="00372F18">
      <w:pPr>
        <w:pStyle w:val="BodyText"/>
        <w:rPr>
          <w:sz w:val="8"/>
        </w:rPr>
      </w:pPr>
      <w:r>
        <w:br w:type="column"/>
      </w:r>
    </w:p>
    <w:p w14:paraId="6270B71A" w14:textId="77777777" w:rsidR="0065693B" w:rsidRDefault="00372F18">
      <w:pPr>
        <w:spacing w:before="48"/>
        <w:jc w:val="right"/>
        <w:rPr>
          <w:rFonts w:ascii="Arial"/>
          <w:sz w:val="8"/>
        </w:rPr>
      </w:pPr>
      <w:r>
        <w:rPr>
          <w:rFonts w:ascii="Arial"/>
          <w:color w:val="4D4D4D"/>
          <w:w w:val="95"/>
          <w:sz w:val="8"/>
        </w:rPr>
        <w:t>4.5</w:t>
      </w:r>
    </w:p>
    <w:p w14:paraId="192D45D3" w14:textId="77777777" w:rsidR="0065693B" w:rsidRDefault="00372F18">
      <w:pPr>
        <w:pStyle w:val="BodyText"/>
        <w:rPr>
          <w:rFonts w:ascii="Arial"/>
          <w:sz w:val="8"/>
        </w:rPr>
      </w:pPr>
      <w:r>
        <w:br w:type="column"/>
      </w:r>
    </w:p>
    <w:p w14:paraId="78DC8046" w14:textId="77777777" w:rsidR="0065693B" w:rsidRDefault="0065693B">
      <w:pPr>
        <w:pStyle w:val="BodyText"/>
        <w:rPr>
          <w:rFonts w:ascii="Arial"/>
          <w:sz w:val="8"/>
        </w:rPr>
      </w:pPr>
    </w:p>
    <w:p w14:paraId="3E31E85A" w14:textId="77777777" w:rsidR="0065693B" w:rsidRDefault="0065693B">
      <w:pPr>
        <w:pStyle w:val="BodyText"/>
        <w:spacing w:before="9"/>
        <w:rPr>
          <w:rFonts w:ascii="Arial"/>
          <w:sz w:val="10"/>
        </w:rPr>
      </w:pPr>
    </w:p>
    <w:p w14:paraId="1BABA654" w14:textId="77777777" w:rsidR="0065693B" w:rsidRDefault="00372F18">
      <w:pPr>
        <w:tabs>
          <w:tab w:val="left" w:pos="674"/>
          <w:tab w:val="left" w:pos="1348"/>
          <w:tab w:val="left" w:pos="2023"/>
          <w:tab w:val="left" w:pos="2676"/>
        </w:tabs>
        <w:ind w:right="2060"/>
        <w:jc w:val="center"/>
        <w:rPr>
          <w:rFonts w:ascii="Arial"/>
          <w:sz w:val="8"/>
        </w:rPr>
      </w:pPr>
      <w:r>
        <w:rPr>
          <w:rFonts w:ascii="Arial"/>
          <w:color w:val="4D4D4D"/>
          <w:sz w:val="8"/>
        </w:rPr>
        <w:t>4.5</w:t>
      </w:r>
      <w:r>
        <w:rPr>
          <w:rFonts w:ascii="Arial"/>
          <w:color w:val="4D4D4D"/>
          <w:sz w:val="8"/>
        </w:rPr>
        <w:tab/>
        <w:t>6.0</w:t>
      </w:r>
      <w:r>
        <w:rPr>
          <w:rFonts w:ascii="Arial"/>
          <w:color w:val="4D4D4D"/>
          <w:sz w:val="8"/>
        </w:rPr>
        <w:tab/>
        <w:t>7.5</w:t>
      </w:r>
      <w:r>
        <w:rPr>
          <w:rFonts w:ascii="Arial"/>
          <w:color w:val="4D4D4D"/>
          <w:sz w:val="8"/>
        </w:rPr>
        <w:tab/>
        <w:t>9.0</w:t>
      </w:r>
      <w:r>
        <w:rPr>
          <w:rFonts w:ascii="Arial"/>
          <w:color w:val="4D4D4D"/>
          <w:sz w:val="8"/>
        </w:rPr>
        <w:tab/>
        <w:t>10.5</w:t>
      </w:r>
    </w:p>
    <w:p w14:paraId="2318B1FE" w14:textId="77777777" w:rsidR="0065693B" w:rsidRDefault="00372F18">
      <w:pPr>
        <w:spacing w:before="10"/>
        <w:ind w:left="1284"/>
        <w:rPr>
          <w:rFonts w:ascii="Arial" w:hAnsi="Arial"/>
          <w:b/>
          <w:sz w:val="10"/>
        </w:rPr>
      </w:pPr>
      <w:r>
        <w:rPr>
          <w:rFonts w:ascii="Arial" w:hAnsi="Arial"/>
          <w:b/>
          <w:sz w:val="10"/>
        </w:rPr>
        <w:t>ATAC−seq fresh</w:t>
      </w:r>
    </w:p>
    <w:p w14:paraId="05713013" w14:textId="77777777" w:rsidR="0065693B" w:rsidRDefault="00372F18">
      <w:pPr>
        <w:spacing w:before="3"/>
        <w:ind w:right="1699"/>
        <w:jc w:val="center"/>
        <w:rPr>
          <w:rFonts w:ascii="Arial"/>
          <w:b/>
          <w:sz w:val="10"/>
        </w:rPr>
      </w:pPr>
      <w:r>
        <w:rPr>
          <w:rFonts w:ascii="Arial"/>
          <w:b/>
          <w:sz w:val="10"/>
        </w:rPr>
        <w:t>(mean log</w:t>
      </w:r>
      <w:r>
        <w:rPr>
          <w:rFonts w:ascii="Arial"/>
          <w:b/>
          <w:position w:val="-2"/>
          <w:sz w:val="5"/>
        </w:rPr>
        <w:t xml:space="preserve">2 </w:t>
      </w:r>
      <w:r>
        <w:rPr>
          <w:rFonts w:ascii="Arial"/>
          <w:b/>
          <w:sz w:val="10"/>
        </w:rPr>
        <w:t>normalised counts)</w:t>
      </w:r>
    </w:p>
    <w:p w14:paraId="624DF15D" w14:textId="77777777" w:rsidR="0065693B" w:rsidRDefault="0065693B">
      <w:pPr>
        <w:pStyle w:val="BodyText"/>
        <w:rPr>
          <w:rFonts w:ascii="Arial"/>
          <w:b/>
          <w:sz w:val="12"/>
        </w:rPr>
      </w:pPr>
    </w:p>
    <w:p w14:paraId="633159EB" w14:textId="77777777" w:rsidR="0065693B" w:rsidRDefault="00372F18">
      <w:pPr>
        <w:spacing w:before="1"/>
        <w:ind w:left="1234"/>
      </w:pPr>
      <w:r>
        <w:rPr>
          <w:w w:val="110"/>
        </w:rPr>
        <w:t>(d)</w:t>
      </w:r>
    </w:p>
    <w:p w14:paraId="7753841A" w14:textId="77777777" w:rsidR="0065693B" w:rsidRDefault="0065693B">
      <w:pPr>
        <w:sectPr w:rsidR="0065693B">
          <w:type w:val="continuous"/>
          <w:pgSz w:w="11910" w:h="16840"/>
          <w:pgMar w:top="1580" w:right="0" w:bottom="800" w:left="1680" w:header="720" w:footer="720" w:gutter="0"/>
          <w:cols w:num="4" w:space="720" w:equalWidth="0">
            <w:col w:w="1218" w:space="40"/>
            <w:col w:w="2941" w:space="39"/>
            <w:col w:w="904" w:space="40"/>
            <w:col w:w="5048"/>
          </w:cols>
        </w:sectPr>
      </w:pPr>
    </w:p>
    <w:p w14:paraId="59FFE3B0" w14:textId="77777777" w:rsidR="0065693B" w:rsidRDefault="0065693B">
      <w:pPr>
        <w:pStyle w:val="BodyText"/>
        <w:spacing w:before="5"/>
        <w:rPr>
          <w:sz w:val="10"/>
        </w:rPr>
      </w:pPr>
    </w:p>
    <w:p w14:paraId="48CEB5B9" w14:textId="03655AEF" w:rsidR="0065693B" w:rsidRDefault="00B8797A">
      <w:pPr>
        <w:spacing w:before="101" w:line="256" w:lineRule="auto"/>
        <w:ind w:left="377" w:right="1341"/>
        <w:jc w:val="both"/>
      </w:pPr>
      <w:r>
        <w:rPr>
          <w:noProof/>
        </w:rPr>
        <mc:AlternateContent>
          <mc:Choice Requires="wps">
            <w:drawing>
              <wp:anchor distT="0" distB="0" distL="114300" distR="114300" simplePos="0" relativeHeight="251808768" behindDoc="1" locked="0" layoutInCell="1" allowOverlap="1" wp14:anchorId="1F5DDAEA" wp14:editId="7FE4B0F3">
                <wp:simplePos x="0" y="0"/>
                <wp:positionH relativeFrom="page">
                  <wp:posOffset>5577205</wp:posOffset>
                </wp:positionH>
                <wp:positionV relativeFrom="paragraph">
                  <wp:posOffset>534035</wp:posOffset>
                </wp:positionV>
                <wp:extent cx="41910" cy="0"/>
                <wp:effectExtent l="5080" t="7620" r="10160" b="11430"/>
                <wp:wrapNone/>
                <wp:docPr id="88"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B6169" id="Line 36" o:spid="_x0000_s1026" style="position:absolute;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9.15pt,42.05pt" to="442.4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LD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09792" behindDoc="1" locked="0" layoutInCell="1" allowOverlap="1" wp14:anchorId="6EA3FD99" wp14:editId="58808437">
                <wp:simplePos x="0" y="0"/>
                <wp:positionH relativeFrom="page">
                  <wp:posOffset>5983605</wp:posOffset>
                </wp:positionH>
                <wp:positionV relativeFrom="paragraph">
                  <wp:posOffset>534035</wp:posOffset>
                </wp:positionV>
                <wp:extent cx="41910" cy="0"/>
                <wp:effectExtent l="11430" t="7620" r="13335" b="11430"/>
                <wp:wrapNone/>
                <wp:docPr id="87"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4D16F7" id="Line 35" o:spid="_x0000_s1026" style="position:absolute;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1.15pt,42.05pt" to="474.4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lkEgIAACg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10816" behindDoc="1" locked="0" layoutInCell="1" allowOverlap="1" wp14:anchorId="2444D86F" wp14:editId="6818DC05">
                <wp:simplePos x="0" y="0"/>
                <wp:positionH relativeFrom="page">
                  <wp:posOffset>6189345</wp:posOffset>
                </wp:positionH>
                <wp:positionV relativeFrom="paragraph">
                  <wp:posOffset>534035</wp:posOffset>
                </wp:positionV>
                <wp:extent cx="41910" cy="0"/>
                <wp:effectExtent l="7620" t="7620" r="7620" b="11430"/>
                <wp:wrapNone/>
                <wp:docPr id="86"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A59A5B" id="Line 34" o:spid="_x0000_s1026" style="position:absolute;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7.35pt,42.05pt" to="490.6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ZgFEg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11840" behindDoc="1" locked="0" layoutInCell="1" allowOverlap="1" wp14:anchorId="002FEBED" wp14:editId="7662442A">
                <wp:simplePos x="0" y="0"/>
                <wp:positionH relativeFrom="page">
                  <wp:posOffset>1525905</wp:posOffset>
                </wp:positionH>
                <wp:positionV relativeFrom="paragraph">
                  <wp:posOffset>706120</wp:posOffset>
                </wp:positionV>
                <wp:extent cx="41275" cy="0"/>
                <wp:effectExtent l="11430" t="8255" r="13970" b="10795"/>
                <wp:wrapNone/>
                <wp:docPr id="85"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055D2" id="Line 33" o:spid="_x0000_s1026" style="position:absolute;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15pt,55.6pt" to="123.4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12864" behindDoc="1" locked="0" layoutInCell="1" allowOverlap="1" wp14:anchorId="497A8F28" wp14:editId="043ED176">
                <wp:simplePos x="0" y="0"/>
                <wp:positionH relativeFrom="page">
                  <wp:posOffset>1856740</wp:posOffset>
                </wp:positionH>
                <wp:positionV relativeFrom="paragraph">
                  <wp:posOffset>706120</wp:posOffset>
                </wp:positionV>
                <wp:extent cx="41910" cy="0"/>
                <wp:effectExtent l="8890" t="8255" r="6350" b="10795"/>
                <wp:wrapNone/>
                <wp:docPr id="84"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7095A" id="Line 32" o:spid="_x0000_s1026" style="position:absolute;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2pt,55.6pt" to="149.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csEg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13888" behindDoc="1" locked="0" layoutInCell="1" allowOverlap="1" wp14:anchorId="7DD2C3E0" wp14:editId="4CDEE1C7">
                <wp:simplePos x="0" y="0"/>
                <wp:positionH relativeFrom="page">
                  <wp:posOffset>2062480</wp:posOffset>
                </wp:positionH>
                <wp:positionV relativeFrom="paragraph">
                  <wp:posOffset>706120</wp:posOffset>
                </wp:positionV>
                <wp:extent cx="41910" cy="0"/>
                <wp:effectExtent l="5080" t="8255" r="10160" b="10795"/>
                <wp:wrapNone/>
                <wp:docPr id="83"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68E072" id="Line 31" o:spid="_x0000_s1026" style="position:absolute;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4pt,55.6pt" to="165.7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Aw6EwIAACg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" strokeweight=".14042mm">
                <w10:wrap anchorx="page"/>
              </v:line>
            </w:pict>
          </mc:Fallback>
        </mc:AlternateContent>
      </w:r>
      <w:r w:rsidR="00372F18">
        <w:t>Figure 1.19: Comparison of the log</w:t>
      </w:r>
      <w:r w:rsidR="00372F18">
        <w:rPr>
          <w:vertAlign w:val="subscript"/>
        </w:rPr>
        <w:t>2</w:t>
      </w:r>
      <w:r w:rsidR="00372F18">
        <w:t xml:space="preserve"> normalised </w:t>
      </w:r>
      <w:r w:rsidR="00372F18">
        <w:rPr>
          <w:spacing w:val="-7"/>
        </w:rPr>
        <w:t xml:space="preserve">ATAC-seq </w:t>
      </w:r>
      <w:r w:rsidR="00372F18">
        <w:t xml:space="preserve">counts </w:t>
      </w:r>
      <w:ins w:id="704" w:author="Katie Burnham" w:date="2018-11-19T18:03:00Z">
        <w:r w:rsidR="004826B7">
          <w:t>in</w:t>
        </w:r>
      </w:ins>
      <w:del w:id="705" w:author="Katie Burnham" w:date="2018-11-19T18:03:00Z">
        <w:r w:rsidR="00372F18" w:rsidDel="004826B7">
          <w:delText>at</w:delText>
        </w:r>
      </w:del>
      <w:r w:rsidR="00372F18">
        <w:t xml:space="preserve"> the consensus master lists peaks in fresh, fixed and frozen conditions. Each plot presents the comparison of </w:t>
      </w:r>
      <w:r w:rsidR="00372F18">
        <w:rPr>
          <w:spacing w:val="-7"/>
        </w:rPr>
        <w:t xml:space="preserve">ATAC-seq </w:t>
      </w:r>
      <w:r w:rsidR="00372F18">
        <w:t>log</w:t>
      </w:r>
      <w:r w:rsidR="00372F18">
        <w:rPr>
          <w:vertAlign w:val="subscript"/>
        </w:rPr>
        <w:t>2</w:t>
      </w:r>
      <w:r w:rsidR="00372F18">
        <w:t xml:space="preserve"> mean normalised counts from the ML CD14 all cond or ML</w:t>
      </w:r>
      <w:r w:rsidR="00372F18">
        <w:rPr>
          <w:spacing w:val="13"/>
        </w:rPr>
        <w:t xml:space="preserve"> </w:t>
      </w:r>
      <w:r w:rsidR="00372F18">
        <w:t>CD4</w:t>
      </w:r>
      <w:r w:rsidR="00372F18">
        <w:rPr>
          <w:spacing w:val="14"/>
        </w:rPr>
        <w:t xml:space="preserve"> </w:t>
      </w:r>
      <w:r w:rsidR="00372F18">
        <w:t>all</w:t>
      </w:r>
      <w:r w:rsidR="00372F18">
        <w:rPr>
          <w:spacing w:val="14"/>
        </w:rPr>
        <w:t xml:space="preserve"> </w:t>
      </w:r>
      <w:r w:rsidR="00372F18">
        <w:t>cond</w:t>
      </w:r>
      <w:r w:rsidR="00372F18">
        <w:rPr>
          <w:spacing w:val="-16"/>
        </w:rPr>
        <w:t xml:space="preserve"> </w:t>
      </w:r>
      <w:r w:rsidR="00372F18">
        <w:t>filtered</w:t>
      </w:r>
      <w:r w:rsidR="00372F18">
        <w:rPr>
          <w:spacing w:val="-15"/>
        </w:rPr>
        <w:t xml:space="preserve"> </w:t>
      </w:r>
      <w:r w:rsidR="00372F18">
        <w:t>for</w:t>
      </w:r>
      <w:r w:rsidR="00372F18">
        <w:rPr>
          <w:spacing w:val="-15"/>
        </w:rPr>
        <w:t xml:space="preserve"> </w:t>
      </w:r>
      <w:r w:rsidR="00372F18">
        <w:t>background</w:t>
      </w:r>
      <w:r w:rsidR="00372F18">
        <w:rPr>
          <w:spacing w:val="-16"/>
        </w:rPr>
        <w:t xml:space="preserve"> </w:t>
      </w:r>
      <w:r w:rsidR="00372F18">
        <w:t>noise</w:t>
      </w:r>
      <w:r w:rsidR="00372F18">
        <w:rPr>
          <w:spacing w:val="-15"/>
        </w:rPr>
        <w:t xml:space="preserve"> </w:t>
      </w:r>
      <w:r w:rsidR="00372F18">
        <w:t>(80%</w:t>
      </w:r>
      <w:r w:rsidR="00372F18">
        <w:rPr>
          <w:spacing w:val="-16"/>
        </w:rPr>
        <w:t xml:space="preserve"> </w:t>
      </w:r>
      <w:r w:rsidR="00372F18">
        <w:t>empirical</w:t>
      </w:r>
      <w:r w:rsidR="00372F18">
        <w:rPr>
          <w:spacing w:val="-15"/>
        </w:rPr>
        <w:t xml:space="preserve"> </w:t>
      </w:r>
      <w:r w:rsidR="00372F18">
        <w:t>cut-o</w:t>
      </w:r>
      <w:r w:rsidR="00372F18">
        <w:rPr>
          <w:rFonts w:ascii="Trebuchet MS"/>
        </w:rPr>
        <w:t>ff</w:t>
      </w:r>
      <w:r w:rsidR="00372F18">
        <w:t>)</w:t>
      </w:r>
      <w:r w:rsidR="00372F18">
        <w:rPr>
          <w:spacing w:val="-15"/>
        </w:rPr>
        <w:t xml:space="preserve"> </w:t>
      </w:r>
      <w:r w:rsidR="00372F18">
        <w:t>between</w:t>
      </w:r>
      <w:r w:rsidR="00372F18">
        <w:rPr>
          <w:spacing w:val="-16"/>
        </w:rPr>
        <w:t xml:space="preserve"> </w:t>
      </w:r>
      <w:r w:rsidR="00372F18">
        <w:t>a)</w:t>
      </w:r>
      <w:r w:rsidR="00372F18">
        <w:rPr>
          <w:spacing w:val="-15"/>
        </w:rPr>
        <w:t xml:space="preserve"> </w:t>
      </w:r>
      <w:r w:rsidR="00372F18">
        <w:t>and</w:t>
      </w:r>
      <w:r w:rsidR="00372F18">
        <w:rPr>
          <w:spacing w:val="-15"/>
        </w:rPr>
        <w:t xml:space="preserve"> </w:t>
      </w:r>
      <w:r w:rsidR="00372F18">
        <w:t>c) fresh</w:t>
      </w:r>
      <w:r w:rsidR="00372F18">
        <w:rPr>
          <w:spacing w:val="-20"/>
        </w:rPr>
        <w:t xml:space="preserve"> </w:t>
      </w:r>
      <w:r w:rsidR="00372F18">
        <w:t>versus</w:t>
      </w:r>
      <w:r w:rsidR="00372F18">
        <w:rPr>
          <w:spacing w:val="-19"/>
        </w:rPr>
        <w:t xml:space="preserve"> </w:t>
      </w:r>
      <w:r w:rsidR="00372F18">
        <w:t>fixed</w:t>
      </w:r>
      <w:r w:rsidR="00372F18">
        <w:rPr>
          <w:spacing w:val="-19"/>
        </w:rPr>
        <w:t xml:space="preserve"> </w:t>
      </w:r>
      <w:r w:rsidR="00372F18">
        <w:t>or</w:t>
      </w:r>
      <w:r w:rsidR="00372F18">
        <w:rPr>
          <w:spacing w:val="-19"/>
        </w:rPr>
        <w:t xml:space="preserve"> </w:t>
      </w:r>
      <w:r w:rsidR="00372F18">
        <w:t>b)</w:t>
      </w:r>
      <w:r w:rsidR="00372F18">
        <w:rPr>
          <w:spacing w:val="-19"/>
        </w:rPr>
        <w:t xml:space="preserve"> </w:t>
      </w:r>
      <w:r w:rsidR="00372F18">
        <w:t>and</w:t>
      </w:r>
      <w:r w:rsidR="00372F18">
        <w:rPr>
          <w:spacing w:val="-19"/>
        </w:rPr>
        <w:t xml:space="preserve"> </w:t>
      </w:r>
      <w:r w:rsidR="00372F18">
        <w:t>d)</w:t>
      </w:r>
      <w:r w:rsidR="00372F18">
        <w:rPr>
          <w:spacing w:val="-19"/>
        </w:rPr>
        <w:t xml:space="preserve"> </w:t>
      </w:r>
      <w:r w:rsidR="00372F18">
        <w:t>fresh</w:t>
      </w:r>
      <w:r w:rsidR="00372F18">
        <w:rPr>
          <w:spacing w:val="-19"/>
        </w:rPr>
        <w:t xml:space="preserve"> </w:t>
      </w:r>
      <w:r w:rsidR="00372F18">
        <w:t>versus</w:t>
      </w:r>
      <w:r w:rsidR="00372F18">
        <w:rPr>
          <w:spacing w:val="-19"/>
        </w:rPr>
        <w:t xml:space="preserve"> </w:t>
      </w:r>
      <w:r w:rsidR="00372F18">
        <w:t>frozen</w:t>
      </w:r>
      <w:r w:rsidR="00372F18">
        <w:rPr>
          <w:spacing w:val="-19"/>
        </w:rPr>
        <w:t xml:space="preserve"> </w:t>
      </w:r>
      <w:r w:rsidR="00372F18">
        <w:t>samples.</w:t>
      </w:r>
      <w:r w:rsidR="00372F18">
        <w:rPr>
          <w:spacing w:val="-3"/>
        </w:rPr>
        <w:t xml:space="preserve"> </w:t>
      </w:r>
      <w:r w:rsidR="00372F18">
        <w:t>Pearson</w:t>
      </w:r>
      <w:r w:rsidR="00372F18">
        <w:rPr>
          <w:spacing w:val="-19"/>
        </w:rPr>
        <w:t xml:space="preserve"> </w:t>
      </w:r>
      <w:r w:rsidR="00372F18">
        <w:t>correlation</w:t>
      </w:r>
      <w:r w:rsidR="00372F18">
        <w:rPr>
          <w:spacing w:val="-19"/>
        </w:rPr>
        <w:t xml:space="preserve"> </w:t>
      </w:r>
      <w:r w:rsidR="00372F18">
        <w:t>coe</w:t>
      </w:r>
      <w:r w:rsidR="00372F18">
        <w:rPr>
          <w:rFonts w:ascii="Trebuchet MS"/>
        </w:rPr>
        <w:t>ffi</w:t>
      </w:r>
      <w:r w:rsidR="00372F18">
        <w:t>cient</w:t>
      </w:r>
    </w:p>
    <w:p w14:paraId="3D1E4B6E" w14:textId="77777777" w:rsidR="0065693B" w:rsidRDefault="00372F18">
      <w:pPr>
        <w:spacing w:before="6"/>
        <w:ind w:left="377"/>
        <w:jc w:val="both"/>
      </w:pPr>
      <w:r>
        <w:t>(R) is indicated.</w:t>
      </w:r>
    </w:p>
    <w:p w14:paraId="4E4090E7" w14:textId="77777777" w:rsidR="0065693B" w:rsidRDefault="0065693B">
      <w:pPr>
        <w:jc w:val="both"/>
        <w:sectPr w:rsidR="0065693B">
          <w:type w:val="continuous"/>
          <w:pgSz w:w="11910" w:h="16840"/>
          <w:pgMar w:top="1580" w:right="0" w:bottom="800" w:left="1680" w:header="720" w:footer="720" w:gutter="0"/>
          <w:cols w:space="720"/>
        </w:sectPr>
      </w:pPr>
    </w:p>
    <w:p w14:paraId="1E03D4DF" w14:textId="77777777" w:rsidR="0065693B" w:rsidRDefault="0065693B">
      <w:pPr>
        <w:pStyle w:val="BodyText"/>
        <w:spacing w:before="10"/>
      </w:pPr>
    </w:p>
    <w:p w14:paraId="140A3885" w14:textId="3C282A59" w:rsidR="0065693B" w:rsidRDefault="00B8797A">
      <w:pPr>
        <w:pStyle w:val="BodyText"/>
        <w:spacing w:before="100" w:line="410" w:lineRule="auto"/>
        <w:ind w:left="377" w:right="1341" w:firstLine="566"/>
        <w:jc w:val="both"/>
      </w:pPr>
      <w:r>
        <w:rPr>
          <w:noProof/>
        </w:rPr>
        <mc:AlternateContent>
          <mc:Choice Requires="wps">
            <w:drawing>
              <wp:anchor distT="0" distB="0" distL="114300" distR="114300" simplePos="0" relativeHeight="251815936" behindDoc="1" locked="0" layoutInCell="1" allowOverlap="1" wp14:anchorId="19B16881" wp14:editId="220BDCF3">
                <wp:simplePos x="0" y="0"/>
                <wp:positionH relativeFrom="page">
                  <wp:posOffset>3035935</wp:posOffset>
                </wp:positionH>
                <wp:positionV relativeFrom="paragraph">
                  <wp:posOffset>1111885</wp:posOffset>
                </wp:positionV>
                <wp:extent cx="45720" cy="0"/>
                <wp:effectExtent l="6985" t="12065" r="13970" b="6985"/>
                <wp:wrapNone/>
                <wp:docPr id="82"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4F477" id="Line 30" o:spid="_x0000_s1026" style="position:absolute;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05pt,87.55pt" to="242.6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" strokeweight=".14042mm">
                <w10:wrap anchorx="page"/>
              </v:line>
            </w:pict>
          </mc:Fallback>
        </mc:AlternateContent>
      </w:r>
      <w:r>
        <w:rPr>
          <w:noProof/>
        </w:rPr>
        <mc:AlternateContent>
          <mc:Choice Requires="wps">
            <w:drawing>
              <wp:anchor distT="0" distB="0" distL="114300" distR="114300" simplePos="0" relativeHeight="251816960" behindDoc="1" locked="0" layoutInCell="1" allowOverlap="1" wp14:anchorId="4602E7B7" wp14:editId="5A4E9A7E">
                <wp:simplePos x="0" y="0"/>
                <wp:positionH relativeFrom="page">
                  <wp:posOffset>3481705</wp:posOffset>
                </wp:positionH>
                <wp:positionV relativeFrom="paragraph">
                  <wp:posOffset>1111885</wp:posOffset>
                </wp:positionV>
                <wp:extent cx="45720" cy="0"/>
                <wp:effectExtent l="5080" t="12065" r="6350" b="6985"/>
                <wp:wrapNone/>
                <wp:docPr id="81"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97D1D" id="Line 29" o:spid="_x0000_s1026" style="position:absolute;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4.15pt,87.55pt" to="277.7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Zq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17984" behindDoc="1" locked="0" layoutInCell="1" allowOverlap="1" wp14:anchorId="788042ED" wp14:editId="45F17488">
                <wp:simplePos x="0" y="0"/>
                <wp:positionH relativeFrom="page">
                  <wp:posOffset>3707130</wp:posOffset>
                </wp:positionH>
                <wp:positionV relativeFrom="paragraph">
                  <wp:posOffset>1111885</wp:posOffset>
                </wp:positionV>
                <wp:extent cx="45720" cy="0"/>
                <wp:effectExtent l="11430" t="12065" r="9525" b="6985"/>
                <wp:wrapNone/>
                <wp:docPr id="80"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EC6DC" id="Line 28" o:spid="_x0000_s1026" style="position:absolute;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9pt,87.55pt" to="295.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3cLEgIAACgEAAAOAAAAZHJzL2Uyb0RvYy54bWysU8GO2jAQvVfqP1i+QxIaW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19008" behindDoc="1" locked="0" layoutInCell="1" allowOverlap="1" wp14:anchorId="6B946A11" wp14:editId="27C5896C">
                <wp:simplePos x="0" y="0"/>
                <wp:positionH relativeFrom="page">
                  <wp:posOffset>4687570</wp:posOffset>
                </wp:positionH>
                <wp:positionV relativeFrom="paragraph">
                  <wp:posOffset>1111885</wp:posOffset>
                </wp:positionV>
                <wp:extent cx="45720" cy="0"/>
                <wp:effectExtent l="10795" t="12065" r="10160" b="6985"/>
                <wp:wrapNone/>
                <wp:docPr id="79"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94778" id="Line 27" o:spid="_x0000_s1026" style="position:absolute;z-index:-25149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9.1pt,87.55pt" to="372.7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1EgIAACg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20032" behindDoc="1" locked="0" layoutInCell="1" allowOverlap="1" wp14:anchorId="37B604A3" wp14:editId="26E89D44">
                <wp:simplePos x="0" y="0"/>
                <wp:positionH relativeFrom="page">
                  <wp:posOffset>5133340</wp:posOffset>
                </wp:positionH>
                <wp:positionV relativeFrom="paragraph">
                  <wp:posOffset>1111885</wp:posOffset>
                </wp:positionV>
                <wp:extent cx="45720" cy="0"/>
                <wp:effectExtent l="8890" t="12065" r="12065" b="6985"/>
                <wp:wrapNone/>
                <wp:docPr id="7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6F222B" id="Line 26" o:spid="_x0000_s1026" style="position:absolute;z-index:-25149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4.2pt,87.55pt" to="407.8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K7UEgIAACg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21056" behindDoc="1" locked="0" layoutInCell="1" allowOverlap="1" wp14:anchorId="5CDCC1CC" wp14:editId="0CBF44B4">
                <wp:simplePos x="0" y="0"/>
                <wp:positionH relativeFrom="page">
                  <wp:posOffset>5358765</wp:posOffset>
                </wp:positionH>
                <wp:positionV relativeFrom="paragraph">
                  <wp:posOffset>1111885</wp:posOffset>
                </wp:positionV>
                <wp:extent cx="45720" cy="0"/>
                <wp:effectExtent l="5715" t="12065" r="5715" b="6985"/>
                <wp:wrapNone/>
                <wp:docPr id="7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7EBF4" id="Line 25" o:spid="_x0000_s1026" style="position:absolute;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1.95pt,87.55pt" to="425.5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6VzEgIAACg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" strokeweight=".14042mm">
                <w10:wrap anchorx="page"/>
              </v:line>
            </w:pict>
          </mc:Fallback>
        </mc:AlternateContent>
      </w:r>
      <w:bookmarkStart w:id="706" w:name="_bookmark12"/>
      <w:bookmarkEnd w:id="706"/>
      <w:r w:rsidR="00372F18">
        <w:t xml:space="preserve">The regions showing </w:t>
      </w:r>
      <w:del w:id="707" w:author="Katie Burnham" w:date="2018-11-19T18:04:00Z">
        <w:r w:rsidR="00372F18" w:rsidDel="004826B7">
          <w:delText xml:space="preserve">the </w:delText>
        </w:r>
      </w:del>
      <w:r w:rsidR="00372F18">
        <w:t>lower correlation in mean counts</w:t>
      </w:r>
      <w:ins w:id="708" w:author="Katie Burnham" w:date="2018-11-19T18:04:00Z">
        <w:r w:rsidR="004826B7">
          <w:t xml:space="preserve"> </w:t>
        </w:r>
      </w:ins>
      <w:del w:id="709" w:author="Katie Burnham" w:date="2018-11-19T18:04:00Z">
        <w:r w:rsidR="00372F18" w:rsidDel="004826B7">
          <w:delText xml:space="preserve"> appeared to be </w:delText>
        </w:r>
      </w:del>
      <w:ins w:id="710" w:author="Katie Burnham" w:date="2018-11-19T18:04:00Z">
        <w:r w:rsidR="004826B7">
          <w:t xml:space="preserve">were </w:t>
        </w:r>
      </w:ins>
      <w:r w:rsidR="00372F18">
        <w:t xml:space="preserve">significant </w:t>
      </w:r>
      <w:r w:rsidR="00372F18">
        <w:rPr>
          <w:spacing w:val="-4"/>
        </w:rPr>
        <w:t xml:space="preserve">DARs </w:t>
      </w:r>
      <w:r w:rsidR="00372F18">
        <w:t>(FDR</w:t>
      </w:r>
      <w:r w:rsidR="00372F18">
        <w:rPr>
          <w:rFonts w:ascii="Arial" w:hAnsi="Arial"/>
          <w:i/>
        </w:rPr>
        <w:t>&lt;</w:t>
      </w:r>
      <w:r w:rsidR="00372F18">
        <w:t>0.01 and abs(FC)</w:t>
      </w:r>
      <w:r w:rsidR="00372F18">
        <w:rPr>
          <w:rFonts w:ascii="Arial" w:hAnsi="Arial"/>
          <w:i/>
        </w:rPr>
        <w:t>&gt;</w:t>
      </w:r>
      <w:r w:rsidR="00372F18">
        <w:t>1.5) when performing di</w:t>
      </w:r>
      <w:r w:rsidR="00372F18">
        <w:rPr>
          <w:rFonts w:ascii="Trebuchet MS" w:hAnsi="Trebuchet MS"/>
        </w:rPr>
        <w:t>ff</w:t>
      </w:r>
      <w:r w:rsidR="00372F18">
        <w:t xml:space="preserve">erential chromatin accessibility analysis between </w:t>
      </w:r>
      <w:r w:rsidR="00372F18">
        <w:rPr>
          <w:spacing w:val="-7"/>
        </w:rPr>
        <w:t xml:space="preserve">ATAC-seq </w:t>
      </w:r>
      <w:r w:rsidR="00372F18">
        <w:t xml:space="preserve">fresh and </w:t>
      </w:r>
      <w:r w:rsidR="00372F18">
        <w:rPr>
          <w:spacing w:val="-7"/>
        </w:rPr>
        <w:t xml:space="preserve">ATAC-seq </w:t>
      </w:r>
      <w:r w:rsidR="00372F18">
        <w:t xml:space="preserve">fixed or frozen at each of the ML CD14 all cond and ML CD14 all cond regions using DESeq2. The number of significant </w:t>
      </w:r>
      <w:r w:rsidR="00372F18">
        <w:rPr>
          <w:spacing w:val="-4"/>
        </w:rPr>
        <w:t xml:space="preserve">DARs </w:t>
      </w:r>
      <w:r w:rsidR="00372F18">
        <w:t>(FDR</w:t>
      </w:r>
      <w:r w:rsidR="00372F18">
        <w:rPr>
          <w:rFonts w:ascii="Arial" w:hAnsi="Arial"/>
          <w:i/>
        </w:rPr>
        <w:t>&lt;</w:t>
      </w:r>
      <w:r w:rsidR="00372F18">
        <w:t xml:space="preserve">0.01 and abs(FC)¿1.5) reported in each of the comparisons mirrored the </w:t>
      </w:r>
      <w:r w:rsidR="00372F18">
        <w:rPr>
          <w:spacing w:val="-3"/>
        </w:rPr>
        <w:t xml:space="preserve">PCA </w:t>
      </w:r>
      <w:r w:rsidR="00372F18">
        <w:t xml:space="preserve">analysis results </w:t>
      </w:r>
      <w:r w:rsidR="00372F18">
        <w:rPr>
          <w:spacing w:val="-4"/>
        </w:rPr>
        <w:t xml:space="preserve">(Table </w:t>
      </w:r>
      <w:r w:rsidR="00372F18">
        <w:t>1.4). In CD14</w:t>
      </w:r>
      <w:r w:rsidR="00372F18">
        <w:rPr>
          <w:position w:val="9"/>
          <w:sz w:val="18"/>
        </w:rPr>
        <w:t xml:space="preserve">+ </w:t>
      </w:r>
      <w:r w:rsidR="00372F18">
        <w:t xml:space="preserve">monocytes, the largest number of </w:t>
      </w:r>
      <w:r w:rsidR="00372F18">
        <w:rPr>
          <w:spacing w:val="-4"/>
        </w:rPr>
        <w:t xml:space="preserve">DARs </w:t>
      </w:r>
      <w:del w:id="711" w:author="Katie Burnham" w:date="2018-11-19T18:04:00Z">
        <w:r w:rsidR="00372F18" w:rsidDel="0006362D">
          <w:delText xml:space="preserve">with </w:delText>
        </w:r>
      </w:del>
      <w:ins w:id="712" w:author="Katie Burnham" w:date="2018-11-19T18:04:00Z">
        <w:r w:rsidR="0006362D">
          <w:t xml:space="preserve">versus </w:t>
        </w:r>
      </w:ins>
      <w:r w:rsidR="00372F18">
        <w:t xml:space="preserve">fresh were reported for the </w:t>
      </w:r>
      <w:r w:rsidR="00372F18">
        <w:rPr>
          <w:spacing w:val="-7"/>
        </w:rPr>
        <w:t xml:space="preserve">ATAC-seq </w:t>
      </w:r>
      <w:r w:rsidR="00372F18">
        <w:t xml:space="preserve">frozen (5,269 regions in Figure 1.19 b). </w:t>
      </w:r>
      <w:r w:rsidR="00372F18">
        <w:rPr>
          <w:spacing w:val="-4"/>
        </w:rPr>
        <w:t xml:space="preserve">Conversely, </w:t>
      </w:r>
      <w:r w:rsidR="00372F18">
        <w:t>in tCD4</w:t>
      </w:r>
      <w:r w:rsidR="00372F18">
        <w:rPr>
          <w:position w:val="9"/>
          <w:sz w:val="18"/>
        </w:rPr>
        <w:t xml:space="preserve">+ </w:t>
      </w:r>
      <w:r w:rsidR="00372F18">
        <w:t>the greatest di</w:t>
      </w:r>
      <w:r w:rsidR="00372F18">
        <w:rPr>
          <w:rFonts w:ascii="Trebuchet MS" w:hAnsi="Trebuchet MS"/>
        </w:rPr>
        <w:t>ff</w:t>
      </w:r>
      <w:r w:rsidR="00372F18">
        <w:t xml:space="preserve">erences in chromatin accessibility were found between fresh and fixed </w:t>
      </w:r>
      <w:r w:rsidR="00372F18">
        <w:rPr>
          <w:spacing w:val="-7"/>
        </w:rPr>
        <w:t xml:space="preserve">ATAC-seq </w:t>
      </w:r>
      <w:r w:rsidR="00372F18">
        <w:t xml:space="preserve">samples (1,564 </w:t>
      </w:r>
      <w:r w:rsidR="00372F18">
        <w:rPr>
          <w:spacing w:val="-4"/>
        </w:rPr>
        <w:t xml:space="preserve">DARs </w:t>
      </w:r>
      <w:r w:rsidR="00372F18">
        <w:t>in Figure 1.19 d). In the performance of the di</w:t>
      </w:r>
      <w:r w:rsidR="00372F18">
        <w:rPr>
          <w:rFonts w:ascii="Trebuchet MS" w:hAnsi="Trebuchet MS"/>
        </w:rPr>
        <w:t>ff</w:t>
      </w:r>
      <w:r w:rsidR="00372F18">
        <w:t>erential analysis, the limited sample</w:t>
      </w:r>
      <w:del w:id="713" w:author="Katie Burnham" w:date="2018-11-19T18:05:00Z">
        <w:r w:rsidR="00372F18" w:rsidDel="0006362D">
          <w:delText>s</w:delText>
        </w:r>
      </w:del>
      <w:r w:rsidR="00372F18">
        <w:t xml:space="preserve"> size (only two </w:t>
      </w:r>
      <w:r w:rsidR="00372F18">
        <w:rPr>
          <w:spacing w:val="-7"/>
        </w:rPr>
        <w:t xml:space="preserve">ATAC-seq </w:t>
      </w:r>
      <w:r w:rsidR="00372F18">
        <w:t>fixed libraries)</w:t>
      </w:r>
      <w:r w:rsidR="00372F18">
        <w:rPr>
          <w:spacing w:val="41"/>
        </w:rPr>
        <w:t xml:space="preserve"> </w:t>
      </w:r>
      <w:r w:rsidR="00372F18">
        <w:t>and</w:t>
      </w:r>
      <w:r w:rsidR="00372F18">
        <w:rPr>
          <w:spacing w:val="41"/>
        </w:rPr>
        <w:t xml:space="preserve"> </w:t>
      </w:r>
      <w:r w:rsidR="00372F18">
        <w:t>the</w:t>
      </w:r>
      <w:r w:rsidR="00372F18">
        <w:rPr>
          <w:spacing w:val="41"/>
        </w:rPr>
        <w:t xml:space="preserve"> </w:t>
      </w:r>
      <w:r w:rsidR="00372F18">
        <w:t>borderline</w:t>
      </w:r>
      <w:r w:rsidR="00372F18">
        <w:rPr>
          <w:spacing w:val="41"/>
        </w:rPr>
        <w:t xml:space="preserve"> </w:t>
      </w:r>
      <w:r w:rsidR="00372F18">
        <w:t>quality</w:t>
      </w:r>
      <w:r w:rsidR="00372F18">
        <w:rPr>
          <w:spacing w:val="41"/>
        </w:rPr>
        <w:t xml:space="preserve"> </w:t>
      </w:r>
      <w:r w:rsidR="00372F18">
        <w:t>of</w:t>
      </w:r>
      <w:r w:rsidR="00372F18">
        <w:rPr>
          <w:spacing w:val="41"/>
        </w:rPr>
        <w:t xml:space="preserve"> </w:t>
      </w:r>
      <w:r w:rsidR="00372F18">
        <w:t>the</w:t>
      </w:r>
      <w:r w:rsidR="00372F18">
        <w:rPr>
          <w:spacing w:val="41"/>
        </w:rPr>
        <w:t xml:space="preserve"> </w:t>
      </w:r>
      <w:r w:rsidR="00372F18">
        <w:rPr>
          <w:spacing w:val="-6"/>
        </w:rPr>
        <w:t>ATAc-seq</w:t>
      </w:r>
      <w:r w:rsidR="00372F18">
        <w:rPr>
          <w:spacing w:val="41"/>
        </w:rPr>
        <w:t xml:space="preserve"> </w:t>
      </w:r>
      <w:r w:rsidR="00372F18">
        <w:t>tCD4</w:t>
      </w:r>
      <w:r w:rsidR="00372F18">
        <w:rPr>
          <w:position w:val="9"/>
          <w:sz w:val="18"/>
        </w:rPr>
        <w:t>+</w:t>
      </w:r>
      <w:r w:rsidR="00372F18">
        <w:rPr>
          <w:spacing w:val="23"/>
          <w:position w:val="9"/>
          <w:sz w:val="18"/>
        </w:rPr>
        <w:t xml:space="preserve"> </w:t>
      </w:r>
      <w:r w:rsidR="00372F18">
        <w:t>samples</w:t>
      </w:r>
      <w:r w:rsidR="00372F18">
        <w:rPr>
          <w:spacing w:val="41"/>
        </w:rPr>
        <w:t xml:space="preserve"> </w:t>
      </w:r>
      <w:r w:rsidR="00372F18">
        <w:t>partially</w:t>
      </w:r>
    </w:p>
    <w:p w14:paraId="6727010F" w14:textId="1986CC72" w:rsidR="0065693B" w:rsidRDefault="00B8797A">
      <w:pPr>
        <w:pStyle w:val="BodyText"/>
        <w:spacing w:line="420" w:lineRule="auto"/>
        <w:ind w:left="377" w:right="1342"/>
        <w:jc w:val="both"/>
      </w:pPr>
      <w:r>
        <w:rPr>
          <w:noProof/>
        </w:rPr>
        <mc:AlternateContent>
          <mc:Choice Requires="wps">
            <w:drawing>
              <wp:anchor distT="0" distB="0" distL="0" distR="0" simplePos="0" relativeHeight="251686912" behindDoc="0" locked="0" layoutInCell="1" allowOverlap="1" wp14:anchorId="1C038E1F" wp14:editId="0EBA3B6F">
                <wp:simplePos x="0" y="0"/>
                <wp:positionH relativeFrom="page">
                  <wp:posOffset>2143760</wp:posOffset>
                </wp:positionH>
                <wp:positionV relativeFrom="paragraph">
                  <wp:posOffset>1577340</wp:posOffset>
                </wp:positionV>
                <wp:extent cx="3686810" cy="0"/>
                <wp:effectExtent l="10160" t="11430" r="8255" b="7620"/>
                <wp:wrapTopAndBottom/>
                <wp:docPr id="76"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8681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93C88" id="Line 24" o:spid="_x0000_s1026" style="position:absolute;z-index:251686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8.8pt,124.2pt" to="459.1pt,1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" strokeweight=".33019mm">
                <w10:wrap type="topAndBottom" anchorx="page"/>
              </v:line>
            </w:pict>
          </mc:Fallback>
        </mc:AlternateContent>
      </w:r>
      <w:r w:rsidR="00372F18">
        <w:t>sk</w:t>
      </w:r>
      <w:ins w:id="714" w:author="Katie Burnham" w:date="2018-11-19T18:05:00Z">
        <w:r w:rsidR="0006362D">
          <w:t>e</w:t>
        </w:r>
      </w:ins>
      <w:r w:rsidR="00372F18">
        <w:t xml:space="preserve">wed the normalisation process, as </w:t>
      </w:r>
      <w:del w:id="715" w:author="Katie Burnham" w:date="2018-11-19T18:05:00Z">
        <w:r w:rsidR="00372F18" w:rsidDel="0006362D">
          <w:delText xml:space="preserve">it </w:delText>
        </w:r>
      </w:del>
      <w:r w:rsidR="00372F18">
        <w:t xml:space="preserve">can be observed by the location of the significant </w:t>
      </w:r>
      <w:r w:rsidR="00372F18">
        <w:rPr>
          <w:spacing w:val="-4"/>
        </w:rPr>
        <w:t xml:space="preserve">DARs </w:t>
      </w:r>
      <w:r w:rsidR="00372F18">
        <w:t xml:space="preserve">in Figure 1.19 d. Altogether, the number of </w:t>
      </w:r>
      <w:r w:rsidR="00372F18">
        <w:rPr>
          <w:spacing w:val="-4"/>
        </w:rPr>
        <w:t xml:space="preserve">DARs </w:t>
      </w:r>
      <w:r w:rsidR="00372F18">
        <w:t>identified in each comparison did not account for more than 1</w:t>
      </w:r>
      <w:ins w:id="716" w:author="Katie Burnham" w:date="2018-11-19T18:05:00Z">
        <w:r w:rsidR="0006362D">
          <w:t>4</w:t>
        </w:r>
      </w:ins>
      <w:del w:id="717" w:author="Katie Burnham" w:date="2018-11-19T18:05:00Z">
        <w:r w:rsidR="00372F18" w:rsidDel="0006362D">
          <w:delText>2</w:delText>
        </w:r>
      </w:del>
      <w:r w:rsidR="00372F18">
        <w:t xml:space="preserve">.2% of the total </w:t>
      </w:r>
      <w:r w:rsidR="00372F18">
        <w:rPr>
          <w:spacing w:val="-11"/>
        </w:rPr>
        <w:t xml:space="preserve">ATAC- </w:t>
      </w:r>
      <w:r w:rsidR="00372F18">
        <w:t>seq regions included in the analysis, representing a discrete proportion of the genome-wide accessible regions studied in this two cell</w:t>
      </w:r>
      <w:r w:rsidR="00372F18">
        <w:rPr>
          <w:spacing w:val="26"/>
        </w:rPr>
        <w:t xml:space="preserve"> </w:t>
      </w:r>
      <w:r w:rsidR="00372F18">
        <w:t>types.</w:t>
      </w:r>
    </w:p>
    <w:p w14:paraId="5E6085DF" w14:textId="77777777" w:rsidR="0065693B" w:rsidRDefault="00372F18">
      <w:pPr>
        <w:pStyle w:val="BodyText"/>
        <w:tabs>
          <w:tab w:val="left" w:pos="1705"/>
          <w:tab w:val="left" w:pos="3655"/>
        </w:tabs>
        <w:spacing w:before="19" w:after="76"/>
        <w:ind w:right="679"/>
        <w:jc w:val="center"/>
      </w:pPr>
      <w:r>
        <w:rPr>
          <w:w w:val="105"/>
        </w:rPr>
        <w:t>Cell</w:t>
      </w:r>
      <w:r>
        <w:rPr>
          <w:spacing w:val="7"/>
          <w:w w:val="105"/>
        </w:rPr>
        <w:t xml:space="preserve"> </w:t>
      </w:r>
      <w:r>
        <w:rPr>
          <w:w w:val="105"/>
        </w:rPr>
        <w:t>type</w:t>
      </w:r>
      <w:r>
        <w:rPr>
          <w:w w:val="105"/>
        </w:rPr>
        <w:tab/>
        <w:t>Fresh</w:t>
      </w:r>
      <w:r>
        <w:rPr>
          <w:spacing w:val="-14"/>
          <w:w w:val="105"/>
        </w:rPr>
        <w:t xml:space="preserve"> </w:t>
      </w:r>
      <w:r>
        <w:rPr>
          <w:w w:val="105"/>
        </w:rPr>
        <w:t>vs</w:t>
      </w:r>
      <w:r>
        <w:rPr>
          <w:spacing w:val="-13"/>
          <w:w w:val="105"/>
        </w:rPr>
        <w:t xml:space="preserve"> </w:t>
      </w:r>
      <w:r>
        <w:rPr>
          <w:w w:val="105"/>
        </w:rPr>
        <w:t>Frozen</w:t>
      </w:r>
      <w:r>
        <w:rPr>
          <w:w w:val="105"/>
        </w:rPr>
        <w:tab/>
        <w:t>Fresh vs</w:t>
      </w:r>
      <w:r>
        <w:rPr>
          <w:spacing w:val="-10"/>
          <w:w w:val="105"/>
        </w:rPr>
        <w:t xml:space="preserve"> </w:t>
      </w:r>
      <w:r>
        <w:rPr>
          <w:w w:val="105"/>
        </w:rPr>
        <w:t>Fixed</w:t>
      </w:r>
    </w:p>
    <w:p w14:paraId="37FCABA8" w14:textId="77016435" w:rsidR="0065693B" w:rsidRDefault="00B8797A">
      <w:pPr>
        <w:pStyle w:val="BodyText"/>
        <w:spacing w:line="63" w:lineRule="exact"/>
        <w:ind w:left="1689"/>
        <w:rPr>
          <w:sz w:val="6"/>
        </w:rPr>
      </w:pPr>
      <w:r>
        <w:rPr>
          <w:noProof/>
          <w:sz w:val="6"/>
        </w:rPr>
        <mc:AlternateContent>
          <mc:Choice Requires="wpg">
            <w:drawing>
              <wp:inline distT="0" distB="0" distL="0" distR="0" wp14:anchorId="15FE0520" wp14:editId="7FBFAA9E">
                <wp:extent cx="3687445" cy="40640"/>
                <wp:effectExtent l="5715" t="4445" r="12065" b="2540"/>
                <wp:docPr id="7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7445" cy="40640"/>
                          <a:chOff x="0" y="0"/>
                          <a:chExt cx="5807" cy="64"/>
                        </a:xfrm>
                      </wpg:grpSpPr>
                      <wps:wsp>
                        <wps:cNvPr id="74" name="Line 23"/>
                        <wps:cNvCnPr>
                          <a:cxnSpLocks noChangeShapeType="1"/>
                        </wps:cNvCnPr>
                        <wps:spPr bwMode="auto">
                          <a:xfrm>
                            <a:off x="0" y="6"/>
                            <a:ext cx="5806"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s:wsp>
                        <wps:cNvPr id="75" name="Line 22"/>
                        <wps:cNvCnPr>
                          <a:cxnSpLocks noChangeShapeType="1"/>
                        </wps:cNvCnPr>
                        <wps:spPr bwMode="auto">
                          <a:xfrm>
                            <a:off x="0" y="57"/>
                            <a:ext cx="5806" cy="0"/>
                          </a:xfrm>
                          <a:prstGeom prst="line">
                            <a:avLst/>
                          </a:prstGeom>
                          <a:noFill/>
                          <a:ln w="743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D53079" id="Group 21" o:spid="_x0000_s1026" style="width:290.35pt;height:3.2pt;mso-position-horizontal-relative:char;mso-position-vertical-relative:line" coordsize="58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">
                <v:line id="Line 23" o:spid="_x0000_s1027" style="position:absolute;visibility:visible;mso-wrap-style:square" from="0,6" to="58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" strokeweight=".20639mm"/>
                <v:line id="Line 22" o:spid="_x0000_s1028" style="position:absolute;visibility:visible;mso-wrap-style:square" from="0,57" to="580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" strokeweight=".20639mm"/>
                <w10:anchorlock/>
              </v:group>
            </w:pict>
          </mc:Fallback>
        </mc:AlternateContent>
      </w:r>
    </w:p>
    <w:p w14:paraId="7352183B" w14:textId="77777777" w:rsidR="0065693B" w:rsidRDefault="00372F18">
      <w:pPr>
        <w:pStyle w:val="BodyText"/>
        <w:tabs>
          <w:tab w:val="left" w:pos="3991"/>
          <w:tab w:val="left" w:pos="5933"/>
        </w:tabs>
        <w:spacing w:before="14" w:line="298" w:lineRule="exact"/>
        <w:ind w:left="1695"/>
      </w:pPr>
      <w:r>
        <w:t>CD14</w:t>
      </w:r>
      <w:r>
        <w:rPr>
          <w:position w:val="9"/>
          <w:sz w:val="18"/>
        </w:rPr>
        <w:t>+</w:t>
      </w:r>
      <w:r>
        <w:rPr>
          <w:spacing w:val="37"/>
          <w:position w:val="9"/>
          <w:sz w:val="18"/>
        </w:rPr>
        <w:t xml:space="preserve"> </w:t>
      </w:r>
      <w:r>
        <w:t>monocytes</w:t>
      </w:r>
      <w:r>
        <w:tab/>
        <w:t>5,269 (12.9%)</w:t>
      </w:r>
      <w:r>
        <w:tab/>
        <w:t>1,838</w:t>
      </w:r>
      <w:r>
        <w:rPr>
          <w:spacing w:val="3"/>
        </w:rPr>
        <w:t xml:space="preserve"> </w:t>
      </w:r>
      <w:r>
        <w:t>(4.5%)</w:t>
      </w:r>
    </w:p>
    <w:p w14:paraId="2F788539" w14:textId="37F6FAE8" w:rsidR="0065693B" w:rsidRDefault="00B8797A">
      <w:pPr>
        <w:pStyle w:val="BodyText"/>
        <w:tabs>
          <w:tab w:val="left" w:pos="1836"/>
          <w:tab w:val="left" w:pos="3552"/>
        </w:tabs>
        <w:spacing w:line="298" w:lineRule="exact"/>
        <w:ind w:right="576"/>
        <w:jc w:val="center"/>
      </w:pPr>
      <w:r>
        <w:rPr>
          <w:noProof/>
        </w:rPr>
        <mc:AlternateContent>
          <mc:Choice Requires="wps">
            <w:drawing>
              <wp:anchor distT="0" distB="0" distL="0" distR="0" simplePos="0" relativeHeight="251689984" behindDoc="0" locked="0" layoutInCell="1" allowOverlap="1" wp14:anchorId="4D175E56" wp14:editId="53E29EE8">
                <wp:simplePos x="0" y="0"/>
                <wp:positionH relativeFrom="page">
                  <wp:posOffset>2143760</wp:posOffset>
                </wp:positionH>
                <wp:positionV relativeFrom="paragraph">
                  <wp:posOffset>243205</wp:posOffset>
                </wp:positionV>
                <wp:extent cx="3686810" cy="0"/>
                <wp:effectExtent l="10160" t="6350" r="8255" b="12700"/>
                <wp:wrapTopAndBottom/>
                <wp:docPr id="70"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86810" cy="0"/>
                        </a:xfrm>
                        <a:prstGeom prst="line">
                          <a:avLst/>
                        </a:prstGeom>
                        <a:noFill/>
                        <a:ln w="1188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79193" id="Line 20" o:spid="_x0000_s1026" style="position:absolute;z-index:251689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8.8pt,19.15pt" to="459.1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" strokeweight=".33019mm">
                <w10:wrap type="topAndBottom" anchorx="page"/>
              </v:line>
            </w:pict>
          </mc:Fallback>
        </mc:AlternateContent>
      </w:r>
      <w:r w:rsidR="00372F18">
        <w:t>tCD4</w:t>
      </w:r>
      <w:r w:rsidR="00372F18">
        <w:rPr>
          <w:position w:val="9"/>
          <w:sz w:val="18"/>
        </w:rPr>
        <w:t>+</w:t>
      </w:r>
      <w:r w:rsidR="00372F18">
        <w:rPr>
          <w:position w:val="9"/>
          <w:sz w:val="18"/>
        </w:rPr>
        <w:tab/>
      </w:r>
      <w:r w:rsidR="00372F18">
        <w:t>282</w:t>
      </w:r>
      <w:r w:rsidR="00372F18">
        <w:rPr>
          <w:spacing w:val="-1"/>
        </w:rPr>
        <w:t xml:space="preserve"> </w:t>
      </w:r>
      <w:r w:rsidR="00372F18">
        <w:t>(2.1%)</w:t>
      </w:r>
      <w:r w:rsidR="00372F18">
        <w:tab/>
        <w:t>1,564</w:t>
      </w:r>
      <w:r w:rsidR="00372F18">
        <w:rPr>
          <w:spacing w:val="4"/>
        </w:rPr>
        <w:t xml:space="preserve"> </w:t>
      </w:r>
      <w:r w:rsidR="00372F18">
        <w:t>(14.2%)</w:t>
      </w:r>
    </w:p>
    <w:p w14:paraId="3D9BA3DD" w14:textId="77777777" w:rsidR="0065693B" w:rsidRDefault="0065693B">
      <w:pPr>
        <w:pStyle w:val="BodyText"/>
        <w:spacing w:before="1"/>
        <w:rPr>
          <w:sz w:val="15"/>
        </w:rPr>
      </w:pPr>
    </w:p>
    <w:p w14:paraId="16EA2C0E" w14:textId="525C85FA" w:rsidR="0065693B" w:rsidRDefault="00B8797A">
      <w:pPr>
        <w:spacing w:before="101" w:line="256" w:lineRule="auto"/>
        <w:ind w:left="377" w:right="1341"/>
        <w:jc w:val="both"/>
      </w:pPr>
      <w:r>
        <w:rPr>
          <w:noProof/>
        </w:rPr>
        <mc:AlternateContent>
          <mc:Choice Requires="wps">
            <w:drawing>
              <wp:anchor distT="0" distB="0" distL="114300" distR="114300" simplePos="0" relativeHeight="251822080" behindDoc="1" locked="0" layoutInCell="1" allowOverlap="1" wp14:anchorId="148AEE8C" wp14:editId="2F0AF4C2">
                <wp:simplePos x="0" y="0"/>
                <wp:positionH relativeFrom="page">
                  <wp:posOffset>1525905</wp:posOffset>
                </wp:positionH>
                <wp:positionV relativeFrom="paragraph">
                  <wp:posOffset>709295</wp:posOffset>
                </wp:positionV>
                <wp:extent cx="41275" cy="0"/>
                <wp:effectExtent l="11430" t="9525" r="13970" b="9525"/>
                <wp:wrapNone/>
                <wp:docPr id="68"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522881" id="Line 19" o:spid="_x0000_s1026" style="position:absolute;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0.15pt,55.85pt" to="123.4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95Eg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23104" behindDoc="1" locked="0" layoutInCell="1" allowOverlap="1" wp14:anchorId="30EE3A84" wp14:editId="5369433D">
                <wp:simplePos x="0" y="0"/>
                <wp:positionH relativeFrom="page">
                  <wp:posOffset>1932305</wp:posOffset>
                </wp:positionH>
                <wp:positionV relativeFrom="paragraph">
                  <wp:posOffset>709295</wp:posOffset>
                </wp:positionV>
                <wp:extent cx="41910" cy="0"/>
                <wp:effectExtent l="8255" t="9525" r="6985" b="9525"/>
                <wp:wrapNone/>
                <wp:docPr id="6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A843C" id="Line 18" o:spid="_x0000_s1026" style="position:absolute;z-index:-25149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2.15pt,55.85pt" to="155.45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wcEQ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" strokeweight=".14042mm">
                <w10:wrap anchorx="page"/>
              </v:line>
            </w:pict>
          </mc:Fallback>
        </mc:AlternateContent>
      </w:r>
      <w:r>
        <w:rPr>
          <w:noProof/>
        </w:rPr>
        <mc:AlternateContent>
          <mc:Choice Requires="wps">
            <w:drawing>
              <wp:anchor distT="0" distB="0" distL="114300" distR="114300" simplePos="0" relativeHeight="251824128" behindDoc="1" locked="0" layoutInCell="1" allowOverlap="1" wp14:anchorId="3E47A2A2" wp14:editId="2473CD43">
                <wp:simplePos x="0" y="0"/>
                <wp:positionH relativeFrom="page">
                  <wp:posOffset>2138045</wp:posOffset>
                </wp:positionH>
                <wp:positionV relativeFrom="paragraph">
                  <wp:posOffset>709295</wp:posOffset>
                </wp:positionV>
                <wp:extent cx="41910" cy="0"/>
                <wp:effectExtent l="13970" t="9525" r="10795" b="9525"/>
                <wp:wrapNone/>
                <wp:docPr id="6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92651" id="Line 17" o:spid="_x0000_s1026" style="position:absolute;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8.35pt,55.85pt" to="171.65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DEQ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25152" behindDoc="1" locked="0" layoutInCell="1" allowOverlap="1" wp14:anchorId="5D370208" wp14:editId="5F6798B0">
                <wp:simplePos x="0" y="0"/>
                <wp:positionH relativeFrom="page">
                  <wp:posOffset>3042920</wp:posOffset>
                </wp:positionH>
                <wp:positionV relativeFrom="paragraph">
                  <wp:posOffset>709295</wp:posOffset>
                </wp:positionV>
                <wp:extent cx="41910" cy="0"/>
                <wp:effectExtent l="13970" t="9525" r="10795" b="9525"/>
                <wp:wrapNone/>
                <wp:docPr id="6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39E1E" id="Line 16" o:spid="_x0000_s1026" style="position:absolute;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9.6pt,55.85pt" to="242.9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Bw7EQ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" strokeweight=".14042mm">
                <w10:wrap anchorx="page"/>
              </v:line>
            </w:pict>
          </mc:Fallback>
        </mc:AlternateContent>
      </w:r>
      <w:r>
        <w:rPr>
          <w:noProof/>
        </w:rPr>
        <mc:AlternateContent>
          <mc:Choice Requires="wps">
            <w:drawing>
              <wp:anchor distT="0" distB="0" distL="114300" distR="114300" simplePos="0" relativeHeight="251826176" behindDoc="1" locked="0" layoutInCell="1" allowOverlap="1" wp14:anchorId="2255DD4D" wp14:editId="359BFDD9">
                <wp:simplePos x="0" y="0"/>
                <wp:positionH relativeFrom="page">
                  <wp:posOffset>3449320</wp:posOffset>
                </wp:positionH>
                <wp:positionV relativeFrom="paragraph">
                  <wp:posOffset>709295</wp:posOffset>
                </wp:positionV>
                <wp:extent cx="41910" cy="0"/>
                <wp:effectExtent l="10795" t="9525" r="13970" b="9525"/>
                <wp:wrapNone/>
                <wp:docPr id="6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25192" id="Line 15" o:spid="_x0000_s1026" style="position:absolute;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1.6pt,55.85pt" to="274.9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DHDEQ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" strokeweight=".14042mm">
                <w10:wrap anchorx="page"/>
              </v:line>
            </w:pict>
          </mc:Fallback>
        </mc:AlternateContent>
      </w:r>
      <w:r>
        <w:rPr>
          <w:noProof/>
        </w:rPr>
        <mc:AlternateContent>
          <mc:Choice Requires="wps">
            <w:drawing>
              <wp:anchor distT="0" distB="0" distL="114300" distR="114300" simplePos="0" relativeHeight="251827200" behindDoc="1" locked="0" layoutInCell="1" allowOverlap="1" wp14:anchorId="53179821" wp14:editId="2520422E">
                <wp:simplePos x="0" y="0"/>
                <wp:positionH relativeFrom="page">
                  <wp:posOffset>3655060</wp:posOffset>
                </wp:positionH>
                <wp:positionV relativeFrom="paragraph">
                  <wp:posOffset>709295</wp:posOffset>
                </wp:positionV>
                <wp:extent cx="41910" cy="0"/>
                <wp:effectExtent l="6985" t="9525" r="8255" b="9525"/>
                <wp:wrapNone/>
                <wp:docPr id="5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177DF7" id="Line 14" o:spid="_x0000_s1026" style="position:absolute;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7.8pt,55.85pt" to="291.1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F7EA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" strokeweight=".14042mm">
                <w10:wrap anchorx="page"/>
              </v:line>
            </w:pict>
          </mc:Fallback>
        </mc:AlternateContent>
      </w:r>
      <w:r w:rsidR="00372F18">
        <w:rPr>
          <w:spacing w:val="-4"/>
        </w:rPr>
        <w:t xml:space="preserve">Table </w:t>
      </w:r>
      <w:r w:rsidR="00372F18">
        <w:t>1.4: Summary results from the di</w:t>
      </w:r>
      <w:r w:rsidR="00372F18">
        <w:rPr>
          <w:rFonts w:ascii="Trebuchet MS"/>
        </w:rPr>
        <w:t>ff</w:t>
      </w:r>
      <w:r w:rsidR="00372F18">
        <w:t xml:space="preserve">erential chromatin accessibility analysis comparing </w:t>
      </w:r>
      <w:r w:rsidR="00372F18">
        <w:rPr>
          <w:spacing w:val="-7"/>
        </w:rPr>
        <w:t xml:space="preserve">ATAC-seq </w:t>
      </w:r>
      <w:r w:rsidR="00372F18">
        <w:t>frozen or fixed</w:t>
      </w:r>
      <w:r w:rsidR="00372F18">
        <w:rPr>
          <w:spacing w:val="53"/>
        </w:rPr>
        <w:t xml:space="preserve"> </w:t>
      </w:r>
      <w:r w:rsidR="00372F18">
        <w:t xml:space="preserve">chromatin landscape to the reference </w:t>
      </w:r>
      <w:r w:rsidR="00372F18">
        <w:rPr>
          <w:spacing w:val="-11"/>
        </w:rPr>
        <w:t xml:space="preserve">ATAC- </w:t>
      </w:r>
      <w:r w:rsidR="00372F18">
        <w:t xml:space="preserve">seq fresh. Number of significant </w:t>
      </w:r>
      <w:r w:rsidR="00372F18">
        <w:rPr>
          <w:spacing w:val="-4"/>
        </w:rPr>
        <w:t xml:space="preserve">DARs </w:t>
      </w:r>
      <w:r w:rsidR="00372F18">
        <w:t>(FDR</w:t>
      </w:r>
      <w:r w:rsidR="00372F18">
        <w:rPr>
          <w:rFonts w:ascii="Arial"/>
          <w:i/>
        </w:rPr>
        <w:t>&lt;</w:t>
      </w:r>
      <w:r w:rsidR="00372F18">
        <w:t>0.01 and abs(FC)</w:t>
      </w:r>
      <w:r w:rsidR="00372F18">
        <w:rPr>
          <w:rFonts w:ascii="Arial"/>
          <w:i/>
        </w:rPr>
        <w:t>&gt;</w:t>
      </w:r>
      <w:r w:rsidR="00372F18">
        <w:t>1.5) identified using ML CD14 all cond and ML CD14 all cond filtered for background counts using 80% cut-o</w:t>
      </w:r>
      <w:r w:rsidR="00372F18">
        <w:rPr>
          <w:rFonts w:ascii="Trebuchet MS"/>
        </w:rPr>
        <w:t xml:space="preserve">ff </w:t>
      </w:r>
      <w:r w:rsidR="00372F18">
        <w:t>(optimal cut-o</w:t>
      </w:r>
      <w:r w:rsidR="00372F18">
        <w:rPr>
          <w:rFonts w:ascii="Trebuchet MS"/>
        </w:rPr>
        <w:t xml:space="preserve">ff </w:t>
      </w:r>
      <w:r w:rsidR="00372F18">
        <w:t>identified for this analysis, data not shown). In brackets are shown</w:t>
      </w:r>
      <w:r w:rsidR="00372F18">
        <w:rPr>
          <w:spacing w:val="-12"/>
        </w:rPr>
        <w:t xml:space="preserve"> </w:t>
      </w:r>
      <w:r w:rsidR="00372F18">
        <w:t>the</w:t>
      </w:r>
      <w:r w:rsidR="00372F18">
        <w:rPr>
          <w:spacing w:val="-12"/>
        </w:rPr>
        <w:t xml:space="preserve"> </w:t>
      </w:r>
      <w:r w:rsidR="00372F18">
        <w:t>percentage</w:t>
      </w:r>
      <w:r w:rsidR="00372F18">
        <w:rPr>
          <w:spacing w:val="-12"/>
        </w:rPr>
        <w:t xml:space="preserve"> </w:t>
      </w:r>
      <w:del w:id="718" w:author="Katie Burnham" w:date="2018-11-19T18:06:00Z">
        <w:r w:rsidR="00372F18" w:rsidDel="0006362D">
          <w:delText>represented</w:delText>
        </w:r>
        <w:r w:rsidR="00372F18" w:rsidDel="0006362D">
          <w:rPr>
            <w:spacing w:val="-12"/>
          </w:rPr>
          <w:delText xml:space="preserve"> </w:delText>
        </w:r>
        <w:r w:rsidR="00372F18" w:rsidDel="0006362D">
          <w:delText>by</w:delText>
        </w:r>
      </w:del>
      <w:ins w:id="719" w:author="Katie Burnham" w:date="2018-11-19T18:06:00Z">
        <w:r w:rsidR="0006362D">
          <w:t>of</w:t>
        </w:r>
      </w:ins>
      <w:del w:id="720" w:author="Katie Burnham" w:date="2018-11-19T18:06:00Z">
        <w:r w:rsidR="00372F18" w:rsidDel="0006362D">
          <w:rPr>
            <w:spacing w:val="-11"/>
          </w:rPr>
          <w:delText xml:space="preserve"> </w:delText>
        </w:r>
        <w:r w:rsidR="00372F18" w:rsidDel="0006362D">
          <w:delText>the</w:delText>
        </w:r>
      </w:del>
      <w:r w:rsidR="00372F18">
        <w:rPr>
          <w:spacing w:val="-12"/>
        </w:rPr>
        <w:t xml:space="preserve"> </w:t>
      </w:r>
      <w:r w:rsidR="00372F18">
        <w:rPr>
          <w:spacing w:val="-4"/>
        </w:rPr>
        <w:t>DARs</w:t>
      </w:r>
      <w:r w:rsidR="00372F18">
        <w:rPr>
          <w:spacing w:val="-12"/>
        </w:rPr>
        <w:t xml:space="preserve"> </w:t>
      </w:r>
      <w:r w:rsidR="00372F18">
        <w:t>over</w:t>
      </w:r>
      <w:r w:rsidR="00372F18">
        <w:rPr>
          <w:spacing w:val="-12"/>
        </w:rPr>
        <w:t xml:space="preserve"> </w:t>
      </w:r>
      <w:r w:rsidR="00372F18">
        <w:t>the</w:t>
      </w:r>
      <w:r w:rsidR="00372F18">
        <w:rPr>
          <w:spacing w:val="-12"/>
        </w:rPr>
        <w:t xml:space="preserve"> </w:t>
      </w:r>
      <w:r w:rsidR="00372F18">
        <w:t>total</w:t>
      </w:r>
      <w:r w:rsidR="00372F18">
        <w:rPr>
          <w:spacing w:val="-11"/>
        </w:rPr>
        <w:t xml:space="preserve"> </w:t>
      </w:r>
      <w:r w:rsidR="00372F18">
        <w:t>number</w:t>
      </w:r>
      <w:r w:rsidR="00372F18">
        <w:rPr>
          <w:spacing w:val="-12"/>
        </w:rPr>
        <w:t xml:space="preserve"> </w:t>
      </w:r>
      <w:r w:rsidR="00372F18">
        <w:t>of</w:t>
      </w:r>
      <w:r w:rsidR="00372F18">
        <w:rPr>
          <w:spacing w:val="-12"/>
        </w:rPr>
        <w:t xml:space="preserve"> </w:t>
      </w:r>
      <w:r w:rsidR="00372F18">
        <w:t>regions</w:t>
      </w:r>
      <w:r w:rsidR="00372F18">
        <w:rPr>
          <w:spacing w:val="-12"/>
        </w:rPr>
        <w:t xml:space="preserve"> </w:t>
      </w:r>
      <w:r w:rsidR="00372F18">
        <w:t>included in the di</w:t>
      </w:r>
      <w:r w:rsidR="00372F18">
        <w:rPr>
          <w:rFonts w:ascii="Trebuchet MS"/>
        </w:rPr>
        <w:t>ff</w:t>
      </w:r>
      <w:r w:rsidR="00372F18">
        <w:t>erential</w:t>
      </w:r>
      <w:r w:rsidR="00372F18">
        <w:rPr>
          <w:spacing w:val="4"/>
        </w:rPr>
        <w:t xml:space="preserve"> </w:t>
      </w:r>
      <w:r w:rsidR="00372F18">
        <w:t>analysis.</w:t>
      </w:r>
    </w:p>
    <w:p w14:paraId="30A8D59A" w14:textId="77777777" w:rsidR="0065693B" w:rsidRDefault="0065693B">
      <w:pPr>
        <w:pStyle w:val="BodyText"/>
        <w:rPr>
          <w:sz w:val="26"/>
        </w:rPr>
      </w:pPr>
    </w:p>
    <w:p w14:paraId="5817377B" w14:textId="77777777" w:rsidR="0065693B" w:rsidRDefault="0065693B">
      <w:pPr>
        <w:pStyle w:val="BodyText"/>
        <w:spacing w:before="11"/>
        <w:rPr>
          <w:sz w:val="37"/>
        </w:rPr>
      </w:pPr>
    </w:p>
    <w:p w14:paraId="0DB84EEA" w14:textId="722986C8" w:rsidR="0065693B" w:rsidRDefault="00372F18">
      <w:pPr>
        <w:pStyle w:val="BodyText"/>
        <w:spacing w:line="400" w:lineRule="auto"/>
        <w:ind w:left="377" w:right="1341" w:firstLine="566"/>
        <w:jc w:val="both"/>
      </w:pPr>
      <w:r>
        <w:t>An example of di</w:t>
      </w:r>
      <w:r>
        <w:rPr>
          <w:rFonts w:ascii="Trebuchet MS"/>
        </w:rPr>
        <w:t>ff</w:t>
      </w:r>
      <w:r>
        <w:t xml:space="preserve">erences in chromatin accessibility between fresh and frozen </w:t>
      </w:r>
      <w:r>
        <w:rPr>
          <w:spacing w:val="-7"/>
        </w:rPr>
        <w:t xml:space="preserve">ATAC-seq </w:t>
      </w:r>
      <w:r>
        <w:t>libraries in CD14</w:t>
      </w:r>
      <w:r>
        <w:rPr>
          <w:position w:val="9"/>
          <w:sz w:val="18"/>
        </w:rPr>
        <w:t xml:space="preserve">+ </w:t>
      </w:r>
      <w:r>
        <w:t>included four regions within and downstream</w:t>
      </w:r>
      <w:ins w:id="721" w:author="Katie Burnham" w:date="2018-11-19T18:06:00Z">
        <w:r w:rsidR="0006362D">
          <w:t xml:space="preserve"> of</w:t>
        </w:r>
      </w:ins>
      <w:r>
        <w:rPr>
          <w:spacing w:val="-9"/>
        </w:rPr>
        <w:t xml:space="preserve"> </w:t>
      </w:r>
      <w:r>
        <w:t>the</w:t>
      </w:r>
      <w:r>
        <w:rPr>
          <w:spacing w:val="-8"/>
        </w:rPr>
        <w:t xml:space="preserve"> </w:t>
      </w:r>
      <w:r>
        <w:rPr>
          <w:rFonts w:ascii="Times New Roman"/>
          <w:i/>
        </w:rPr>
        <w:t>TNFSF14</w:t>
      </w:r>
      <w:r>
        <w:rPr>
          <w:rFonts w:ascii="Times New Roman"/>
          <w:i/>
          <w:spacing w:val="-10"/>
        </w:rPr>
        <w:t xml:space="preserve"> </w:t>
      </w:r>
      <w:r>
        <w:t>gene</w:t>
      </w:r>
      <w:r>
        <w:rPr>
          <w:spacing w:val="-8"/>
        </w:rPr>
        <w:t xml:space="preserve"> </w:t>
      </w:r>
      <w:r>
        <w:t>(Figure</w:t>
      </w:r>
      <w:r>
        <w:rPr>
          <w:spacing w:val="-8"/>
        </w:rPr>
        <w:t xml:space="preserve"> </w:t>
      </w:r>
      <w:r>
        <w:t>1.20.</w:t>
      </w:r>
      <w:r>
        <w:rPr>
          <w:spacing w:val="16"/>
        </w:rPr>
        <w:t xml:space="preserve"> </w:t>
      </w:r>
      <w:r>
        <w:t>TNFSF14</w:t>
      </w:r>
      <w:r>
        <w:rPr>
          <w:spacing w:val="-8"/>
        </w:rPr>
        <w:t xml:space="preserve"> </w:t>
      </w:r>
      <w:r>
        <w:t>is</w:t>
      </w:r>
      <w:r>
        <w:rPr>
          <w:spacing w:val="-9"/>
        </w:rPr>
        <w:t xml:space="preserve"> </w:t>
      </w:r>
      <w:r>
        <w:t>the</w:t>
      </w:r>
      <w:r>
        <w:rPr>
          <w:spacing w:val="-8"/>
        </w:rPr>
        <w:t xml:space="preserve"> </w:t>
      </w:r>
      <w:r>
        <w:t>ligand</w:t>
      </w:r>
      <w:r>
        <w:rPr>
          <w:spacing w:val="-8"/>
        </w:rPr>
        <w:t xml:space="preserve"> </w:t>
      </w:r>
      <w:r>
        <w:t>for</w:t>
      </w:r>
      <w:r>
        <w:rPr>
          <w:spacing w:val="-8"/>
        </w:rPr>
        <w:t xml:space="preserve"> </w:t>
      </w:r>
      <w:r>
        <w:t>a</w:t>
      </w:r>
      <w:r>
        <w:rPr>
          <w:spacing w:val="-8"/>
        </w:rPr>
        <w:t xml:space="preserve"> </w:t>
      </w:r>
      <w:r>
        <w:t>receptor</w:t>
      </w:r>
    </w:p>
    <w:p w14:paraId="72B829B1" w14:textId="77777777" w:rsidR="0065693B" w:rsidRDefault="0065693B">
      <w:pPr>
        <w:spacing w:line="400" w:lineRule="auto"/>
        <w:jc w:val="both"/>
        <w:sectPr w:rsidR="0065693B">
          <w:pgSz w:w="11910" w:h="16840"/>
          <w:pgMar w:top="1660" w:right="0" w:bottom="800" w:left="1680" w:header="1231" w:footer="615" w:gutter="0"/>
          <w:cols w:space="720"/>
        </w:sectPr>
      </w:pPr>
    </w:p>
    <w:p w14:paraId="1E245E78" w14:textId="77777777" w:rsidR="0065693B" w:rsidRDefault="0065693B">
      <w:pPr>
        <w:pStyle w:val="BodyText"/>
        <w:spacing w:before="10"/>
      </w:pPr>
    </w:p>
    <w:p w14:paraId="7448DC1C" w14:textId="77777777" w:rsidR="0065693B" w:rsidRDefault="00372F18">
      <w:pPr>
        <w:pStyle w:val="BodyText"/>
        <w:spacing w:before="100" w:line="420" w:lineRule="auto"/>
        <w:ind w:left="377" w:right="1342"/>
        <w:jc w:val="both"/>
      </w:pPr>
      <w:bookmarkStart w:id="722" w:name="_bookmark13"/>
      <w:bookmarkEnd w:id="722"/>
      <w:r>
        <w:t xml:space="preserve">from the TNF-receptor </w:t>
      </w:r>
      <w:r>
        <w:rPr>
          <w:spacing w:val="-3"/>
        </w:rPr>
        <w:t xml:space="preserve">superfamily. </w:t>
      </w:r>
      <w:r>
        <w:t>TNFSF14 is involved in T cell activation, induction of apoptosis and also in bone destruction mediated by monocyte</w:t>
      </w:r>
      <w:del w:id="723" w:author="Katie Burnham" w:date="2018-11-19T18:06:00Z">
        <w:r w:rsidDel="0006362D">
          <w:delText>s</w:delText>
        </w:r>
      </w:del>
      <w:r>
        <w:t xml:space="preserve"> and synovial cell</w:t>
      </w:r>
      <w:del w:id="724" w:author="Katie Burnham" w:date="2018-11-19T18:06:00Z">
        <w:r w:rsidDel="0006362D">
          <w:delText>s</w:delText>
        </w:r>
      </w:del>
      <w:r>
        <w:t xml:space="preserve"> interactions in RA. Three of the </w:t>
      </w:r>
      <w:r>
        <w:rPr>
          <w:spacing w:val="-4"/>
        </w:rPr>
        <w:t xml:space="preserve">DARs </w:t>
      </w:r>
      <w:r>
        <w:t>were located at the promoter,</w:t>
      </w:r>
      <w:r>
        <w:rPr>
          <w:spacing w:val="-5"/>
        </w:rPr>
        <w:t xml:space="preserve"> </w:t>
      </w:r>
      <w:r>
        <w:t>an</w:t>
      </w:r>
      <w:r>
        <w:rPr>
          <w:spacing w:val="-5"/>
        </w:rPr>
        <w:t xml:space="preserve"> </w:t>
      </w:r>
      <w:r>
        <w:t>exon</w:t>
      </w:r>
      <w:r>
        <w:rPr>
          <w:spacing w:val="-5"/>
        </w:rPr>
        <w:t xml:space="preserve"> </w:t>
      </w:r>
      <w:r>
        <w:t>and</w:t>
      </w:r>
      <w:r>
        <w:rPr>
          <w:spacing w:val="-5"/>
        </w:rPr>
        <w:t xml:space="preserve"> </w:t>
      </w:r>
      <w:r>
        <w:t>the</w:t>
      </w:r>
      <w:r>
        <w:rPr>
          <w:spacing w:val="-5"/>
        </w:rPr>
        <w:t xml:space="preserve"> </w:t>
      </w:r>
      <w:r>
        <w:t>3’UTR</w:t>
      </w:r>
      <w:r>
        <w:rPr>
          <w:spacing w:val="-5"/>
        </w:rPr>
        <w:t xml:space="preserve"> </w:t>
      </w:r>
      <w:r>
        <w:t>of</w:t>
      </w:r>
      <w:r>
        <w:rPr>
          <w:spacing w:val="-5"/>
        </w:rPr>
        <w:t xml:space="preserve"> </w:t>
      </w:r>
      <w:r>
        <w:t>the</w:t>
      </w:r>
      <w:r>
        <w:rPr>
          <w:spacing w:val="-5"/>
        </w:rPr>
        <w:t xml:space="preserve"> </w:t>
      </w:r>
      <w:r>
        <w:t>gene</w:t>
      </w:r>
      <w:r>
        <w:rPr>
          <w:spacing w:val="-5"/>
        </w:rPr>
        <w:t xml:space="preserve"> </w:t>
      </w:r>
      <w:r>
        <w:t>(respectively)</w:t>
      </w:r>
      <w:r>
        <w:rPr>
          <w:spacing w:val="-5"/>
        </w:rPr>
        <w:t xml:space="preserve"> </w:t>
      </w:r>
      <w:r>
        <w:t>and</w:t>
      </w:r>
      <w:r>
        <w:rPr>
          <w:spacing w:val="-5"/>
        </w:rPr>
        <w:t xml:space="preserve"> </w:t>
      </w:r>
      <w:r>
        <w:t>one</w:t>
      </w:r>
      <w:r>
        <w:rPr>
          <w:spacing w:val="-5"/>
        </w:rPr>
        <w:t xml:space="preserve"> </w:t>
      </w:r>
      <w:r>
        <w:t>was</w:t>
      </w:r>
      <w:r>
        <w:rPr>
          <w:spacing w:val="-5"/>
        </w:rPr>
        <w:t xml:space="preserve"> </w:t>
      </w:r>
      <w:r>
        <w:t>found</w:t>
      </w:r>
      <w:r>
        <w:rPr>
          <w:spacing w:val="-5"/>
        </w:rPr>
        <w:t xml:space="preserve"> </w:t>
      </w:r>
      <w:r>
        <w:t xml:space="preserve">at approximately 5Kb upstream the gene. All </w:t>
      </w:r>
      <w:r>
        <w:rPr>
          <w:spacing w:val="-4"/>
        </w:rPr>
        <w:t xml:space="preserve">DARs </w:t>
      </w:r>
      <w:r>
        <w:t xml:space="preserve">were more open in </w:t>
      </w:r>
      <w:r>
        <w:rPr>
          <w:spacing w:val="-7"/>
        </w:rPr>
        <w:t xml:space="preserve">ATAC-seq </w:t>
      </w:r>
      <w:r>
        <w:t>frozen libraries when compared to fresh and did not show any changes between fresh and fixed</w:t>
      </w:r>
      <w:r>
        <w:rPr>
          <w:spacing w:val="8"/>
        </w:rPr>
        <w:t xml:space="preserve"> </w:t>
      </w:r>
      <w:r>
        <w:t>conditions.</w:t>
      </w:r>
    </w:p>
    <w:p w14:paraId="2A31190E" w14:textId="77777777" w:rsidR="0065693B" w:rsidRDefault="0065693B">
      <w:pPr>
        <w:spacing w:line="420" w:lineRule="auto"/>
        <w:jc w:val="both"/>
        <w:sectPr w:rsidR="0065693B">
          <w:pgSz w:w="11910" w:h="16840"/>
          <w:pgMar w:top="1660" w:right="0" w:bottom="800" w:left="1680" w:header="1231" w:footer="615" w:gutter="0"/>
          <w:cols w:space="720"/>
        </w:sectPr>
      </w:pPr>
    </w:p>
    <w:p w14:paraId="389B03BB" w14:textId="77777777" w:rsidR="0065693B" w:rsidRDefault="00372F18">
      <w:pPr>
        <w:spacing w:before="53" w:line="273" w:lineRule="auto"/>
        <w:ind w:left="2769" w:firstLine="25"/>
        <w:jc w:val="right"/>
        <w:rPr>
          <w:rFonts w:ascii="Arial"/>
          <w:sz w:val="9"/>
        </w:rPr>
      </w:pPr>
      <w:r>
        <w:rPr>
          <w:rFonts w:ascii="Arial"/>
          <w:sz w:val="9"/>
        </w:rPr>
        <w:t>Scale chr19:</w:t>
      </w:r>
    </w:p>
    <w:p w14:paraId="2DEAE803" w14:textId="77777777" w:rsidR="0065693B" w:rsidRDefault="00372F18">
      <w:pPr>
        <w:tabs>
          <w:tab w:val="left" w:pos="3034"/>
        </w:tabs>
        <w:spacing w:before="24"/>
        <w:ind w:left="1148"/>
        <w:rPr>
          <w:rFonts w:ascii="Arial"/>
          <w:sz w:val="9"/>
        </w:rPr>
      </w:pPr>
      <w:r>
        <w:br w:type="column"/>
      </w:r>
      <w:r>
        <w:rPr>
          <w:rFonts w:ascii="Arial"/>
          <w:position w:val="-1"/>
          <w:sz w:val="9"/>
        </w:rPr>
        <w:t>5 kb</w:t>
      </w:r>
      <w:r>
        <w:rPr>
          <w:rFonts w:ascii="Arial"/>
          <w:position w:val="-1"/>
          <w:sz w:val="9"/>
        </w:rPr>
        <w:tab/>
      </w:r>
      <w:r>
        <w:rPr>
          <w:rFonts w:ascii="Arial"/>
          <w:sz w:val="9"/>
        </w:rPr>
        <w:t>hg19</w:t>
      </w:r>
    </w:p>
    <w:p w14:paraId="27D39515" w14:textId="7980A9BA" w:rsidR="0065693B" w:rsidRDefault="00B8797A">
      <w:pPr>
        <w:tabs>
          <w:tab w:val="left" w:pos="1888"/>
          <w:tab w:val="left" w:pos="3526"/>
        </w:tabs>
        <w:spacing w:before="23"/>
        <w:ind w:left="251"/>
        <w:rPr>
          <w:rFonts w:ascii="Arial"/>
          <w:sz w:val="9"/>
        </w:rPr>
      </w:pPr>
      <w:r>
        <w:rPr>
          <w:noProof/>
        </w:rPr>
        <mc:AlternateContent>
          <mc:Choice Requires="wpg">
            <w:drawing>
              <wp:anchor distT="0" distB="0" distL="114300" distR="114300" simplePos="0" relativeHeight="251828224" behindDoc="1" locked="0" layoutInCell="1" allowOverlap="1" wp14:anchorId="4B341CEE" wp14:editId="0C74D79F">
                <wp:simplePos x="0" y="0"/>
                <wp:positionH relativeFrom="page">
                  <wp:posOffset>2988945</wp:posOffset>
                </wp:positionH>
                <wp:positionV relativeFrom="paragraph">
                  <wp:posOffset>-73660</wp:posOffset>
                </wp:positionV>
                <wp:extent cx="2769235" cy="2746375"/>
                <wp:effectExtent l="0" t="3175" r="4445" b="0"/>
                <wp:wrapNone/>
                <wp:docPr id="3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9235" cy="2746375"/>
                          <a:chOff x="4707" y="-116"/>
                          <a:chExt cx="4361" cy="4325"/>
                        </a:xfrm>
                      </wpg:grpSpPr>
                      <pic:pic xmlns:pic="http://schemas.openxmlformats.org/drawingml/2006/picture">
                        <pic:nvPicPr>
                          <pic:cNvPr id="36"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4706" y="-117"/>
                            <a:ext cx="4361" cy="43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6074" y="-100"/>
                            <a:ext cx="1638" cy="2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404" y="14"/>
                            <a:ext cx="7" cy="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679" y="14"/>
                            <a:ext cx="7" cy="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6461" y="996"/>
                            <a:ext cx="222" cy="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7518" y="989"/>
                            <a:ext cx="360" cy="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8051" y="996"/>
                            <a:ext cx="21" cy="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8161" y="996"/>
                            <a:ext cx="35" cy="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8341" y="996"/>
                            <a:ext cx="28" cy="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8320" y="1452"/>
                            <a:ext cx="97" cy="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8320" y="1908"/>
                            <a:ext cx="97" cy="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EEB48B" id="Group 2" o:spid="_x0000_s1026" style="position:absolute;margin-left:235.35pt;margin-top:-5.8pt;width:218.05pt;height:216.25pt;z-index:-251488256;mso-position-horizontal-relative:page" coordorigin="4707,-116" coordsize="436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">
                <v:shape id="Picture 13" o:spid="_x0000_s1027" type="#_x0000_t75" style="position:absolute;left:4706;top:-117;width:4361;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">
                  <v:imagedata r:id="rId157" o:title=""/>
                </v:shape>
                <v:shape id="Picture 12" o:spid="_x0000_s1028" type="#_x0000_t75" style="position:absolute;left:6074;top:-100;width:1638;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">
                  <v:imagedata r:id="rId158" o:title=""/>
                </v:shape>
                <v:shape id="Picture 11" o:spid="_x0000_s1029" type="#_x0000_t75" style="position:absolute;left:5404;top:14;width:7;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">
                  <v:imagedata r:id="rId159" o:title=""/>
                </v:shape>
                <v:shape id="Picture 10" o:spid="_x0000_s1030" type="#_x0000_t75" style="position:absolute;left:8679;top:14;width:7;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">
                  <v:imagedata r:id="rId159" o:title=""/>
                </v:shape>
                <v:shape id="Picture 9" o:spid="_x0000_s1031" type="#_x0000_t75" style="position:absolute;left:6461;top:996;width:222;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">
                  <v:imagedata r:id="rId160" o:title=""/>
                </v:shape>
                <v:shape id="Picture 8" o:spid="_x0000_s1032" type="#_x0000_t75" style="position:absolute;left:7518;top:989;width:360;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">
                  <v:imagedata r:id="rId161" o:title=""/>
                </v:shape>
                <v:shape id="Picture 7" o:spid="_x0000_s1033" type="#_x0000_t75" style="position:absolute;left:8051;top:996;width:21;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">
                  <v:imagedata r:id="rId162" o:title=""/>
                </v:shape>
                <v:shape id="Picture 6" o:spid="_x0000_s1034" type="#_x0000_t75" style="position:absolute;left:8161;top:996;width:35;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">
                  <v:imagedata r:id="rId163" o:title=""/>
                </v:shape>
                <v:shape id="Picture 5" o:spid="_x0000_s1035" type="#_x0000_t75" style="position:absolute;left:8341;top:996;width:28;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">
                  <v:imagedata r:id="rId164" o:title=""/>
                </v:shape>
                <v:shape id="Picture 4" o:spid="_x0000_s1036" type="#_x0000_t75" style="position:absolute;left:8320;top:1452;width:97;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">
                  <v:imagedata r:id="rId165" o:title=""/>
                </v:shape>
                <v:shape id="Picture 3" o:spid="_x0000_s1037" type="#_x0000_t75" style="position:absolute;left:8320;top:1908;width:97;height: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">
                  <v:imagedata r:id="rId165" o:title=""/>
                </v:shape>
                <w10:wrap anchorx="page"/>
              </v:group>
            </w:pict>
          </mc:Fallback>
        </mc:AlternateContent>
      </w:r>
      <w:r w:rsidR="00372F18">
        <w:rPr>
          <w:rFonts w:ascii="Arial"/>
          <w:sz w:val="9"/>
        </w:rPr>
        <w:t>6,665,000</w:t>
      </w:r>
      <w:r w:rsidR="00372F18">
        <w:rPr>
          <w:rFonts w:ascii="Arial"/>
          <w:sz w:val="9"/>
        </w:rPr>
        <w:tab/>
        <w:t>6,670,000</w:t>
      </w:r>
      <w:r w:rsidR="00372F18">
        <w:rPr>
          <w:rFonts w:ascii="Arial"/>
          <w:sz w:val="9"/>
        </w:rPr>
        <w:tab/>
        <w:t>6,675,000</w:t>
      </w:r>
    </w:p>
    <w:p w14:paraId="7B0AFFDF" w14:textId="77777777" w:rsidR="0065693B" w:rsidRDefault="0065693B">
      <w:pPr>
        <w:rPr>
          <w:rFonts w:ascii="Arial"/>
          <w:sz w:val="9"/>
        </w:rPr>
        <w:sectPr w:rsidR="0065693B">
          <w:type w:val="continuous"/>
          <w:pgSz w:w="11910" w:h="16840"/>
          <w:pgMar w:top="1580" w:right="0" w:bottom="800" w:left="1680" w:header="720" w:footer="720" w:gutter="0"/>
          <w:cols w:num="2" w:space="720" w:equalWidth="0">
            <w:col w:w="3024" w:space="40"/>
            <w:col w:w="7166"/>
          </w:cols>
        </w:sectPr>
      </w:pPr>
    </w:p>
    <w:p w14:paraId="70070585" w14:textId="77777777" w:rsidR="0065693B" w:rsidRDefault="00372F18">
      <w:pPr>
        <w:tabs>
          <w:tab w:val="left" w:pos="5618"/>
        </w:tabs>
        <w:spacing w:before="65"/>
        <w:ind w:left="2249"/>
        <w:rPr>
          <w:rFonts w:ascii="Arial"/>
          <w:i/>
          <w:sz w:val="12"/>
        </w:rPr>
      </w:pPr>
      <w:r>
        <w:rPr>
          <w:rFonts w:ascii="Arial"/>
          <w:b/>
          <w:sz w:val="10"/>
        </w:rPr>
        <w:t>UCSC</w:t>
      </w:r>
      <w:r>
        <w:rPr>
          <w:rFonts w:ascii="Arial"/>
          <w:b/>
          <w:spacing w:val="3"/>
          <w:sz w:val="10"/>
        </w:rPr>
        <w:t xml:space="preserve"> </w:t>
      </w:r>
      <w:r>
        <w:rPr>
          <w:rFonts w:ascii="Arial"/>
          <w:b/>
          <w:sz w:val="10"/>
        </w:rPr>
        <w:t>genes</w:t>
      </w:r>
      <w:r>
        <w:rPr>
          <w:rFonts w:ascii="Arial"/>
          <w:b/>
          <w:sz w:val="10"/>
        </w:rPr>
        <w:tab/>
      </w:r>
      <w:r>
        <w:rPr>
          <w:rFonts w:ascii="Arial"/>
          <w:i/>
          <w:position w:val="2"/>
          <w:sz w:val="12"/>
        </w:rPr>
        <w:t>TNFSF14</w:t>
      </w:r>
    </w:p>
    <w:p w14:paraId="586BB4BA" w14:textId="77777777" w:rsidR="0065693B" w:rsidRDefault="00372F18">
      <w:pPr>
        <w:spacing w:before="67"/>
        <w:ind w:left="2249"/>
        <w:rPr>
          <w:rFonts w:ascii="Arial"/>
          <w:sz w:val="9"/>
        </w:rPr>
      </w:pPr>
      <w:r>
        <w:rPr>
          <w:rFonts w:ascii="Arial"/>
          <w:sz w:val="9"/>
        </w:rPr>
        <w:t>ATAC-seq peaks</w:t>
      </w:r>
    </w:p>
    <w:p w14:paraId="370135B0" w14:textId="77777777" w:rsidR="0065693B" w:rsidRDefault="00372F18">
      <w:pPr>
        <w:spacing w:before="27"/>
        <w:ind w:left="2795"/>
        <w:rPr>
          <w:rFonts w:ascii="Arial"/>
          <w:sz w:val="9"/>
        </w:rPr>
      </w:pPr>
      <w:r>
        <w:rPr>
          <w:rFonts w:ascii="Arial"/>
          <w:color w:val="00994B"/>
          <w:sz w:val="9"/>
        </w:rPr>
        <w:t>366 _</w:t>
      </w:r>
    </w:p>
    <w:p w14:paraId="44756CEA" w14:textId="77777777" w:rsidR="0065693B" w:rsidRDefault="0065693B">
      <w:pPr>
        <w:rPr>
          <w:rFonts w:ascii="Arial"/>
          <w:sz w:val="9"/>
        </w:rPr>
        <w:sectPr w:rsidR="0065693B">
          <w:type w:val="continuous"/>
          <w:pgSz w:w="11910" w:h="16840"/>
          <w:pgMar w:top="1580" w:right="0" w:bottom="800" w:left="1680" w:header="720" w:footer="720" w:gutter="0"/>
          <w:cols w:space="720"/>
        </w:sectPr>
      </w:pPr>
    </w:p>
    <w:p w14:paraId="67E02DE3" w14:textId="77777777" w:rsidR="0065693B" w:rsidRDefault="00372F18">
      <w:pPr>
        <w:spacing w:before="61"/>
        <w:ind w:right="18"/>
        <w:jc w:val="right"/>
        <w:rPr>
          <w:rFonts w:ascii="Arial"/>
          <w:b/>
          <w:sz w:val="10"/>
        </w:rPr>
      </w:pPr>
      <w:r>
        <w:rPr>
          <w:rFonts w:ascii="Arial"/>
          <w:b/>
          <w:color w:val="00994B"/>
          <w:sz w:val="10"/>
        </w:rPr>
        <w:t>CTL1</w:t>
      </w:r>
      <w:r>
        <w:rPr>
          <w:rFonts w:ascii="Arial"/>
          <w:b/>
          <w:color w:val="00994B"/>
          <w:spacing w:val="11"/>
          <w:sz w:val="10"/>
        </w:rPr>
        <w:t xml:space="preserve"> </w:t>
      </w:r>
      <w:r>
        <w:rPr>
          <w:rFonts w:ascii="Arial"/>
          <w:b/>
          <w:color w:val="00994B"/>
          <w:sz w:val="10"/>
        </w:rPr>
        <w:t>fresh</w:t>
      </w:r>
    </w:p>
    <w:p w14:paraId="1E4D585A" w14:textId="77777777" w:rsidR="0065693B" w:rsidRDefault="0065693B">
      <w:pPr>
        <w:pStyle w:val="BodyText"/>
        <w:rPr>
          <w:rFonts w:ascii="Arial"/>
          <w:b/>
          <w:sz w:val="10"/>
        </w:rPr>
      </w:pPr>
    </w:p>
    <w:p w14:paraId="184323FA" w14:textId="77777777" w:rsidR="0065693B" w:rsidRDefault="0065693B">
      <w:pPr>
        <w:pStyle w:val="BodyText"/>
        <w:rPr>
          <w:rFonts w:ascii="Arial"/>
          <w:b/>
          <w:sz w:val="10"/>
        </w:rPr>
      </w:pPr>
    </w:p>
    <w:p w14:paraId="62C7F8E6" w14:textId="77777777" w:rsidR="0065693B" w:rsidRDefault="0065693B">
      <w:pPr>
        <w:pStyle w:val="BodyText"/>
        <w:spacing w:before="5"/>
        <w:rPr>
          <w:rFonts w:ascii="Arial"/>
          <w:b/>
          <w:sz w:val="12"/>
        </w:rPr>
      </w:pPr>
    </w:p>
    <w:p w14:paraId="2CA4698C" w14:textId="77777777" w:rsidR="0065693B" w:rsidRDefault="00372F18">
      <w:pPr>
        <w:ind w:right="24"/>
        <w:jc w:val="right"/>
        <w:rPr>
          <w:rFonts w:ascii="Arial"/>
          <w:b/>
          <w:sz w:val="10"/>
        </w:rPr>
      </w:pPr>
      <w:r>
        <w:rPr>
          <w:rFonts w:ascii="Arial"/>
          <w:b/>
          <w:color w:val="00994B"/>
          <w:sz w:val="10"/>
        </w:rPr>
        <w:t>CTL2</w:t>
      </w:r>
      <w:r>
        <w:rPr>
          <w:rFonts w:ascii="Arial"/>
          <w:b/>
          <w:color w:val="00994B"/>
          <w:spacing w:val="11"/>
          <w:sz w:val="10"/>
        </w:rPr>
        <w:t xml:space="preserve"> </w:t>
      </w:r>
      <w:r>
        <w:rPr>
          <w:rFonts w:ascii="Arial"/>
          <w:b/>
          <w:color w:val="00994B"/>
          <w:sz w:val="10"/>
        </w:rPr>
        <w:t>fresh</w:t>
      </w:r>
    </w:p>
    <w:p w14:paraId="3A71D91B" w14:textId="77777777" w:rsidR="0065693B" w:rsidRDefault="0065693B">
      <w:pPr>
        <w:pStyle w:val="BodyText"/>
        <w:rPr>
          <w:rFonts w:ascii="Arial"/>
          <w:b/>
          <w:sz w:val="10"/>
        </w:rPr>
      </w:pPr>
    </w:p>
    <w:p w14:paraId="3CA2B1F5" w14:textId="77777777" w:rsidR="0065693B" w:rsidRDefault="0065693B">
      <w:pPr>
        <w:pStyle w:val="BodyText"/>
        <w:rPr>
          <w:rFonts w:ascii="Arial"/>
          <w:b/>
          <w:sz w:val="10"/>
        </w:rPr>
      </w:pPr>
    </w:p>
    <w:p w14:paraId="4891D2FA" w14:textId="77777777" w:rsidR="0065693B" w:rsidRDefault="0065693B">
      <w:pPr>
        <w:pStyle w:val="BodyText"/>
        <w:spacing w:before="4"/>
        <w:rPr>
          <w:rFonts w:ascii="Arial"/>
          <w:b/>
          <w:sz w:val="8"/>
        </w:rPr>
      </w:pPr>
    </w:p>
    <w:p w14:paraId="1D57ABE5" w14:textId="77777777" w:rsidR="0065693B" w:rsidRDefault="00372F18">
      <w:pPr>
        <w:ind w:right="34"/>
        <w:jc w:val="right"/>
        <w:rPr>
          <w:rFonts w:ascii="Arial"/>
          <w:b/>
          <w:sz w:val="10"/>
        </w:rPr>
      </w:pPr>
      <w:r>
        <w:rPr>
          <w:rFonts w:ascii="Arial"/>
          <w:b/>
          <w:color w:val="00994B"/>
          <w:sz w:val="10"/>
        </w:rPr>
        <w:t>CTL3</w:t>
      </w:r>
      <w:r>
        <w:rPr>
          <w:rFonts w:ascii="Arial"/>
          <w:b/>
          <w:color w:val="00994B"/>
          <w:spacing w:val="11"/>
          <w:sz w:val="10"/>
        </w:rPr>
        <w:t xml:space="preserve"> </w:t>
      </w:r>
      <w:r>
        <w:rPr>
          <w:rFonts w:ascii="Arial"/>
          <w:b/>
          <w:color w:val="00994B"/>
          <w:sz w:val="10"/>
        </w:rPr>
        <w:t>fresh</w:t>
      </w:r>
    </w:p>
    <w:p w14:paraId="476A3952" w14:textId="77777777" w:rsidR="0065693B" w:rsidRDefault="0065693B">
      <w:pPr>
        <w:pStyle w:val="BodyText"/>
        <w:rPr>
          <w:rFonts w:ascii="Arial"/>
          <w:b/>
          <w:sz w:val="10"/>
        </w:rPr>
      </w:pPr>
    </w:p>
    <w:p w14:paraId="5125E36B" w14:textId="77777777" w:rsidR="0065693B" w:rsidRDefault="0065693B">
      <w:pPr>
        <w:pStyle w:val="BodyText"/>
        <w:rPr>
          <w:rFonts w:ascii="Arial"/>
          <w:b/>
          <w:sz w:val="10"/>
        </w:rPr>
      </w:pPr>
    </w:p>
    <w:p w14:paraId="3592578A" w14:textId="77777777" w:rsidR="0065693B" w:rsidRDefault="0065693B">
      <w:pPr>
        <w:pStyle w:val="BodyText"/>
        <w:spacing w:before="6"/>
        <w:rPr>
          <w:rFonts w:ascii="Arial"/>
          <w:b/>
          <w:sz w:val="8"/>
        </w:rPr>
      </w:pPr>
    </w:p>
    <w:p w14:paraId="4A35108A" w14:textId="77777777" w:rsidR="0065693B" w:rsidRDefault="00372F18">
      <w:pPr>
        <w:jc w:val="right"/>
        <w:rPr>
          <w:rFonts w:ascii="Arial"/>
          <w:b/>
          <w:sz w:val="10"/>
        </w:rPr>
      </w:pPr>
      <w:r>
        <w:rPr>
          <w:rFonts w:ascii="Arial"/>
          <w:b/>
          <w:color w:val="0066CC"/>
          <w:sz w:val="10"/>
        </w:rPr>
        <w:t>CTL1</w:t>
      </w:r>
      <w:r>
        <w:rPr>
          <w:rFonts w:ascii="Arial"/>
          <w:b/>
          <w:color w:val="0066CC"/>
          <w:spacing w:val="13"/>
          <w:sz w:val="10"/>
        </w:rPr>
        <w:t xml:space="preserve"> </w:t>
      </w:r>
      <w:r>
        <w:rPr>
          <w:rFonts w:ascii="Arial"/>
          <w:b/>
          <w:color w:val="0066CC"/>
          <w:sz w:val="10"/>
        </w:rPr>
        <w:t>frozen</w:t>
      </w:r>
    </w:p>
    <w:p w14:paraId="70C85BF1" w14:textId="77777777" w:rsidR="0065693B" w:rsidRDefault="0065693B">
      <w:pPr>
        <w:pStyle w:val="BodyText"/>
        <w:rPr>
          <w:rFonts w:ascii="Arial"/>
          <w:b/>
          <w:sz w:val="10"/>
        </w:rPr>
      </w:pPr>
    </w:p>
    <w:p w14:paraId="517C1646" w14:textId="77777777" w:rsidR="0065693B" w:rsidRDefault="0065693B">
      <w:pPr>
        <w:pStyle w:val="BodyText"/>
        <w:rPr>
          <w:rFonts w:ascii="Arial"/>
          <w:b/>
          <w:sz w:val="10"/>
        </w:rPr>
      </w:pPr>
    </w:p>
    <w:p w14:paraId="206F60A9" w14:textId="77777777" w:rsidR="0065693B" w:rsidRDefault="0065693B">
      <w:pPr>
        <w:pStyle w:val="BodyText"/>
        <w:spacing w:before="3"/>
        <w:rPr>
          <w:rFonts w:ascii="Arial"/>
          <w:b/>
          <w:sz w:val="13"/>
        </w:rPr>
      </w:pPr>
    </w:p>
    <w:p w14:paraId="6BDBF614" w14:textId="77777777" w:rsidR="0065693B" w:rsidRDefault="00372F18">
      <w:pPr>
        <w:spacing w:before="1"/>
        <w:ind w:right="3"/>
        <w:jc w:val="right"/>
        <w:rPr>
          <w:rFonts w:ascii="Arial"/>
          <w:b/>
          <w:sz w:val="10"/>
        </w:rPr>
      </w:pPr>
      <w:r>
        <w:rPr>
          <w:rFonts w:ascii="Arial"/>
          <w:b/>
          <w:color w:val="0066CC"/>
          <w:sz w:val="10"/>
        </w:rPr>
        <w:t>CTL2</w:t>
      </w:r>
      <w:r>
        <w:rPr>
          <w:rFonts w:ascii="Arial"/>
          <w:b/>
          <w:color w:val="0066CC"/>
          <w:spacing w:val="13"/>
          <w:sz w:val="10"/>
        </w:rPr>
        <w:t xml:space="preserve"> </w:t>
      </w:r>
      <w:r>
        <w:rPr>
          <w:rFonts w:ascii="Arial"/>
          <w:b/>
          <w:color w:val="0066CC"/>
          <w:sz w:val="10"/>
        </w:rPr>
        <w:t>frozen</w:t>
      </w:r>
    </w:p>
    <w:p w14:paraId="707C506E" w14:textId="77777777" w:rsidR="0065693B" w:rsidRDefault="0065693B">
      <w:pPr>
        <w:pStyle w:val="BodyText"/>
        <w:rPr>
          <w:rFonts w:ascii="Arial"/>
          <w:b/>
          <w:sz w:val="10"/>
        </w:rPr>
      </w:pPr>
    </w:p>
    <w:p w14:paraId="6C266CD7" w14:textId="77777777" w:rsidR="0065693B" w:rsidRDefault="0065693B">
      <w:pPr>
        <w:pStyle w:val="BodyText"/>
        <w:rPr>
          <w:rFonts w:ascii="Arial"/>
          <w:b/>
          <w:sz w:val="10"/>
        </w:rPr>
      </w:pPr>
    </w:p>
    <w:p w14:paraId="192A6F11" w14:textId="77777777" w:rsidR="0065693B" w:rsidRDefault="0065693B">
      <w:pPr>
        <w:pStyle w:val="BodyText"/>
        <w:spacing w:before="4"/>
        <w:rPr>
          <w:rFonts w:ascii="Arial"/>
          <w:b/>
          <w:sz w:val="8"/>
        </w:rPr>
      </w:pPr>
    </w:p>
    <w:p w14:paraId="0BF39581" w14:textId="77777777" w:rsidR="0065693B" w:rsidRDefault="00372F18">
      <w:pPr>
        <w:ind w:right="13"/>
        <w:jc w:val="right"/>
        <w:rPr>
          <w:rFonts w:ascii="Arial"/>
          <w:b/>
          <w:sz w:val="10"/>
        </w:rPr>
      </w:pPr>
      <w:r>
        <w:rPr>
          <w:rFonts w:ascii="Arial"/>
          <w:b/>
          <w:color w:val="0066CC"/>
          <w:sz w:val="10"/>
        </w:rPr>
        <w:t>CTL3</w:t>
      </w:r>
      <w:r>
        <w:rPr>
          <w:rFonts w:ascii="Arial"/>
          <w:b/>
          <w:color w:val="0066CC"/>
          <w:spacing w:val="13"/>
          <w:sz w:val="10"/>
        </w:rPr>
        <w:t xml:space="preserve"> </w:t>
      </w:r>
      <w:r>
        <w:rPr>
          <w:rFonts w:ascii="Arial"/>
          <w:b/>
          <w:color w:val="0066CC"/>
          <w:sz w:val="10"/>
        </w:rPr>
        <w:t>frozen</w:t>
      </w:r>
    </w:p>
    <w:p w14:paraId="1ABB1D6E" w14:textId="77777777" w:rsidR="0065693B" w:rsidRDefault="0065693B">
      <w:pPr>
        <w:pStyle w:val="BodyText"/>
        <w:rPr>
          <w:rFonts w:ascii="Arial"/>
          <w:b/>
          <w:sz w:val="10"/>
        </w:rPr>
      </w:pPr>
    </w:p>
    <w:p w14:paraId="1764B4D8" w14:textId="77777777" w:rsidR="0065693B" w:rsidRDefault="0065693B">
      <w:pPr>
        <w:pStyle w:val="BodyText"/>
        <w:rPr>
          <w:rFonts w:ascii="Arial"/>
          <w:b/>
          <w:sz w:val="10"/>
        </w:rPr>
      </w:pPr>
    </w:p>
    <w:p w14:paraId="0D7A7892" w14:textId="77777777" w:rsidR="0065693B" w:rsidRDefault="0065693B">
      <w:pPr>
        <w:pStyle w:val="BodyText"/>
        <w:spacing w:before="5"/>
        <w:rPr>
          <w:rFonts w:ascii="Arial"/>
          <w:b/>
          <w:sz w:val="8"/>
        </w:rPr>
      </w:pPr>
    </w:p>
    <w:p w14:paraId="2E703210" w14:textId="77777777" w:rsidR="0065693B" w:rsidRDefault="00372F18">
      <w:pPr>
        <w:ind w:right="76"/>
        <w:jc w:val="right"/>
        <w:rPr>
          <w:rFonts w:ascii="Arial"/>
          <w:b/>
          <w:sz w:val="10"/>
        </w:rPr>
      </w:pPr>
      <w:r>
        <w:rPr>
          <w:rFonts w:ascii="Arial"/>
          <w:b/>
          <w:color w:val="FF0000"/>
          <w:sz w:val="10"/>
        </w:rPr>
        <w:t>CTL2</w:t>
      </w:r>
      <w:r>
        <w:rPr>
          <w:rFonts w:ascii="Arial"/>
          <w:b/>
          <w:color w:val="FF0000"/>
          <w:spacing w:val="11"/>
          <w:sz w:val="10"/>
        </w:rPr>
        <w:t xml:space="preserve"> </w:t>
      </w:r>
      <w:r>
        <w:rPr>
          <w:rFonts w:ascii="Arial"/>
          <w:b/>
          <w:color w:val="FF0000"/>
          <w:sz w:val="10"/>
        </w:rPr>
        <w:t>fixed</w:t>
      </w:r>
    </w:p>
    <w:p w14:paraId="213D4C0F" w14:textId="77777777" w:rsidR="0065693B" w:rsidRDefault="0065693B">
      <w:pPr>
        <w:pStyle w:val="BodyText"/>
        <w:rPr>
          <w:rFonts w:ascii="Arial"/>
          <w:b/>
          <w:sz w:val="10"/>
        </w:rPr>
      </w:pPr>
    </w:p>
    <w:p w14:paraId="479B906C" w14:textId="77777777" w:rsidR="0065693B" w:rsidRDefault="0065693B">
      <w:pPr>
        <w:pStyle w:val="BodyText"/>
        <w:rPr>
          <w:rFonts w:ascii="Arial"/>
          <w:b/>
          <w:sz w:val="10"/>
        </w:rPr>
      </w:pPr>
    </w:p>
    <w:p w14:paraId="3600692F" w14:textId="77777777" w:rsidR="0065693B" w:rsidRDefault="0065693B">
      <w:pPr>
        <w:pStyle w:val="BodyText"/>
        <w:spacing w:before="4"/>
        <w:rPr>
          <w:rFonts w:ascii="Arial"/>
          <w:b/>
          <w:sz w:val="8"/>
        </w:rPr>
      </w:pPr>
    </w:p>
    <w:p w14:paraId="48D003C5" w14:textId="77777777" w:rsidR="0065693B" w:rsidRDefault="00372F18">
      <w:pPr>
        <w:spacing w:before="1"/>
        <w:ind w:right="86"/>
        <w:jc w:val="right"/>
        <w:rPr>
          <w:rFonts w:ascii="Arial"/>
          <w:b/>
          <w:sz w:val="10"/>
        </w:rPr>
      </w:pPr>
      <w:r>
        <w:rPr>
          <w:rFonts w:ascii="Arial"/>
          <w:b/>
          <w:color w:val="FF0000"/>
          <w:sz w:val="10"/>
        </w:rPr>
        <w:t>CTL3</w:t>
      </w:r>
      <w:r>
        <w:rPr>
          <w:rFonts w:ascii="Arial"/>
          <w:b/>
          <w:color w:val="FF0000"/>
          <w:spacing w:val="11"/>
          <w:sz w:val="10"/>
        </w:rPr>
        <w:t xml:space="preserve"> </w:t>
      </w:r>
      <w:r>
        <w:rPr>
          <w:rFonts w:ascii="Arial"/>
          <w:b/>
          <w:color w:val="FF0000"/>
          <w:sz w:val="10"/>
        </w:rPr>
        <w:t>fixed</w:t>
      </w:r>
    </w:p>
    <w:p w14:paraId="6F2D7248" w14:textId="77777777" w:rsidR="0065693B" w:rsidRDefault="00372F18">
      <w:pPr>
        <w:pStyle w:val="BodyText"/>
        <w:rPr>
          <w:rFonts w:ascii="Arial"/>
          <w:b/>
          <w:sz w:val="10"/>
        </w:rPr>
      </w:pPr>
      <w:r>
        <w:br w:type="column"/>
      </w:r>
    </w:p>
    <w:p w14:paraId="3D862C91" w14:textId="77777777" w:rsidR="0065693B" w:rsidRDefault="0065693B">
      <w:pPr>
        <w:pStyle w:val="BodyText"/>
        <w:spacing w:before="1"/>
        <w:rPr>
          <w:rFonts w:ascii="Arial"/>
          <w:b/>
          <w:sz w:val="11"/>
        </w:rPr>
      </w:pPr>
    </w:p>
    <w:p w14:paraId="5F688C9E" w14:textId="77777777" w:rsidR="0065693B" w:rsidRDefault="00372F18">
      <w:pPr>
        <w:ind w:left="80" w:right="7183"/>
        <w:jc w:val="center"/>
        <w:rPr>
          <w:rFonts w:ascii="Arial"/>
          <w:sz w:val="9"/>
        </w:rPr>
      </w:pPr>
      <w:r>
        <w:rPr>
          <w:rFonts w:ascii="Arial"/>
          <w:color w:val="00994B"/>
          <w:sz w:val="9"/>
        </w:rPr>
        <w:t>0</w:t>
      </w:r>
      <w:r>
        <w:rPr>
          <w:rFonts w:ascii="Arial"/>
          <w:color w:val="00994B"/>
          <w:spacing w:val="1"/>
          <w:sz w:val="9"/>
        </w:rPr>
        <w:t xml:space="preserve"> </w:t>
      </w:r>
      <w:r>
        <w:rPr>
          <w:rFonts w:ascii="Arial"/>
          <w:color w:val="00994B"/>
          <w:sz w:val="9"/>
        </w:rPr>
        <w:t>_</w:t>
      </w:r>
    </w:p>
    <w:p w14:paraId="48E7705A" w14:textId="77777777" w:rsidR="0065693B" w:rsidRDefault="00372F18">
      <w:pPr>
        <w:spacing w:before="7"/>
        <w:ind w:left="-5" w:right="7200"/>
        <w:jc w:val="center"/>
        <w:rPr>
          <w:rFonts w:ascii="Arial"/>
          <w:sz w:val="9"/>
        </w:rPr>
      </w:pPr>
      <w:r>
        <w:rPr>
          <w:rFonts w:ascii="Arial"/>
          <w:color w:val="00994B"/>
          <w:sz w:val="9"/>
        </w:rPr>
        <w:t>366</w:t>
      </w:r>
      <w:r>
        <w:rPr>
          <w:rFonts w:ascii="Arial"/>
          <w:color w:val="00994B"/>
          <w:spacing w:val="2"/>
          <w:sz w:val="9"/>
        </w:rPr>
        <w:t xml:space="preserve"> </w:t>
      </w:r>
      <w:r>
        <w:rPr>
          <w:rFonts w:ascii="Arial"/>
          <w:color w:val="00994B"/>
          <w:sz w:val="9"/>
        </w:rPr>
        <w:t>_</w:t>
      </w:r>
    </w:p>
    <w:p w14:paraId="71CDF632" w14:textId="77777777" w:rsidR="0065693B" w:rsidRDefault="0065693B">
      <w:pPr>
        <w:pStyle w:val="BodyText"/>
        <w:rPr>
          <w:rFonts w:ascii="Arial"/>
          <w:sz w:val="10"/>
        </w:rPr>
      </w:pPr>
    </w:p>
    <w:p w14:paraId="056AE3A3" w14:textId="77777777" w:rsidR="0065693B" w:rsidRDefault="0065693B">
      <w:pPr>
        <w:pStyle w:val="BodyText"/>
        <w:rPr>
          <w:rFonts w:ascii="Arial"/>
          <w:sz w:val="11"/>
        </w:rPr>
      </w:pPr>
    </w:p>
    <w:p w14:paraId="70ABA746" w14:textId="77777777" w:rsidR="0065693B" w:rsidRDefault="00372F18">
      <w:pPr>
        <w:spacing w:before="1"/>
        <w:ind w:left="80" w:right="7183"/>
        <w:jc w:val="center"/>
        <w:rPr>
          <w:rFonts w:ascii="Arial"/>
          <w:sz w:val="9"/>
        </w:rPr>
      </w:pPr>
      <w:r>
        <w:rPr>
          <w:rFonts w:ascii="Arial"/>
          <w:color w:val="00994B"/>
          <w:sz w:val="9"/>
        </w:rPr>
        <w:t>0</w:t>
      </w:r>
      <w:r>
        <w:rPr>
          <w:rFonts w:ascii="Arial"/>
          <w:color w:val="00994B"/>
          <w:spacing w:val="1"/>
          <w:sz w:val="9"/>
        </w:rPr>
        <w:t xml:space="preserve"> </w:t>
      </w:r>
      <w:r>
        <w:rPr>
          <w:rFonts w:ascii="Arial"/>
          <w:color w:val="00994B"/>
          <w:sz w:val="9"/>
        </w:rPr>
        <w:t>_</w:t>
      </w:r>
    </w:p>
    <w:p w14:paraId="043D1814" w14:textId="77777777" w:rsidR="0065693B" w:rsidRDefault="00372F18">
      <w:pPr>
        <w:spacing w:before="7"/>
        <w:ind w:left="-5" w:right="7200"/>
        <w:jc w:val="center"/>
        <w:rPr>
          <w:rFonts w:ascii="Arial"/>
          <w:sz w:val="9"/>
        </w:rPr>
      </w:pPr>
      <w:r>
        <w:rPr>
          <w:rFonts w:ascii="Arial"/>
          <w:color w:val="00994B"/>
          <w:sz w:val="9"/>
        </w:rPr>
        <w:t>366</w:t>
      </w:r>
      <w:r>
        <w:rPr>
          <w:rFonts w:ascii="Arial"/>
          <w:color w:val="00994B"/>
          <w:spacing w:val="2"/>
          <w:sz w:val="9"/>
        </w:rPr>
        <w:t xml:space="preserve"> </w:t>
      </w:r>
      <w:r>
        <w:rPr>
          <w:rFonts w:ascii="Arial"/>
          <w:color w:val="00994B"/>
          <w:sz w:val="9"/>
        </w:rPr>
        <w:t>_</w:t>
      </w:r>
    </w:p>
    <w:p w14:paraId="36D15D41" w14:textId="77777777" w:rsidR="0065693B" w:rsidRDefault="0065693B">
      <w:pPr>
        <w:pStyle w:val="BodyText"/>
        <w:rPr>
          <w:rFonts w:ascii="Arial"/>
          <w:sz w:val="10"/>
        </w:rPr>
      </w:pPr>
    </w:p>
    <w:p w14:paraId="18F363FA" w14:textId="77777777" w:rsidR="0065693B" w:rsidRDefault="0065693B">
      <w:pPr>
        <w:pStyle w:val="BodyText"/>
        <w:rPr>
          <w:rFonts w:ascii="Arial"/>
          <w:sz w:val="11"/>
        </w:rPr>
      </w:pPr>
    </w:p>
    <w:p w14:paraId="4C4F2DBC" w14:textId="77777777" w:rsidR="0065693B" w:rsidRDefault="00372F18">
      <w:pPr>
        <w:ind w:left="80" w:right="7183"/>
        <w:jc w:val="center"/>
        <w:rPr>
          <w:rFonts w:ascii="Arial"/>
          <w:sz w:val="9"/>
        </w:rPr>
      </w:pPr>
      <w:r>
        <w:rPr>
          <w:rFonts w:ascii="Arial"/>
          <w:color w:val="00994B"/>
          <w:sz w:val="9"/>
        </w:rPr>
        <w:t>0</w:t>
      </w:r>
      <w:r>
        <w:rPr>
          <w:rFonts w:ascii="Arial"/>
          <w:color w:val="00994B"/>
          <w:spacing w:val="1"/>
          <w:sz w:val="9"/>
        </w:rPr>
        <w:t xml:space="preserve"> </w:t>
      </w:r>
      <w:r>
        <w:rPr>
          <w:rFonts w:ascii="Arial"/>
          <w:color w:val="00994B"/>
          <w:sz w:val="9"/>
        </w:rPr>
        <w:t>_</w:t>
      </w:r>
    </w:p>
    <w:p w14:paraId="149A5CD1" w14:textId="77777777" w:rsidR="0065693B" w:rsidRDefault="00372F18">
      <w:pPr>
        <w:spacing w:before="7"/>
        <w:ind w:left="-5" w:right="7200"/>
        <w:jc w:val="center"/>
        <w:rPr>
          <w:rFonts w:ascii="Arial"/>
          <w:sz w:val="9"/>
        </w:rPr>
      </w:pPr>
      <w:r>
        <w:rPr>
          <w:rFonts w:ascii="Arial"/>
          <w:color w:val="0066CC"/>
          <w:sz w:val="9"/>
        </w:rPr>
        <w:t>366</w:t>
      </w:r>
      <w:r>
        <w:rPr>
          <w:rFonts w:ascii="Arial"/>
          <w:color w:val="0066CC"/>
          <w:spacing w:val="2"/>
          <w:sz w:val="9"/>
        </w:rPr>
        <w:t xml:space="preserve"> </w:t>
      </w:r>
      <w:r>
        <w:rPr>
          <w:rFonts w:ascii="Arial"/>
          <w:color w:val="0066CC"/>
          <w:sz w:val="9"/>
        </w:rPr>
        <w:t>_</w:t>
      </w:r>
    </w:p>
    <w:p w14:paraId="00E77766" w14:textId="77777777" w:rsidR="0065693B" w:rsidRDefault="0065693B">
      <w:pPr>
        <w:pStyle w:val="BodyText"/>
        <w:rPr>
          <w:rFonts w:ascii="Arial"/>
          <w:sz w:val="10"/>
        </w:rPr>
      </w:pPr>
    </w:p>
    <w:p w14:paraId="4ADC43BE" w14:textId="77777777" w:rsidR="0065693B" w:rsidRDefault="0065693B">
      <w:pPr>
        <w:pStyle w:val="BodyText"/>
        <w:spacing w:before="1"/>
        <w:rPr>
          <w:rFonts w:ascii="Arial"/>
          <w:sz w:val="11"/>
        </w:rPr>
      </w:pPr>
    </w:p>
    <w:p w14:paraId="7F1FB8FF" w14:textId="77777777" w:rsidR="0065693B" w:rsidRDefault="00372F18">
      <w:pPr>
        <w:ind w:left="80" w:right="7183"/>
        <w:jc w:val="center"/>
        <w:rPr>
          <w:rFonts w:ascii="Arial"/>
          <w:sz w:val="9"/>
        </w:rPr>
      </w:pPr>
      <w:r>
        <w:rPr>
          <w:rFonts w:ascii="Arial"/>
          <w:color w:val="0066CC"/>
          <w:sz w:val="9"/>
        </w:rPr>
        <w:t>0</w:t>
      </w:r>
      <w:r>
        <w:rPr>
          <w:rFonts w:ascii="Arial"/>
          <w:color w:val="0066CC"/>
          <w:spacing w:val="1"/>
          <w:sz w:val="9"/>
        </w:rPr>
        <w:t xml:space="preserve"> </w:t>
      </w:r>
      <w:r>
        <w:rPr>
          <w:rFonts w:ascii="Arial"/>
          <w:color w:val="0066CC"/>
          <w:sz w:val="9"/>
        </w:rPr>
        <w:t>_</w:t>
      </w:r>
    </w:p>
    <w:p w14:paraId="7F09064B" w14:textId="77777777" w:rsidR="0065693B" w:rsidRDefault="00372F18">
      <w:pPr>
        <w:spacing w:before="7"/>
        <w:ind w:left="-5" w:right="7200"/>
        <w:jc w:val="center"/>
        <w:rPr>
          <w:rFonts w:ascii="Arial"/>
          <w:sz w:val="9"/>
        </w:rPr>
      </w:pPr>
      <w:r>
        <w:rPr>
          <w:rFonts w:ascii="Arial"/>
          <w:color w:val="0066CC"/>
          <w:sz w:val="9"/>
        </w:rPr>
        <w:t>366</w:t>
      </w:r>
      <w:r>
        <w:rPr>
          <w:rFonts w:ascii="Arial"/>
          <w:color w:val="0066CC"/>
          <w:spacing w:val="2"/>
          <w:sz w:val="9"/>
        </w:rPr>
        <w:t xml:space="preserve"> </w:t>
      </w:r>
      <w:r>
        <w:rPr>
          <w:rFonts w:ascii="Arial"/>
          <w:color w:val="0066CC"/>
          <w:sz w:val="9"/>
        </w:rPr>
        <w:t>_</w:t>
      </w:r>
    </w:p>
    <w:p w14:paraId="18436E99" w14:textId="77777777" w:rsidR="0065693B" w:rsidRDefault="0065693B">
      <w:pPr>
        <w:pStyle w:val="BodyText"/>
        <w:rPr>
          <w:rFonts w:ascii="Arial"/>
          <w:sz w:val="10"/>
        </w:rPr>
      </w:pPr>
    </w:p>
    <w:p w14:paraId="6DF6A717" w14:textId="77777777" w:rsidR="0065693B" w:rsidRDefault="0065693B">
      <w:pPr>
        <w:pStyle w:val="BodyText"/>
        <w:rPr>
          <w:rFonts w:ascii="Arial"/>
          <w:sz w:val="11"/>
        </w:rPr>
      </w:pPr>
    </w:p>
    <w:p w14:paraId="2A751072" w14:textId="77777777" w:rsidR="0065693B" w:rsidRDefault="00372F18">
      <w:pPr>
        <w:ind w:left="80" w:right="7183"/>
        <w:jc w:val="center"/>
        <w:rPr>
          <w:rFonts w:ascii="Arial"/>
          <w:sz w:val="9"/>
        </w:rPr>
      </w:pPr>
      <w:r>
        <w:rPr>
          <w:rFonts w:ascii="Arial"/>
          <w:color w:val="0066CC"/>
          <w:sz w:val="9"/>
        </w:rPr>
        <w:t>0</w:t>
      </w:r>
      <w:r>
        <w:rPr>
          <w:rFonts w:ascii="Arial"/>
          <w:color w:val="0066CC"/>
          <w:spacing w:val="1"/>
          <w:sz w:val="9"/>
        </w:rPr>
        <w:t xml:space="preserve"> </w:t>
      </w:r>
      <w:r>
        <w:rPr>
          <w:rFonts w:ascii="Arial"/>
          <w:color w:val="0066CC"/>
          <w:sz w:val="9"/>
        </w:rPr>
        <w:t>_</w:t>
      </w:r>
    </w:p>
    <w:p w14:paraId="6804BF40" w14:textId="77777777" w:rsidR="0065693B" w:rsidRDefault="00372F18">
      <w:pPr>
        <w:spacing w:before="7"/>
        <w:ind w:left="-5" w:right="7200"/>
        <w:jc w:val="center"/>
        <w:rPr>
          <w:rFonts w:ascii="Arial"/>
          <w:sz w:val="9"/>
        </w:rPr>
      </w:pPr>
      <w:r>
        <w:rPr>
          <w:rFonts w:ascii="Arial"/>
          <w:color w:val="0066CC"/>
          <w:sz w:val="9"/>
        </w:rPr>
        <w:t>366</w:t>
      </w:r>
      <w:r>
        <w:rPr>
          <w:rFonts w:ascii="Arial"/>
          <w:color w:val="0066CC"/>
          <w:spacing w:val="2"/>
          <w:sz w:val="9"/>
        </w:rPr>
        <w:t xml:space="preserve"> </w:t>
      </w:r>
      <w:r>
        <w:rPr>
          <w:rFonts w:ascii="Arial"/>
          <w:color w:val="0066CC"/>
          <w:sz w:val="9"/>
        </w:rPr>
        <w:t>_</w:t>
      </w:r>
    </w:p>
    <w:p w14:paraId="1929F24A" w14:textId="77777777" w:rsidR="0065693B" w:rsidRDefault="0065693B">
      <w:pPr>
        <w:pStyle w:val="BodyText"/>
        <w:rPr>
          <w:rFonts w:ascii="Arial"/>
          <w:sz w:val="10"/>
        </w:rPr>
      </w:pPr>
    </w:p>
    <w:p w14:paraId="7940B3E8" w14:textId="77777777" w:rsidR="0065693B" w:rsidRDefault="0065693B">
      <w:pPr>
        <w:pStyle w:val="BodyText"/>
        <w:spacing w:before="1"/>
        <w:rPr>
          <w:rFonts w:ascii="Arial"/>
          <w:sz w:val="11"/>
        </w:rPr>
      </w:pPr>
    </w:p>
    <w:p w14:paraId="4242BFDF" w14:textId="77777777" w:rsidR="0065693B" w:rsidRDefault="00372F18">
      <w:pPr>
        <w:ind w:left="80" w:right="7183"/>
        <w:jc w:val="center"/>
        <w:rPr>
          <w:rFonts w:ascii="Arial"/>
          <w:sz w:val="9"/>
        </w:rPr>
      </w:pPr>
      <w:r>
        <w:rPr>
          <w:rFonts w:ascii="Arial"/>
          <w:color w:val="0066CC"/>
          <w:sz w:val="9"/>
        </w:rPr>
        <w:t>0</w:t>
      </w:r>
      <w:r>
        <w:rPr>
          <w:rFonts w:ascii="Arial"/>
          <w:color w:val="0066CC"/>
          <w:spacing w:val="1"/>
          <w:sz w:val="9"/>
        </w:rPr>
        <w:t xml:space="preserve"> </w:t>
      </w:r>
      <w:r>
        <w:rPr>
          <w:rFonts w:ascii="Arial"/>
          <w:color w:val="0066CC"/>
          <w:sz w:val="9"/>
        </w:rPr>
        <w:t>_</w:t>
      </w:r>
    </w:p>
    <w:p w14:paraId="15C799C4" w14:textId="77777777" w:rsidR="0065693B" w:rsidRDefault="00372F18">
      <w:pPr>
        <w:spacing w:before="7"/>
        <w:ind w:left="-5" w:right="7200"/>
        <w:jc w:val="center"/>
        <w:rPr>
          <w:rFonts w:ascii="Arial"/>
          <w:sz w:val="9"/>
        </w:rPr>
      </w:pPr>
      <w:r>
        <w:rPr>
          <w:rFonts w:ascii="Arial"/>
          <w:color w:val="FF0000"/>
          <w:sz w:val="9"/>
        </w:rPr>
        <w:t>366</w:t>
      </w:r>
      <w:r>
        <w:rPr>
          <w:rFonts w:ascii="Arial"/>
          <w:color w:val="FF0000"/>
          <w:spacing w:val="2"/>
          <w:sz w:val="9"/>
        </w:rPr>
        <w:t xml:space="preserve"> </w:t>
      </w:r>
      <w:r>
        <w:rPr>
          <w:rFonts w:ascii="Arial"/>
          <w:color w:val="FF0000"/>
          <w:sz w:val="9"/>
        </w:rPr>
        <w:t>_</w:t>
      </w:r>
    </w:p>
    <w:p w14:paraId="2562C02F" w14:textId="77777777" w:rsidR="0065693B" w:rsidRDefault="0065693B">
      <w:pPr>
        <w:pStyle w:val="BodyText"/>
        <w:rPr>
          <w:rFonts w:ascii="Arial"/>
          <w:sz w:val="10"/>
        </w:rPr>
      </w:pPr>
    </w:p>
    <w:p w14:paraId="58738598" w14:textId="77777777" w:rsidR="0065693B" w:rsidRDefault="0065693B">
      <w:pPr>
        <w:pStyle w:val="BodyText"/>
        <w:rPr>
          <w:rFonts w:ascii="Arial"/>
          <w:sz w:val="11"/>
        </w:rPr>
      </w:pPr>
    </w:p>
    <w:p w14:paraId="62D8ECBC" w14:textId="77777777" w:rsidR="0065693B" w:rsidRDefault="00372F18">
      <w:pPr>
        <w:ind w:left="80" w:right="7183"/>
        <w:jc w:val="center"/>
        <w:rPr>
          <w:rFonts w:ascii="Arial"/>
          <w:sz w:val="9"/>
        </w:rPr>
      </w:pPr>
      <w:r>
        <w:rPr>
          <w:rFonts w:ascii="Arial"/>
          <w:color w:val="FF0000"/>
          <w:sz w:val="9"/>
        </w:rPr>
        <w:t>0</w:t>
      </w:r>
      <w:r>
        <w:rPr>
          <w:rFonts w:ascii="Arial"/>
          <w:color w:val="FF0000"/>
          <w:spacing w:val="1"/>
          <w:sz w:val="9"/>
        </w:rPr>
        <w:t xml:space="preserve"> </w:t>
      </w:r>
      <w:r>
        <w:rPr>
          <w:rFonts w:ascii="Arial"/>
          <w:color w:val="FF0000"/>
          <w:sz w:val="9"/>
        </w:rPr>
        <w:t>_</w:t>
      </w:r>
    </w:p>
    <w:p w14:paraId="36FEE44E" w14:textId="77777777" w:rsidR="0065693B" w:rsidRDefault="00372F18">
      <w:pPr>
        <w:spacing w:before="8"/>
        <w:ind w:left="-5" w:right="7200"/>
        <w:jc w:val="center"/>
        <w:rPr>
          <w:rFonts w:ascii="Arial"/>
          <w:sz w:val="9"/>
        </w:rPr>
      </w:pPr>
      <w:r>
        <w:rPr>
          <w:rFonts w:ascii="Arial"/>
          <w:color w:val="FF0000"/>
          <w:sz w:val="9"/>
        </w:rPr>
        <w:t>366</w:t>
      </w:r>
      <w:r>
        <w:rPr>
          <w:rFonts w:ascii="Arial"/>
          <w:color w:val="FF0000"/>
          <w:spacing w:val="2"/>
          <w:sz w:val="9"/>
        </w:rPr>
        <w:t xml:space="preserve"> </w:t>
      </w:r>
      <w:r>
        <w:rPr>
          <w:rFonts w:ascii="Arial"/>
          <w:color w:val="FF0000"/>
          <w:sz w:val="9"/>
        </w:rPr>
        <w:t>_</w:t>
      </w:r>
    </w:p>
    <w:p w14:paraId="6B894F69" w14:textId="77777777" w:rsidR="0065693B" w:rsidRDefault="0065693B">
      <w:pPr>
        <w:pStyle w:val="BodyText"/>
        <w:rPr>
          <w:rFonts w:ascii="Arial"/>
          <w:sz w:val="10"/>
        </w:rPr>
      </w:pPr>
    </w:p>
    <w:p w14:paraId="0DB86F80" w14:textId="77777777" w:rsidR="0065693B" w:rsidRDefault="0065693B">
      <w:pPr>
        <w:pStyle w:val="BodyText"/>
        <w:rPr>
          <w:rFonts w:ascii="Arial"/>
          <w:sz w:val="11"/>
        </w:rPr>
      </w:pPr>
    </w:p>
    <w:p w14:paraId="779A3AD1" w14:textId="77777777" w:rsidR="0065693B" w:rsidRDefault="00372F18">
      <w:pPr>
        <w:ind w:left="80" w:right="7183"/>
        <w:jc w:val="center"/>
        <w:rPr>
          <w:rFonts w:ascii="Arial"/>
          <w:sz w:val="9"/>
        </w:rPr>
      </w:pPr>
      <w:r>
        <w:rPr>
          <w:rFonts w:ascii="Arial"/>
          <w:color w:val="FF0000"/>
          <w:sz w:val="9"/>
        </w:rPr>
        <w:t>0</w:t>
      </w:r>
      <w:r>
        <w:rPr>
          <w:rFonts w:ascii="Arial"/>
          <w:color w:val="FF0000"/>
          <w:spacing w:val="1"/>
          <w:sz w:val="9"/>
        </w:rPr>
        <w:t xml:space="preserve"> </w:t>
      </w:r>
      <w:r>
        <w:rPr>
          <w:rFonts w:ascii="Arial"/>
          <w:color w:val="FF0000"/>
          <w:sz w:val="9"/>
        </w:rPr>
        <w:t>_</w:t>
      </w:r>
    </w:p>
    <w:p w14:paraId="72CF6267" w14:textId="77777777" w:rsidR="0065693B" w:rsidRDefault="0065693B">
      <w:pPr>
        <w:jc w:val="center"/>
        <w:rPr>
          <w:rFonts w:ascii="Arial"/>
          <w:sz w:val="9"/>
        </w:rPr>
        <w:sectPr w:rsidR="0065693B">
          <w:type w:val="continuous"/>
          <w:pgSz w:w="11910" w:h="16840"/>
          <w:pgMar w:top="1580" w:right="0" w:bottom="800" w:left="1680" w:header="720" w:footer="720" w:gutter="0"/>
          <w:cols w:num="2" w:space="720" w:equalWidth="0">
            <w:col w:w="2760" w:space="40"/>
            <w:col w:w="7430"/>
          </w:cols>
        </w:sectPr>
      </w:pPr>
    </w:p>
    <w:p w14:paraId="18FEFAA3" w14:textId="1EEE7E2E" w:rsidR="0065693B" w:rsidRDefault="00372F18">
      <w:pPr>
        <w:spacing w:before="185" w:line="252" w:lineRule="auto"/>
        <w:ind w:left="377" w:right="1341"/>
        <w:jc w:val="both"/>
      </w:pPr>
      <w:r>
        <w:t>Figure 1.20: Di</w:t>
      </w:r>
      <w:r>
        <w:rPr>
          <w:rFonts w:ascii="Trebuchet MS"/>
        </w:rPr>
        <w:t>ff</w:t>
      </w:r>
      <w:r>
        <w:t xml:space="preserve">erential chromatin accessibility at the </w:t>
      </w:r>
      <w:r>
        <w:rPr>
          <w:rFonts w:ascii="Times New Roman"/>
          <w:i/>
        </w:rPr>
        <w:t xml:space="preserve">TNFSF14 </w:t>
      </w:r>
      <w:r>
        <w:t xml:space="preserve">gene between </w:t>
      </w:r>
      <w:r>
        <w:rPr>
          <w:spacing w:val="-7"/>
        </w:rPr>
        <w:t xml:space="preserve">ATAC-seq </w:t>
      </w:r>
      <w:r>
        <w:t xml:space="preserve">fresh and </w:t>
      </w:r>
      <w:r>
        <w:rPr>
          <w:spacing w:val="-7"/>
        </w:rPr>
        <w:t xml:space="preserve">ATAC-seq </w:t>
      </w:r>
      <w:r>
        <w:t>frozen in CD14</w:t>
      </w:r>
      <w:r>
        <w:rPr>
          <w:position w:val="8"/>
          <w:sz w:val="16"/>
        </w:rPr>
        <w:t xml:space="preserve">+ </w:t>
      </w:r>
      <w:r>
        <w:t>monocytes. UCSC Genome Browser view illustrating the normalised read density (y-axis) at four significant (FDR</w:t>
      </w:r>
      <w:r>
        <w:rPr>
          <w:rFonts w:ascii="Arial"/>
          <w:i/>
        </w:rPr>
        <w:t>&lt;</w:t>
      </w:r>
      <w:r>
        <w:t>0.01 and abs(FC)</w:t>
      </w:r>
      <w:r>
        <w:rPr>
          <w:rFonts w:ascii="Arial"/>
          <w:i/>
        </w:rPr>
        <w:t>&gt;</w:t>
      </w:r>
      <w:r>
        <w:t xml:space="preserve">1.5) </w:t>
      </w:r>
      <w:r>
        <w:rPr>
          <w:spacing w:val="-4"/>
        </w:rPr>
        <w:t xml:space="preserve">DARs </w:t>
      </w:r>
      <w:r>
        <w:t xml:space="preserve">(x-axis) within and upstream the </w:t>
      </w:r>
      <w:r>
        <w:rPr>
          <w:rFonts w:ascii="Times New Roman"/>
          <w:i/>
        </w:rPr>
        <w:t xml:space="preserve">TNFSF14 </w:t>
      </w:r>
      <w:r>
        <w:t>gene in CD14</w:t>
      </w:r>
      <w:r>
        <w:rPr>
          <w:position w:val="8"/>
          <w:sz w:val="16"/>
        </w:rPr>
        <w:t xml:space="preserve">+ </w:t>
      </w:r>
      <w:r>
        <w:t xml:space="preserve">monocytes. The four </w:t>
      </w:r>
      <w:r>
        <w:rPr>
          <w:spacing w:val="-4"/>
        </w:rPr>
        <w:t xml:space="preserve">DARs </w:t>
      </w:r>
      <w:r>
        <w:t xml:space="preserve">were more accessible in </w:t>
      </w:r>
      <w:r>
        <w:rPr>
          <w:spacing w:val="-7"/>
        </w:rPr>
        <w:t xml:space="preserve">ATAC-seq </w:t>
      </w:r>
      <w:r>
        <w:t xml:space="preserve">frozen when compared to </w:t>
      </w:r>
      <w:r>
        <w:rPr>
          <w:spacing w:val="-7"/>
        </w:rPr>
        <w:t xml:space="preserve">ATAC-seq </w:t>
      </w:r>
      <w:r>
        <w:t xml:space="preserve">fresh. </w:t>
      </w:r>
      <w:r>
        <w:rPr>
          <w:spacing w:val="-7"/>
        </w:rPr>
        <w:t xml:space="preserve">ATAC-seq </w:t>
      </w:r>
      <w:r>
        <w:t xml:space="preserve">fixed was similar to </w:t>
      </w:r>
      <w:r>
        <w:rPr>
          <w:spacing w:val="-7"/>
        </w:rPr>
        <w:t xml:space="preserve">ATAC-seq </w:t>
      </w:r>
      <w:r>
        <w:t xml:space="preserve">fresh at these four locations. </w:t>
      </w:r>
      <w:r>
        <w:rPr>
          <w:spacing w:val="-4"/>
        </w:rPr>
        <w:t xml:space="preserve">Tracks </w:t>
      </w:r>
      <w:r>
        <w:t>are colour-coded by condition</w:t>
      </w:r>
      <w:ins w:id="725" w:author="Katie Burnham" w:date="2018-11-19T18:07:00Z">
        <w:r w:rsidR="0006362D">
          <w:t xml:space="preserve"> </w:t>
        </w:r>
      </w:ins>
      <w:r>
        <w:t>(green=fresh, blue=frozen and red=fixed).</w:t>
      </w:r>
    </w:p>
    <w:p w14:paraId="08E20461" w14:textId="77777777" w:rsidR="0065693B" w:rsidRDefault="0065693B">
      <w:pPr>
        <w:pStyle w:val="BodyText"/>
        <w:rPr>
          <w:sz w:val="26"/>
        </w:rPr>
      </w:pPr>
    </w:p>
    <w:p w14:paraId="61CEA373" w14:textId="77777777" w:rsidR="0065693B" w:rsidRDefault="0065693B">
      <w:pPr>
        <w:pStyle w:val="BodyText"/>
        <w:rPr>
          <w:sz w:val="26"/>
        </w:rPr>
      </w:pPr>
    </w:p>
    <w:p w14:paraId="4F61650B" w14:textId="77777777" w:rsidR="0065693B" w:rsidRDefault="0065693B">
      <w:pPr>
        <w:pStyle w:val="BodyText"/>
        <w:rPr>
          <w:sz w:val="26"/>
        </w:rPr>
      </w:pPr>
    </w:p>
    <w:p w14:paraId="666E30E8" w14:textId="77777777" w:rsidR="0065693B" w:rsidRDefault="00372F18">
      <w:pPr>
        <w:pStyle w:val="Heading1"/>
        <w:numPr>
          <w:ilvl w:val="1"/>
          <w:numId w:val="1"/>
        </w:numPr>
        <w:tabs>
          <w:tab w:val="left" w:pos="1187"/>
          <w:tab w:val="left" w:pos="1188"/>
        </w:tabs>
        <w:spacing w:before="180"/>
      </w:pPr>
      <w:r>
        <w:rPr>
          <w:w w:val="105"/>
        </w:rPr>
        <w:t>Discussion</w:t>
      </w:r>
    </w:p>
    <w:p w14:paraId="2C573349" w14:textId="77777777" w:rsidR="0065693B" w:rsidRDefault="0065693B">
      <w:pPr>
        <w:pStyle w:val="BodyText"/>
        <w:rPr>
          <w:sz w:val="37"/>
        </w:rPr>
      </w:pPr>
    </w:p>
    <w:p w14:paraId="28574CCA" w14:textId="77777777" w:rsidR="0065693B" w:rsidRDefault="00372F18">
      <w:pPr>
        <w:pStyle w:val="BodyText"/>
        <w:spacing w:line="420" w:lineRule="auto"/>
        <w:ind w:left="377" w:right="1341" w:firstLine="566"/>
        <w:jc w:val="both"/>
      </w:pPr>
      <w:r>
        <w:t>The</w:t>
      </w:r>
      <w:r>
        <w:rPr>
          <w:spacing w:val="-4"/>
        </w:rPr>
        <w:t xml:space="preserve"> </w:t>
      </w:r>
      <w:r>
        <w:t>aim</w:t>
      </w:r>
      <w:r>
        <w:rPr>
          <w:spacing w:val="-4"/>
        </w:rPr>
        <w:t xml:space="preserve"> </w:t>
      </w:r>
      <w:r>
        <w:t>of</w:t>
      </w:r>
      <w:r>
        <w:rPr>
          <w:spacing w:val="-4"/>
        </w:rPr>
        <w:t xml:space="preserve"> </w:t>
      </w:r>
      <w:r>
        <w:t>this</w:t>
      </w:r>
      <w:r>
        <w:rPr>
          <w:spacing w:val="-4"/>
        </w:rPr>
        <w:t xml:space="preserve"> </w:t>
      </w:r>
      <w:r>
        <w:t>chapter</w:t>
      </w:r>
      <w:r>
        <w:rPr>
          <w:spacing w:val="-4"/>
        </w:rPr>
        <w:t xml:space="preserve"> </w:t>
      </w:r>
      <w:r>
        <w:t>was</w:t>
      </w:r>
      <w:r>
        <w:rPr>
          <w:spacing w:val="-4"/>
        </w:rPr>
        <w:t xml:space="preserve"> </w:t>
      </w:r>
      <w:r>
        <w:t>to</w:t>
      </w:r>
      <w:r>
        <w:rPr>
          <w:spacing w:val="-4"/>
        </w:rPr>
        <w:t xml:space="preserve"> </w:t>
      </w:r>
      <w:r>
        <w:t>establish</w:t>
      </w:r>
      <w:r>
        <w:rPr>
          <w:spacing w:val="-4"/>
        </w:rPr>
        <w:t xml:space="preserve"> </w:t>
      </w:r>
      <w:r>
        <w:t>a</w:t>
      </w:r>
      <w:r>
        <w:rPr>
          <w:spacing w:val="-4"/>
        </w:rPr>
        <w:t xml:space="preserve"> </w:t>
      </w:r>
      <w:r>
        <w:t>novel</w:t>
      </w:r>
      <w:r>
        <w:rPr>
          <w:spacing w:val="-3"/>
        </w:rPr>
        <w:t xml:space="preserve"> </w:t>
      </w:r>
      <w:r>
        <w:t>technique</w:t>
      </w:r>
      <w:r>
        <w:rPr>
          <w:spacing w:val="-4"/>
        </w:rPr>
        <w:t xml:space="preserve"> </w:t>
      </w:r>
      <w:r>
        <w:t>and</w:t>
      </w:r>
      <w:r>
        <w:rPr>
          <w:spacing w:val="-4"/>
        </w:rPr>
        <w:t xml:space="preserve"> </w:t>
      </w:r>
      <w:r>
        <w:t>data</w:t>
      </w:r>
      <w:r>
        <w:rPr>
          <w:spacing w:val="-4"/>
        </w:rPr>
        <w:t xml:space="preserve"> </w:t>
      </w:r>
      <w:r>
        <w:t>analysis pipeline for the first time in the group. As such, an exhaustive evaluation of all possible methods was beyond scope of the project. Instead, to select appropriate methods for clinical studies, where sample availability and quality may</w:t>
      </w:r>
      <w:r>
        <w:rPr>
          <w:spacing w:val="16"/>
        </w:rPr>
        <w:t xml:space="preserve"> </w:t>
      </w:r>
      <w:r>
        <w:t>be</w:t>
      </w:r>
    </w:p>
    <w:p w14:paraId="3829AFFC" w14:textId="77777777" w:rsidR="0065693B" w:rsidRDefault="0065693B">
      <w:pPr>
        <w:spacing w:line="420" w:lineRule="auto"/>
        <w:jc w:val="both"/>
        <w:sectPr w:rsidR="0065693B">
          <w:type w:val="continuous"/>
          <w:pgSz w:w="11910" w:h="16840"/>
          <w:pgMar w:top="1580" w:right="0" w:bottom="800" w:left="1680" w:header="720" w:footer="720" w:gutter="0"/>
          <w:cols w:space="720"/>
        </w:sectPr>
      </w:pPr>
    </w:p>
    <w:p w14:paraId="32511EC7" w14:textId="77777777" w:rsidR="0065693B" w:rsidRDefault="0065693B">
      <w:pPr>
        <w:pStyle w:val="BodyText"/>
        <w:spacing w:before="10"/>
      </w:pPr>
    </w:p>
    <w:p w14:paraId="6D169607" w14:textId="339FACE8" w:rsidR="0065693B" w:rsidRDefault="00372F18">
      <w:pPr>
        <w:pStyle w:val="BodyText"/>
        <w:spacing w:before="100" w:line="420" w:lineRule="auto"/>
        <w:ind w:left="377" w:right="1341"/>
        <w:jc w:val="both"/>
      </w:pPr>
      <w:r>
        <w:t>severely limiting, a number of alternative protocols, metrics and algorithms described in early ATAC experiments were evaluated</w:t>
      </w:r>
      <w:del w:id="726" w:author="Katie Burnham" w:date="2018-11-19T18:08:00Z">
        <w:r w:rsidDel="0006362D">
          <w:delText xml:space="preserve"> </w:delText>
        </w:r>
      </w:del>
      <w:ins w:id="727" w:author="Katie Burnham" w:date="2018-11-19T18:08:00Z">
        <w:r w:rsidR="0006362D">
          <w:t xml:space="preserve"> in pilot experiments</w:t>
        </w:r>
      </w:ins>
      <w:del w:id="728" w:author="Katie Burnham" w:date="2018-11-19T18:08:00Z">
        <w:r w:rsidDel="0006362D">
          <w:delText>to some extent</w:delText>
        </w:r>
      </w:del>
      <w:r>
        <w:t>. This enabled t</w:t>
      </w:r>
      <w:ins w:id="729" w:author="Katie Burnham" w:date="2018-11-19T18:08:00Z">
        <w:r w:rsidR="0006362D">
          <w:t>he</w:t>
        </w:r>
      </w:ins>
      <w:del w:id="730" w:author="Katie Burnham" w:date="2018-11-19T18:08:00Z">
        <w:r w:rsidDel="0006362D">
          <w:delText>o</w:delText>
        </w:r>
      </w:del>
      <w:r>
        <w:t xml:space="preserve"> establish</w:t>
      </w:r>
      <w:ins w:id="731" w:author="Katie Burnham" w:date="2018-11-19T18:08:00Z">
        <w:r w:rsidR="0006362D">
          <w:t>ment of</w:t>
        </w:r>
      </w:ins>
      <w:r>
        <w:t xml:space="preserve"> a pipeline to be implemented in ?? and ?? for investigation of psoriasis and PsA chromatin landscape.</w:t>
      </w:r>
    </w:p>
    <w:p w14:paraId="16866D4D" w14:textId="77777777" w:rsidR="0065693B" w:rsidRDefault="0065693B">
      <w:pPr>
        <w:pStyle w:val="BodyText"/>
        <w:spacing w:before="9"/>
        <w:rPr>
          <w:sz w:val="29"/>
        </w:rPr>
      </w:pPr>
    </w:p>
    <w:p w14:paraId="3E1BE609" w14:textId="77777777" w:rsidR="0065693B" w:rsidRDefault="00372F18">
      <w:pPr>
        <w:pStyle w:val="BodyText"/>
        <w:ind w:left="377"/>
      </w:pPr>
      <w:r>
        <w:rPr>
          <w:w w:val="105"/>
        </w:rPr>
        <w:t>ATAC: technical aspects and pipeline establishment</w:t>
      </w:r>
    </w:p>
    <w:p w14:paraId="4F54B08C" w14:textId="77777777" w:rsidR="0065693B" w:rsidRDefault="0065693B">
      <w:pPr>
        <w:pStyle w:val="BodyText"/>
        <w:spacing w:before="7"/>
        <w:rPr>
          <w:sz w:val="31"/>
        </w:rPr>
      </w:pPr>
    </w:p>
    <w:p w14:paraId="7F05DD6C" w14:textId="638B6D5C" w:rsidR="0065693B" w:rsidRDefault="00372F18">
      <w:pPr>
        <w:pStyle w:val="BodyText"/>
        <w:spacing w:line="420" w:lineRule="auto"/>
        <w:ind w:left="377" w:right="1341" w:firstLine="566"/>
        <w:jc w:val="both"/>
      </w:pPr>
      <w:r>
        <w:t xml:space="preserve">The subsequent release of new </w:t>
      </w:r>
      <w:r>
        <w:rPr>
          <w:spacing w:val="-14"/>
        </w:rPr>
        <w:t xml:space="preserve">ATAC </w:t>
      </w:r>
      <w:r>
        <w:t>protocols as well as alternative protocols</w:t>
      </w:r>
      <w:r>
        <w:rPr>
          <w:spacing w:val="-14"/>
        </w:rPr>
        <w:t xml:space="preserve"> </w:t>
      </w:r>
      <w:r>
        <w:t>such</w:t>
      </w:r>
      <w:r>
        <w:rPr>
          <w:spacing w:val="-14"/>
        </w:rPr>
        <w:t xml:space="preserve"> </w:t>
      </w:r>
      <w:r>
        <w:t>as</w:t>
      </w:r>
      <w:r>
        <w:rPr>
          <w:spacing w:val="-14"/>
        </w:rPr>
        <w:t xml:space="preserve"> </w:t>
      </w:r>
      <w:r>
        <w:t>THS-seq</w:t>
      </w:r>
      <w:r>
        <w:rPr>
          <w:spacing w:val="-14"/>
        </w:rPr>
        <w:t xml:space="preserve"> </w:t>
      </w:r>
      <w:r>
        <w:t>to</w:t>
      </w:r>
      <w:r>
        <w:rPr>
          <w:spacing w:val="-14"/>
        </w:rPr>
        <w:t xml:space="preserve"> </w:t>
      </w:r>
      <w:r>
        <w:t>assess</w:t>
      </w:r>
      <w:r>
        <w:rPr>
          <w:spacing w:val="-14"/>
        </w:rPr>
        <w:t xml:space="preserve"> </w:t>
      </w:r>
      <w:r>
        <w:t>chromatin</w:t>
      </w:r>
      <w:r>
        <w:rPr>
          <w:spacing w:val="-14"/>
        </w:rPr>
        <w:t xml:space="preserve"> </w:t>
      </w:r>
      <w:r>
        <w:t>accessibility</w:t>
      </w:r>
      <w:r>
        <w:rPr>
          <w:spacing w:val="-14"/>
        </w:rPr>
        <w:t xml:space="preserve"> </w:t>
      </w:r>
      <w:r>
        <w:t>in</w:t>
      </w:r>
      <w:r>
        <w:rPr>
          <w:spacing w:val="-14"/>
        </w:rPr>
        <w:t xml:space="preserve"> </w:t>
      </w:r>
      <w:r>
        <w:t>low</w:t>
      </w:r>
      <w:r>
        <w:rPr>
          <w:spacing w:val="-14"/>
        </w:rPr>
        <w:t xml:space="preserve"> </w:t>
      </w:r>
      <w:r>
        <w:t>number</w:t>
      </w:r>
      <w:r>
        <w:rPr>
          <w:spacing w:val="-14"/>
        </w:rPr>
        <w:t xml:space="preserve"> </w:t>
      </w:r>
      <w:r>
        <w:t>of</w:t>
      </w:r>
      <w:r>
        <w:rPr>
          <w:spacing w:val="-14"/>
        </w:rPr>
        <w:t xml:space="preserve"> </w:t>
      </w:r>
      <w:r>
        <w:t xml:space="preserve">cells has confirmed some limitations of the </w:t>
      </w:r>
      <w:r>
        <w:rPr>
          <w:spacing w:val="-7"/>
        </w:rPr>
        <w:t xml:space="preserve">ATAC-seq </w:t>
      </w:r>
      <w:r>
        <w:t xml:space="preserve">and also </w:t>
      </w:r>
      <w:r>
        <w:rPr>
          <w:spacing w:val="-10"/>
        </w:rPr>
        <w:t xml:space="preserve">Fast-ATAC </w:t>
      </w:r>
      <w:r>
        <w:t>protocols. Quality assessment and variability across samples was di</w:t>
      </w:r>
      <w:r>
        <w:rPr>
          <w:rFonts w:ascii="Trebuchet MS"/>
        </w:rPr>
        <w:t>ffi</w:t>
      </w:r>
      <w:r>
        <w:t>cult to detect</w:t>
      </w:r>
      <w:r>
        <w:rPr>
          <w:spacing w:val="-24"/>
        </w:rPr>
        <w:t xml:space="preserve"> </w:t>
      </w:r>
      <w:r>
        <w:t>through pre-sequencing</w:t>
      </w:r>
      <w:r>
        <w:rPr>
          <w:spacing w:val="-6"/>
        </w:rPr>
        <w:t xml:space="preserve"> </w:t>
      </w:r>
      <w:r>
        <w:t>library</w:t>
      </w:r>
      <w:r>
        <w:rPr>
          <w:spacing w:val="-6"/>
        </w:rPr>
        <w:t xml:space="preserve"> </w:t>
      </w:r>
      <w:r>
        <w:t>QC</w:t>
      </w:r>
      <w:r>
        <w:rPr>
          <w:spacing w:val="-6"/>
        </w:rPr>
        <w:t xml:space="preserve"> </w:t>
      </w:r>
      <w:r>
        <w:t>based</w:t>
      </w:r>
      <w:r>
        <w:rPr>
          <w:spacing w:val="-6"/>
        </w:rPr>
        <w:t xml:space="preserve"> </w:t>
      </w:r>
      <w:r>
        <w:t>on</w:t>
      </w:r>
      <w:r>
        <w:rPr>
          <w:spacing w:val="-5"/>
        </w:rPr>
        <w:t xml:space="preserve"> </w:t>
      </w:r>
      <w:r>
        <w:t>relative</w:t>
      </w:r>
      <w:r>
        <w:rPr>
          <w:spacing w:val="-6"/>
        </w:rPr>
        <w:t xml:space="preserve"> </w:t>
      </w:r>
      <w:r>
        <w:t>abundance</w:t>
      </w:r>
      <w:r>
        <w:rPr>
          <w:spacing w:val="-6"/>
        </w:rPr>
        <w:t xml:space="preserve"> </w:t>
      </w:r>
      <w:r>
        <w:t>of</w:t>
      </w:r>
      <w:r>
        <w:rPr>
          <w:spacing w:val="-6"/>
        </w:rPr>
        <w:t xml:space="preserve"> </w:t>
      </w:r>
      <w:r>
        <w:t>the</w:t>
      </w:r>
      <w:r>
        <w:rPr>
          <w:spacing w:val="-5"/>
        </w:rPr>
        <w:t xml:space="preserve"> </w:t>
      </w:r>
      <w:r>
        <w:t>di</w:t>
      </w:r>
      <w:r>
        <w:rPr>
          <w:rFonts w:ascii="Trebuchet MS"/>
        </w:rPr>
        <w:t>ff</w:t>
      </w:r>
      <w:r>
        <w:t>erent</w:t>
      </w:r>
      <w:r>
        <w:rPr>
          <w:spacing w:val="-6"/>
        </w:rPr>
        <w:t xml:space="preserve"> </w:t>
      </w:r>
      <w:r>
        <w:t>fragment sizes</w:t>
      </w:r>
      <w:ins w:id="732" w:author="Katie Burnham" w:date="2018-11-19T18:09:00Z">
        <w:r w:rsidR="0006362D">
          <w:t xml:space="preserve"> </w:t>
        </w:r>
      </w:ins>
      <w:r>
        <w:t>(tapestation profiles). Successful tapestation profiles showing nucleosome patters would still lead to libraries with high background noise when visualising read density in the UCSC Genome Browser. This required the identification and establishment of appropriate data analysis and QC measures beyond pre- sequencing library</w:t>
      </w:r>
      <w:r>
        <w:rPr>
          <w:spacing w:val="6"/>
        </w:rPr>
        <w:t xml:space="preserve"> </w:t>
      </w:r>
      <w:r>
        <w:t>QC.</w:t>
      </w:r>
    </w:p>
    <w:p w14:paraId="1F0C6E06" w14:textId="77777777" w:rsidR="0065693B" w:rsidRDefault="00372F18">
      <w:pPr>
        <w:pStyle w:val="BodyText"/>
        <w:spacing w:line="262" w:lineRule="exact"/>
        <w:ind w:left="944"/>
      </w:pPr>
      <w:r>
        <w:t>In this chapter di</w:t>
      </w:r>
      <w:r>
        <w:rPr>
          <w:rFonts w:ascii="Trebuchet MS"/>
        </w:rPr>
        <w:t>ff</w:t>
      </w:r>
      <w:r>
        <w:t>erent quality metrics were explored, including TSS</w:t>
      </w:r>
    </w:p>
    <w:p w14:paraId="3AE5A456" w14:textId="587E156E" w:rsidR="0065693B" w:rsidRDefault="00372F18">
      <w:pPr>
        <w:pStyle w:val="BodyText"/>
        <w:spacing w:before="200" w:line="420" w:lineRule="auto"/>
        <w:ind w:left="377" w:right="1341"/>
        <w:jc w:val="both"/>
      </w:pPr>
      <w:r>
        <w:t>enrichment</w:t>
      </w:r>
      <w:r>
        <w:rPr>
          <w:spacing w:val="-10"/>
        </w:rPr>
        <w:t xml:space="preserve"> </w:t>
      </w:r>
      <w:r>
        <w:t>and</w:t>
      </w:r>
      <w:r>
        <w:rPr>
          <w:spacing w:val="-9"/>
        </w:rPr>
        <w:t xml:space="preserve"> </w:t>
      </w:r>
      <w:r>
        <w:rPr>
          <w:spacing w:val="-5"/>
        </w:rPr>
        <w:t>FRiP</w:t>
      </w:r>
      <w:ins w:id="733" w:author="Katie Burnham" w:date="2018-11-19T18:09:00Z">
        <w:r w:rsidR="0006362D">
          <w:rPr>
            <w:spacing w:val="-5"/>
          </w:rPr>
          <w:t>.</w:t>
        </w:r>
      </w:ins>
      <w:del w:id="734" w:author="Katie Burnham" w:date="2018-11-19T18:09:00Z">
        <w:r w:rsidDel="0006362D">
          <w:rPr>
            <w:spacing w:val="-5"/>
          </w:rPr>
          <w:delText>,</w:delText>
        </w:r>
      </w:del>
      <w:r>
        <w:rPr>
          <w:spacing w:val="-10"/>
        </w:rPr>
        <w:t xml:space="preserve"> </w:t>
      </w:r>
      <w:del w:id="735" w:author="Katie Burnham" w:date="2018-11-19T18:09:00Z">
        <w:r w:rsidDel="0006362D">
          <w:delText>finding</w:delText>
        </w:r>
        <w:r w:rsidDel="0006362D">
          <w:rPr>
            <w:spacing w:val="-9"/>
          </w:rPr>
          <w:delText xml:space="preserve"> </w:delText>
        </w:r>
        <w:r w:rsidDel="0006362D">
          <w:delText>b</w:delText>
        </w:r>
      </w:del>
      <w:ins w:id="736" w:author="Katie Burnham" w:date="2018-11-19T18:09:00Z">
        <w:r w:rsidR="0006362D">
          <w:t>B</w:t>
        </w:r>
      </w:ins>
      <w:r>
        <w:t>oth</w:t>
      </w:r>
      <w:r>
        <w:rPr>
          <w:spacing w:val="-9"/>
        </w:rPr>
        <w:t xml:space="preserve"> </w:t>
      </w:r>
      <w:r>
        <w:t>correlat</w:t>
      </w:r>
      <w:del w:id="737" w:author="Katie Burnham" w:date="2018-11-19T18:09:00Z">
        <w:r w:rsidDel="0006362D">
          <w:delText>ing</w:delText>
        </w:r>
      </w:del>
      <w:ins w:id="738" w:author="Katie Burnham" w:date="2018-11-19T18:10:00Z">
        <w:r w:rsidR="0006362D">
          <w:t>ed</w:t>
        </w:r>
      </w:ins>
      <w:r>
        <w:rPr>
          <w:spacing w:val="-10"/>
        </w:rPr>
        <w:t xml:space="preserve"> </w:t>
      </w:r>
      <w:r>
        <w:t>well</w:t>
      </w:r>
      <w:r>
        <w:rPr>
          <w:spacing w:val="-9"/>
        </w:rPr>
        <w:t xml:space="preserve"> </w:t>
      </w:r>
      <w:r>
        <w:t>with</w:t>
      </w:r>
      <w:r>
        <w:rPr>
          <w:spacing w:val="-10"/>
        </w:rPr>
        <w:t xml:space="preserve"> </w:t>
      </w:r>
      <w:r>
        <w:t>the</w:t>
      </w:r>
      <w:r>
        <w:rPr>
          <w:spacing w:val="-9"/>
        </w:rPr>
        <w:t xml:space="preserve"> </w:t>
      </w:r>
      <w:r>
        <w:t>overall</w:t>
      </w:r>
      <w:r>
        <w:rPr>
          <w:spacing w:val="-10"/>
        </w:rPr>
        <w:t xml:space="preserve"> </w:t>
      </w:r>
      <w:r>
        <w:t>di</w:t>
      </w:r>
      <w:r>
        <w:rPr>
          <w:rFonts w:ascii="Trebuchet MS"/>
        </w:rPr>
        <w:t>ff</w:t>
      </w:r>
      <w:r>
        <w:t>erences</w:t>
      </w:r>
      <w:r>
        <w:rPr>
          <w:spacing w:val="-9"/>
        </w:rPr>
        <w:t xml:space="preserve"> </w:t>
      </w:r>
      <w:r>
        <w:t xml:space="preserve">in sample quality from the </w:t>
      </w:r>
      <w:r>
        <w:rPr>
          <w:spacing w:val="-7"/>
        </w:rPr>
        <w:t xml:space="preserve">ATAC-seq </w:t>
      </w:r>
      <w:r>
        <w:t>libraries used as an ex</w:t>
      </w:r>
      <w:del w:id="739" w:author="Katie Burnham" w:date="2018-11-19T18:10:00Z">
        <w:r w:rsidDel="0006362D">
          <w:delText>a</w:delText>
        </w:r>
      </w:del>
      <w:ins w:id="740" w:author="Katie Burnham" w:date="2018-11-19T18:10:00Z">
        <w:r w:rsidR="0006362D">
          <w:t>e</w:t>
        </w:r>
      </w:ins>
      <w:r>
        <w:t xml:space="preserve">mplar </w:t>
      </w:r>
      <w:del w:id="741" w:author="Katie Burnham" w:date="2018-11-19T18:10:00Z">
        <w:r w:rsidDel="0006362D">
          <w:delText>in the present chapter</w:delText>
        </w:r>
      </w:del>
      <w:ins w:id="742" w:author="Katie Burnham" w:date="2018-11-19T18:10:00Z">
        <w:r w:rsidR="0006362D">
          <w:t>here</w:t>
        </w:r>
      </w:ins>
      <w:r>
        <w:t xml:space="preserve">. </w:t>
      </w:r>
      <w:r>
        <w:rPr>
          <w:spacing w:val="-3"/>
        </w:rPr>
        <w:t xml:space="preserve">Importantly, </w:t>
      </w:r>
      <w:r>
        <w:t xml:space="preserve">TSS and FRiP </w:t>
      </w:r>
      <w:ins w:id="743" w:author="Katie Burnham" w:date="2018-11-19T18:10:00Z">
        <w:r w:rsidR="0006362D">
          <w:t xml:space="preserve">were </w:t>
        </w:r>
      </w:ins>
      <w:r>
        <w:t>show</w:t>
      </w:r>
      <w:ins w:id="744" w:author="Katie Burnham" w:date="2018-11-19T18:10:00Z">
        <w:r w:rsidR="0006362D">
          <w:t>n</w:t>
        </w:r>
      </w:ins>
      <w:del w:id="745" w:author="Katie Burnham" w:date="2018-11-19T18:10:00Z">
        <w:r w:rsidDel="0006362D">
          <w:delText>ed</w:delText>
        </w:r>
      </w:del>
      <w:r>
        <w:t xml:space="preserve"> to be independent of sequencing depth, and therefore can be applied in low depth sequenced samples when performing optimisation or preliminary QC before increasing the coverage, as also recently shown in other studies (Corces2017). Similarly to TSS, FRiP</w:t>
      </w:r>
      <w:r>
        <w:rPr>
          <w:spacing w:val="-16"/>
        </w:rPr>
        <w:t xml:space="preserve"> </w:t>
      </w:r>
      <w:r>
        <w:t xml:space="preserve">proved to be informative </w:t>
      </w:r>
      <w:del w:id="746" w:author="Katie Burnham" w:date="2018-11-19T18:11:00Z">
        <w:r w:rsidDel="0006362D">
          <w:delText xml:space="preserve">to </w:delText>
        </w:r>
      </w:del>
      <w:ins w:id="747" w:author="Katie Burnham" w:date="2018-11-19T18:11:00Z">
        <w:r w:rsidR="0006362D">
          <w:t xml:space="preserve">in </w:t>
        </w:r>
      </w:ins>
      <w:r>
        <w:t>evaluat</w:t>
      </w:r>
      <w:ins w:id="748" w:author="Katie Burnham" w:date="2018-11-19T18:11:00Z">
        <w:r w:rsidR="0006362D">
          <w:t>ing</w:t>
        </w:r>
      </w:ins>
      <w:del w:id="749" w:author="Katie Burnham" w:date="2018-11-19T18:11:00Z">
        <w:r w:rsidDel="0006362D">
          <w:delText>e</w:delText>
        </w:r>
      </w:del>
      <w:r>
        <w:t xml:space="preserve"> signal-to-noise ratios; however it relies on peak calling and thus </w:t>
      </w:r>
      <w:ins w:id="750" w:author="Katie Burnham" w:date="2018-11-19T18:11:00Z">
        <w:r w:rsidR="0006362D">
          <w:t xml:space="preserve">is </w:t>
        </w:r>
      </w:ins>
      <w:r>
        <w:t xml:space="preserve">more likely to be biased. In </w:t>
      </w:r>
      <w:del w:id="751" w:author="Katie Burnham" w:date="2018-11-19T18:11:00Z">
        <w:r w:rsidDel="0006362D">
          <w:delText>this line</w:delText>
        </w:r>
      </w:del>
      <w:ins w:id="752" w:author="Katie Burnham" w:date="2018-11-19T18:11:00Z">
        <w:r w:rsidR="0006362D">
          <w:t>agreement with these findings</w:t>
        </w:r>
      </w:ins>
      <w:r>
        <w:t xml:space="preserve">, enrichment of </w:t>
      </w:r>
      <w:r>
        <w:rPr>
          <w:spacing w:val="-14"/>
        </w:rPr>
        <w:t>ATAC</w:t>
      </w:r>
      <w:r>
        <w:rPr>
          <w:spacing w:val="29"/>
        </w:rPr>
        <w:t xml:space="preserve"> </w:t>
      </w:r>
      <w:r>
        <w:t>signal across Ensembl annotated TSS is now recommended by ENCODE as the preferred</w:t>
      </w:r>
      <w:r>
        <w:rPr>
          <w:spacing w:val="-6"/>
        </w:rPr>
        <w:t xml:space="preserve"> </w:t>
      </w:r>
      <w:r>
        <w:t>means</w:t>
      </w:r>
      <w:r>
        <w:rPr>
          <w:spacing w:val="-5"/>
        </w:rPr>
        <w:t xml:space="preserve"> </w:t>
      </w:r>
      <w:r>
        <w:t>of</w:t>
      </w:r>
      <w:r>
        <w:rPr>
          <w:spacing w:val="-5"/>
        </w:rPr>
        <w:t xml:space="preserve"> </w:t>
      </w:r>
      <w:r>
        <w:t>assessing</w:t>
      </w:r>
      <w:r>
        <w:rPr>
          <w:spacing w:val="-5"/>
        </w:rPr>
        <w:t xml:space="preserve"> </w:t>
      </w:r>
      <w:r>
        <w:t>overall</w:t>
      </w:r>
      <w:r>
        <w:rPr>
          <w:spacing w:val="-5"/>
        </w:rPr>
        <w:t xml:space="preserve"> </w:t>
      </w:r>
      <w:r>
        <w:t>sample</w:t>
      </w:r>
      <w:r>
        <w:rPr>
          <w:spacing w:val="-5"/>
        </w:rPr>
        <w:t xml:space="preserve"> </w:t>
      </w:r>
      <w:r>
        <w:rPr>
          <w:spacing w:val="-3"/>
        </w:rPr>
        <w:t>quality,</w:t>
      </w:r>
      <w:r>
        <w:rPr>
          <w:spacing w:val="-4"/>
        </w:rPr>
        <w:t xml:space="preserve"> </w:t>
      </w:r>
      <w:r>
        <w:t>and</w:t>
      </w:r>
      <w:r>
        <w:rPr>
          <w:spacing w:val="-5"/>
        </w:rPr>
        <w:t xml:space="preserve"> </w:t>
      </w:r>
      <w:r>
        <w:t>was</w:t>
      </w:r>
      <w:r>
        <w:rPr>
          <w:spacing w:val="-5"/>
        </w:rPr>
        <w:t xml:space="preserve"> </w:t>
      </w:r>
      <w:r>
        <w:t>implemented</w:t>
      </w:r>
      <w:r>
        <w:rPr>
          <w:spacing w:val="-5"/>
        </w:rPr>
        <w:t xml:space="preserve"> </w:t>
      </w:r>
      <w:r>
        <w:t>as</w:t>
      </w:r>
      <w:r>
        <w:rPr>
          <w:spacing w:val="-5"/>
        </w:rPr>
        <w:t xml:space="preserve"> </w:t>
      </w:r>
      <w:r>
        <w:t>the metric to evaluate signal-to-noise in our</w:t>
      </w:r>
      <w:r>
        <w:rPr>
          <w:spacing w:val="17"/>
        </w:rPr>
        <w:t xml:space="preserve"> </w:t>
      </w:r>
      <w:r>
        <w:t>pipeline.</w:t>
      </w:r>
    </w:p>
    <w:p w14:paraId="16DE4E03" w14:textId="77777777" w:rsidR="0065693B" w:rsidRDefault="0065693B">
      <w:pPr>
        <w:spacing w:line="420" w:lineRule="auto"/>
        <w:jc w:val="both"/>
        <w:sectPr w:rsidR="0065693B">
          <w:pgSz w:w="11910" w:h="16840"/>
          <w:pgMar w:top="1660" w:right="0" w:bottom="800" w:left="1680" w:header="1231" w:footer="615" w:gutter="0"/>
          <w:cols w:space="720"/>
        </w:sectPr>
      </w:pPr>
    </w:p>
    <w:p w14:paraId="6963899A" w14:textId="77777777" w:rsidR="0065693B" w:rsidRDefault="0065693B">
      <w:pPr>
        <w:pStyle w:val="BodyText"/>
        <w:spacing w:before="10"/>
      </w:pPr>
    </w:p>
    <w:p w14:paraId="2AA2C1D9" w14:textId="0D4944F5" w:rsidR="0065693B" w:rsidRDefault="00372F18">
      <w:pPr>
        <w:pStyle w:val="BodyText"/>
        <w:spacing w:before="100" w:line="420" w:lineRule="auto"/>
        <w:ind w:left="377" w:right="1341" w:firstLine="566"/>
        <w:jc w:val="both"/>
      </w:pPr>
      <w:bookmarkStart w:id="753" w:name="_bookmark14"/>
      <w:bookmarkEnd w:id="753"/>
      <w:r>
        <w:t xml:space="preserve">The variability in quality of the </w:t>
      </w:r>
      <w:r>
        <w:rPr>
          <w:spacing w:val="-7"/>
        </w:rPr>
        <w:t xml:space="preserve">ATAC-seq </w:t>
      </w:r>
      <w:r>
        <w:t xml:space="preserve">and </w:t>
      </w:r>
      <w:r>
        <w:rPr>
          <w:spacing w:val="-10"/>
        </w:rPr>
        <w:t xml:space="preserve">Fast-ATAC </w:t>
      </w:r>
      <w:r>
        <w:t>libraries was also addressed at the peak calling level in this chapter, with the implementation of a peak filtering strategy that for each particular sample could identify good quality and reproducible peaks using IDR analysis between pseudoreplicates. This</w:t>
      </w:r>
      <w:r>
        <w:rPr>
          <w:spacing w:val="-10"/>
        </w:rPr>
        <w:t xml:space="preserve"> </w:t>
      </w:r>
      <w:r>
        <w:t>approach</w:t>
      </w:r>
      <w:r>
        <w:rPr>
          <w:spacing w:val="-9"/>
        </w:rPr>
        <w:t xml:space="preserve"> </w:t>
      </w:r>
      <w:ins w:id="754" w:author="Katie Burnham" w:date="2018-11-19T18:12:00Z">
        <w:r w:rsidR="0006362D">
          <w:rPr>
            <w:spacing w:val="-9"/>
          </w:rPr>
          <w:t xml:space="preserve">was </w:t>
        </w:r>
      </w:ins>
      <w:r>
        <w:t>demonstrated</w:t>
      </w:r>
      <w:r>
        <w:rPr>
          <w:spacing w:val="-9"/>
        </w:rPr>
        <w:t xml:space="preserve"> </w:t>
      </w:r>
      <w:r>
        <w:t>to</w:t>
      </w:r>
      <w:r>
        <w:rPr>
          <w:spacing w:val="-9"/>
        </w:rPr>
        <w:t xml:space="preserve"> </w:t>
      </w:r>
      <w:del w:id="755" w:author="Katie Burnham" w:date="2018-11-19T18:12:00Z">
        <w:r w:rsidDel="0006362D">
          <w:delText>allowing</w:delText>
        </w:r>
        <w:r w:rsidDel="0006362D">
          <w:rPr>
            <w:spacing w:val="-9"/>
          </w:rPr>
          <w:delText xml:space="preserve"> </w:delText>
        </w:r>
        <w:r w:rsidDel="0006362D">
          <w:delText>to</w:delText>
        </w:r>
        <w:r w:rsidDel="0006362D">
          <w:rPr>
            <w:spacing w:val="-9"/>
          </w:rPr>
          <w:delText xml:space="preserve"> </w:delText>
        </w:r>
      </w:del>
      <w:r>
        <w:t>reduc</w:t>
      </w:r>
      <w:ins w:id="756" w:author="Katie Burnham" w:date="2018-11-19T18:12:00Z">
        <w:r w:rsidR="0006362D">
          <w:t>e</w:t>
        </w:r>
      </w:ins>
      <w:del w:id="757" w:author="Katie Burnham" w:date="2018-11-19T18:12:00Z">
        <w:r w:rsidDel="0006362D">
          <w:delText>e</w:delText>
        </w:r>
      </w:del>
      <w:r>
        <w:rPr>
          <w:spacing w:val="-9"/>
        </w:rPr>
        <w:t xml:space="preserve"> </w:t>
      </w:r>
      <w:r>
        <w:t>repetitive</w:t>
      </w:r>
      <w:r>
        <w:rPr>
          <w:spacing w:val="-9"/>
        </w:rPr>
        <w:t xml:space="preserve"> </w:t>
      </w:r>
      <w:r>
        <w:t>and</w:t>
      </w:r>
      <w:r>
        <w:rPr>
          <w:spacing w:val="-9"/>
        </w:rPr>
        <w:t xml:space="preserve"> </w:t>
      </w:r>
      <w:r>
        <w:t>non</w:t>
      </w:r>
      <w:ins w:id="758" w:author="Katie Burnham" w:date="2018-11-19T18:12:00Z">
        <w:r w:rsidR="0006362D">
          <w:rPr>
            <w:spacing w:val="-9"/>
          </w:rPr>
          <w:t>-</w:t>
        </w:r>
      </w:ins>
      <w:del w:id="759" w:author="Katie Burnham" w:date="2018-11-19T18:12:00Z">
        <w:r w:rsidDel="0006362D">
          <w:rPr>
            <w:spacing w:val="-9"/>
          </w:rPr>
          <w:delText xml:space="preserve"> </w:delText>
        </w:r>
      </w:del>
      <w:r>
        <w:t>meaningful regions that could be confounder</w:t>
      </w:r>
      <w:ins w:id="760" w:author="Katie Burnham" w:date="2018-11-19T18:12:00Z">
        <w:r w:rsidR="0006362D">
          <w:t>s</w:t>
        </w:r>
      </w:ins>
      <w:r>
        <w:t xml:space="preserve"> for downstream analysis. In terms of sequencing depth, analysis in this chapter showed 20 to 25 million reads after filtering to be the required minimum su</w:t>
      </w:r>
      <w:r>
        <w:rPr>
          <w:rFonts w:ascii="Trebuchet MS"/>
        </w:rPr>
        <w:t>ffi</w:t>
      </w:r>
      <w:r>
        <w:t xml:space="preserve">cient to identify an appropriate proportion of accessible regions (peaks) as well as to obtain meaningful results </w:t>
      </w:r>
      <w:del w:id="761" w:author="Katie Burnham" w:date="2018-11-19T18:12:00Z">
        <w:r w:rsidDel="0006362D">
          <w:delText xml:space="preserve">regarding </w:delText>
        </w:r>
      </w:del>
      <w:ins w:id="762" w:author="Katie Burnham" w:date="2018-11-19T18:12:00Z">
        <w:r w:rsidR="0006362D">
          <w:t xml:space="preserve">in </w:t>
        </w:r>
      </w:ins>
      <w:r>
        <w:t xml:space="preserve">the peak filtering based on </w:t>
      </w:r>
      <w:del w:id="763" w:author="Katie Burnham" w:date="2018-11-19T18:12:00Z">
        <w:r w:rsidDel="0006362D">
          <w:delText xml:space="preserve">the </w:delText>
        </w:r>
      </w:del>
      <w:r>
        <w:t>pseudoreplicate</w:t>
      </w:r>
      <w:del w:id="764" w:author="Katie Burnham" w:date="2018-11-19T18:12:00Z">
        <w:r w:rsidDel="0006362D">
          <w:delText>s</w:delText>
        </w:r>
      </w:del>
      <w:r>
        <w:t xml:space="preserve"> IDR analysis. These observations have also been confirmed by Qu </w:t>
      </w:r>
      <w:r>
        <w:rPr>
          <w:rFonts w:ascii="Times New Roman"/>
          <w:i/>
        </w:rPr>
        <w:t>et al.,</w:t>
      </w:r>
      <w:r>
        <w:t>, where IDR analysis used to evaluate consistency across replicates but not implemented for peak</w:t>
      </w:r>
      <w:r>
        <w:rPr>
          <w:spacing w:val="22"/>
        </w:rPr>
        <w:t xml:space="preserve"> </w:t>
      </w:r>
      <w:r>
        <w:t>filtering.</w:t>
      </w:r>
    </w:p>
    <w:p w14:paraId="40F360B2" w14:textId="42583851" w:rsidR="0065693B" w:rsidRDefault="00372F18">
      <w:pPr>
        <w:pStyle w:val="BodyText"/>
        <w:spacing w:line="420" w:lineRule="auto"/>
        <w:ind w:left="377" w:right="1341" w:firstLine="566"/>
        <w:jc w:val="both"/>
      </w:pPr>
      <w:r>
        <w:t xml:space="preserve">Establishment of appropriate measurements for post-sequencing library QC allowed </w:t>
      </w:r>
      <w:del w:id="765" w:author="Katie Burnham" w:date="2018-11-19T18:13:00Z">
        <w:r w:rsidDel="0006362D">
          <w:delText xml:space="preserve">to </w:delText>
        </w:r>
      </w:del>
      <w:r>
        <w:t>formal</w:t>
      </w:r>
      <w:del w:id="766" w:author="Katie Burnham" w:date="2018-11-19T18:13:00Z">
        <w:r w:rsidDel="0006362D">
          <w:delText>ly</w:delText>
        </w:r>
      </w:del>
      <w:r>
        <w:t xml:space="preserve"> test</w:t>
      </w:r>
      <w:ins w:id="767" w:author="Katie Burnham" w:date="2018-11-19T18:13:00Z">
        <w:r w:rsidR="0006362D">
          <w:t>ing of</w:t>
        </w:r>
      </w:ins>
      <w:r>
        <w:t xml:space="preserve"> the e</w:t>
      </w:r>
      <w:r>
        <w:rPr>
          <w:rFonts w:ascii="Trebuchet MS" w:hAnsi="Trebuchet MS"/>
        </w:rPr>
        <w:t>ff</w:t>
      </w:r>
      <w:r>
        <w:t xml:space="preserve">ect of transposition times, one of the most critical variables in </w:t>
      </w:r>
      <w:r>
        <w:rPr>
          <w:spacing w:val="-14"/>
        </w:rPr>
        <w:t xml:space="preserve">ATAC </w:t>
      </w:r>
      <w:r>
        <w:t>that can be cell type specific</w:t>
      </w:r>
      <w:del w:id="768" w:author="Katie Burnham" w:date="2018-11-19T18:13:00Z">
        <w:r w:rsidDel="0006362D">
          <w:delText>,</w:delText>
        </w:r>
      </w:del>
      <w:r>
        <w:t xml:space="preserve"> beyond the conditions from </w:t>
      </w:r>
      <w:r>
        <w:rPr>
          <w:spacing w:val="-3"/>
        </w:rPr>
        <w:t xml:space="preserve">Buenrostro’s </w:t>
      </w:r>
      <w:r>
        <w:t xml:space="preserve">publication. </w:t>
      </w:r>
      <w:r>
        <w:rPr>
          <w:spacing w:val="-3"/>
        </w:rPr>
        <w:t xml:space="preserve">At </w:t>
      </w:r>
      <w:r>
        <w:t xml:space="preserve">the start of the project transposition for 40 min appeared </w:t>
      </w:r>
      <w:del w:id="769" w:author="Katie Burnham" w:date="2018-11-19T18:13:00Z">
        <w:r w:rsidDel="0006362D">
          <w:delText xml:space="preserve">as </w:delText>
        </w:r>
      </w:del>
      <w:ins w:id="770" w:author="Katie Burnham" w:date="2018-11-19T18:13:00Z">
        <w:r w:rsidR="0006362D">
          <w:t xml:space="preserve">to be </w:t>
        </w:r>
      </w:ins>
      <w:r>
        <w:t xml:space="preserve">the most appropriate for all </w:t>
      </w:r>
      <w:del w:id="771" w:author="Katie Burnham" w:date="2018-11-19T18:13:00Z">
        <w:r w:rsidDel="0006362D">
          <w:delText xml:space="preserve">the </w:delText>
        </w:r>
      </w:del>
      <w:r>
        <w:t>cell types according to pre- sequencing library QC (tapestation). Assessment of three di</w:t>
      </w:r>
      <w:r>
        <w:rPr>
          <w:rFonts w:ascii="Trebuchet MS" w:hAnsi="Trebuchet MS"/>
        </w:rPr>
        <w:t>ff</w:t>
      </w:r>
      <w:r>
        <w:t xml:space="preserve">erent transposition times in the </w:t>
      </w:r>
      <w:r>
        <w:rPr>
          <w:spacing w:val="-7"/>
        </w:rPr>
        <w:t xml:space="preserve">ATAC-seq </w:t>
      </w:r>
      <w:r>
        <w:t>protocol showed heterogen</w:t>
      </w:r>
      <w:ins w:id="772" w:author="Katie Burnham" w:date="2018-11-19T18:13:00Z">
        <w:r w:rsidR="0006362D">
          <w:t>e</w:t>
        </w:r>
      </w:ins>
      <w:r>
        <w:t xml:space="preserve">ous impact on the ratio of NFF/NBF and overall no major impact on signal-to noise ratios. The </w:t>
      </w:r>
      <w:del w:id="773" w:author="Katie Burnham" w:date="2018-11-19T18:15:00Z">
        <w:r w:rsidDel="0064447A">
          <w:delText xml:space="preserve">release </w:delText>
        </w:r>
      </w:del>
      <w:ins w:id="774" w:author="Katie Burnham" w:date="2018-11-19T18:15:00Z">
        <w:r w:rsidR="0064447A">
          <w:t xml:space="preserve">use </w:t>
        </w:r>
      </w:ins>
      <w:r>
        <w:t xml:space="preserve">of the improved </w:t>
      </w:r>
      <w:r>
        <w:rPr>
          <w:spacing w:val="-10"/>
        </w:rPr>
        <w:t xml:space="preserve">Fast-ATAC </w:t>
      </w:r>
      <w:r>
        <w:t xml:space="preserve">protocol </w:t>
      </w:r>
      <w:del w:id="775" w:author="Katie Burnham" w:date="2018-11-19T18:14:00Z">
        <w:r w:rsidDel="0006362D">
          <w:delText xml:space="preserve">manifested </w:delText>
        </w:r>
      </w:del>
      <w:ins w:id="776" w:author="Katie Burnham" w:date="2018-11-19T18:14:00Z">
        <w:r w:rsidR="0006362D">
          <w:t xml:space="preserve">addressed </w:t>
        </w:r>
      </w:ins>
      <w:r>
        <w:t xml:space="preserve">some of the limitations identified by the </w:t>
      </w:r>
      <w:r>
        <w:rPr>
          <w:spacing w:val="-7"/>
        </w:rPr>
        <w:t xml:space="preserve">ATAC-seq </w:t>
      </w:r>
      <w:r>
        <w:t xml:space="preserve">data generated within our group. </w:t>
      </w:r>
      <w:del w:id="777" w:author="Katie Burnham" w:date="2018-11-19T18:14:00Z">
        <w:r w:rsidDel="0006362D">
          <w:delText xml:space="preserve">The limitations of this first protocol. </w:delText>
        </w:r>
        <w:r w:rsidDel="0064447A">
          <w:rPr>
            <w:spacing w:val="-10"/>
          </w:rPr>
          <w:delText xml:space="preserve">Fast-ATAC </w:delText>
        </w:r>
      </w:del>
      <w:ins w:id="778" w:author="Katie Burnham" w:date="2018-11-19T18:15:00Z">
        <w:r w:rsidR="0064447A">
          <w:t>Specifically</w:t>
        </w:r>
      </w:ins>
      <w:ins w:id="779" w:author="Katie Burnham" w:date="2018-11-19T18:14:00Z">
        <w:r w:rsidR="0064447A">
          <w:t xml:space="preserve">, it </w:t>
        </w:r>
      </w:ins>
      <w:r>
        <w:t>significantly reduced the percentage</w:t>
      </w:r>
      <w:ins w:id="780" w:author="Katie Burnham" w:date="2018-11-19T18:14:00Z">
        <w:r w:rsidR="0064447A">
          <w:t xml:space="preserve"> of</w:t>
        </w:r>
      </w:ins>
      <w:r>
        <w:t xml:space="preserve"> MT reads in all four</w:t>
      </w:r>
      <w:r>
        <w:rPr>
          <w:spacing w:val="-32"/>
        </w:rPr>
        <w:t xml:space="preserve"> </w:t>
      </w:r>
      <w:r>
        <w:t xml:space="preserve">cell types of interest for this </w:t>
      </w:r>
      <w:del w:id="781" w:author="Katie Burnham" w:date="2018-11-19T18:14:00Z">
        <w:r w:rsidDel="0064447A">
          <w:delText>project</w:delText>
        </w:r>
      </w:del>
      <w:ins w:id="782" w:author="Katie Burnham" w:date="2018-11-19T18:14:00Z">
        <w:r w:rsidR="0064447A">
          <w:t>thesis</w:t>
        </w:r>
      </w:ins>
      <w:r>
        <w:t>. In contrast, the improvement of signal-to-noise for h</w:t>
      </w:r>
      <w:ins w:id="783" w:author="Katie Burnham" w:date="2018-11-19T18:14:00Z">
        <w:r w:rsidR="0064447A">
          <w:t>a</w:t>
        </w:r>
      </w:ins>
      <w:r>
        <w:t xml:space="preserve">ematopoietic cells claimed by the </w:t>
      </w:r>
      <w:r>
        <w:rPr>
          <w:spacing w:val="-10"/>
        </w:rPr>
        <w:t xml:space="preserve">Fast-ATAC </w:t>
      </w:r>
      <w:ins w:id="784" w:author="Katie Burnham" w:date="2018-11-19T18:14:00Z">
        <w:r w:rsidR="0064447A">
          <w:rPr>
            <w:spacing w:val="-10"/>
          </w:rPr>
          <w:t xml:space="preserve">paper </w:t>
        </w:r>
      </w:ins>
      <w:del w:id="785" w:author="Katie Burnham" w:date="2018-11-19T18:15:00Z">
        <w:r w:rsidDel="0064447A">
          <w:delText xml:space="preserve">could not be </w:delText>
        </w:r>
      </w:del>
      <w:r>
        <w:t xml:space="preserve">was not evident. In fact, Corces </w:t>
      </w:r>
      <w:r>
        <w:rPr>
          <w:rFonts w:ascii="Times New Roman" w:hAnsi="Times New Roman"/>
          <w:i/>
        </w:rPr>
        <w:t xml:space="preserve">et al., </w:t>
      </w:r>
      <w:r>
        <w:t xml:space="preserve">only showed improved TSS by </w:t>
      </w:r>
      <w:r>
        <w:rPr>
          <w:spacing w:val="-9"/>
        </w:rPr>
        <w:t xml:space="preserve">Fast-ATAC. </w:t>
      </w:r>
      <w:r>
        <w:t xml:space="preserve">The publication of </w:t>
      </w:r>
      <w:r>
        <w:rPr>
          <w:spacing w:val="-8"/>
        </w:rPr>
        <w:t xml:space="preserve">Omni-ATAC </w:t>
      </w:r>
      <w:del w:id="786" w:author="Katie Burnham" w:date="2018-11-19T18:16:00Z">
        <w:r w:rsidDel="0064447A">
          <w:delText xml:space="preserve">where </w:delText>
        </w:r>
      </w:del>
      <w:ins w:id="787" w:author="Katie Burnham" w:date="2018-11-19T18:16:00Z">
        <w:r w:rsidR="0064447A">
          <w:t xml:space="preserve">and </w:t>
        </w:r>
      </w:ins>
      <w:r>
        <w:t xml:space="preserve">a comprehensive comparison of the three </w:t>
      </w:r>
      <w:r>
        <w:rPr>
          <w:spacing w:val="-14"/>
        </w:rPr>
        <w:t xml:space="preserve">ATAC </w:t>
      </w:r>
      <w:r>
        <w:t xml:space="preserve">protocols </w:t>
      </w:r>
      <w:del w:id="788" w:author="Katie Burnham" w:date="2018-11-19T18:16:00Z">
        <w:r w:rsidDel="0064447A">
          <w:delText xml:space="preserve">was performed </w:delText>
        </w:r>
      </w:del>
      <w:r>
        <w:t>across a large number of cell types demonstrated that</w:t>
      </w:r>
      <w:r>
        <w:rPr>
          <w:spacing w:val="11"/>
        </w:rPr>
        <w:t xml:space="preserve"> </w:t>
      </w:r>
      <w:r>
        <w:rPr>
          <w:spacing w:val="-10"/>
        </w:rPr>
        <w:t>Fast-ATAC</w:t>
      </w:r>
    </w:p>
    <w:p w14:paraId="53D175B6" w14:textId="77777777" w:rsidR="0065693B" w:rsidRDefault="0065693B">
      <w:pPr>
        <w:spacing w:line="420" w:lineRule="auto"/>
        <w:jc w:val="both"/>
        <w:sectPr w:rsidR="0065693B">
          <w:pgSz w:w="11910" w:h="16840"/>
          <w:pgMar w:top="1660" w:right="0" w:bottom="800" w:left="1680" w:header="1231" w:footer="615" w:gutter="0"/>
          <w:cols w:space="720"/>
        </w:sectPr>
      </w:pPr>
    </w:p>
    <w:p w14:paraId="259DBA49" w14:textId="77777777" w:rsidR="0065693B" w:rsidRDefault="0065693B">
      <w:pPr>
        <w:pStyle w:val="BodyText"/>
        <w:spacing w:before="10"/>
      </w:pPr>
    </w:p>
    <w:p w14:paraId="2F003CF7" w14:textId="23DDAB8F" w:rsidR="0065693B" w:rsidRDefault="00372F18">
      <w:pPr>
        <w:pStyle w:val="BodyText"/>
        <w:spacing w:before="100" w:line="391" w:lineRule="auto"/>
        <w:ind w:left="377" w:right="1342"/>
        <w:jc w:val="both"/>
      </w:pPr>
      <w:r>
        <w:t>did not improve TSS fol</w:t>
      </w:r>
      <w:ins w:id="789" w:author="Katie Burnham" w:date="2018-11-19T18:16:00Z">
        <w:r w:rsidR="0064447A">
          <w:t>d</w:t>
        </w:r>
      </w:ins>
      <w:r>
        <w:t xml:space="preserve">-enrichment when compared to </w:t>
      </w:r>
      <w:r>
        <w:rPr>
          <w:spacing w:val="-7"/>
        </w:rPr>
        <w:t xml:space="preserve">ATAC-seq </w:t>
      </w:r>
      <w:r>
        <w:t>in some of the hematopoietic cells, for example CD19</w:t>
      </w:r>
      <w:r>
        <w:rPr>
          <w:position w:val="9"/>
          <w:sz w:val="18"/>
        </w:rPr>
        <w:t xml:space="preserve">+ </w:t>
      </w:r>
      <w:r>
        <w:t>cells, consistent</w:t>
      </w:r>
      <w:del w:id="790" w:author="Katie Burnham" w:date="2018-11-19T18:17:00Z">
        <w:r w:rsidDel="0064447A">
          <w:delText>ly</w:delText>
        </w:r>
      </w:del>
      <w:r>
        <w:t xml:space="preserve"> with this data.</w:t>
      </w:r>
    </w:p>
    <w:p w14:paraId="372F9D48" w14:textId="77777777" w:rsidR="0065693B" w:rsidRDefault="0065693B">
      <w:pPr>
        <w:pStyle w:val="BodyText"/>
        <w:spacing w:before="9"/>
        <w:rPr>
          <w:sz w:val="31"/>
        </w:rPr>
      </w:pPr>
    </w:p>
    <w:p w14:paraId="38B1ACEC" w14:textId="77777777" w:rsidR="0065693B" w:rsidRDefault="00372F18">
      <w:pPr>
        <w:pStyle w:val="BodyText"/>
        <w:ind w:left="377"/>
      </w:pPr>
      <w:r>
        <w:rPr>
          <w:w w:val="105"/>
        </w:rPr>
        <w:t>The challenges of performing di</w:t>
      </w:r>
      <w:r>
        <w:rPr>
          <w:rFonts w:ascii="Trebuchet MS"/>
          <w:w w:val="105"/>
        </w:rPr>
        <w:t>ff</w:t>
      </w:r>
      <w:r>
        <w:rPr>
          <w:w w:val="105"/>
        </w:rPr>
        <w:t>erential chromatin accessibility analysis</w:t>
      </w:r>
    </w:p>
    <w:p w14:paraId="1343A471" w14:textId="77777777" w:rsidR="0065693B" w:rsidRDefault="0065693B">
      <w:pPr>
        <w:pStyle w:val="BodyText"/>
        <w:spacing w:before="7"/>
        <w:rPr>
          <w:sz w:val="31"/>
        </w:rPr>
      </w:pPr>
    </w:p>
    <w:p w14:paraId="25083A33" w14:textId="0A7D3CA3" w:rsidR="0065693B" w:rsidRDefault="00372F18">
      <w:pPr>
        <w:pStyle w:val="BodyText"/>
        <w:spacing w:line="420" w:lineRule="auto"/>
        <w:ind w:left="377" w:right="1341" w:firstLine="566"/>
        <w:jc w:val="both"/>
      </w:pPr>
      <w:r>
        <w:t xml:space="preserve">Until </w:t>
      </w:r>
      <w:r>
        <w:rPr>
          <w:spacing w:val="-7"/>
        </w:rPr>
        <w:t xml:space="preserve">ATAC-seq </w:t>
      </w:r>
      <w:r>
        <w:t>release, limited research had been performed to investigate di</w:t>
      </w:r>
      <w:r>
        <w:rPr>
          <w:rFonts w:ascii="Trebuchet MS"/>
        </w:rPr>
        <w:t>ff</w:t>
      </w:r>
      <w:r>
        <w:t>erences in chromatin accessibility, and mainly us</w:t>
      </w:r>
      <w:del w:id="791" w:author="Katie Burnham" w:date="2018-11-19T18:17:00Z">
        <w:r w:rsidDel="0064447A">
          <w:delText>ing</w:delText>
        </w:r>
      </w:del>
      <w:ins w:id="792" w:author="Katie Burnham" w:date="2018-11-19T18:17:00Z">
        <w:r w:rsidR="0064447A">
          <w:t>ed data from</w:t>
        </w:r>
      </w:ins>
      <w:r>
        <w:t xml:space="preserve"> cell lines (Degner2012). </w:t>
      </w:r>
      <w:del w:id="793" w:author="Katie Burnham" w:date="2018-11-19T18:17:00Z">
        <w:r w:rsidDel="0064447A">
          <w:delText>The availability to s</w:delText>
        </w:r>
      </w:del>
      <w:ins w:id="794" w:author="Katie Burnham" w:date="2018-11-19T18:17:00Z">
        <w:r w:rsidR="0064447A">
          <w:t>S</w:t>
        </w:r>
      </w:ins>
      <w:r>
        <w:t>tudy</w:t>
      </w:r>
      <w:ins w:id="795" w:author="Katie Burnham" w:date="2018-11-19T18:17:00Z">
        <w:r w:rsidR="0064447A">
          <w:t>ing</w:t>
        </w:r>
      </w:ins>
      <w:r>
        <w:t xml:space="preserve"> chromatin accessibility in clinical samples </w:t>
      </w:r>
      <w:ins w:id="796" w:author="Katie Burnham" w:date="2018-11-19T18:18:00Z">
        <w:r w:rsidR="0064447A">
          <w:t xml:space="preserve">first </w:t>
        </w:r>
      </w:ins>
      <w:del w:id="797" w:author="Katie Burnham" w:date="2018-11-19T18:17:00Z">
        <w:r w:rsidDel="0064447A">
          <w:delText xml:space="preserve">has </w:delText>
        </w:r>
      </w:del>
      <w:r>
        <w:t>require</w:t>
      </w:r>
      <w:ins w:id="798" w:author="Katie Burnham" w:date="2018-11-19T18:17:00Z">
        <w:r w:rsidR="0064447A">
          <w:t>s</w:t>
        </w:r>
      </w:ins>
      <w:del w:id="799" w:author="Katie Burnham" w:date="2018-11-19T18:17:00Z">
        <w:r w:rsidDel="0064447A">
          <w:delText>d</w:delText>
        </w:r>
      </w:del>
      <w:r>
        <w:t xml:space="preserve"> the definition of a consensus master list of accessible regions</w:t>
      </w:r>
      <w:ins w:id="800" w:author="Katie Burnham" w:date="2018-11-19T18:17:00Z">
        <w:r w:rsidR="0064447A">
          <w:t>,</w:t>
        </w:r>
      </w:ins>
      <w:r>
        <w:t xml:space="preserve"> for which no accepted method has been agreed. In this </w:t>
      </w:r>
      <w:del w:id="801" w:author="Katie Burnham" w:date="2018-11-19T18:18:00Z">
        <w:r w:rsidDel="0064447A">
          <w:delText>project</w:delText>
        </w:r>
      </w:del>
      <w:ins w:id="802" w:author="Katie Burnham" w:date="2018-11-19T18:18:00Z">
        <w:r w:rsidR="0064447A">
          <w:t>work</w:t>
        </w:r>
      </w:ins>
      <w:r>
        <w:t xml:space="preserve">, a master list containing all the peaks identified in at least 30% of the samples included in analysis has been chosen. This represents an unbiased approach to include peaks that can vary across individuals (regardless </w:t>
      </w:r>
      <w:ins w:id="803" w:author="Katie Burnham" w:date="2018-11-19T18:18:00Z">
        <w:r w:rsidR="0064447A">
          <w:t>of biological sub</w:t>
        </w:r>
      </w:ins>
      <w:r>
        <w:t>group) but still be di</w:t>
      </w:r>
      <w:r>
        <w:rPr>
          <w:rFonts w:ascii="Trebuchet MS"/>
        </w:rPr>
        <w:t>ff</w:t>
      </w:r>
      <w:r>
        <w:t>erentially accessible across conditions. Other publications have preferred building condition-specific</w:t>
      </w:r>
      <w:r>
        <w:rPr>
          <w:spacing w:val="-14"/>
        </w:rPr>
        <w:t xml:space="preserve"> </w:t>
      </w:r>
      <w:r>
        <w:t>master list</w:t>
      </w:r>
      <w:ins w:id="804" w:author="Katie Burnham" w:date="2018-11-19T18:18:00Z">
        <w:r w:rsidR="0064447A">
          <w:t>s,</w:t>
        </w:r>
      </w:ins>
      <w:r>
        <w:t xml:space="preserve"> or simply include all the significant peaks called in all the analysed samples (Alasoo2018;</w:t>
      </w:r>
      <w:r>
        <w:rPr>
          <w:spacing w:val="2"/>
        </w:rPr>
        <w:t xml:space="preserve"> </w:t>
      </w:r>
      <w:r>
        <w:t>Turner2018).</w:t>
      </w:r>
    </w:p>
    <w:p w14:paraId="47AD8461" w14:textId="77777777" w:rsidR="0065693B" w:rsidRDefault="00372F18">
      <w:pPr>
        <w:pStyle w:val="BodyText"/>
        <w:spacing w:line="263" w:lineRule="exact"/>
        <w:ind w:left="944"/>
      </w:pPr>
      <w:r>
        <w:t>When</w:t>
      </w:r>
      <w:r>
        <w:rPr>
          <w:spacing w:val="12"/>
        </w:rPr>
        <w:t xml:space="preserve"> </w:t>
      </w:r>
      <w:r>
        <w:t>used</w:t>
      </w:r>
      <w:r>
        <w:rPr>
          <w:spacing w:val="13"/>
        </w:rPr>
        <w:t xml:space="preserve"> </w:t>
      </w:r>
      <w:r>
        <w:t>for</w:t>
      </w:r>
      <w:r>
        <w:rPr>
          <w:spacing w:val="13"/>
        </w:rPr>
        <w:t xml:space="preserve"> </w:t>
      </w:r>
      <w:r>
        <w:t>di</w:t>
      </w:r>
      <w:r>
        <w:rPr>
          <w:rFonts w:ascii="Trebuchet MS"/>
        </w:rPr>
        <w:t>ff</w:t>
      </w:r>
      <w:r>
        <w:t>erential</w:t>
      </w:r>
      <w:r>
        <w:rPr>
          <w:spacing w:val="13"/>
        </w:rPr>
        <w:t xml:space="preserve"> </w:t>
      </w:r>
      <w:r>
        <w:t>analysis,</w:t>
      </w:r>
      <w:r>
        <w:rPr>
          <w:spacing w:val="16"/>
        </w:rPr>
        <w:t xml:space="preserve"> </w:t>
      </w:r>
      <w:r>
        <w:t>an</w:t>
      </w:r>
      <w:r>
        <w:rPr>
          <w:spacing w:val="13"/>
        </w:rPr>
        <w:t xml:space="preserve"> </w:t>
      </w:r>
      <w:r>
        <w:t>additional</w:t>
      </w:r>
      <w:r>
        <w:rPr>
          <w:spacing w:val="13"/>
        </w:rPr>
        <w:t xml:space="preserve"> </w:t>
      </w:r>
      <w:r>
        <w:t>filtering</w:t>
      </w:r>
      <w:r>
        <w:rPr>
          <w:spacing w:val="12"/>
        </w:rPr>
        <w:t xml:space="preserve"> </w:t>
      </w:r>
      <w:r>
        <w:t>step</w:t>
      </w:r>
      <w:r>
        <w:rPr>
          <w:spacing w:val="13"/>
        </w:rPr>
        <w:t xml:space="preserve"> </w:t>
      </w:r>
      <w:r>
        <w:t>to</w:t>
      </w:r>
      <w:r>
        <w:rPr>
          <w:spacing w:val="13"/>
        </w:rPr>
        <w:t xml:space="preserve"> </w:t>
      </w:r>
      <w:r>
        <w:t>account</w:t>
      </w:r>
    </w:p>
    <w:p w14:paraId="66BC4C83" w14:textId="45DAC31A" w:rsidR="0065693B" w:rsidRDefault="00372F18">
      <w:pPr>
        <w:pStyle w:val="BodyText"/>
        <w:spacing w:before="205" w:line="417" w:lineRule="auto"/>
        <w:ind w:left="377" w:right="1341"/>
        <w:jc w:val="both"/>
      </w:pPr>
      <w:r>
        <w:t xml:space="preserve">for high read counts </w:t>
      </w:r>
      <w:del w:id="805" w:author="Katie Burnham" w:date="2018-11-19T18:19:00Z">
        <w:r w:rsidDel="0064447A">
          <w:delText>at</w:delText>
        </w:r>
      </w:del>
      <w:ins w:id="806" w:author="Katie Burnham" w:date="2018-11-19T18:19:00Z">
        <w:r w:rsidR="0064447A">
          <w:t>in</w:t>
        </w:r>
      </w:ins>
      <w:r>
        <w:t xml:space="preserve"> peaks that were absent in some of the samples (background</w:t>
      </w:r>
      <w:r>
        <w:rPr>
          <w:spacing w:val="-16"/>
        </w:rPr>
        <w:t xml:space="preserve"> </w:t>
      </w:r>
      <w:r>
        <w:t>counts)</w:t>
      </w:r>
      <w:r>
        <w:rPr>
          <w:spacing w:val="-16"/>
        </w:rPr>
        <w:t xml:space="preserve"> </w:t>
      </w:r>
      <w:r>
        <w:t>has</w:t>
      </w:r>
      <w:r>
        <w:rPr>
          <w:spacing w:val="-16"/>
        </w:rPr>
        <w:t xml:space="preserve"> </w:t>
      </w:r>
      <w:r>
        <w:t>been</w:t>
      </w:r>
      <w:r>
        <w:rPr>
          <w:spacing w:val="-16"/>
        </w:rPr>
        <w:t xml:space="preserve"> </w:t>
      </w:r>
      <w:r>
        <w:t>implemented.</w:t>
      </w:r>
      <w:r>
        <w:rPr>
          <w:spacing w:val="6"/>
        </w:rPr>
        <w:t xml:space="preserve"> </w:t>
      </w:r>
      <w:r>
        <w:t>In</w:t>
      </w:r>
      <w:r>
        <w:rPr>
          <w:spacing w:val="-16"/>
        </w:rPr>
        <w:t xml:space="preserve"> </w:t>
      </w:r>
      <w:r>
        <w:t>terms</w:t>
      </w:r>
      <w:r>
        <w:rPr>
          <w:spacing w:val="-15"/>
        </w:rPr>
        <w:t xml:space="preserve"> </w:t>
      </w:r>
      <w:r>
        <w:t>of</w:t>
      </w:r>
      <w:r>
        <w:rPr>
          <w:spacing w:val="-16"/>
        </w:rPr>
        <w:t xml:space="preserve"> </w:t>
      </w:r>
      <w:r>
        <w:t>the</w:t>
      </w:r>
      <w:r>
        <w:rPr>
          <w:spacing w:val="-16"/>
        </w:rPr>
        <w:t xml:space="preserve"> </w:t>
      </w:r>
      <w:r>
        <w:t>algorithm</w:t>
      </w:r>
      <w:r>
        <w:rPr>
          <w:spacing w:val="-16"/>
        </w:rPr>
        <w:t xml:space="preserve"> </w:t>
      </w:r>
      <w:r>
        <w:t>to</w:t>
      </w:r>
      <w:r>
        <w:rPr>
          <w:spacing w:val="-16"/>
        </w:rPr>
        <w:t xml:space="preserve"> </w:t>
      </w:r>
      <w:r>
        <w:t>perform normalisation</w:t>
      </w:r>
      <w:r>
        <w:rPr>
          <w:spacing w:val="-9"/>
        </w:rPr>
        <w:t xml:space="preserve"> </w:t>
      </w:r>
      <w:r>
        <w:t>and</w:t>
      </w:r>
      <w:r>
        <w:rPr>
          <w:spacing w:val="-9"/>
        </w:rPr>
        <w:t xml:space="preserve"> </w:t>
      </w:r>
      <w:r>
        <w:t>di</w:t>
      </w:r>
      <w:r>
        <w:rPr>
          <w:rFonts w:ascii="Trebuchet MS"/>
        </w:rPr>
        <w:t>ff</w:t>
      </w:r>
      <w:r>
        <w:t>erential</w:t>
      </w:r>
      <w:r>
        <w:rPr>
          <w:spacing w:val="-9"/>
        </w:rPr>
        <w:t xml:space="preserve"> </w:t>
      </w:r>
      <w:r>
        <w:t>chromatin</w:t>
      </w:r>
      <w:r>
        <w:rPr>
          <w:spacing w:val="-9"/>
        </w:rPr>
        <w:t xml:space="preserve"> </w:t>
      </w:r>
      <w:r>
        <w:t>accessibility</w:t>
      </w:r>
      <w:r>
        <w:rPr>
          <w:spacing w:val="-8"/>
        </w:rPr>
        <w:t xml:space="preserve"> </w:t>
      </w:r>
      <w:r>
        <w:t>analysis,</w:t>
      </w:r>
      <w:r>
        <w:rPr>
          <w:spacing w:val="-9"/>
        </w:rPr>
        <w:t xml:space="preserve"> </w:t>
      </w:r>
      <w:r>
        <w:t>no</w:t>
      </w:r>
      <w:r>
        <w:rPr>
          <w:spacing w:val="-9"/>
        </w:rPr>
        <w:t xml:space="preserve"> </w:t>
      </w:r>
      <w:r>
        <w:t>consensus</w:t>
      </w:r>
      <w:r>
        <w:rPr>
          <w:spacing w:val="-8"/>
        </w:rPr>
        <w:t xml:space="preserve"> </w:t>
      </w:r>
      <w:r>
        <w:t>has been reached</w:t>
      </w:r>
      <w:ins w:id="807" w:author="Katie Burnham" w:date="2018-11-19T18:20:00Z">
        <w:r w:rsidR="0064447A">
          <w:t xml:space="preserve"> in the literature</w:t>
        </w:r>
      </w:ins>
      <w:r>
        <w:t>. The majority of the studies reviewed at the time of implementing di</w:t>
      </w:r>
      <w:r>
        <w:rPr>
          <w:rFonts w:ascii="Trebuchet MS"/>
        </w:rPr>
        <w:t>ff</w:t>
      </w:r>
      <w:r>
        <w:t xml:space="preserve">erential analysis were peak-based and relied on RNA-seq or microarray algorithms such as EdgeR, limma or DESEq2 </w:t>
      </w:r>
      <w:r>
        <w:rPr>
          <w:spacing w:val="-4"/>
        </w:rPr>
        <w:t xml:space="preserve">(Table </w:t>
      </w:r>
      <w:hyperlink w:anchor="_bookmark1" w:history="1">
        <w:r>
          <w:t>1.1).</w:t>
        </w:r>
      </w:hyperlink>
      <w:r>
        <w:t xml:space="preserve"> The analysis here performed, revealed DESeq2 as a more stringent method compared to quantile </w:t>
      </w:r>
      <w:del w:id="808" w:author="Katie Burnham" w:date="2018-11-19T18:20:00Z">
        <w:r w:rsidDel="0064447A">
          <w:delText>normalisation</w:delText>
        </w:r>
      </w:del>
      <w:ins w:id="809" w:author="Katie Burnham" w:date="2018-11-19T18:20:00Z">
        <w:r w:rsidR="0064447A">
          <w:t xml:space="preserve">normalization </w:t>
        </w:r>
      </w:ins>
      <w:r>
        <w:t>&amp;</w:t>
      </w:r>
      <w:ins w:id="810" w:author="Katie Burnham" w:date="2018-11-19T18:20:00Z">
        <w:r w:rsidR="0064447A">
          <w:t xml:space="preserve"> </w:t>
        </w:r>
      </w:ins>
      <w:r>
        <w:t>limma voom. Limma has been reported to be a</w:t>
      </w:r>
      <w:r>
        <w:rPr>
          <w:rFonts w:ascii="Trebuchet MS"/>
        </w:rPr>
        <w:t>ff</w:t>
      </w:r>
      <w:r>
        <w:t>ected by low quality samples and that may also explain the increase in di</w:t>
      </w:r>
      <w:r>
        <w:rPr>
          <w:rFonts w:ascii="Trebuchet MS"/>
        </w:rPr>
        <w:t>ff</w:t>
      </w:r>
      <w:r>
        <w:t>erential hits observed when compared to DESEq2 (Alasoo2018). For both methods, the implementation of the additional filtering cut-o</w:t>
      </w:r>
      <w:r>
        <w:rPr>
          <w:rFonts w:ascii="Trebuchet MS"/>
        </w:rPr>
        <w:t xml:space="preserve">ff </w:t>
      </w:r>
      <w:r>
        <w:t>to control for high number of background reads has shown a reduction in the number of significant</w:t>
      </w:r>
    </w:p>
    <w:p w14:paraId="60D01E2C" w14:textId="77777777" w:rsidR="0065693B" w:rsidRDefault="0065693B">
      <w:pPr>
        <w:spacing w:line="417" w:lineRule="auto"/>
        <w:jc w:val="both"/>
        <w:sectPr w:rsidR="0065693B">
          <w:pgSz w:w="11910" w:h="16840"/>
          <w:pgMar w:top="1660" w:right="0" w:bottom="800" w:left="1680" w:header="1231" w:footer="615" w:gutter="0"/>
          <w:cols w:space="720"/>
        </w:sectPr>
      </w:pPr>
    </w:p>
    <w:p w14:paraId="2B225CFF" w14:textId="77777777" w:rsidR="0065693B" w:rsidRDefault="0065693B">
      <w:pPr>
        <w:pStyle w:val="BodyText"/>
        <w:spacing w:before="3"/>
      </w:pPr>
    </w:p>
    <w:p w14:paraId="60566266" w14:textId="1E0D9B6D" w:rsidR="0065693B" w:rsidRDefault="00372F18">
      <w:pPr>
        <w:pStyle w:val="BodyText"/>
        <w:spacing w:before="102" w:line="420" w:lineRule="auto"/>
        <w:ind w:left="377" w:right="1342"/>
        <w:jc w:val="both"/>
      </w:pPr>
      <w:bookmarkStart w:id="811" w:name="_bookmark15"/>
      <w:bookmarkEnd w:id="811"/>
      <w:r>
        <w:t>di</w:t>
      </w:r>
      <w:r>
        <w:rPr>
          <w:rFonts w:ascii="Trebuchet MS"/>
        </w:rPr>
        <w:t>ff</w:t>
      </w:r>
      <w:r>
        <w:t>erentially accessible regions. Given the di</w:t>
      </w:r>
      <w:r>
        <w:rPr>
          <w:rFonts w:ascii="Trebuchet MS"/>
        </w:rPr>
        <w:t>ffi</w:t>
      </w:r>
      <w:r>
        <w:t xml:space="preserve">culties of obtaining large number of high quality samples in a clinical setting, DEseq2 in combination with the additional filtering step to control to some extent for potential false positive </w:t>
      </w:r>
      <w:del w:id="812" w:author="Katie Burnham" w:date="2018-11-19T18:20:00Z">
        <w:r w:rsidDel="0064447A">
          <w:delText xml:space="preserve">appeared </w:delText>
        </w:r>
      </w:del>
      <w:ins w:id="813" w:author="Katie Burnham" w:date="2018-11-19T18:20:00Z">
        <w:r w:rsidR="0064447A">
          <w:t xml:space="preserve">was chosen </w:t>
        </w:r>
      </w:ins>
      <w:r>
        <w:t xml:space="preserve">as an appropriately stringent method at the time of this </w:t>
      </w:r>
      <w:del w:id="814" w:author="Katie Burnham" w:date="2018-11-19T18:20:00Z">
        <w:r w:rsidDel="0064447A">
          <w:delText>project</w:delText>
        </w:r>
      </w:del>
      <w:ins w:id="815" w:author="Katie Burnham" w:date="2018-11-19T18:20:00Z">
        <w:r w:rsidR="0064447A">
          <w:t>study</w:t>
        </w:r>
      </w:ins>
      <w:r>
        <w:t xml:space="preserve">. As specific </w:t>
      </w:r>
      <w:del w:id="816" w:author="Katie Burnham" w:date="2018-11-19T18:21:00Z">
        <w:r w:rsidDel="0064447A">
          <w:delText>R packages</w:delText>
        </w:r>
      </w:del>
      <w:ins w:id="817" w:author="Katie Burnham" w:date="2018-11-19T18:21:00Z">
        <w:r w:rsidR="0064447A">
          <w:t>tools</w:t>
        </w:r>
      </w:ins>
      <w:r>
        <w:t xml:space="preserve"> for ATAC analysis are developed, further comparison of the outputs will be of interest in future work.</w:t>
      </w:r>
    </w:p>
    <w:p w14:paraId="6D09D2FF" w14:textId="77777777" w:rsidR="0065693B" w:rsidRDefault="0065693B">
      <w:pPr>
        <w:pStyle w:val="BodyText"/>
        <w:spacing w:before="4"/>
        <w:rPr>
          <w:sz w:val="36"/>
        </w:rPr>
      </w:pPr>
    </w:p>
    <w:p w14:paraId="2CF068B7" w14:textId="77777777" w:rsidR="0065693B" w:rsidRDefault="00372F18">
      <w:pPr>
        <w:pStyle w:val="Heading2"/>
        <w:numPr>
          <w:ilvl w:val="2"/>
          <w:numId w:val="1"/>
        </w:numPr>
        <w:tabs>
          <w:tab w:val="left" w:pos="1283"/>
          <w:tab w:val="left" w:pos="1285"/>
        </w:tabs>
      </w:pPr>
      <w:r>
        <w:rPr>
          <w:w w:val="110"/>
        </w:rPr>
        <w:t>Studying</w:t>
      </w:r>
      <w:r>
        <w:rPr>
          <w:spacing w:val="-21"/>
          <w:w w:val="110"/>
        </w:rPr>
        <w:t xml:space="preserve"> </w:t>
      </w:r>
      <w:r>
        <w:rPr>
          <w:w w:val="110"/>
        </w:rPr>
        <w:t>the</w:t>
      </w:r>
      <w:r>
        <w:rPr>
          <w:spacing w:val="-21"/>
          <w:w w:val="110"/>
        </w:rPr>
        <w:t xml:space="preserve"> </w:t>
      </w:r>
      <w:r>
        <w:rPr>
          <w:w w:val="110"/>
        </w:rPr>
        <w:t>chromatin</w:t>
      </w:r>
      <w:r>
        <w:rPr>
          <w:spacing w:val="-21"/>
          <w:w w:val="110"/>
        </w:rPr>
        <w:t xml:space="preserve"> </w:t>
      </w:r>
      <w:r>
        <w:rPr>
          <w:w w:val="110"/>
        </w:rPr>
        <w:t>landscape</w:t>
      </w:r>
      <w:r>
        <w:rPr>
          <w:spacing w:val="-21"/>
          <w:w w:val="110"/>
        </w:rPr>
        <w:t xml:space="preserve"> </w:t>
      </w:r>
      <w:r>
        <w:rPr>
          <w:w w:val="110"/>
        </w:rPr>
        <w:t>from</w:t>
      </w:r>
      <w:r>
        <w:rPr>
          <w:spacing w:val="-22"/>
          <w:w w:val="110"/>
        </w:rPr>
        <w:t xml:space="preserve"> </w:t>
      </w:r>
      <w:r>
        <w:rPr>
          <w:w w:val="110"/>
        </w:rPr>
        <w:t>psoriasis</w:t>
      </w:r>
      <w:r>
        <w:rPr>
          <w:spacing w:val="-21"/>
          <w:w w:val="110"/>
        </w:rPr>
        <w:t xml:space="preserve"> </w:t>
      </w:r>
      <w:r>
        <w:rPr>
          <w:w w:val="110"/>
        </w:rPr>
        <w:t>biopsies</w:t>
      </w:r>
    </w:p>
    <w:p w14:paraId="1DEDF37F" w14:textId="77777777" w:rsidR="0065693B" w:rsidRDefault="0065693B">
      <w:pPr>
        <w:pStyle w:val="BodyText"/>
        <w:spacing w:before="11"/>
        <w:rPr>
          <w:sz w:val="30"/>
        </w:rPr>
      </w:pPr>
    </w:p>
    <w:p w14:paraId="4CA31FC2" w14:textId="77777777" w:rsidR="0065693B" w:rsidRDefault="00372F18">
      <w:pPr>
        <w:pStyle w:val="BodyText"/>
        <w:spacing w:line="417" w:lineRule="auto"/>
        <w:ind w:left="377" w:right="1341" w:firstLine="566"/>
        <w:jc w:val="both"/>
      </w:pPr>
      <w:del w:id="818" w:author="Katie Burnham" w:date="2018-11-19T18:21:00Z">
        <w:r w:rsidDel="0064447A">
          <w:delText>Up to</w:delText>
        </w:r>
      </w:del>
      <w:ins w:id="819" w:author="Katie Burnham" w:date="2018-11-19T18:21:00Z">
        <w:r w:rsidR="0064447A">
          <w:t>At</w:t>
        </w:r>
      </w:ins>
      <w:r>
        <w:t xml:space="preserve"> </w:t>
      </w:r>
      <w:del w:id="820" w:author="Katie Burnham" w:date="2018-11-19T18:21:00Z">
        <w:r w:rsidDel="0064447A">
          <w:delText>date</w:delText>
        </w:r>
      </w:del>
      <w:ins w:id="821" w:author="Katie Burnham" w:date="2018-11-19T18:21:00Z">
        <w:r w:rsidR="0064447A">
          <w:t>the time of writing</w:t>
        </w:r>
      </w:ins>
      <w:r>
        <w:t xml:space="preserve">, only RNA-seq studies have been performed in </w:t>
      </w:r>
      <w:r>
        <w:rPr>
          <w:spacing w:val="-5"/>
        </w:rPr>
        <w:t xml:space="preserve">KCs </w:t>
      </w:r>
      <w:r>
        <w:t xml:space="preserve">from psoriasis skin biopsies. The relevance of </w:t>
      </w:r>
      <w:r>
        <w:rPr>
          <w:spacing w:val="-5"/>
        </w:rPr>
        <w:t xml:space="preserve">KCs </w:t>
      </w:r>
      <w:r>
        <w:t xml:space="preserve">in psoriasis pathophysiology and the ability to sample the tissue represented a great opportunity to investigate the chromatin accessibility landscape at the main site of inflammation using </w:t>
      </w:r>
      <w:r>
        <w:rPr>
          <w:spacing w:val="-11"/>
        </w:rPr>
        <w:t xml:space="preserve">ATAC. </w:t>
      </w:r>
      <w:r>
        <w:t>Three di</w:t>
      </w:r>
      <w:r>
        <w:rPr>
          <w:rFonts w:ascii="Trebuchet MS" w:hAnsi="Trebuchet MS"/>
        </w:rPr>
        <w:t>ff</w:t>
      </w:r>
      <w:r>
        <w:t xml:space="preserve">erent </w:t>
      </w:r>
      <w:r>
        <w:rPr>
          <w:spacing w:val="-14"/>
        </w:rPr>
        <w:t xml:space="preserve">ATAC </w:t>
      </w:r>
      <w:r>
        <w:t xml:space="preserve">protocols </w:t>
      </w:r>
      <w:r>
        <w:rPr>
          <w:spacing w:val="-11"/>
        </w:rPr>
        <w:t xml:space="preserve">(ATAC </w:t>
      </w:r>
      <w:r>
        <w:t xml:space="preserve">1, </w:t>
      </w:r>
      <w:r>
        <w:rPr>
          <w:spacing w:val="-11"/>
        </w:rPr>
        <w:t xml:space="preserve">ATAC2 </w:t>
      </w:r>
      <w:r>
        <w:t xml:space="preserve">and </w:t>
      </w:r>
      <w:r>
        <w:rPr>
          <w:spacing w:val="-9"/>
        </w:rPr>
        <w:t xml:space="preserve">Fast-ATAC) </w:t>
      </w:r>
      <w:r>
        <w:t xml:space="preserve">performed very poorly in </w:t>
      </w:r>
      <w:r>
        <w:rPr>
          <w:spacing w:val="-5"/>
        </w:rPr>
        <w:t xml:space="preserve">KCs </w:t>
      </w:r>
      <w:r>
        <w:t xml:space="preserve">isolated from skin biopsies and also in cultured NHEKs. The fact that similar results were obtained in </w:t>
      </w:r>
      <w:r>
        <w:rPr>
          <w:spacing w:val="-5"/>
        </w:rPr>
        <w:t xml:space="preserve">KCs </w:t>
      </w:r>
      <w:r>
        <w:t>isolated through di</w:t>
      </w:r>
      <w:r>
        <w:rPr>
          <w:rFonts w:ascii="Trebuchet MS" w:hAnsi="Trebuchet MS"/>
        </w:rPr>
        <w:t>ff</w:t>
      </w:r>
      <w:r>
        <w:t xml:space="preserve">erent systems as well as in NHEKS indicated </w:t>
      </w:r>
      <w:ins w:id="822" w:author="Katie Burnham" w:date="2018-11-19T18:22:00Z">
        <w:r w:rsidR="0064447A">
          <w:t xml:space="preserve">that </w:t>
        </w:r>
      </w:ins>
      <w:r>
        <w:t xml:space="preserve">the main reason for the </w:t>
      </w:r>
      <w:del w:id="823" w:author="Katie Burnham" w:date="2018-11-19T18:22:00Z">
        <w:r w:rsidDel="0064447A">
          <w:delText>lack of</w:delText>
        </w:r>
      </w:del>
      <w:ins w:id="824" w:author="Katie Burnham" w:date="2018-11-19T18:22:00Z">
        <w:r w:rsidR="0064447A">
          <w:t>poor</w:t>
        </w:r>
      </w:ins>
      <w:r>
        <w:t xml:space="preserve"> performance of these protocols </w:t>
      </w:r>
      <w:del w:id="825" w:author="Katie Burnham" w:date="2018-11-19T18:22:00Z">
        <w:r w:rsidDel="0064447A">
          <w:delText xml:space="preserve">be </w:delText>
        </w:r>
      </w:del>
      <w:ins w:id="826" w:author="Katie Burnham" w:date="2018-11-19T18:22:00Z">
        <w:r w:rsidR="0064447A">
          <w:t xml:space="preserve">was </w:t>
        </w:r>
      </w:ins>
      <w:r>
        <w:t>intrinsic to the cell type</w:t>
      </w:r>
      <w:ins w:id="827" w:author="Katie Burnham" w:date="2018-11-19T18:22:00Z">
        <w:r w:rsidR="0064447A">
          <w:t>,</w:t>
        </w:r>
      </w:ins>
      <w:r>
        <w:t xml:space="preserve"> and not </w:t>
      </w:r>
      <w:del w:id="828" w:author="Katie Burnham" w:date="2018-11-19T18:22:00Z">
        <w:r w:rsidDel="0064447A">
          <w:delText xml:space="preserve">to be </w:delText>
        </w:r>
      </w:del>
      <w:r>
        <w:t xml:space="preserve">driven by compromising </w:t>
      </w:r>
      <w:del w:id="829" w:author="Katie Burnham" w:date="2018-11-19T18:22:00Z">
        <w:r w:rsidDel="0064447A">
          <w:delText xml:space="preserve">the </w:delText>
        </w:r>
      </w:del>
      <w:ins w:id="830" w:author="Katie Burnham" w:date="2018-11-19T18:22:00Z">
        <w:r w:rsidR="0064447A">
          <w:t xml:space="preserve">cell </w:t>
        </w:r>
      </w:ins>
      <w:r>
        <w:t xml:space="preserve">viability </w:t>
      </w:r>
      <w:del w:id="831" w:author="Katie Burnham" w:date="2018-11-19T18:23:00Z">
        <w:r w:rsidDel="0064447A">
          <w:delText xml:space="preserve">upon </w:delText>
        </w:r>
      </w:del>
      <w:ins w:id="832" w:author="Katie Burnham" w:date="2018-11-19T18:23:00Z">
        <w:r w:rsidR="0064447A">
          <w:t xml:space="preserve">through </w:t>
        </w:r>
      </w:ins>
      <w:r>
        <w:t>the system used to isolate the cells. As they di</w:t>
      </w:r>
      <w:r>
        <w:rPr>
          <w:rFonts w:ascii="Trebuchet MS" w:hAnsi="Trebuchet MS"/>
        </w:rPr>
        <w:t>ff</w:t>
      </w:r>
      <w:r>
        <w:t xml:space="preserve">erentiate, </w:t>
      </w:r>
      <w:r>
        <w:rPr>
          <w:spacing w:val="-5"/>
        </w:rPr>
        <w:t xml:space="preserve">KCs </w:t>
      </w:r>
      <w:r>
        <w:t>synthesis</w:t>
      </w:r>
      <w:ins w:id="833" w:author="Katie Burnham" w:date="2018-11-19T18:23:00Z">
        <w:r w:rsidR="0064447A">
          <w:t>e</w:t>
        </w:r>
      </w:ins>
      <w:r>
        <w:t xml:space="preserve"> an insoluble protein structure that progressively replaces the plasma membrane, which may have been impairing appropriate cell permeabilisation and</w:t>
      </w:r>
      <w:r>
        <w:rPr>
          <w:spacing w:val="-13"/>
        </w:rPr>
        <w:t xml:space="preserve"> </w:t>
      </w:r>
      <w:r>
        <w:t>e</w:t>
      </w:r>
      <w:r>
        <w:rPr>
          <w:rFonts w:ascii="Trebuchet MS" w:hAnsi="Trebuchet MS"/>
        </w:rPr>
        <w:t>ffi</w:t>
      </w:r>
      <w:r>
        <w:t>cient</w:t>
      </w:r>
      <w:r>
        <w:rPr>
          <w:spacing w:val="-13"/>
        </w:rPr>
        <w:t xml:space="preserve"> </w:t>
      </w:r>
      <w:r>
        <w:t>transposition</w:t>
      </w:r>
      <w:del w:id="834" w:author="Katie Burnham" w:date="2018-11-19T18:23:00Z">
        <w:r w:rsidDel="0064447A">
          <w:rPr>
            <w:spacing w:val="-13"/>
          </w:rPr>
          <w:delText xml:space="preserve"> </w:delText>
        </w:r>
        <w:r w:rsidDel="0064447A">
          <w:delText>reaction</w:delText>
        </w:r>
      </w:del>
      <w:r>
        <w:t>.</w:t>
      </w:r>
      <w:r>
        <w:rPr>
          <w:spacing w:val="2"/>
        </w:rPr>
        <w:t xml:space="preserve"> </w:t>
      </w:r>
      <w:r>
        <w:t>Interestingly,</w:t>
      </w:r>
      <w:r>
        <w:rPr>
          <w:spacing w:val="-12"/>
        </w:rPr>
        <w:t xml:space="preserve"> </w:t>
      </w:r>
      <w:r>
        <w:rPr>
          <w:spacing w:val="-6"/>
        </w:rPr>
        <w:t>Bao’s</w:t>
      </w:r>
      <w:r>
        <w:rPr>
          <w:spacing w:val="-12"/>
        </w:rPr>
        <w:t xml:space="preserve"> </w:t>
      </w:r>
      <w:r>
        <w:t>protocol</w:t>
      </w:r>
      <w:del w:id="835" w:author="Katie Burnham" w:date="2018-11-19T18:23:00Z">
        <w:r w:rsidDel="0064447A">
          <w:delText>,</w:delText>
        </w:r>
      </w:del>
      <w:r>
        <w:rPr>
          <w:spacing w:val="-12"/>
        </w:rPr>
        <w:t xml:space="preserve"> </w:t>
      </w:r>
      <w:r>
        <w:t>using</w:t>
      </w:r>
      <w:r>
        <w:rPr>
          <w:spacing w:val="-13"/>
        </w:rPr>
        <w:t xml:space="preserve"> </w:t>
      </w:r>
      <w:r>
        <w:t>increased Tn5</w:t>
      </w:r>
      <w:r>
        <w:rPr>
          <w:spacing w:val="-12"/>
        </w:rPr>
        <w:t xml:space="preserve"> </w:t>
      </w:r>
      <w:r>
        <w:t>concentration</w:t>
      </w:r>
      <w:r>
        <w:rPr>
          <w:spacing w:val="-12"/>
        </w:rPr>
        <w:t xml:space="preserve"> </w:t>
      </w:r>
      <w:r>
        <w:t>to</w:t>
      </w:r>
      <w:r>
        <w:rPr>
          <w:spacing w:val="-11"/>
        </w:rPr>
        <w:t xml:space="preserve"> </w:t>
      </w:r>
      <w:r>
        <w:t>perform</w:t>
      </w:r>
      <w:r>
        <w:rPr>
          <w:spacing w:val="-12"/>
        </w:rPr>
        <w:t xml:space="preserve"> </w:t>
      </w:r>
      <w:r>
        <w:t>appropriately</w:t>
      </w:r>
      <w:r>
        <w:rPr>
          <w:spacing w:val="-12"/>
        </w:rPr>
        <w:t xml:space="preserve"> </w:t>
      </w:r>
      <w:r>
        <w:t>in</w:t>
      </w:r>
      <w:r>
        <w:rPr>
          <w:spacing w:val="-11"/>
        </w:rPr>
        <w:t xml:space="preserve"> </w:t>
      </w:r>
      <w:r>
        <w:t>NHEKS</w:t>
      </w:r>
      <w:r>
        <w:rPr>
          <w:spacing w:val="-12"/>
        </w:rPr>
        <w:t xml:space="preserve"> </w:t>
      </w:r>
      <w:r>
        <w:t>did</w:t>
      </w:r>
      <w:r>
        <w:rPr>
          <w:spacing w:val="-11"/>
        </w:rPr>
        <w:t xml:space="preserve"> </w:t>
      </w:r>
      <w:r>
        <w:t>not</w:t>
      </w:r>
      <w:r>
        <w:rPr>
          <w:spacing w:val="-12"/>
        </w:rPr>
        <w:t xml:space="preserve"> </w:t>
      </w:r>
      <w:r>
        <w:t>appear</w:t>
      </w:r>
      <w:r>
        <w:rPr>
          <w:spacing w:val="-12"/>
        </w:rPr>
        <w:t xml:space="preserve"> </w:t>
      </w:r>
      <w:r>
        <w:t>to</w:t>
      </w:r>
      <w:r>
        <w:rPr>
          <w:spacing w:val="-11"/>
        </w:rPr>
        <w:t xml:space="preserve"> </w:t>
      </w:r>
      <w:r>
        <w:t xml:space="preserve">improve </w:t>
      </w:r>
      <w:r>
        <w:rPr>
          <w:spacing w:val="-14"/>
        </w:rPr>
        <w:t xml:space="preserve">ATAC </w:t>
      </w:r>
      <w:r>
        <w:t xml:space="preserve">quality libraries in </w:t>
      </w:r>
      <w:r>
        <w:rPr>
          <w:spacing w:val="-3"/>
        </w:rPr>
        <w:t xml:space="preserve">my </w:t>
      </w:r>
      <w:r>
        <w:t xml:space="preserve">data. </w:t>
      </w:r>
      <w:r>
        <w:rPr>
          <w:spacing w:val="-3"/>
        </w:rPr>
        <w:t xml:space="preserve">Similarly, </w:t>
      </w:r>
      <w:r>
        <w:t xml:space="preserve">the additional optimisation of the </w:t>
      </w:r>
      <w:r>
        <w:rPr>
          <w:spacing w:val="-10"/>
        </w:rPr>
        <w:t xml:space="preserve">Fast-ATAC </w:t>
      </w:r>
      <w:r>
        <w:t>protocol modifying the concentration of detergent and Tn5 also failed to improve the quality of the</w:t>
      </w:r>
      <w:r>
        <w:rPr>
          <w:spacing w:val="18"/>
        </w:rPr>
        <w:t xml:space="preserve"> </w:t>
      </w:r>
      <w:r>
        <w:t>data.</w:t>
      </w:r>
    </w:p>
    <w:p w14:paraId="29064067" w14:textId="20C13131" w:rsidR="0065693B" w:rsidDel="003B69F0" w:rsidRDefault="00372F18">
      <w:pPr>
        <w:pStyle w:val="BodyText"/>
        <w:spacing w:before="20" w:line="420" w:lineRule="auto"/>
        <w:ind w:left="377" w:right="1341" w:firstLine="566"/>
        <w:jc w:val="both"/>
        <w:rPr>
          <w:del w:id="836" w:author="Katie Burnham" w:date="2018-11-19T18:27:00Z"/>
        </w:rPr>
      </w:pPr>
      <w:r>
        <w:t xml:space="preserve">Release of the Omni-ATAC protocol and comparison of its performance </w:t>
      </w:r>
      <w:del w:id="837" w:author="Katie Burnham" w:date="2018-11-19T18:24:00Z">
        <w:r w:rsidDel="0064447A">
          <w:delText xml:space="preserve">along </w:delText>
        </w:r>
      </w:del>
      <w:r>
        <w:t xml:space="preserve">with ATAC-seq and Fast-ATAC reproduced the failure </w:t>
      </w:r>
      <w:ins w:id="838" w:author="Katie Burnham" w:date="2018-11-19T18:25:00Z">
        <w:r w:rsidR="003B69F0">
          <w:t xml:space="preserve">of the earlier two protocols </w:t>
        </w:r>
      </w:ins>
      <w:r>
        <w:t xml:space="preserve">to generate good quality data </w:t>
      </w:r>
      <w:del w:id="839" w:author="Katie Burnham" w:date="2018-11-19T18:24:00Z">
        <w:r w:rsidDel="003B69F0">
          <w:delText xml:space="preserve">of the former two protocols </w:delText>
        </w:r>
      </w:del>
      <w:r>
        <w:t xml:space="preserve">in KCs. </w:t>
      </w:r>
      <w:ins w:id="840" w:author="Katie Burnham" w:date="2018-11-19T18:27:00Z">
        <w:r w:rsidR="003B69F0">
          <w:t xml:space="preserve">However, </w:t>
        </w:r>
      </w:ins>
      <w:del w:id="841" w:author="Katie Burnham" w:date="2018-11-19T18:27:00Z">
        <w:r w:rsidDel="003B69F0">
          <w:delText xml:space="preserve">Corces </w:delText>
        </w:r>
        <w:r w:rsidDel="003B69F0">
          <w:rPr>
            <w:rFonts w:ascii="Times New Roman"/>
            <w:i/>
          </w:rPr>
          <w:delText xml:space="preserve">et al., </w:delText>
        </w:r>
        <w:r w:rsidDel="003B69F0">
          <w:delText>highlighted the</w:delText>
        </w:r>
      </w:del>
    </w:p>
    <w:p w14:paraId="6FE16A9C" w14:textId="509DEB5E" w:rsidR="0065693B" w:rsidDel="003B69F0" w:rsidRDefault="0065693B">
      <w:pPr>
        <w:pStyle w:val="BodyText"/>
        <w:spacing w:before="20" w:line="420" w:lineRule="auto"/>
        <w:ind w:left="377" w:right="1341" w:firstLine="566"/>
        <w:jc w:val="both"/>
        <w:rPr>
          <w:del w:id="842" w:author="Katie Burnham" w:date="2018-11-19T18:27:00Z"/>
        </w:rPr>
        <w:sectPr w:rsidR="0065693B" w:rsidDel="003B69F0">
          <w:pgSz w:w="11910" w:h="16840"/>
          <w:pgMar w:top="1660" w:right="0" w:bottom="800" w:left="1680" w:header="1231" w:footer="615" w:gutter="0"/>
          <w:cols w:space="720"/>
        </w:sectPr>
        <w:pPrChange w:id="843" w:author="Katie Burnham" w:date="2018-11-19T18:27:00Z">
          <w:pPr>
            <w:spacing w:line="420" w:lineRule="auto"/>
            <w:jc w:val="both"/>
          </w:pPr>
        </w:pPrChange>
      </w:pPr>
    </w:p>
    <w:p w14:paraId="35C3CF8B" w14:textId="555B629E" w:rsidR="0065693B" w:rsidDel="003B69F0" w:rsidRDefault="0065693B">
      <w:pPr>
        <w:pStyle w:val="BodyText"/>
        <w:spacing w:before="20" w:line="420" w:lineRule="auto"/>
        <w:ind w:left="377" w:right="1341" w:firstLine="566"/>
        <w:jc w:val="both"/>
        <w:rPr>
          <w:del w:id="844" w:author="Katie Burnham" w:date="2018-11-19T18:27:00Z"/>
        </w:rPr>
        <w:pPrChange w:id="845" w:author="Katie Burnham" w:date="2018-11-19T18:27:00Z">
          <w:pPr>
            <w:pStyle w:val="BodyText"/>
            <w:spacing w:before="10"/>
          </w:pPr>
        </w:pPrChange>
      </w:pPr>
    </w:p>
    <w:p w14:paraId="33FDDE7D" w14:textId="5A652F59" w:rsidR="0065693B" w:rsidRDefault="00372F18">
      <w:pPr>
        <w:pStyle w:val="BodyText"/>
        <w:spacing w:before="20" w:line="420" w:lineRule="auto"/>
        <w:ind w:left="377" w:right="1341" w:firstLine="566"/>
        <w:jc w:val="both"/>
        <w:pPrChange w:id="846" w:author="Katie Burnham" w:date="2018-11-19T18:27:00Z">
          <w:pPr>
            <w:pStyle w:val="BodyText"/>
            <w:spacing w:before="100" w:line="420" w:lineRule="auto"/>
            <w:ind w:left="377" w:right="1342"/>
            <w:jc w:val="both"/>
          </w:pPr>
        </w:pPrChange>
      </w:pPr>
      <w:bookmarkStart w:id="847" w:name="_bookmark16"/>
      <w:bookmarkEnd w:id="847"/>
      <w:del w:id="848" w:author="Katie Burnham" w:date="2018-11-19T18:27:00Z">
        <w:r w:rsidDel="003B69F0">
          <w:delText>issues in generating good quality data with low signal-to-noise ratios in this cell type. T</w:delText>
        </w:r>
      </w:del>
      <w:ins w:id="849" w:author="Katie Burnham" w:date="2018-11-19T18:27:00Z">
        <w:r w:rsidR="003B69F0">
          <w:t>t</w:t>
        </w:r>
      </w:ins>
      <w:r>
        <w:t xml:space="preserve">he </w:t>
      </w:r>
      <w:del w:id="850" w:author="Katie Burnham" w:date="2018-11-19T18:26:00Z">
        <w:r w:rsidDel="003B69F0">
          <w:delText>release of</w:delText>
        </w:r>
      </w:del>
      <w:ins w:id="851" w:author="Katie Burnham" w:date="2018-11-19T18:27:00Z">
        <w:r w:rsidR="003B69F0">
          <w:t>excellent performance of</w:t>
        </w:r>
      </w:ins>
      <w:r>
        <w:t xml:space="preserve"> </w:t>
      </w:r>
      <w:r>
        <w:rPr>
          <w:spacing w:val="-8"/>
        </w:rPr>
        <w:t xml:space="preserve">Omni-ATAC </w:t>
      </w:r>
      <w:del w:id="852" w:author="Katie Burnham" w:date="2018-11-19T18:27:00Z">
        <w:r w:rsidDel="003B69F0">
          <w:delText xml:space="preserve">proving excellent performance </w:delText>
        </w:r>
      </w:del>
      <w:r>
        <w:t xml:space="preserve">in </w:t>
      </w:r>
      <w:r>
        <w:rPr>
          <w:spacing w:val="-5"/>
        </w:rPr>
        <w:t xml:space="preserve">KCs </w:t>
      </w:r>
      <w:r>
        <w:t xml:space="preserve">has opened a real </w:t>
      </w:r>
      <w:r>
        <w:rPr>
          <w:spacing w:val="-2"/>
        </w:rPr>
        <w:t xml:space="preserve">avenue </w:t>
      </w:r>
      <w:r>
        <w:t>to explore the chromatin landscape in lesional and uninvolved psoriasis biopsies for the continuation of this</w:t>
      </w:r>
      <w:r>
        <w:rPr>
          <w:spacing w:val="18"/>
        </w:rPr>
        <w:t xml:space="preserve"> </w:t>
      </w:r>
      <w:r>
        <w:t>project.</w:t>
      </w:r>
    </w:p>
    <w:p w14:paraId="2D4D36D4" w14:textId="77777777" w:rsidR="0065693B" w:rsidRDefault="0065693B">
      <w:pPr>
        <w:pStyle w:val="BodyText"/>
        <w:spacing w:before="2"/>
        <w:rPr>
          <w:sz w:val="36"/>
        </w:rPr>
      </w:pPr>
    </w:p>
    <w:p w14:paraId="063D3F8E" w14:textId="77777777" w:rsidR="0065693B" w:rsidRDefault="00372F18">
      <w:pPr>
        <w:pStyle w:val="Heading2"/>
        <w:numPr>
          <w:ilvl w:val="2"/>
          <w:numId w:val="1"/>
        </w:numPr>
        <w:tabs>
          <w:tab w:val="left" w:pos="1283"/>
          <w:tab w:val="left" w:pos="1285"/>
        </w:tabs>
        <w:spacing w:line="441" w:lineRule="auto"/>
        <w:ind w:right="1343"/>
      </w:pPr>
      <w:r>
        <w:rPr>
          <w:w w:val="110"/>
        </w:rPr>
        <w:t>Characterisation of the e</w:t>
      </w:r>
      <w:r>
        <w:rPr>
          <w:rFonts w:ascii="Trebuchet MS"/>
          <w:w w:val="110"/>
        </w:rPr>
        <w:t>ff</w:t>
      </w:r>
      <w:r>
        <w:rPr>
          <w:w w:val="110"/>
        </w:rPr>
        <w:t>ect of preservative techniques in the chromatin</w:t>
      </w:r>
      <w:r>
        <w:rPr>
          <w:spacing w:val="-22"/>
          <w:w w:val="110"/>
        </w:rPr>
        <w:t xml:space="preserve"> </w:t>
      </w:r>
      <w:r>
        <w:rPr>
          <w:w w:val="110"/>
        </w:rPr>
        <w:t>landscape</w:t>
      </w:r>
    </w:p>
    <w:p w14:paraId="76BBEA92" w14:textId="541BBC39" w:rsidR="0065693B" w:rsidRDefault="00372F18">
      <w:pPr>
        <w:pStyle w:val="BodyText"/>
        <w:spacing w:before="85" w:line="420" w:lineRule="auto"/>
        <w:ind w:left="377" w:right="1341" w:firstLine="566"/>
        <w:jc w:val="both"/>
      </w:pPr>
      <w:r>
        <w:t xml:space="preserve">The use of clinical samples sometimes involves logistical limitations that require </w:t>
      </w:r>
      <w:del w:id="853" w:author="Katie Burnham" w:date="2018-11-19T18:30:00Z">
        <w:r w:rsidDel="003B69F0">
          <w:delText xml:space="preserve">of </w:delText>
        </w:r>
      </w:del>
      <w:r>
        <w:t xml:space="preserve">sample preservation. At the time of starting this thesis </w:t>
      </w:r>
      <w:ins w:id="854" w:author="Katie Burnham" w:date="2018-11-19T18:30:00Z">
        <w:r w:rsidR="003B69F0">
          <w:t xml:space="preserve">the </w:t>
        </w:r>
      </w:ins>
      <w:r>
        <w:t>Oxford Genomic</w:t>
      </w:r>
      <w:ins w:id="855" w:author="Katie Burnham" w:date="2018-11-19T18:30:00Z">
        <w:r w:rsidR="003B69F0">
          <w:t>s</w:t>
        </w:r>
      </w:ins>
      <w:r>
        <w:t xml:space="preserve"> Cent</w:t>
      </w:r>
      <w:del w:id="856" w:author="Katie Burnham" w:date="2018-11-19T18:30:00Z">
        <w:r w:rsidDel="003B69F0">
          <w:delText>e</w:delText>
        </w:r>
      </w:del>
      <w:r>
        <w:t>r</w:t>
      </w:r>
      <w:ins w:id="857" w:author="Katie Burnham" w:date="2018-11-19T18:30:00Z">
        <w:r w:rsidR="003B69F0">
          <w:t>e</w:t>
        </w:r>
      </w:ins>
      <w:r>
        <w:t xml:space="preserve"> at the WCHG ha</w:t>
      </w:r>
      <w:del w:id="858" w:author="Katie Burnham" w:date="2018-11-19T18:30:00Z">
        <w:r w:rsidDel="003B69F0">
          <w:delText>s</w:delText>
        </w:r>
      </w:del>
      <w:ins w:id="859" w:author="Katie Burnham" w:date="2018-11-19T18:30:00Z">
        <w:r w:rsidR="003B69F0">
          <w:t>d</w:t>
        </w:r>
      </w:ins>
      <w:r>
        <w:t xml:space="preserve"> implemented the use of DSP as a compatible fixative </w:t>
      </w:r>
      <w:del w:id="860" w:author="Katie Burnham" w:date="2018-11-19T18:30:00Z">
        <w:r w:rsidDel="003B69F0">
          <w:delText xml:space="preserve">with </w:delText>
        </w:r>
      </w:del>
      <w:ins w:id="861" w:author="Katie Burnham" w:date="2018-11-19T18:30:00Z">
        <w:r w:rsidR="003B69F0">
          <w:t xml:space="preserve">for </w:t>
        </w:r>
      </w:ins>
      <w:r>
        <w:t>microfluidics-based scRNA-seq methods</w:t>
      </w:r>
      <w:ins w:id="862" w:author="Katie Burnham" w:date="2018-11-19T18:30:00Z">
        <w:r w:rsidR="003B69F0">
          <w:t>. It was therefore of</w:t>
        </w:r>
      </w:ins>
      <w:del w:id="863" w:author="Katie Burnham" w:date="2018-11-19T18:30:00Z">
        <w:r w:rsidDel="003B69F0">
          <w:delText>, being of</w:delText>
        </w:r>
      </w:del>
      <w:r>
        <w:t xml:space="preserve"> interest to test the ability of this fixative to perform well in ATAC (Attar2018). Alternatively</w:t>
      </w:r>
      <w:ins w:id="864" w:author="Katie Burnham" w:date="2018-11-19T18:31:00Z">
        <w:r w:rsidR="003B69F0">
          <w:t>,</w:t>
        </w:r>
      </w:ins>
      <w:r>
        <w:t xml:space="preserve"> cryopreservation of PBMCs had historically been used but formal assessment of the e</w:t>
      </w:r>
      <w:r>
        <w:rPr>
          <w:rFonts w:ascii="Trebuchet MS"/>
        </w:rPr>
        <w:t>ff</w:t>
      </w:r>
      <w:r>
        <w:t xml:space="preserve">ect of this process </w:t>
      </w:r>
      <w:del w:id="865" w:author="Katie Burnham" w:date="2018-11-19T18:31:00Z">
        <w:r w:rsidDel="003B69F0">
          <w:delText>i</w:delText>
        </w:r>
      </w:del>
      <w:ins w:id="866" w:author="Katie Burnham" w:date="2018-11-19T18:31:00Z">
        <w:r w:rsidR="003B69F0">
          <w:t>o</w:t>
        </w:r>
      </w:ins>
      <w:r>
        <w:t xml:space="preserve">n the chromatin landscape of </w:t>
      </w:r>
      <w:del w:id="867" w:author="Katie Burnham" w:date="2018-11-19T18:31:00Z">
        <w:r w:rsidDel="003B69F0">
          <w:delText xml:space="preserve">the </w:delText>
        </w:r>
      </w:del>
      <w:r>
        <w:t>di</w:t>
      </w:r>
      <w:r>
        <w:rPr>
          <w:rFonts w:ascii="Trebuchet MS"/>
        </w:rPr>
        <w:t>ff</w:t>
      </w:r>
      <w:r>
        <w:t>erent cell types had not yet been conducted.</w:t>
      </w:r>
    </w:p>
    <w:p w14:paraId="2222E7E4" w14:textId="56402EFC" w:rsidR="0065693B" w:rsidRDefault="00372F18">
      <w:pPr>
        <w:pStyle w:val="BodyText"/>
        <w:spacing w:line="420" w:lineRule="auto"/>
        <w:ind w:left="377" w:right="1341" w:firstLine="566"/>
        <w:jc w:val="both"/>
      </w:pPr>
      <w:r>
        <w:t xml:space="preserve">DSP fixed samples presented overall lower abundance of </w:t>
      </w:r>
      <w:r>
        <w:rPr>
          <w:spacing w:val="-6"/>
        </w:rPr>
        <w:t xml:space="preserve">NFF, </w:t>
      </w:r>
      <w:r>
        <w:t>when compared to the fresh and frozen libraries.</w:t>
      </w:r>
      <w:del w:id="868" w:author="Katie Burnham" w:date="2018-11-19T18:31:00Z">
        <w:r w:rsidDel="003B69F0">
          <w:delText xml:space="preserve"> Interestingly,</w:delText>
        </w:r>
      </w:del>
      <w:r>
        <w:t xml:space="preserve"> DSP performed very poorly in the two cell types from CTL1, which presented extremely low abundance of NFF and predominance of </w:t>
      </w:r>
      <w:r>
        <w:rPr>
          <w:spacing w:val="-6"/>
        </w:rPr>
        <w:t xml:space="preserve">NBF. </w:t>
      </w:r>
      <w:r>
        <w:t>Interestingly, despite the abundance of di-nucleosome fragments in these two samples, the chromatin structure across the TSS failed to reproduce the position of the TSS flanking nucleosome</w:t>
      </w:r>
      <w:ins w:id="869" w:author="Katie Burnham" w:date="2018-11-19T18:32:00Z">
        <w:r w:rsidR="003B69F0">
          <w:t>s</w:t>
        </w:r>
      </w:ins>
      <w:r>
        <w:t>, which could be due to nucleosome displacement, as DSP does not cross-link DNA to proteins. Since this e</w:t>
      </w:r>
      <w:r>
        <w:rPr>
          <w:rFonts w:ascii="Trebuchet MS"/>
        </w:rPr>
        <w:t>ff</w:t>
      </w:r>
      <w:r>
        <w:t xml:space="preserve">ect was only observed for CTL1, problems </w:t>
      </w:r>
      <w:ins w:id="870" w:author="Katie Burnham" w:date="2018-11-19T18:32:00Z">
        <w:r w:rsidR="003B69F0">
          <w:t xml:space="preserve">relating to </w:t>
        </w:r>
      </w:ins>
      <w:r>
        <w:t>inappropriate performance of the fixation protocol on that particular day may be the</w:t>
      </w:r>
      <w:r>
        <w:rPr>
          <w:spacing w:val="11"/>
        </w:rPr>
        <w:t xml:space="preserve"> </w:t>
      </w:r>
      <w:r>
        <w:t>cause.</w:t>
      </w:r>
    </w:p>
    <w:p w14:paraId="3026CB41" w14:textId="77777777" w:rsidR="0065693B" w:rsidRDefault="00372F18">
      <w:pPr>
        <w:pStyle w:val="BodyText"/>
        <w:spacing w:line="417" w:lineRule="auto"/>
        <w:ind w:left="377" w:right="1341" w:firstLine="566"/>
        <w:jc w:val="both"/>
      </w:pPr>
      <w:r>
        <w:t>After removing the CTL1 samples, consideration of the chromatin accessibility landscape in all the remaining samples clearly showed that the di</w:t>
      </w:r>
      <w:r>
        <w:rPr>
          <w:rFonts w:ascii="Trebuchet MS"/>
        </w:rPr>
        <w:t>ff</w:t>
      </w:r>
      <w:r>
        <w:t>erences by condition were greater that the di</w:t>
      </w:r>
      <w:r>
        <w:rPr>
          <w:rFonts w:ascii="Trebuchet MS"/>
        </w:rPr>
        <w:t>ff</w:t>
      </w:r>
      <w:r>
        <w:t>erences between individuals.</w:t>
      </w:r>
    </w:p>
    <w:p w14:paraId="5B5043A5" w14:textId="77777777" w:rsidR="0065693B" w:rsidRDefault="0065693B">
      <w:pPr>
        <w:spacing w:line="417" w:lineRule="auto"/>
        <w:jc w:val="both"/>
        <w:sectPr w:rsidR="0065693B">
          <w:pgSz w:w="11910" w:h="16840"/>
          <w:pgMar w:top="1660" w:right="0" w:bottom="800" w:left="1680" w:header="1231" w:footer="615" w:gutter="0"/>
          <w:cols w:space="720"/>
        </w:sectPr>
      </w:pPr>
    </w:p>
    <w:p w14:paraId="313FF246" w14:textId="77777777" w:rsidR="0065693B" w:rsidRDefault="0065693B">
      <w:pPr>
        <w:pStyle w:val="BodyText"/>
        <w:spacing w:before="3"/>
      </w:pPr>
    </w:p>
    <w:p w14:paraId="7D3E3F64" w14:textId="7C040EE9" w:rsidR="0065693B" w:rsidRDefault="00372F18">
      <w:pPr>
        <w:pStyle w:val="BodyText"/>
        <w:spacing w:before="102" w:line="403" w:lineRule="auto"/>
        <w:ind w:left="377" w:right="1342"/>
        <w:jc w:val="both"/>
      </w:pPr>
      <w:bookmarkStart w:id="871" w:name="_bookmark17"/>
      <w:bookmarkEnd w:id="871"/>
      <w:r>
        <w:t>This was confirmed by per</w:t>
      </w:r>
      <w:ins w:id="872" w:author="Katie Burnham" w:date="2018-11-19T18:32:00Z">
        <w:r w:rsidR="003B69F0">
          <w:t>for</w:t>
        </w:r>
      </w:ins>
      <w:r>
        <w:t>ming di</w:t>
      </w:r>
      <w:r>
        <w:rPr>
          <w:rFonts w:ascii="Trebuchet MS"/>
        </w:rPr>
        <w:t>ff</w:t>
      </w:r>
      <w:r>
        <w:t xml:space="preserve">erential analysis, which revealed a moderate number of </w:t>
      </w:r>
      <w:r>
        <w:rPr>
          <w:spacing w:val="-4"/>
        </w:rPr>
        <w:t>DARs</w:t>
      </w:r>
      <w:r>
        <w:rPr>
          <w:spacing w:val="49"/>
        </w:rPr>
        <w:t xml:space="preserve"> </w:t>
      </w:r>
      <w:r>
        <w:t xml:space="preserve">when comparing fixed or frozen to the fresh reference </w:t>
      </w:r>
      <w:r>
        <w:rPr>
          <w:spacing w:val="-6"/>
        </w:rPr>
        <w:t xml:space="preserve">ATAC-seq. </w:t>
      </w:r>
      <w:r>
        <w:t>As expected, CD14</w:t>
      </w:r>
      <w:r>
        <w:rPr>
          <w:position w:val="9"/>
          <w:sz w:val="18"/>
        </w:rPr>
        <w:t>+</w:t>
      </w:r>
      <w:r>
        <w:t>monocytes appeared to be more sensitive to cryopreservation than tCD4</w:t>
      </w:r>
      <w:r>
        <w:rPr>
          <w:position w:val="9"/>
          <w:sz w:val="18"/>
        </w:rPr>
        <w:t xml:space="preserve">+ </w:t>
      </w:r>
      <w:r>
        <w:t>cells and present greater di</w:t>
      </w:r>
      <w:r>
        <w:rPr>
          <w:rFonts w:ascii="Trebuchet MS"/>
        </w:rPr>
        <w:t>ff</w:t>
      </w:r>
      <w:r>
        <w:t>erences in the chromatin accessibility landscape when compared to fresh</w:t>
      </w:r>
      <w:r>
        <w:rPr>
          <w:spacing w:val="17"/>
        </w:rPr>
        <w:t xml:space="preserve"> </w:t>
      </w:r>
      <w:r>
        <w:t>samples.</w:t>
      </w:r>
    </w:p>
    <w:p w14:paraId="5812E8F8" w14:textId="02274E3F" w:rsidR="0065693B" w:rsidRDefault="00372F18">
      <w:pPr>
        <w:pStyle w:val="BodyText"/>
        <w:spacing w:before="20" w:line="420" w:lineRule="auto"/>
        <w:ind w:left="377" w:right="1341" w:firstLine="566"/>
        <w:jc w:val="both"/>
      </w:pPr>
      <w:r>
        <w:t xml:space="preserve">The results </w:t>
      </w:r>
      <w:del w:id="873" w:author="Katie Burnham" w:date="2018-11-19T18:32:00Z">
        <w:r w:rsidDel="003B69F0">
          <w:delText xml:space="preserve">here </w:delText>
        </w:r>
      </w:del>
      <w:r>
        <w:t xml:space="preserve">presented </w:t>
      </w:r>
      <w:ins w:id="874" w:author="Katie Burnham" w:date="2018-11-19T18:32:00Z">
        <w:r w:rsidR="003B69F0">
          <w:t xml:space="preserve">here </w:t>
        </w:r>
      </w:ins>
      <w:r>
        <w:t xml:space="preserve">could be limited by the borderline quality of some of the libraries, as previously explained, which was </w:t>
      </w:r>
      <w:ins w:id="875" w:author="Katie Burnham" w:date="2018-11-19T18:33:00Z">
        <w:r w:rsidR="003B69F0">
          <w:t xml:space="preserve">due </w:t>
        </w:r>
      </w:ins>
      <w:del w:id="876" w:author="Katie Burnham" w:date="2018-11-19T18:33:00Z">
        <w:r w:rsidDel="003B69F0">
          <w:delText xml:space="preserve">intrinsic </w:delText>
        </w:r>
      </w:del>
      <w:r>
        <w:t xml:space="preserve">to the issues of consistency </w:t>
      </w:r>
      <w:ins w:id="877" w:author="Katie Burnham" w:date="2018-11-19T18:33:00Z">
        <w:r w:rsidR="003B69F0">
          <w:t xml:space="preserve">intrinsic </w:t>
        </w:r>
      </w:ins>
      <w:del w:id="878" w:author="Katie Burnham" w:date="2018-11-19T18:33:00Z">
        <w:r w:rsidDel="003B69F0">
          <w:delText>in performance of</w:delText>
        </w:r>
      </w:del>
      <w:ins w:id="879" w:author="Katie Burnham" w:date="2018-11-19T18:33:00Z">
        <w:r w:rsidR="003B69F0">
          <w:t>to</w:t>
        </w:r>
      </w:ins>
      <w:r>
        <w:t xml:space="preserve"> the </w:t>
      </w:r>
      <w:r>
        <w:rPr>
          <w:spacing w:val="-7"/>
        </w:rPr>
        <w:t xml:space="preserve">ATAC-seq </w:t>
      </w:r>
      <w:r>
        <w:t>protocol</w:t>
      </w:r>
      <w:ins w:id="880" w:author="Katie Burnham" w:date="2018-11-19T18:33:00Z">
        <w:r w:rsidR="003B69F0">
          <w:t>,</w:t>
        </w:r>
      </w:ins>
      <w:r>
        <w:t xml:space="preserve"> and could be distorting the findings to some extent. Nevertheless, this study still provides some useful information regarding the e</w:t>
      </w:r>
      <w:r>
        <w:rPr>
          <w:rFonts w:ascii="Trebuchet MS"/>
        </w:rPr>
        <w:t>ff</w:t>
      </w:r>
      <w:r>
        <w:t>ect of using DSP in sorted cell populations or cryopreserved PBMCs. Depending o</w:t>
      </w:r>
      <w:ins w:id="881" w:author="Katie Burnham" w:date="2018-11-19T18:33:00Z">
        <w:r w:rsidR="003B69F0">
          <w:t>n</w:t>
        </w:r>
      </w:ins>
      <w:del w:id="882" w:author="Katie Burnham" w:date="2018-11-19T18:33:00Z">
        <w:r w:rsidDel="003B69F0">
          <w:delText>f</w:delText>
        </w:r>
      </w:del>
      <w:r>
        <w:t xml:space="preserve"> the sample size foreseen in each particular </w:t>
      </w:r>
      <w:r>
        <w:rPr>
          <w:spacing w:val="-4"/>
        </w:rPr>
        <w:t xml:space="preserve">study, </w:t>
      </w:r>
      <w:ins w:id="883" w:author="Katie Burnham" w:date="2018-11-19T18:34:00Z">
        <w:r w:rsidR="003B69F0">
          <w:rPr>
            <w:spacing w:val="-4"/>
          </w:rPr>
          <w:t xml:space="preserve">if </w:t>
        </w:r>
      </w:ins>
      <w:r>
        <w:t xml:space="preserve">the aim </w:t>
      </w:r>
      <w:ins w:id="884" w:author="Katie Burnham" w:date="2018-11-19T18:34:00Z">
        <w:r w:rsidR="003B69F0">
          <w:t xml:space="preserve">is </w:t>
        </w:r>
      </w:ins>
      <w:r>
        <w:t xml:space="preserve">to perform paired </w:t>
      </w:r>
      <w:r>
        <w:rPr>
          <w:spacing w:val="-14"/>
        </w:rPr>
        <w:t xml:space="preserve">ATAC </w:t>
      </w:r>
      <w:r>
        <w:t>and scRNA-seq based on microfluidics methods in the same samples</w:t>
      </w:r>
      <w:ins w:id="885" w:author="Katie Burnham" w:date="2018-11-19T18:34:00Z">
        <w:r w:rsidR="003B69F0">
          <w:t>,</w:t>
        </w:r>
      </w:ins>
      <w:r>
        <w:t xml:space="preserve"> and the final biological question, these two preservative protocols could be considered for implementation. </w:t>
      </w:r>
      <w:r>
        <w:rPr>
          <w:spacing w:val="-3"/>
        </w:rPr>
        <w:t xml:space="preserve">Additionally, </w:t>
      </w:r>
      <w:r>
        <w:t xml:space="preserve">as the </w:t>
      </w:r>
      <w:r>
        <w:rPr>
          <w:spacing w:val="-7"/>
        </w:rPr>
        <w:t xml:space="preserve">ATAC-seq </w:t>
      </w:r>
      <w:r>
        <w:t xml:space="preserve">protocol has been improved, </w:t>
      </w:r>
      <w:del w:id="886" w:author="Katie Burnham" w:date="2018-11-19T18:34:00Z">
        <w:r w:rsidDel="003B69F0">
          <w:delText xml:space="preserve">the ability to perform </w:delText>
        </w:r>
      </w:del>
      <w:r>
        <w:rPr>
          <w:spacing w:val="-14"/>
        </w:rPr>
        <w:t xml:space="preserve">ATAC </w:t>
      </w:r>
      <w:ins w:id="887" w:author="Katie Burnham" w:date="2018-11-19T18:34:00Z">
        <w:r w:rsidR="005A296A">
          <w:t xml:space="preserve">has also been successfully conducted </w:t>
        </w:r>
      </w:ins>
      <w:r>
        <w:t xml:space="preserve">in frozen tissues and formaldehyde samples </w:t>
      </w:r>
      <w:del w:id="888" w:author="Katie Burnham" w:date="2018-11-19T18:34:00Z">
        <w:r w:rsidDel="005A296A">
          <w:delText xml:space="preserve">has also been successfully conducted </w:delText>
        </w:r>
      </w:del>
      <w:r>
        <w:t>and can be considered when establishing the experimental design (Corces2017; Chen2016). In this thesis, since the sample size was limited and the</w:t>
      </w:r>
      <w:r>
        <w:rPr>
          <w:spacing w:val="36"/>
        </w:rPr>
        <w:t xml:space="preserve"> </w:t>
      </w:r>
      <w:r>
        <w:t xml:space="preserve">main question was to assess the chromatin landscape as close as possible to </w:t>
      </w:r>
      <w:r>
        <w:rPr>
          <w:rFonts w:ascii="Times New Roman"/>
          <w:i/>
        </w:rPr>
        <w:t xml:space="preserve">in vivo </w:t>
      </w:r>
      <w:r>
        <w:t>disease conditions, fresh cells were used to generate the results presented in the following two</w:t>
      </w:r>
      <w:r>
        <w:rPr>
          <w:spacing w:val="6"/>
        </w:rPr>
        <w:t xml:space="preserve"> </w:t>
      </w:r>
      <w:r>
        <w:t>chapters.</w:t>
      </w:r>
    </w:p>
    <w:p w14:paraId="688065DB" w14:textId="77777777" w:rsidR="0065693B" w:rsidRDefault="0065693B">
      <w:pPr>
        <w:pStyle w:val="BodyText"/>
        <w:spacing w:before="3"/>
        <w:rPr>
          <w:sz w:val="36"/>
        </w:rPr>
      </w:pPr>
    </w:p>
    <w:p w14:paraId="20D074C0" w14:textId="77777777" w:rsidR="0065693B" w:rsidRDefault="00372F18">
      <w:pPr>
        <w:pStyle w:val="Heading2"/>
        <w:numPr>
          <w:ilvl w:val="2"/>
          <w:numId w:val="1"/>
        </w:numPr>
        <w:tabs>
          <w:tab w:val="left" w:pos="1283"/>
          <w:tab w:val="left" w:pos="1285"/>
        </w:tabs>
      </w:pPr>
      <w:r>
        <w:rPr>
          <w:w w:val="110"/>
        </w:rPr>
        <w:t>Conclusions</w:t>
      </w:r>
    </w:p>
    <w:p w14:paraId="781BBCB1" w14:textId="77777777" w:rsidR="0065693B" w:rsidRDefault="0065693B">
      <w:pPr>
        <w:pStyle w:val="BodyText"/>
        <w:spacing w:before="10"/>
        <w:rPr>
          <w:sz w:val="30"/>
        </w:rPr>
      </w:pPr>
    </w:p>
    <w:p w14:paraId="5B22D56D" w14:textId="284EA12A" w:rsidR="0065693B" w:rsidDel="005A296A" w:rsidRDefault="005A296A">
      <w:pPr>
        <w:pStyle w:val="BodyText"/>
        <w:spacing w:line="420" w:lineRule="auto"/>
        <w:ind w:left="377" w:right="1341" w:firstLine="566"/>
        <w:jc w:val="both"/>
        <w:rPr>
          <w:del w:id="889" w:author="Katie Burnham" w:date="2018-11-19T18:36:00Z"/>
        </w:rPr>
      </w:pPr>
      <w:moveToRangeStart w:id="890" w:author="Katie Burnham" w:date="2018-11-19T18:36:00Z" w:name="move530415911"/>
      <w:moveTo w:id="891" w:author="Katie Burnham" w:date="2018-11-19T18:36:00Z">
        <w:r>
          <w:t>The</w:t>
        </w:r>
        <w:r>
          <w:rPr>
            <w:spacing w:val="-9"/>
          </w:rPr>
          <w:t xml:space="preserve"> </w:t>
        </w:r>
        <w:r>
          <w:t>work</w:t>
        </w:r>
        <w:r>
          <w:rPr>
            <w:spacing w:val="-10"/>
          </w:rPr>
          <w:t xml:space="preserve"> </w:t>
        </w:r>
        <w:r>
          <w:t>described</w:t>
        </w:r>
        <w:r>
          <w:rPr>
            <w:spacing w:val="-9"/>
          </w:rPr>
          <w:t xml:space="preserve"> </w:t>
        </w:r>
        <w:r>
          <w:t>here</w:t>
        </w:r>
        <w:r>
          <w:rPr>
            <w:spacing w:val="-9"/>
          </w:rPr>
          <w:t xml:space="preserve"> </w:t>
        </w:r>
        <w:r>
          <w:t>has</w:t>
        </w:r>
        <w:r>
          <w:rPr>
            <w:spacing w:val="-10"/>
          </w:rPr>
          <w:t xml:space="preserve"> </w:t>
        </w:r>
        <w:r>
          <w:t>compared</w:t>
        </w:r>
        <w:r>
          <w:rPr>
            <w:spacing w:val="-9"/>
          </w:rPr>
          <w:t xml:space="preserve"> </w:t>
        </w:r>
        <w:r>
          <w:t>commonly</w:t>
        </w:r>
        <w:r>
          <w:rPr>
            <w:spacing w:val="-9"/>
          </w:rPr>
          <w:t xml:space="preserve"> </w:t>
        </w:r>
        <w:r>
          <w:t>used</w:t>
        </w:r>
        <w:r>
          <w:rPr>
            <w:spacing w:val="-10"/>
          </w:rPr>
          <w:t xml:space="preserve"> </w:t>
        </w:r>
        <w:r>
          <w:t>strategies</w:t>
        </w:r>
        <w:r>
          <w:rPr>
            <w:spacing w:val="-9"/>
          </w:rPr>
          <w:t xml:space="preserve"> </w:t>
        </w:r>
        <w:r>
          <w:t xml:space="preserve">from early </w:t>
        </w:r>
        <w:r>
          <w:rPr>
            <w:spacing w:val="-14"/>
          </w:rPr>
          <w:t xml:space="preserve">ATAC </w:t>
        </w:r>
        <w:r>
          <w:t xml:space="preserve">publications in order to establish an appropriate method to perform chromatin accessibility analysis in the context of psoriasis and </w:t>
        </w:r>
        <w:r>
          <w:rPr>
            <w:spacing w:val="-4"/>
          </w:rPr>
          <w:t>PsA</w:t>
        </w:r>
      </w:moveTo>
      <w:ins w:id="892" w:author="Katie Burnham" w:date="2018-11-19T18:36:00Z">
        <w:r>
          <w:rPr>
            <w:spacing w:val="-4"/>
          </w:rPr>
          <w:t>,</w:t>
        </w:r>
      </w:ins>
      <w:moveTo w:id="893" w:author="Katie Burnham" w:date="2018-11-19T18:36:00Z">
        <w:r>
          <w:rPr>
            <w:spacing w:val="-4"/>
          </w:rPr>
          <w:t xml:space="preserve"> </w:t>
        </w:r>
        <w:r>
          <w:t xml:space="preserve">maximising the use of available samples whilst accounting for some quality limitations. </w:t>
        </w:r>
      </w:moveTo>
      <w:moveToRangeEnd w:id="890"/>
      <w:del w:id="894" w:author="Katie Burnham" w:date="2018-11-19T18:37:00Z">
        <w:r w:rsidR="00372F18" w:rsidDel="005A296A">
          <w:delText xml:space="preserve">As ATAC becomes a more commonly used technique, new methods and updates are introduced both in the lab and analysis side. </w:delText>
        </w:r>
      </w:del>
      <w:r w:rsidR="00372F18">
        <w:t xml:space="preserve">The aim of this chapter was to establish methods that could be used </w:t>
      </w:r>
      <w:del w:id="895" w:author="Katie Burnham" w:date="2018-11-19T18:37:00Z">
        <w:r w:rsidR="00372F18" w:rsidDel="005A296A">
          <w:delText xml:space="preserve">at the time </w:delText>
        </w:r>
      </w:del>
      <w:r w:rsidR="00372F18">
        <w:t xml:space="preserve">(with the </w:t>
      </w:r>
      <w:del w:id="896" w:author="Katie Burnham" w:date="2018-11-19T18:37:00Z">
        <w:r w:rsidR="00372F18" w:rsidDel="005A296A">
          <w:delText xml:space="preserve">available </w:delText>
        </w:r>
      </w:del>
      <w:r w:rsidR="00372F18">
        <w:t xml:space="preserve">resources </w:t>
      </w:r>
      <w:ins w:id="897" w:author="Katie Burnham" w:date="2018-11-19T18:37:00Z">
        <w:r>
          <w:t>and expertise in the group available at the time</w:t>
        </w:r>
      </w:ins>
      <w:del w:id="898" w:author="Katie Burnham" w:date="2018-11-19T18:37:00Z">
        <w:r w:rsidR="00372F18" w:rsidDel="005A296A">
          <w:delText>and expertise in the group</w:delText>
        </w:r>
      </w:del>
      <w:r w:rsidR="00372F18">
        <w:t xml:space="preserve">) in a clinical setting. A comprehensive comparison of all possible methods recently published was </w:t>
      </w:r>
      <w:ins w:id="899" w:author="Katie Burnham" w:date="2018-11-19T18:38:00Z">
        <w:r>
          <w:t xml:space="preserve">therefore </w:t>
        </w:r>
      </w:ins>
      <w:r w:rsidR="00372F18">
        <w:t xml:space="preserve">not </w:t>
      </w:r>
      <w:del w:id="900" w:author="Katie Burnham" w:date="2018-11-19T18:38:00Z">
        <w:r w:rsidR="00372F18" w:rsidDel="005A296A">
          <w:delText>therefore</w:delText>
        </w:r>
      </w:del>
      <w:ins w:id="901" w:author="Katie Burnham" w:date="2018-11-19T18:36:00Z">
        <w:r>
          <w:t>p</w:t>
        </w:r>
      </w:ins>
    </w:p>
    <w:p w14:paraId="62628BA4" w14:textId="4E8D4C27" w:rsidR="0065693B" w:rsidDel="005A296A" w:rsidRDefault="0065693B">
      <w:pPr>
        <w:spacing w:line="420" w:lineRule="auto"/>
        <w:ind w:left="377" w:right="1341" w:firstLine="566"/>
        <w:jc w:val="both"/>
        <w:rPr>
          <w:del w:id="902" w:author="Katie Burnham" w:date="2018-11-19T18:36:00Z"/>
        </w:rPr>
        <w:sectPr w:rsidR="0065693B" w:rsidDel="005A296A">
          <w:pgSz w:w="11910" w:h="16840"/>
          <w:pgMar w:top="1660" w:right="0" w:bottom="800" w:left="1680" w:header="1231" w:footer="615" w:gutter="0"/>
          <w:cols w:space="720"/>
        </w:sectPr>
        <w:pPrChange w:id="903" w:author="Katie Burnham" w:date="2018-11-19T18:36:00Z">
          <w:pPr>
            <w:spacing w:line="420" w:lineRule="auto"/>
            <w:jc w:val="both"/>
          </w:pPr>
        </w:pPrChange>
      </w:pPr>
    </w:p>
    <w:p w14:paraId="7993F2A2" w14:textId="598CD322" w:rsidR="0065693B" w:rsidDel="005A296A" w:rsidRDefault="0065693B">
      <w:pPr>
        <w:pStyle w:val="BodyText"/>
        <w:spacing w:before="10"/>
        <w:rPr>
          <w:del w:id="904" w:author="Katie Burnham" w:date="2018-11-19T18:36:00Z"/>
        </w:rPr>
      </w:pPr>
    </w:p>
    <w:p w14:paraId="3BD02BCF" w14:textId="538CBA7B" w:rsidR="0065693B" w:rsidRDefault="005A296A">
      <w:pPr>
        <w:pStyle w:val="BodyText"/>
        <w:spacing w:before="100" w:line="420" w:lineRule="auto"/>
        <w:ind w:right="1342"/>
        <w:jc w:val="both"/>
        <w:pPrChange w:id="905" w:author="Katie Burnham" w:date="2018-11-19T18:36:00Z">
          <w:pPr>
            <w:pStyle w:val="BodyText"/>
            <w:spacing w:before="100" w:line="420" w:lineRule="auto"/>
            <w:ind w:left="377" w:right="1342"/>
            <w:jc w:val="both"/>
          </w:pPr>
        </w:pPrChange>
      </w:pPr>
      <w:bookmarkStart w:id="906" w:name="_bookmark18"/>
      <w:bookmarkEnd w:id="906"/>
      <w:del w:id="907" w:author="Katie Burnham" w:date="2018-11-19T18:36:00Z">
        <w:r w:rsidDel="005A296A">
          <w:delText>P</w:delText>
        </w:r>
      </w:del>
      <w:r w:rsidR="00372F18">
        <w:t xml:space="preserve">erformed. </w:t>
      </w:r>
      <w:ins w:id="908" w:author="Katie Burnham" w:date="2018-11-19T18:37:00Z">
        <w:r>
          <w:t xml:space="preserve">As ATAC becomes a more commonly used technique, new methods and updates are introduced both in the lab and analysis sides. </w:t>
        </w:r>
      </w:ins>
      <w:r w:rsidR="00372F18">
        <w:t xml:space="preserve">The data presented throughout this thesis provides a resource for </w:t>
      </w:r>
      <w:ins w:id="909" w:author="Katie Burnham" w:date="2018-11-19T18:35:00Z">
        <w:r>
          <w:t xml:space="preserve">a </w:t>
        </w:r>
      </w:ins>
      <w:r w:rsidR="00372F18">
        <w:t>representative study of the chromatin accessibility landscape using p</w:t>
      </w:r>
      <w:ins w:id="910" w:author="Katie Burnham" w:date="2018-11-19T18:35:00Z">
        <w:r>
          <w:t>rimary</w:t>
        </w:r>
      </w:ins>
      <w:del w:id="911" w:author="Katie Burnham" w:date="2018-11-19T18:35:00Z">
        <w:r w:rsidR="00372F18" w:rsidDel="005A296A">
          <w:delText>atients’s</w:delText>
        </w:r>
      </w:del>
      <w:r w:rsidR="00372F18">
        <w:t xml:space="preserve"> samples that could be revisited in the future with further optimised analytical methods.</w:t>
      </w:r>
      <w:r w:rsidR="00372F18">
        <w:rPr>
          <w:spacing w:val="10"/>
        </w:rPr>
        <w:t xml:space="preserve"> </w:t>
      </w:r>
      <w:moveFromRangeStart w:id="912" w:author="Katie Burnham" w:date="2018-11-19T18:36:00Z" w:name="move530415911"/>
      <w:moveFrom w:id="913" w:author="Katie Burnham" w:date="2018-11-19T18:36:00Z">
        <w:r w:rsidR="00372F18" w:rsidDel="005A296A">
          <w:t>The</w:t>
        </w:r>
        <w:r w:rsidR="00372F18" w:rsidDel="005A296A">
          <w:rPr>
            <w:spacing w:val="-9"/>
          </w:rPr>
          <w:t xml:space="preserve"> </w:t>
        </w:r>
        <w:r w:rsidR="00372F18" w:rsidDel="005A296A">
          <w:t>work</w:t>
        </w:r>
        <w:r w:rsidR="00372F18" w:rsidDel="005A296A">
          <w:rPr>
            <w:spacing w:val="-10"/>
          </w:rPr>
          <w:t xml:space="preserve"> </w:t>
        </w:r>
        <w:r w:rsidR="00372F18" w:rsidDel="005A296A">
          <w:t>described</w:t>
        </w:r>
        <w:r w:rsidR="00372F18" w:rsidDel="005A296A">
          <w:rPr>
            <w:spacing w:val="-9"/>
          </w:rPr>
          <w:t xml:space="preserve"> </w:t>
        </w:r>
        <w:r w:rsidR="00372F18" w:rsidDel="005A296A">
          <w:t>here</w:t>
        </w:r>
        <w:r w:rsidR="00372F18" w:rsidDel="005A296A">
          <w:rPr>
            <w:spacing w:val="-9"/>
          </w:rPr>
          <w:t xml:space="preserve"> </w:t>
        </w:r>
        <w:r w:rsidR="00372F18" w:rsidDel="005A296A">
          <w:t>has</w:t>
        </w:r>
        <w:r w:rsidR="00372F18" w:rsidDel="005A296A">
          <w:rPr>
            <w:spacing w:val="-10"/>
          </w:rPr>
          <w:t xml:space="preserve"> </w:t>
        </w:r>
        <w:r w:rsidR="00372F18" w:rsidDel="005A296A">
          <w:t>compared</w:t>
        </w:r>
        <w:r w:rsidR="00372F18" w:rsidDel="005A296A">
          <w:rPr>
            <w:spacing w:val="-9"/>
          </w:rPr>
          <w:t xml:space="preserve"> </w:t>
        </w:r>
        <w:r w:rsidR="00372F18" w:rsidDel="005A296A">
          <w:t>commonly</w:t>
        </w:r>
        <w:r w:rsidR="00372F18" w:rsidDel="005A296A">
          <w:rPr>
            <w:spacing w:val="-9"/>
          </w:rPr>
          <w:t xml:space="preserve"> </w:t>
        </w:r>
        <w:r w:rsidR="00372F18" w:rsidDel="005A296A">
          <w:t>used</w:t>
        </w:r>
        <w:r w:rsidR="00372F18" w:rsidDel="005A296A">
          <w:rPr>
            <w:spacing w:val="-10"/>
          </w:rPr>
          <w:t xml:space="preserve"> </w:t>
        </w:r>
        <w:r w:rsidR="00372F18" w:rsidDel="005A296A">
          <w:t>strategies</w:t>
        </w:r>
        <w:r w:rsidR="00372F18" w:rsidDel="005A296A">
          <w:rPr>
            <w:spacing w:val="-9"/>
          </w:rPr>
          <w:t xml:space="preserve"> </w:t>
        </w:r>
        <w:r w:rsidR="00372F18" w:rsidDel="005A296A">
          <w:t xml:space="preserve">from early </w:t>
        </w:r>
        <w:r w:rsidR="00372F18" w:rsidDel="005A296A">
          <w:rPr>
            <w:spacing w:val="-14"/>
          </w:rPr>
          <w:t xml:space="preserve">ATAC </w:t>
        </w:r>
        <w:r w:rsidR="00372F18" w:rsidDel="005A296A">
          <w:t xml:space="preserve">publications in order to establish an appropriate method to perform chromatin accessibility analysis in the context of psoriasis and </w:t>
        </w:r>
        <w:r w:rsidR="00372F18" w:rsidDel="005A296A">
          <w:rPr>
            <w:spacing w:val="-4"/>
          </w:rPr>
          <w:t xml:space="preserve">PsA </w:t>
        </w:r>
        <w:r w:rsidR="00372F18" w:rsidDel="005A296A">
          <w:t xml:space="preserve">maximising the use of available samples whilst accounting for some quality limitations. </w:t>
        </w:r>
      </w:moveFrom>
      <w:moveFromRangeEnd w:id="912"/>
      <w:r w:rsidR="00372F18">
        <w:t xml:space="preserve">The implementation of </w:t>
      </w:r>
      <w:r w:rsidR="00372F18">
        <w:rPr>
          <w:spacing w:val="-8"/>
        </w:rPr>
        <w:t xml:space="preserve">Omni-ATAC </w:t>
      </w:r>
      <w:r w:rsidR="00372F18">
        <w:t>in future sample recruitment will further improve sample quality and confidence in reported di</w:t>
      </w:r>
      <w:r w:rsidR="00372F18">
        <w:rPr>
          <w:rFonts w:ascii="Trebuchet MS" w:hAnsi="Trebuchet MS"/>
        </w:rPr>
        <w:t>ff</w:t>
      </w:r>
      <w:r w:rsidR="00372F18">
        <w:t>erentially open</w:t>
      </w:r>
      <w:r w:rsidR="00372F18">
        <w:rPr>
          <w:spacing w:val="18"/>
        </w:rPr>
        <w:t xml:space="preserve"> </w:t>
      </w:r>
      <w:r w:rsidR="00372F18">
        <w:t>regions.</w:t>
      </w:r>
    </w:p>
    <w:sectPr w:rsidR="0065693B">
      <w:pgSz w:w="11910" w:h="16840"/>
      <w:pgMar w:top="1660" w:right="0" w:bottom="800" w:left="1680" w:header="1231" w:footer="615"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64" w:author="Katie Burnham" w:date="2018-11-19T15:49:00Z" w:initials="KB">
    <w:p w14:paraId="3092DF71" w14:textId="77777777" w:rsidR="003162A5" w:rsidRDefault="003162A5">
      <w:pPr>
        <w:pStyle w:val="CommentText"/>
      </w:pPr>
      <w:r>
        <w:rPr>
          <w:rStyle w:val="CommentReference"/>
        </w:rPr>
        <w:annotationRef/>
      </w:r>
      <w:r>
        <w:rPr>
          <w:noProof/>
        </w:rPr>
        <w:t>I personally don't think this is the case, as by default both use BH FDR. Surely it is to do with the model used for beta estimation and moderation?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92DF7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940CFB" w14:textId="77777777" w:rsidR="003162A5" w:rsidRDefault="003162A5">
      <w:r>
        <w:separator/>
      </w:r>
    </w:p>
  </w:endnote>
  <w:endnote w:type="continuationSeparator" w:id="0">
    <w:p w14:paraId="230052A5" w14:textId="77777777" w:rsidR="003162A5" w:rsidRDefault="003162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DejaVu Sans">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amp;quo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9933EA" w14:textId="4E5DE8AC" w:rsidR="003162A5" w:rsidRDefault="00B8797A">
    <w:pPr>
      <w:pStyle w:val="BodyText"/>
      <w:spacing w:line="14" w:lineRule="auto"/>
      <w:rPr>
        <w:sz w:val="20"/>
      </w:rPr>
    </w:pPr>
    <w:r>
      <w:rPr>
        <w:noProof/>
      </w:rPr>
      <mc:AlternateContent>
        <mc:Choice Requires="wps">
          <w:drawing>
            <wp:anchor distT="0" distB="0" distL="114300" distR="114300" simplePos="0" relativeHeight="503184080" behindDoc="1" locked="0" layoutInCell="1" allowOverlap="1" wp14:anchorId="47143BA2" wp14:editId="704CD395">
              <wp:simplePos x="0" y="0"/>
              <wp:positionH relativeFrom="page">
                <wp:posOffset>1306830</wp:posOffset>
              </wp:positionH>
              <wp:positionV relativeFrom="page">
                <wp:posOffset>10126980</wp:posOffset>
              </wp:positionV>
              <wp:extent cx="5400040" cy="0"/>
              <wp:effectExtent l="11430" t="11430" r="8255" b="7620"/>
              <wp:wrapNone/>
              <wp:docPr id="3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5630C" id="Line 16" o:spid="_x0000_s1026" style="position:absolute;z-index:-13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" strokeweight=".17569mm">
              <w10:wrap anchorx="page" anchory="page"/>
            </v:line>
          </w:pict>
        </mc:Fallback>
      </mc:AlternateContent>
    </w:r>
    <w:r>
      <w:rPr>
        <w:noProof/>
      </w:rPr>
      <mc:AlternateContent>
        <mc:Choice Requires="wps">
          <w:drawing>
            <wp:anchor distT="0" distB="0" distL="114300" distR="114300" simplePos="0" relativeHeight="503184104" behindDoc="1" locked="0" layoutInCell="1" allowOverlap="1" wp14:anchorId="6E407D7B" wp14:editId="2F50A787">
              <wp:simplePos x="0" y="0"/>
              <wp:positionH relativeFrom="page">
                <wp:posOffset>6598285</wp:posOffset>
              </wp:positionH>
              <wp:positionV relativeFrom="page">
                <wp:posOffset>10160000</wp:posOffset>
              </wp:positionV>
              <wp:extent cx="133985" cy="208280"/>
              <wp:effectExtent l="0" t="0" r="1905" b="4445"/>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47FCC" w14:textId="59D5BBE6" w:rsidR="003162A5" w:rsidRDefault="003162A5">
                          <w:pPr>
                            <w:pStyle w:val="BodyText"/>
                            <w:spacing w:before="22"/>
                            <w:ind w:left="40"/>
                          </w:pPr>
                          <w:r>
                            <w:fldChar w:fldCharType="begin"/>
                          </w:r>
                          <w:r>
                            <w:rPr>
                              <w:w w:val="126"/>
                            </w:rPr>
                            <w:instrText xml:space="preserve"> PAGE </w:instrText>
                          </w:r>
                          <w:r>
                            <w:fldChar w:fldCharType="separate"/>
                          </w:r>
                          <w:r w:rsidR="00B8797A">
                            <w:rPr>
                              <w:noProof/>
                              <w:w w:val="126"/>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407D7B" id="_x0000_t202" coordsize="21600,21600" o:spt="202" path="m,l,21600r21600,l21600,xe">
              <v:stroke joinstyle="miter"/>
              <v:path gradientshapeok="t" o:connecttype="rect"/>
            </v:shapetype>
            <v:shape id="Text Box 15" o:spid="_x0000_s2192" type="#_x0000_t202" style="position:absolute;margin-left:519.55pt;margin-top:800pt;width:10.55pt;height:16.4pt;z-index:-132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" filled="f" stroked="f">
              <v:textbox inset="0,0,0,0">
                <w:txbxContent>
                  <w:p w14:paraId="03447FCC" w14:textId="59D5BBE6" w:rsidR="003162A5" w:rsidRDefault="003162A5">
                    <w:pPr>
                      <w:pStyle w:val="BodyText"/>
                      <w:spacing w:before="22"/>
                      <w:ind w:left="40"/>
                    </w:pPr>
                    <w:r>
                      <w:fldChar w:fldCharType="begin"/>
                    </w:r>
                    <w:r>
                      <w:rPr>
                        <w:w w:val="126"/>
                      </w:rPr>
                      <w:instrText xml:space="preserve"> PAGE </w:instrText>
                    </w:r>
                    <w:r>
                      <w:fldChar w:fldCharType="separate"/>
                    </w:r>
                    <w:r w:rsidR="00B8797A">
                      <w:rPr>
                        <w:noProof/>
                        <w:w w:val="126"/>
                      </w:rPr>
                      <w:t>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63590" w14:textId="77777777" w:rsidR="003162A5" w:rsidRDefault="003162A5">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E9342" w14:textId="77777777" w:rsidR="003162A5" w:rsidRDefault="003162A5">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78CB34" w14:textId="4E85CF14" w:rsidR="003162A5" w:rsidRDefault="00B8797A">
    <w:pPr>
      <w:pStyle w:val="BodyText"/>
      <w:spacing w:line="14" w:lineRule="auto"/>
      <w:rPr>
        <w:sz w:val="20"/>
      </w:rPr>
    </w:pPr>
    <w:r>
      <w:rPr>
        <w:noProof/>
      </w:rPr>
      <mc:AlternateContent>
        <mc:Choice Requires="wps">
          <w:drawing>
            <wp:anchor distT="0" distB="0" distL="114300" distR="114300" simplePos="0" relativeHeight="503184224" behindDoc="1" locked="0" layoutInCell="1" allowOverlap="1" wp14:anchorId="3E2FC5CE" wp14:editId="00155C62">
              <wp:simplePos x="0" y="0"/>
              <wp:positionH relativeFrom="page">
                <wp:posOffset>1306830</wp:posOffset>
              </wp:positionH>
              <wp:positionV relativeFrom="page">
                <wp:posOffset>10126980</wp:posOffset>
              </wp:positionV>
              <wp:extent cx="5400040" cy="0"/>
              <wp:effectExtent l="11430" t="11430" r="8255" b="7620"/>
              <wp:wrapNone/>
              <wp:docPr id="2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F35BF" id="Line 10" o:spid="_x0000_s1026" style="position:absolute;z-index:-13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" strokeweight=".17569mm">
              <w10:wrap anchorx="page" anchory="page"/>
            </v:line>
          </w:pict>
        </mc:Fallback>
      </mc:AlternateContent>
    </w:r>
    <w:r>
      <w:rPr>
        <w:noProof/>
      </w:rPr>
      <mc:AlternateContent>
        <mc:Choice Requires="wps">
          <w:drawing>
            <wp:anchor distT="0" distB="0" distL="114300" distR="114300" simplePos="0" relativeHeight="503184248" behindDoc="1" locked="0" layoutInCell="1" allowOverlap="1" wp14:anchorId="49C4525E" wp14:editId="5FFDDDB5">
              <wp:simplePos x="0" y="0"/>
              <wp:positionH relativeFrom="page">
                <wp:posOffset>6515735</wp:posOffset>
              </wp:positionH>
              <wp:positionV relativeFrom="page">
                <wp:posOffset>10160000</wp:posOffset>
              </wp:positionV>
              <wp:extent cx="216535" cy="208280"/>
              <wp:effectExtent l="635" t="0" r="1905" b="4445"/>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943D8" w14:textId="302F3C73" w:rsidR="003162A5" w:rsidRDefault="003162A5">
                          <w:pPr>
                            <w:pStyle w:val="BodyText"/>
                            <w:spacing w:before="22"/>
                            <w:ind w:left="40"/>
                          </w:pPr>
                          <w:r>
                            <w:fldChar w:fldCharType="begin"/>
                          </w:r>
                          <w:r>
                            <w:rPr>
                              <w:w w:val="105"/>
                            </w:rPr>
                            <w:instrText xml:space="preserve"> PAGE </w:instrText>
                          </w:r>
                          <w:r>
                            <w:fldChar w:fldCharType="separate"/>
                          </w:r>
                          <w:r w:rsidR="00B8797A">
                            <w:rPr>
                              <w:noProof/>
                              <w:w w:val="105"/>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C4525E" id="_x0000_t202" coordsize="21600,21600" o:spt="202" path="m,l,21600r21600,l21600,xe">
              <v:stroke joinstyle="miter"/>
              <v:path gradientshapeok="t" o:connecttype="rect"/>
            </v:shapetype>
            <v:shape id="Text Box 9" o:spid="_x0000_s2195" type="#_x0000_t202" style="position:absolute;margin-left:513.05pt;margin-top:800pt;width:17.05pt;height:16.4pt;z-index:-132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" filled="f" stroked="f">
              <v:textbox inset="0,0,0,0">
                <w:txbxContent>
                  <w:p w14:paraId="7BD943D8" w14:textId="302F3C73" w:rsidR="003162A5" w:rsidRDefault="003162A5">
                    <w:pPr>
                      <w:pStyle w:val="BodyText"/>
                      <w:spacing w:before="22"/>
                      <w:ind w:left="40"/>
                    </w:pPr>
                    <w:r>
                      <w:fldChar w:fldCharType="begin"/>
                    </w:r>
                    <w:r>
                      <w:rPr>
                        <w:w w:val="105"/>
                      </w:rPr>
                      <w:instrText xml:space="preserve"> PAGE </w:instrText>
                    </w:r>
                    <w:r>
                      <w:fldChar w:fldCharType="separate"/>
                    </w:r>
                    <w:r w:rsidR="00B8797A">
                      <w:rPr>
                        <w:noProof/>
                        <w:w w:val="105"/>
                      </w:rPr>
                      <w:t>20</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A76BA2" w14:textId="77777777" w:rsidR="003162A5" w:rsidRDefault="003162A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0BE207" w14:textId="296F2A43" w:rsidR="003162A5" w:rsidRDefault="00B8797A">
    <w:pPr>
      <w:pStyle w:val="BodyText"/>
      <w:spacing w:line="14" w:lineRule="auto"/>
      <w:rPr>
        <w:sz w:val="20"/>
      </w:rPr>
    </w:pPr>
    <w:r>
      <w:rPr>
        <w:noProof/>
      </w:rPr>
      <mc:AlternateContent>
        <mc:Choice Requires="wps">
          <w:drawing>
            <wp:anchor distT="0" distB="0" distL="114300" distR="114300" simplePos="0" relativeHeight="503184320" behindDoc="1" locked="0" layoutInCell="1" allowOverlap="1" wp14:anchorId="74BD2B7F" wp14:editId="6A53BC64">
              <wp:simplePos x="0" y="0"/>
              <wp:positionH relativeFrom="page">
                <wp:posOffset>1306830</wp:posOffset>
              </wp:positionH>
              <wp:positionV relativeFrom="page">
                <wp:posOffset>10126980</wp:posOffset>
              </wp:positionV>
              <wp:extent cx="5400040" cy="0"/>
              <wp:effectExtent l="11430" t="11430" r="8255" b="762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A57336" id="Line 6" o:spid="_x0000_s1026" style="position:absolute;z-index:-13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L32EgIAACk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" strokeweight=".17569mm">
              <w10:wrap anchorx="page" anchory="page"/>
            </v:line>
          </w:pict>
        </mc:Fallback>
      </mc:AlternateContent>
    </w:r>
    <w:r>
      <w:rPr>
        <w:noProof/>
      </w:rPr>
      <mc:AlternateContent>
        <mc:Choice Requires="wps">
          <w:drawing>
            <wp:anchor distT="0" distB="0" distL="114300" distR="114300" simplePos="0" relativeHeight="503184344" behindDoc="1" locked="0" layoutInCell="1" allowOverlap="1" wp14:anchorId="183AA6BE" wp14:editId="2FFE5994">
              <wp:simplePos x="0" y="0"/>
              <wp:positionH relativeFrom="page">
                <wp:posOffset>6515735</wp:posOffset>
              </wp:positionH>
              <wp:positionV relativeFrom="page">
                <wp:posOffset>10160000</wp:posOffset>
              </wp:positionV>
              <wp:extent cx="216535" cy="208280"/>
              <wp:effectExtent l="635" t="0" r="1905" b="444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733D7" w14:textId="09A613D2" w:rsidR="003162A5" w:rsidRDefault="003162A5">
                          <w:pPr>
                            <w:pStyle w:val="BodyText"/>
                            <w:spacing w:before="22"/>
                            <w:ind w:left="40"/>
                          </w:pPr>
                          <w:r>
                            <w:fldChar w:fldCharType="begin"/>
                          </w:r>
                          <w:r>
                            <w:rPr>
                              <w:w w:val="105"/>
                            </w:rPr>
                            <w:instrText xml:space="preserve"> PAGE </w:instrText>
                          </w:r>
                          <w:r>
                            <w:fldChar w:fldCharType="separate"/>
                          </w:r>
                          <w:r w:rsidR="00B8797A">
                            <w:rPr>
                              <w:noProof/>
                              <w:w w:val="105"/>
                            </w:rP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3AA6BE" id="_x0000_t202" coordsize="21600,21600" o:spt="202" path="m,l,21600r21600,l21600,xe">
              <v:stroke joinstyle="miter"/>
              <v:path gradientshapeok="t" o:connecttype="rect"/>
            </v:shapetype>
            <v:shape id="Text Box 5" o:spid="_x0000_s2197" type="#_x0000_t202" style="position:absolute;margin-left:513.05pt;margin-top:800pt;width:17.05pt;height:16.4pt;z-index:-132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" filled="f" stroked="f">
              <v:textbox inset="0,0,0,0">
                <w:txbxContent>
                  <w:p w14:paraId="544733D7" w14:textId="09A613D2" w:rsidR="003162A5" w:rsidRDefault="003162A5">
                    <w:pPr>
                      <w:pStyle w:val="BodyText"/>
                      <w:spacing w:before="22"/>
                      <w:ind w:left="40"/>
                    </w:pPr>
                    <w:r>
                      <w:fldChar w:fldCharType="begin"/>
                    </w:r>
                    <w:r>
                      <w:rPr>
                        <w:w w:val="105"/>
                      </w:rPr>
                      <w:instrText xml:space="preserve"> PAGE </w:instrText>
                    </w:r>
                    <w:r>
                      <w:fldChar w:fldCharType="separate"/>
                    </w:r>
                    <w:r w:rsidR="00B8797A">
                      <w:rPr>
                        <w:noProof/>
                        <w:w w:val="105"/>
                      </w:rPr>
                      <w:t>27</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16710" w14:textId="77777777" w:rsidR="003162A5" w:rsidRDefault="003162A5">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015C4" w14:textId="6EE18578" w:rsidR="003162A5" w:rsidRDefault="00B8797A">
    <w:pPr>
      <w:pStyle w:val="BodyText"/>
      <w:spacing w:line="14" w:lineRule="auto"/>
      <w:rPr>
        <w:sz w:val="20"/>
      </w:rPr>
    </w:pPr>
    <w:r>
      <w:rPr>
        <w:noProof/>
      </w:rPr>
      <mc:AlternateContent>
        <mc:Choice Requires="wps">
          <w:drawing>
            <wp:anchor distT="0" distB="0" distL="114300" distR="114300" simplePos="0" relativeHeight="503184416" behindDoc="1" locked="0" layoutInCell="1" allowOverlap="1" wp14:anchorId="76A76091" wp14:editId="41A19518">
              <wp:simplePos x="0" y="0"/>
              <wp:positionH relativeFrom="page">
                <wp:posOffset>1306830</wp:posOffset>
              </wp:positionH>
              <wp:positionV relativeFrom="page">
                <wp:posOffset>10126980</wp:posOffset>
              </wp:positionV>
              <wp:extent cx="5400040" cy="0"/>
              <wp:effectExtent l="11430" t="11430" r="8255" b="762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2D270" id="Line 2" o:spid="_x0000_s1026" style="position:absolute;z-index:-13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97.4pt" to="528.1pt,7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5L1EgIAACg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" strokeweight=".17569mm">
              <w10:wrap anchorx="page" anchory="page"/>
            </v:line>
          </w:pict>
        </mc:Fallback>
      </mc:AlternateContent>
    </w:r>
    <w:r>
      <w:rPr>
        <w:noProof/>
      </w:rPr>
      <mc:AlternateContent>
        <mc:Choice Requires="wps">
          <w:drawing>
            <wp:anchor distT="0" distB="0" distL="114300" distR="114300" simplePos="0" relativeHeight="503184440" behindDoc="1" locked="0" layoutInCell="1" allowOverlap="1" wp14:anchorId="0E3082FB" wp14:editId="052E3895">
              <wp:simplePos x="0" y="0"/>
              <wp:positionH relativeFrom="page">
                <wp:posOffset>6515735</wp:posOffset>
              </wp:positionH>
              <wp:positionV relativeFrom="page">
                <wp:posOffset>10160000</wp:posOffset>
              </wp:positionV>
              <wp:extent cx="216535" cy="208280"/>
              <wp:effectExtent l="635" t="0" r="1905" b="444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FF034" w14:textId="512AA95A" w:rsidR="003162A5" w:rsidRDefault="003162A5">
                          <w:pPr>
                            <w:pStyle w:val="BodyText"/>
                            <w:spacing w:before="22"/>
                            <w:ind w:left="40"/>
                          </w:pPr>
                          <w:r>
                            <w:fldChar w:fldCharType="begin"/>
                          </w:r>
                          <w:r>
                            <w:instrText xml:space="preserve"> PAGE </w:instrText>
                          </w:r>
                          <w:r>
                            <w:fldChar w:fldCharType="separate"/>
                          </w:r>
                          <w:r w:rsidR="00B8797A">
                            <w:rPr>
                              <w:noProof/>
                            </w:rPr>
                            <w:t>56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3082FB" id="_x0000_t202" coordsize="21600,21600" o:spt="202" path="m,l,21600r21600,l21600,xe">
              <v:stroke joinstyle="miter"/>
              <v:path gradientshapeok="t" o:connecttype="rect"/>
            </v:shapetype>
            <v:shape id="Text Box 1" o:spid="_x0000_s2199" type="#_x0000_t202" style="position:absolute;margin-left:513.05pt;margin-top:800pt;width:17.05pt;height:16.4pt;z-index:-132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" filled="f" stroked="f">
              <v:textbox inset="0,0,0,0">
                <w:txbxContent>
                  <w:p w14:paraId="0C0FF034" w14:textId="512AA95A" w:rsidR="003162A5" w:rsidRDefault="003162A5">
                    <w:pPr>
                      <w:pStyle w:val="BodyText"/>
                      <w:spacing w:before="22"/>
                      <w:ind w:left="40"/>
                    </w:pPr>
                    <w:r>
                      <w:fldChar w:fldCharType="begin"/>
                    </w:r>
                    <w:r>
                      <w:instrText xml:space="preserve"> PAGE </w:instrText>
                    </w:r>
                    <w:r>
                      <w:fldChar w:fldCharType="separate"/>
                    </w:r>
                    <w:r w:rsidR="00B8797A">
                      <w:rPr>
                        <w:noProof/>
                      </w:rPr>
                      <w:t>56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4B9F82" w14:textId="77777777" w:rsidR="003162A5" w:rsidRDefault="003162A5">
      <w:r>
        <w:separator/>
      </w:r>
    </w:p>
  </w:footnote>
  <w:footnote w:type="continuationSeparator" w:id="0">
    <w:p w14:paraId="2003A0C5" w14:textId="77777777" w:rsidR="003162A5" w:rsidRDefault="003162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75D7D" w14:textId="7A02594A" w:rsidR="003162A5" w:rsidRDefault="00B8797A">
    <w:pPr>
      <w:pStyle w:val="BodyText"/>
      <w:spacing w:line="14" w:lineRule="auto"/>
      <w:rPr>
        <w:sz w:val="20"/>
      </w:rPr>
    </w:pPr>
    <w:r>
      <w:rPr>
        <w:noProof/>
      </w:rPr>
      <mc:AlternateContent>
        <mc:Choice Requires="wps">
          <w:drawing>
            <wp:anchor distT="0" distB="0" distL="114300" distR="114300" simplePos="0" relativeHeight="503184128" behindDoc="1" locked="0" layoutInCell="1" allowOverlap="1" wp14:anchorId="3B1ACA66" wp14:editId="4544C33A">
              <wp:simplePos x="0" y="0"/>
              <wp:positionH relativeFrom="page">
                <wp:posOffset>1306830</wp:posOffset>
              </wp:positionH>
              <wp:positionV relativeFrom="page">
                <wp:posOffset>981075</wp:posOffset>
              </wp:positionV>
              <wp:extent cx="5400040" cy="0"/>
              <wp:effectExtent l="11430" t="9525" r="8255" b="9525"/>
              <wp:wrapNone/>
              <wp:docPr id="2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E3C46D" id="Line 14" o:spid="_x0000_s1026" style="position:absolute;z-index:-13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IEwIAACo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" strokeweight=".17569mm">
              <w10:wrap anchorx="page" anchory="page"/>
            </v:line>
          </w:pict>
        </mc:Fallback>
      </mc:AlternateContent>
    </w:r>
    <w:r>
      <w:rPr>
        <w:noProof/>
      </w:rPr>
      <mc:AlternateContent>
        <mc:Choice Requires="wps">
          <w:drawing>
            <wp:anchor distT="0" distB="0" distL="114300" distR="114300" simplePos="0" relativeHeight="503184152" behindDoc="1" locked="0" layoutInCell="1" allowOverlap="1" wp14:anchorId="0DD3887E" wp14:editId="5760C61F">
              <wp:simplePos x="0" y="0"/>
              <wp:positionH relativeFrom="page">
                <wp:posOffset>1294130</wp:posOffset>
              </wp:positionH>
              <wp:positionV relativeFrom="page">
                <wp:posOffset>768985</wp:posOffset>
              </wp:positionV>
              <wp:extent cx="5126355" cy="208280"/>
              <wp:effectExtent l="0" t="0" r="0" b="381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8AFA4"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D3887E" id="_x0000_t202" coordsize="21600,21600" o:spt="202" path="m,l,21600r21600,l21600,xe">
              <v:stroke joinstyle="miter"/>
              <v:path gradientshapeok="t" o:connecttype="rect"/>
            </v:shapetype>
            <v:shape id="Text Box 13" o:spid="_x0000_s2193" type="#_x0000_t202" style="position:absolute;margin-left:101.9pt;margin-top:60.55pt;width:403.65pt;height:16.4pt;z-index:-132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" filled="f" stroked="f">
              <v:textbox inset="0,0,0,0">
                <w:txbxContent>
                  <w:p w14:paraId="4A08AFA4"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134A1" w14:textId="77777777" w:rsidR="003162A5" w:rsidRDefault="003162A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7D57AE" w14:textId="77777777" w:rsidR="003162A5" w:rsidRDefault="003162A5">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9A975" w14:textId="7210422A" w:rsidR="003162A5" w:rsidRDefault="00B8797A">
    <w:pPr>
      <w:pStyle w:val="BodyText"/>
      <w:spacing w:line="14" w:lineRule="auto"/>
      <w:rPr>
        <w:sz w:val="20"/>
      </w:rPr>
    </w:pPr>
    <w:r>
      <w:rPr>
        <w:noProof/>
      </w:rPr>
      <mc:AlternateContent>
        <mc:Choice Requires="wps">
          <w:drawing>
            <wp:anchor distT="0" distB="0" distL="114300" distR="114300" simplePos="0" relativeHeight="503184176" behindDoc="1" locked="0" layoutInCell="1" allowOverlap="1" wp14:anchorId="072810A9" wp14:editId="797E0199">
              <wp:simplePos x="0" y="0"/>
              <wp:positionH relativeFrom="page">
                <wp:posOffset>1306830</wp:posOffset>
              </wp:positionH>
              <wp:positionV relativeFrom="page">
                <wp:posOffset>981075</wp:posOffset>
              </wp:positionV>
              <wp:extent cx="5400040" cy="0"/>
              <wp:effectExtent l="11430" t="9525" r="8255" b="9525"/>
              <wp:wrapNone/>
              <wp:docPr id="2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5F1E4" id="Line 12" o:spid="_x0000_s1026" style="position:absolute;z-index:-13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" strokeweight=".17569mm">
              <w10:wrap anchorx="page" anchory="page"/>
            </v:line>
          </w:pict>
        </mc:Fallback>
      </mc:AlternateContent>
    </w:r>
    <w:r>
      <w:rPr>
        <w:noProof/>
      </w:rPr>
      <mc:AlternateContent>
        <mc:Choice Requires="wps">
          <w:drawing>
            <wp:anchor distT="0" distB="0" distL="114300" distR="114300" simplePos="0" relativeHeight="503184200" behindDoc="1" locked="0" layoutInCell="1" allowOverlap="1" wp14:anchorId="2713D06E" wp14:editId="447591FF">
              <wp:simplePos x="0" y="0"/>
              <wp:positionH relativeFrom="page">
                <wp:posOffset>1294130</wp:posOffset>
              </wp:positionH>
              <wp:positionV relativeFrom="page">
                <wp:posOffset>768985</wp:posOffset>
              </wp:positionV>
              <wp:extent cx="5126355" cy="208280"/>
              <wp:effectExtent l="0" t="0" r="0" b="381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AE5ED"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13D06E" id="_x0000_t202" coordsize="21600,21600" o:spt="202" path="m,l,21600r21600,l21600,xe">
              <v:stroke joinstyle="miter"/>
              <v:path gradientshapeok="t" o:connecttype="rect"/>
            </v:shapetype>
            <v:shape id="Text Box 11" o:spid="_x0000_s2194" type="#_x0000_t202" style="position:absolute;margin-left:101.9pt;margin-top:60.55pt;width:403.65pt;height:16.4pt;z-index:-132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" filled="f" stroked="f">
              <v:textbox inset="0,0,0,0">
                <w:txbxContent>
                  <w:p w14:paraId="1FEAE5ED"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9A66EC" w14:textId="77777777" w:rsidR="003162A5" w:rsidRDefault="003162A5">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658926" w14:textId="68D8AC22" w:rsidR="003162A5" w:rsidRDefault="00B8797A">
    <w:pPr>
      <w:pStyle w:val="BodyText"/>
      <w:spacing w:line="14" w:lineRule="auto"/>
      <w:rPr>
        <w:sz w:val="20"/>
      </w:rPr>
    </w:pPr>
    <w:r>
      <w:rPr>
        <w:noProof/>
      </w:rPr>
      <mc:AlternateContent>
        <mc:Choice Requires="wps">
          <w:drawing>
            <wp:anchor distT="0" distB="0" distL="114300" distR="114300" simplePos="0" relativeHeight="503184272" behindDoc="1" locked="0" layoutInCell="1" allowOverlap="1" wp14:anchorId="0B98B485" wp14:editId="317ECF04">
              <wp:simplePos x="0" y="0"/>
              <wp:positionH relativeFrom="page">
                <wp:posOffset>1306830</wp:posOffset>
              </wp:positionH>
              <wp:positionV relativeFrom="page">
                <wp:posOffset>981075</wp:posOffset>
              </wp:positionV>
              <wp:extent cx="5400040" cy="0"/>
              <wp:effectExtent l="11430" t="9525" r="8255" b="9525"/>
              <wp:wrapNone/>
              <wp:docPr id="1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E7CB9" id="Line 8" o:spid="_x0000_s1026" style="position:absolute;z-index:-13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BYEgIAACk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" strokeweight=".17569mm">
              <w10:wrap anchorx="page" anchory="page"/>
            </v:line>
          </w:pict>
        </mc:Fallback>
      </mc:AlternateContent>
    </w:r>
    <w:r>
      <w:rPr>
        <w:noProof/>
      </w:rPr>
      <mc:AlternateContent>
        <mc:Choice Requires="wps">
          <w:drawing>
            <wp:anchor distT="0" distB="0" distL="114300" distR="114300" simplePos="0" relativeHeight="503184296" behindDoc="1" locked="0" layoutInCell="1" allowOverlap="1" wp14:anchorId="7C521A05" wp14:editId="59895CA7">
              <wp:simplePos x="0" y="0"/>
              <wp:positionH relativeFrom="page">
                <wp:posOffset>1294130</wp:posOffset>
              </wp:positionH>
              <wp:positionV relativeFrom="page">
                <wp:posOffset>768985</wp:posOffset>
              </wp:positionV>
              <wp:extent cx="5126355" cy="208280"/>
              <wp:effectExtent l="0" t="0" r="0" b="381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8EC5F"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521A05" id="_x0000_t202" coordsize="21600,21600" o:spt="202" path="m,l,21600r21600,l21600,xe">
              <v:stroke joinstyle="miter"/>
              <v:path gradientshapeok="t" o:connecttype="rect"/>
            </v:shapetype>
            <v:shape id="Text Box 7" o:spid="_x0000_s2196" type="#_x0000_t202" style="position:absolute;margin-left:101.9pt;margin-top:60.55pt;width:403.65pt;height:16.4pt;z-index:-132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i1hswIAALE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" filled="f" stroked="f">
              <v:textbox inset="0,0,0,0">
                <w:txbxContent>
                  <w:p w14:paraId="55F8EC5F"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EC6E3" w14:textId="77777777" w:rsidR="003162A5" w:rsidRDefault="003162A5">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6A3AEE" w14:textId="3325FBEE" w:rsidR="003162A5" w:rsidRDefault="00B8797A">
    <w:pPr>
      <w:pStyle w:val="BodyText"/>
      <w:spacing w:line="14" w:lineRule="auto"/>
      <w:rPr>
        <w:sz w:val="20"/>
      </w:rPr>
    </w:pPr>
    <w:r>
      <w:rPr>
        <w:noProof/>
      </w:rPr>
      <mc:AlternateContent>
        <mc:Choice Requires="wps">
          <w:drawing>
            <wp:anchor distT="0" distB="0" distL="114300" distR="114300" simplePos="0" relativeHeight="503184368" behindDoc="1" locked="0" layoutInCell="1" allowOverlap="1" wp14:anchorId="1D1B8764" wp14:editId="5BFA79F8">
              <wp:simplePos x="0" y="0"/>
              <wp:positionH relativeFrom="page">
                <wp:posOffset>1306830</wp:posOffset>
              </wp:positionH>
              <wp:positionV relativeFrom="page">
                <wp:posOffset>981075</wp:posOffset>
              </wp:positionV>
              <wp:extent cx="5400040" cy="0"/>
              <wp:effectExtent l="11430" t="9525" r="8255" b="9525"/>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6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D5E4D" id="Line 4" o:spid="_x0000_s1026" style="position:absolute;z-index:-13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9pt,77.25pt" to="528.1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eEQIAACg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" strokeweight=".17569mm">
              <w10:wrap anchorx="page" anchory="page"/>
            </v:line>
          </w:pict>
        </mc:Fallback>
      </mc:AlternateContent>
    </w:r>
    <w:r>
      <w:rPr>
        <w:noProof/>
      </w:rPr>
      <mc:AlternateContent>
        <mc:Choice Requires="wps">
          <w:drawing>
            <wp:anchor distT="0" distB="0" distL="114300" distR="114300" simplePos="0" relativeHeight="503184392" behindDoc="1" locked="0" layoutInCell="1" allowOverlap="1" wp14:anchorId="4425BBEE" wp14:editId="08AAF9DC">
              <wp:simplePos x="0" y="0"/>
              <wp:positionH relativeFrom="page">
                <wp:posOffset>1294130</wp:posOffset>
              </wp:positionH>
              <wp:positionV relativeFrom="page">
                <wp:posOffset>768985</wp:posOffset>
              </wp:positionV>
              <wp:extent cx="5126355" cy="208280"/>
              <wp:effectExtent l="0" t="0" r="0" b="381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63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49E74"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25BBEE" id="_x0000_t202" coordsize="21600,21600" o:spt="202" path="m,l,21600r21600,l21600,xe">
              <v:stroke joinstyle="miter"/>
              <v:path gradientshapeok="t" o:connecttype="rect"/>
            </v:shapetype>
            <v:shape id="Text Box 3" o:spid="_x0000_s2198" type="#_x0000_t202" style="position:absolute;margin-left:101.9pt;margin-top:60.55pt;width:403.65pt;height:16.4pt;z-index:-132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" filled="f" stroked="f">
              <v:textbox inset="0,0,0,0">
                <w:txbxContent>
                  <w:p w14:paraId="75F49E74" w14:textId="77777777" w:rsidR="003162A5" w:rsidRDefault="003162A5">
                    <w:pPr>
                      <w:pStyle w:val="BodyText"/>
                      <w:spacing w:before="22"/>
                      <w:ind w:left="20"/>
                    </w:pPr>
                    <w:r>
                      <w:rPr>
                        <w:w w:val="105"/>
                      </w:rPr>
                      <w:t>Establishment</w:t>
                    </w:r>
                    <w:r>
                      <w:rPr>
                        <w:spacing w:val="-14"/>
                        <w:w w:val="105"/>
                      </w:rPr>
                      <w:t xml:space="preserve"> </w:t>
                    </w:r>
                    <w:r>
                      <w:rPr>
                        <w:w w:val="105"/>
                      </w:rPr>
                      <w:t>of</w:t>
                    </w:r>
                    <w:r>
                      <w:rPr>
                        <w:spacing w:val="-14"/>
                        <w:w w:val="105"/>
                      </w:rPr>
                      <w:t xml:space="preserve"> </w:t>
                    </w:r>
                    <w:r>
                      <w:rPr>
                        <w:w w:val="105"/>
                      </w:rPr>
                      <w:t>methods</w:t>
                    </w:r>
                    <w:r>
                      <w:rPr>
                        <w:spacing w:val="-13"/>
                        <w:w w:val="105"/>
                      </w:rPr>
                      <w:t xml:space="preserve"> </w:t>
                    </w:r>
                    <w:r>
                      <w:rPr>
                        <w:w w:val="105"/>
                      </w:rPr>
                      <w:t>to</w:t>
                    </w:r>
                    <w:r>
                      <w:rPr>
                        <w:spacing w:val="-14"/>
                        <w:w w:val="105"/>
                      </w:rPr>
                      <w:t xml:space="preserve"> </w:t>
                    </w:r>
                    <w:r>
                      <w:rPr>
                        <w:w w:val="105"/>
                      </w:rPr>
                      <w:t>assess</w:t>
                    </w:r>
                    <w:r>
                      <w:rPr>
                        <w:spacing w:val="-13"/>
                        <w:w w:val="105"/>
                      </w:rPr>
                      <w:t xml:space="preserve"> </w:t>
                    </w:r>
                    <w:r>
                      <w:rPr>
                        <w:w w:val="105"/>
                      </w:rPr>
                      <w:t>genome-wide</w:t>
                    </w:r>
                    <w:r>
                      <w:rPr>
                        <w:spacing w:val="-14"/>
                        <w:w w:val="105"/>
                      </w:rPr>
                      <w:t xml:space="preserve"> </w:t>
                    </w:r>
                    <w:r>
                      <w:rPr>
                        <w:w w:val="105"/>
                      </w:rPr>
                      <w:t>chromatin</w:t>
                    </w:r>
                    <w:r>
                      <w:rPr>
                        <w:spacing w:val="-13"/>
                        <w:w w:val="105"/>
                      </w:rPr>
                      <w:t xml:space="preserve"> </w:t>
                    </w:r>
                    <w:r>
                      <w:rPr>
                        <w:w w:val="105"/>
                      </w:rPr>
                      <w:t>accessibility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80336"/>
    <w:multiLevelType w:val="multilevel"/>
    <w:tmpl w:val="DA76794E"/>
    <w:lvl w:ilvl="0">
      <w:start w:val="1"/>
      <w:numFmt w:val="decimal"/>
      <w:lvlText w:val="%1"/>
      <w:lvlJc w:val="left"/>
      <w:pPr>
        <w:ind w:left="1284" w:hanging="907"/>
        <w:jc w:val="left"/>
      </w:pPr>
      <w:rPr>
        <w:rFonts w:hint="default"/>
      </w:rPr>
    </w:lvl>
    <w:lvl w:ilvl="1">
      <w:start w:val="2"/>
      <w:numFmt w:val="decimal"/>
      <w:lvlText w:val="%1.%2"/>
      <w:lvlJc w:val="left"/>
      <w:pPr>
        <w:ind w:left="1284" w:hanging="907"/>
        <w:jc w:val="left"/>
      </w:pPr>
      <w:rPr>
        <w:rFonts w:hint="default"/>
      </w:rPr>
    </w:lvl>
    <w:lvl w:ilvl="2">
      <w:start w:val="3"/>
      <w:numFmt w:val="decimal"/>
      <w:lvlText w:val="%1.%2.%3"/>
      <w:lvlJc w:val="left"/>
      <w:pPr>
        <w:ind w:left="1284" w:hanging="907"/>
        <w:jc w:val="left"/>
      </w:pPr>
      <w:rPr>
        <w:rFonts w:ascii="Georgia" w:eastAsia="Georgia" w:hAnsi="Georgia" w:cs="Georgia" w:hint="default"/>
        <w:w w:val="106"/>
        <w:sz w:val="28"/>
        <w:szCs w:val="28"/>
      </w:rPr>
    </w:lvl>
    <w:lvl w:ilvl="3">
      <w:numFmt w:val="bullet"/>
      <w:lvlText w:val="•"/>
      <w:lvlJc w:val="left"/>
      <w:pPr>
        <w:ind w:left="3963" w:hanging="907"/>
      </w:pPr>
      <w:rPr>
        <w:rFonts w:hint="default"/>
      </w:rPr>
    </w:lvl>
    <w:lvl w:ilvl="4">
      <w:numFmt w:val="bullet"/>
      <w:lvlText w:val="•"/>
      <w:lvlJc w:val="left"/>
      <w:pPr>
        <w:ind w:left="4858" w:hanging="907"/>
      </w:pPr>
      <w:rPr>
        <w:rFonts w:hint="default"/>
      </w:rPr>
    </w:lvl>
    <w:lvl w:ilvl="5">
      <w:numFmt w:val="bullet"/>
      <w:lvlText w:val="•"/>
      <w:lvlJc w:val="left"/>
      <w:pPr>
        <w:ind w:left="5752" w:hanging="907"/>
      </w:pPr>
      <w:rPr>
        <w:rFonts w:hint="default"/>
      </w:rPr>
    </w:lvl>
    <w:lvl w:ilvl="6">
      <w:numFmt w:val="bullet"/>
      <w:lvlText w:val="•"/>
      <w:lvlJc w:val="left"/>
      <w:pPr>
        <w:ind w:left="6647" w:hanging="907"/>
      </w:pPr>
      <w:rPr>
        <w:rFonts w:hint="default"/>
      </w:rPr>
    </w:lvl>
    <w:lvl w:ilvl="7">
      <w:numFmt w:val="bullet"/>
      <w:lvlText w:val="•"/>
      <w:lvlJc w:val="left"/>
      <w:pPr>
        <w:ind w:left="7541" w:hanging="907"/>
      </w:pPr>
      <w:rPr>
        <w:rFonts w:hint="default"/>
      </w:rPr>
    </w:lvl>
    <w:lvl w:ilvl="8">
      <w:numFmt w:val="bullet"/>
      <w:lvlText w:val="•"/>
      <w:lvlJc w:val="left"/>
      <w:pPr>
        <w:ind w:left="8436" w:hanging="907"/>
      </w:pPr>
      <w:rPr>
        <w:rFonts w:hint="default"/>
      </w:rPr>
    </w:lvl>
  </w:abstractNum>
  <w:abstractNum w:abstractNumId="1" w15:restartNumberingAfterBreak="0">
    <w:nsid w:val="4164646D"/>
    <w:multiLevelType w:val="multilevel"/>
    <w:tmpl w:val="1646D304"/>
    <w:lvl w:ilvl="0">
      <w:start w:val="1"/>
      <w:numFmt w:val="decimal"/>
      <w:lvlText w:val="%1"/>
      <w:lvlJc w:val="left"/>
      <w:pPr>
        <w:ind w:left="1187" w:hanging="810"/>
        <w:jc w:val="left"/>
      </w:pPr>
      <w:rPr>
        <w:rFonts w:hint="default"/>
      </w:rPr>
    </w:lvl>
    <w:lvl w:ilvl="1">
      <w:start w:val="3"/>
      <w:numFmt w:val="decimal"/>
      <w:lvlText w:val="%1.%2"/>
      <w:lvlJc w:val="left"/>
      <w:pPr>
        <w:ind w:left="1187" w:hanging="810"/>
        <w:jc w:val="left"/>
      </w:pPr>
      <w:rPr>
        <w:rFonts w:ascii="Georgia" w:eastAsia="Georgia" w:hAnsi="Georgia" w:cs="Georgia" w:hint="default"/>
        <w:w w:val="109"/>
        <w:sz w:val="34"/>
        <w:szCs w:val="34"/>
      </w:rPr>
    </w:lvl>
    <w:lvl w:ilvl="2">
      <w:start w:val="1"/>
      <w:numFmt w:val="decimal"/>
      <w:lvlText w:val="%1.%2.%3"/>
      <w:lvlJc w:val="left"/>
      <w:pPr>
        <w:ind w:left="1284" w:hanging="907"/>
        <w:jc w:val="left"/>
      </w:pPr>
      <w:rPr>
        <w:rFonts w:ascii="Georgia" w:eastAsia="Georgia" w:hAnsi="Georgia" w:cs="Georgia" w:hint="default"/>
        <w:w w:val="113"/>
        <w:sz w:val="28"/>
        <w:szCs w:val="28"/>
      </w:rPr>
    </w:lvl>
    <w:lvl w:ilvl="3">
      <w:numFmt w:val="bullet"/>
      <w:lvlText w:val="•"/>
      <w:lvlJc w:val="left"/>
      <w:pPr>
        <w:ind w:left="3267" w:hanging="907"/>
      </w:pPr>
      <w:rPr>
        <w:rFonts w:hint="default"/>
      </w:rPr>
    </w:lvl>
    <w:lvl w:ilvl="4">
      <w:numFmt w:val="bullet"/>
      <w:lvlText w:val="•"/>
      <w:lvlJc w:val="left"/>
      <w:pPr>
        <w:ind w:left="4261" w:hanging="907"/>
      </w:pPr>
      <w:rPr>
        <w:rFonts w:hint="default"/>
      </w:rPr>
    </w:lvl>
    <w:lvl w:ilvl="5">
      <w:numFmt w:val="bullet"/>
      <w:lvlText w:val="•"/>
      <w:lvlJc w:val="left"/>
      <w:pPr>
        <w:ind w:left="5255" w:hanging="907"/>
      </w:pPr>
      <w:rPr>
        <w:rFonts w:hint="default"/>
      </w:rPr>
    </w:lvl>
    <w:lvl w:ilvl="6">
      <w:numFmt w:val="bullet"/>
      <w:lvlText w:val="•"/>
      <w:lvlJc w:val="left"/>
      <w:pPr>
        <w:ind w:left="6249" w:hanging="907"/>
      </w:pPr>
      <w:rPr>
        <w:rFonts w:hint="default"/>
      </w:rPr>
    </w:lvl>
    <w:lvl w:ilvl="7">
      <w:numFmt w:val="bullet"/>
      <w:lvlText w:val="•"/>
      <w:lvlJc w:val="left"/>
      <w:pPr>
        <w:ind w:left="7243" w:hanging="907"/>
      </w:pPr>
      <w:rPr>
        <w:rFonts w:hint="default"/>
      </w:rPr>
    </w:lvl>
    <w:lvl w:ilvl="8">
      <w:numFmt w:val="bullet"/>
      <w:lvlText w:val="•"/>
      <w:lvlJc w:val="left"/>
      <w:pPr>
        <w:ind w:left="8237" w:hanging="907"/>
      </w:pPr>
      <w:rPr>
        <w:rFonts w:hint="default"/>
      </w:rPr>
    </w:lvl>
  </w:abstractNum>
  <w:abstractNum w:abstractNumId="2" w15:restartNumberingAfterBreak="0">
    <w:nsid w:val="6656388E"/>
    <w:multiLevelType w:val="multilevel"/>
    <w:tmpl w:val="CDEA2C06"/>
    <w:lvl w:ilvl="0">
      <w:start w:val="1"/>
      <w:numFmt w:val="decimal"/>
      <w:lvlText w:val="%1"/>
      <w:lvlJc w:val="left"/>
      <w:pPr>
        <w:ind w:left="377" w:hanging="810"/>
        <w:jc w:val="left"/>
      </w:pPr>
      <w:rPr>
        <w:rFonts w:hint="default"/>
      </w:rPr>
    </w:lvl>
    <w:lvl w:ilvl="1">
      <w:start w:val="2"/>
      <w:numFmt w:val="decimal"/>
      <w:lvlText w:val="%1.%2"/>
      <w:lvlJc w:val="left"/>
      <w:pPr>
        <w:ind w:left="377" w:hanging="810"/>
        <w:jc w:val="left"/>
      </w:pPr>
      <w:rPr>
        <w:rFonts w:hint="default"/>
        <w:w w:val="108"/>
      </w:rPr>
    </w:lvl>
    <w:lvl w:ilvl="2">
      <w:numFmt w:val="bullet"/>
      <w:lvlText w:val="•"/>
      <w:lvlJc w:val="left"/>
      <w:pPr>
        <w:ind w:left="2273" w:hanging="810"/>
      </w:pPr>
      <w:rPr>
        <w:rFonts w:hint="default"/>
      </w:rPr>
    </w:lvl>
    <w:lvl w:ilvl="3">
      <w:numFmt w:val="bullet"/>
      <w:lvlText w:val="•"/>
      <w:lvlJc w:val="left"/>
      <w:pPr>
        <w:ind w:left="3267" w:hanging="810"/>
      </w:pPr>
      <w:rPr>
        <w:rFonts w:hint="default"/>
      </w:rPr>
    </w:lvl>
    <w:lvl w:ilvl="4">
      <w:numFmt w:val="bullet"/>
      <w:lvlText w:val="•"/>
      <w:lvlJc w:val="left"/>
      <w:pPr>
        <w:ind w:left="4261" w:hanging="810"/>
      </w:pPr>
      <w:rPr>
        <w:rFonts w:hint="default"/>
      </w:rPr>
    </w:lvl>
    <w:lvl w:ilvl="5">
      <w:numFmt w:val="bullet"/>
      <w:lvlText w:val="•"/>
      <w:lvlJc w:val="left"/>
      <w:pPr>
        <w:ind w:left="5255" w:hanging="810"/>
      </w:pPr>
      <w:rPr>
        <w:rFonts w:hint="default"/>
      </w:rPr>
    </w:lvl>
    <w:lvl w:ilvl="6">
      <w:numFmt w:val="bullet"/>
      <w:lvlText w:val="•"/>
      <w:lvlJc w:val="left"/>
      <w:pPr>
        <w:ind w:left="6249" w:hanging="810"/>
      </w:pPr>
      <w:rPr>
        <w:rFonts w:hint="default"/>
      </w:rPr>
    </w:lvl>
    <w:lvl w:ilvl="7">
      <w:numFmt w:val="bullet"/>
      <w:lvlText w:val="•"/>
      <w:lvlJc w:val="left"/>
      <w:pPr>
        <w:ind w:left="7243" w:hanging="810"/>
      </w:pPr>
      <w:rPr>
        <w:rFonts w:hint="default"/>
      </w:rPr>
    </w:lvl>
    <w:lvl w:ilvl="8">
      <w:numFmt w:val="bullet"/>
      <w:lvlText w:val="•"/>
      <w:lvlJc w:val="left"/>
      <w:pPr>
        <w:ind w:left="8237" w:hanging="810"/>
      </w:pPr>
      <w:rPr>
        <w:rFonts w:hint="default"/>
      </w:rPr>
    </w:lvl>
  </w:abstractNum>
  <w:abstractNum w:abstractNumId="3" w15:restartNumberingAfterBreak="0">
    <w:nsid w:val="68350B94"/>
    <w:multiLevelType w:val="multilevel"/>
    <w:tmpl w:val="46BE44F8"/>
    <w:lvl w:ilvl="0">
      <w:start w:val="1"/>
      <w:numFmt w:val="decimal"/>
      <w:lvlText w:val="%1"/>
      <w:lvlJc w:val="left"/>
      <w:pPr>
        <w:ind w:left="1187" w:hanging="810"/>
        <w:jc w:val="left"/>
      </w:pPr>
      <w:rPr>
        <w:rFonts w:hint="default"/>
      </w:rPr>
    </w:lvl>
    <w:lvl w:ilvl="1">
      <w:start w:val="1"/>
      <w:numFmt w:val="decimal"/>
      <w:lvlText w:val="%1.%2"/>
      <w:lvlJc w:val="left"/>
      <w:pPr>
        <w:ind w:left="1187" w:hanging="810"/>
        <w:jc w:val="left"/>
      </w:pPr>
      <w:rPr>
        <w:rFonts w:ascii="Georgia" w:eastAsia="Georgia" w:hAnsi="Georgia" w:cs="Georgia" w:hint="default"/>
        <w:w w:val="121"/>
        <w:sz w:val="34"/>
        <w:szCs w:val="34"/>
      </w:rPr>
    </w:lvl>
    <w:lvl w:ilvl="2">
      <w:start w:val="1"/>
      <w:numFmt w:val="decimal"/>
      <w:lvlText w:val="%1.%2.%3"/>
      <w:lvlJc w:val="left"/>
      <w:pPr>
        <w:ind w:left="1284" w:hanging="907"/>
        <w:jc w:val="left"/>
      </w:pPr>
      <w:rPr>
        <w:rFonts w:ascii="Georgia" w:eastAsia="Georgia" w:hAnsi="Georgia" w:cs="Georgia" w:hint="default"/>
        <w:w w:val="121"/>
        <w:sz w:val="28"/>
        <w:szCs w:val="28"/>
      </w:rPr>
    </w:lvl>
    <w:lvl w:ilvl="3">
      <w:numFmt w:val="bullet"/>
      <w:lvlText w:val="•"/>
      <w:lvlJc w:val="left"/>
      <w:pPr>
        <w:ind w:left="3067" w:hanging="907"/>
      </w:pPr>
      <w:rPr>
        <w:rFonts w:hint="default"/>
      </w:rPr>
    </w:lvl>
    <w:lvl w:ilvl="4">
      <w:numFmt w:val="bullet"/>
      <w:lvlText w:val="•"/>
      <w:lvlJc w:val="left"/>
      <w:pPr>
        <w:ind w:left="3961" w:hanging="907"/>
      </w:pPr>
      <w:rPr>
        <w:rFonts w:hint="default"/>
      </w:rPr>
    </w:lvl>
    <w:lvl w:ilvl="5">
      <w:numFmt w:val="bullet"/>
      <w:lvlText w:val="•"/>
      <w:lvlJc w:val="left"/>
      <w:pPr>
        <w:ind w:left="4855" w:hanging="907"/>
      </w:pPr>
      <w:rPr>
        <w:rFonts w:hint="default"/>
      </w:rPr>
    </w:lvl>
    <w:lvl w:ilvl="6">
      <w:numFmt w:val="bullet"/>
      <w:lvlText w:val="•"/>
      <w:lvlJc w:val="left"/>
      <w:pPr>
        <w:ind w:left="5749" w:hanging="907"/>
      </w:pPr>
      <w:rPr>
        <w:rFonts w:hint="default"/>
      </w:rPr>
    </w:lvl>
    <w:lvl w:ilvl="7">
      <w:numFmt w:val="bullet"/>
      <w:lvlText w:val="•"/>
      <w:lvlJc w:val="left"/>
      <w:pPr>
        <w:ind w:left="6643" w:hanging="907"/>
      </w:pPr>
      <w:rPr>
        <w:rFonts w:hint="default"/>
      </w:rPr>
    </w:lvl>
    <w:lvl w:ilvl="8">
      <w:numFmt w:val="bullet"/>
      <w:lvlText w:val="•"/>
      <w:lvlJc w:val="left"/>
      <w:pPr>
        <w:ind w:left="7537" w:hanging="907"/>
      </w:pPr>
      <w:rPr>
        <w:rFonts w:hint="default"/>
      </w:rPr>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tie Burnham">
    <w15:presenceInfo w15:providerId="AD" w15:userId="S-1-5-21-116798120-1337093379-1256410061-10211"/>
  </w15:person>
  <w15:person w15:author="Alicia Lledolara">
    <w15:presenceInfo w15:providerId="AD" w15:userId="S-1-5-21-116798120-1337093379-1256410061-109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activeWritingStyle w:appName="MSWord" w:lang="es-ES" w:vendorID="64" w:dllVersion="131078" w:nlCheck="1" w:checkStyle="0"/>
  <w:activeWritingStyle w:appName="MSWord" w:lang="en-US" w:vendorID="64" w:dllVersion="131078" w:nlCheck="1" w:checkStyle="1"/>
  <w:trackRevisions/>
  <w:defaultTabStop w:val="720"/>
  <w:drawingGridHorizontalSpacing w:val="110"/>
  <w:displayHorizontalDrawingGridEvery w:val="2"/>
  <w:characterSpacingControl w:val="doNotCompress"/>
  <w:hdrShapeDefaults>
    <o:shapedefaults v:ext="edit" spidmax="413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93B"/>
    <w:rsid w:val="0006362D"/>
    <w:rsid w:val="00116B04"/>
    <w:rsid w:val="00196502"/>
    <w:rsid w:val="002456EC"/>
    <w:rsid w:val="00265346"/>
    <w:rsid w:val="003162A5"/>
    <w:rsid w:val="00336148"/>
    <w:rsid w:val="003554F8"/>
    <w:rsid w:val="00372F18"/>
    <w:rsid w:val="00376626"/>
    <w:rsid w:val="0038135C"/>
    <w:rsid w:val="003B5EC8"/>
    <w:rsid w:val="003B69F0"/>
    <w:rsid w:val="00400BEB"/>
    <w:rsid w:val="004826B7"/>
    <w:rsid w:val="005129AC"/>
    <w:rsid w:val="005A296A"/>
    <w:rsid w:val="0064447A"/>
    <w:rsid w:val="0065693B"/>
    <w:rsid w:val="006D7E2D"/>
    <w:rsid w:val="00B8797A"/>
    <w:rsid w:val="00BF09D5"/>
    <w:rsid w:val="00CD7454"/>
    <w:rsid w:val="00D1224B"/>
    <w:rsid w:val="00D33E8B"/>
    <w:rsid w:val="00E27B5F"/>
    <w:rsid w:val="00EC0C0F"/>
    <w:rsid w:val="00EF2121"/>
    <w:rsid w:val="00F65AC9"/>
    <w:rsid w:val="00FE121A"/>
    <w:rsid w:val="00FF12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130"/>
    <o:shapelayout v:ext="edit">
      <o:idmap v:ext="edit" data="2,3,4"/>
    </o:shapelayout>
  </w:shapeDefaults>
  <w:decimalSymbol w:val="."/>
  <w:listSeparator w:val=","/>
  <w14:docId w14:val="44A7958F"/>
  <w15:docId w15:val="{349BC062-D7BC-4F2E-8B38-19DDFE7A3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Georgia" w:eastAsia="Georgia" w:hAnsi="Georgia" w:cs="Georgia"/>
    </w:rPr>
  </w:style>
  <w:style w:type="paragraph" w:styleId="Heading1">
    <w:name w:val="heading 1"/>
    <w:basedOn w:val="Normal"/>
    <w:uiPriority w:val="1"/>
    <w:qFormat/>
    <w:pPr>
      <w:ind w:left="1187" w:hanging="810"/>
      <w:outlineLvl w:val="0"/>
    </w:pPr>
    <w:rPr>
      <w:sz w:val="34"/>
      <w:szCs w:val="34"/>
    </w:rPr>
  </w:style>
  <w:style w:type="paragraph" w:styleId="Heading2">
    <w:name w:val="heading 2"/>
    <w:basedOn w:val="Normal"/>
    <w:uiPriority w:val="1"/>
    <w:qFormat/>
    <w:pPr>
      <w:ind w:left="1284" w:hanging="907"/>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84" w:hanging="907"/>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3B5EC8"/>
    <w:rPr>
      <w:sz w:val="16"/>
      <w:szCs w:val="16"/>
    </w:rPr>
  </w:style>
  <w:style w:type="paragraph" w:styleId="CommentText">
    <w:name w:val="annotation text"/>
    <w:basedOn w:val="Normal"/>
    <w:link w:val="CommentTextChar"/>
    <w:uiPriority w:val="99"/>
    <w:semiHidden/>
    <w:unhideWhenUsed/>
    <w:rsid w:val="003B5EC8"/>
    <w:rPr>
      <w:sz w:val="20"/>
      <w:szCs w:val="20"/>
    </w:rPr>
  </w:style>
  <w:style w:type="character" w:customStyle="1" w:styleId="CommentTextChar">
    <w:name w:val="Comment Text Char"/>
    <w:basedOn w:val="DefaultParagraphFont"/>
    <w:link w:val="CommentText"/>
    <w:uiPriority w:val="99"/>
    <w:semiHidden/>
    <w:rsid w:val="003B5EC8"/>
    <w:rPr>
      <w:rFonts w:ascii="Georgia" w:eastAsia="Georgia" w:hAnsi="Georgia" w:cs="Georgia"/>
      <w:sz w:val="20"/>
      <w:szCs w:val="20"/>
    </w:rPr>
  </w:style>
  <w:style w:type="paragraph" w:styleId="CommentSubject">
    <w:name w:val="annotation subject"/>
    <w:basedOn w:val="CommentText"/>
    <w:next w:val="CommentText"/>
    <w:link w:val="CommentSubjectChar"/>
    <w:uiPriority w:val="99"/>
    <w:semiHidden/>
    <w:unhideWhenUsed/>
    <w:rsid w:val="003B5EC8"/>
    <w:rPr>
      <w:b/>
      <w:bCs/>
    </w:rPr>
  </w:style>
  <w:style w:type="character" w:customStyle="1" w:styleId="CommentSubjectChar">
    <w:name w:val="Comment Subject Char"/>
    <w:basedOn w:val="CommentTextChar"/>
    <w:link w:val="CommentSubject"/>
    <w:uiPriority w:val="99"/>
    <w:semiHidden/>
    <w:rsid w:val="003B5EC8"/>
    <w:rPr>
      <w:rFonts w:ascii="Georgia" w:eastAsia="Georgia" w:hAnsi="Georgia" w:cs="Georgia"/>
      <w:b/>
      <w:bCs/>
      <w:sz w:val="20"/>
      <w:szCs w:val="20"/>
    </w:rPr>
  </w:style>
  <w:style w:type="paragraph" w:styleId="Revision">
    <w:name w:val="Revision"/>
    <w:hidden/>
    <w:uiPriority w:val="99"/>
    <w:semiHidden/>
    <w:rsid w:val="003B5EC8"/>
    <w:pPr>
      <w:widowControl/>
      <w:autoSpaceDE/>
      <w:autoSpaceDN/>
    </w:pPr>
    <w:rPr>
      <w:rFonts w:ascii="Georgia" w:eastAsia="Georgia" w:hAnsi="Georgia" w:cs="Georgia"/>
    </w:rPr>
  </w:style>
  <w:style w:type="paragraph" w:styleId="BalloonText">
    <w:name w:val="Balloon Text"/>
    <w:basedOn w:val="Normal"/>
    <w:link w:val="BalloonTextChar"/>
    <w:uiPriority w:val="99"/>
    <w:semiHidden/>
    <w:unhideWhenUsed/>
    <w:rsid w:val="003B5EC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5EC8"/>
    <w:rPr>
      <w:rFonts w:ascii="Segoe UI" w:eastAsia="Georgia" w:hAnsi="Segoe UI" w:cs="Segoe UI"/>
      <w:sz w:val="18"/>
      <w:szCs w:val="18"/>
    </w:rPr>
  </w:style>
  <w:style w:type="paragraph" w:styleId="NormalWeb">
    <w:name w:val="Normal (Web)"/>
    <w:basedOn w:val="Normal"/>
    <w:uiPriority w:val="99"/>
    <w:semiHidden/>
    <w:unhideWhenUsed/>
    <w:rsid w:val="00B8797A"/>
    <w:pPr>
      <w:widowControl/>
      <w:autoSpaceDE/>
      <w:autoSpaceDN/>
      <w:spacing w:before="100" w:beforeAutospacing="1" w:after="100" w:afterAutospacing="1"/>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3.png"/><Relationship Id="rId159" Type="http://schemas.openxmlformats.org/officeDocument/2006/relationships/image" Target="media/image134.png"/><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5.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4.png"/><Relationship Id="rId150" Type="http://schemas.openxmlformats.org/officeDocument/2006/relationships/image" Target="media/image125.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header" Target="header5.xml"/><Relationship Id="rId59" Type="http://schemas.microsoft.com/office/2011/relationships/commentsExtended" Target="commentsExtended.xml"/><Relationship Id="rId103" Type="http://schemas.openxmlformats.org/officeDocument/2006/relationships/header" Target="header7.xml"/><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footer" Target="footer8.xml"/><Relationship Id="rId119" Type="http://schemas.openxmlformats.org/officeDocument/2006/relationships/image" Target="media/image94.png"/><Relationship Id="rId44" Type="http://schemas.openxmlformats.org/officeDocument/2006/relationships/image" Target="media/image27.jpe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footer" Target="footer5.xml"/><Relationship Id="rId109" Type="http://schemas.openxmlformats.org/officeDocument/2006/relationships/image" Target="media/image86.pn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footer" Target="footer7.xml"/><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5.jpeg"/><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eader" Target="header6.xml"/><Relationship Id="rId67" Type="http://schemas.openxmlformats.org/officeDocument/2006/relationships/image" Target="media/image46.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8.jpeg"/><Relationship Id="rId148" Type="http://schemas.openxmlformats.org/officeDocument/2006/relationships/image" Target="media/image123.png"/><Relationship Id="rId164"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footer" Target="footer6.xml"/><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9.jpe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1.png"/><Relationship Id="rId37" Type="http://schemas.openxmlformats.org/officeDocument/2006/relationships/image" Target="media/image22.png"/><Relationship Id="rId58" Type="http://schemas.openxmlformats.org/officeDocument/2006/relationships/comments" Target="comments.xml"/><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9.jpeg"/><Relationship Id="rId90" Type="http://schemas.openxmlformats.org/officeDocument/2006/relationships/image" Target="media/image69.png"/><Relationship Id="rId165" Type="http://schemas.openxmlformats.org/officeDocument/2006/relationships/image" Target="media/image140.png"/><Relationship Id="rId27" Type="http://schemas.openxmlformats.org/officeDocument/2006/relationships/image" Target="media/image12.png"/><Relationship Id="rId48" Type="http://schemas.openxmlformats.org/officeDocument/2006/relationships/image" Target="media/image29.png"/><Relationship Id="rId69" Type="http://schemas.openxmlformats.org/officeDocument/2006/relationships/image" Target="media/image48.png"/><Relationship Id="rId113" Type="http://schemas.openxmlformats.org/officeDocument/2006/relationships/header" Target="header8.xml"/><Relationship Id="rId134" Type="http://schemas.openxmlformats.org/officeDocument/2006/relationships/image" Target="media/image109.png"/><Relationship Id="rId80" Type="http://schemas.openxmlformats.org/officeDocument/2006/relationships/image" Target="media/image59.png"/><Relationship Id="rId155"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483CF-DFFE-4DE4-AF3D-B0A9961EE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12072</Words>
  <Characters>68813</Characters>
  <Application>Microsoft Office Word</Application>
  <DocSecurity>4</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University of Oxford</Company>
  <LinksUpToDate>false</LinksUpToDate>
  <CharactersWithSpaces>80724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Katie Burnham</dc:creator>
  <cp:lastModifiedBy>Alicia Lledolara</cp:lastModifiedBy>
  <cp:revision>2</cp:revision>
  <dcterms:created xsi:type="dcterms:W3CDTF">2018-11-23T10:42:00Z</dcterms:created>
  <dcterms:modified xsi:type="dcterms:W3CDTF">2018-11-23T10:42:00Z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2018-11-19T00:00:00Z</vt:filetime>
  </property>
  <property fmtid="{D5CDD505-2E9C-101B-9397-08002B2CF9AE}" pid="3" name="Creator">
    <vt:lpwstr>LaTeX with hyperref package</vt:lpwstr>
  </property>
  <property fmtid="{D5CDD505-2E9C-101B-9397-08002B2CF9AE}" pid="4" name="LastSaved">
    <vt:filetime>2018-11-19T00:00:00Z</vt:filetime>
  </property>
</Properties>
</file>